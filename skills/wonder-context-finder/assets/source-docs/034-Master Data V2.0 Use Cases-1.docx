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E2EFD9" w:themeColor="accent6" w:themeTint="33"/>
  <w:body>
    <w:p w14:paraId="2EFBE933" w14:textId="188F65CF" w:rsidR="002A25C8" w:rsidRDefault="002A25C8" w:rsidP="004A0741">
      <w:pPr>
        <w:pStyle w:val="Heading1"/>
        <w:spacing w:line="276" w:lineRule="auto"/>
      </w:pPr>
      <w:r>
        <w:t>Overall</w:t>
      </w:r>
    </w:p>
    <w:p w14:paraId="112E2505" w14:textId="4DCD8664" w:rsidR="002A25C8" w:rsidRDefault="002A25C8" w:rsidP="004A0741">
      <w:pPr>
        <w:pStyle w:val="Heading2"/>
        <w:spacing w:line="276" w:lineRule="auto"/>
      </w:pPr>
      <w:r>
        <w:t>P</w:t>
      </w:r>
      <w:r>
        <w:rPr>
          <w:rFonts w:hint="eastAsia"/>
        </w:rPr>
        <w:t>ro</w:t>
      </w:r>
      <w:r>
        <w:t>totype</w:t>
      </w:r>
    </w:p>
    <w:p w14:paraId="60A98849" w14:textId="72A4715B" w:rsidR="002A25C8" w:rsidRPr="00584ED2" w:rsidRDefault="002A25C8" w:rsidP="004A0741">
      <w:pPr>
        <w:spacing w:line="276" w:lineRule="auto"/>
        <w:rPr>
          <w:lang w:val="nb-NO"/>
        </w:rPr>
      </w:pPr>
      <w:r w:rsidRPr="00584ED2">
        <w:rPr>
          <w:rFonts w:hint="eastAsia"/>
          <w:lang w:val="nb-NO"/>
        </w:rPr>
        <w:t>M</w:t>
      </w:r>
      <w:r w:rsidRPr="00584ED2">
        <w:rPr>
          <w:lang w:val="nb-NO"/>
        </w:rPr>
        <w:t xml:space="preserve">aster Data prototype link: </w:t>
      </w:r>
      <w:hyperlink r:id="rId11" w:history="1">
        <w:r w:rsidR="00081795" w:rsidRPr="00584ED2">
          <w:rPr>
            <w:rStyle w:val="Hyperlink"/>
            <w:lang w:val="nb-NO"/>
          </w:rPr>
          <w:t>https://egqz46.axshare.com</w:t>
        </w:r>
      </w:hyperlink>
    </w:p>
    <w:p w14:paraId="725A33E3" w14:textId="127DEF33" w:rsidR="00081795" w:rsidRPr="00081795" w:rsidRDefault="00081795" w:rsidP="004A0741">
      <w:pPr>
        <w:spacing w:line="276" w:lineRule="auto"/>
      </w:pPr>
      <w:r>
        <w:t>The menu of ‘Master Data’ system is Item, Menus, Scheduled Changes, Preparations, Common Stock, Attributes, Vendor Items, Concepts, Chef App Configs.</w:t>
      </w:r>
    </w:p>
    <w:p w14:paraId="311F4EB6" w14:textId="5B9AC912" w:rsidR="000C6CCE" w:rsidRDefault="000C6CCE" w:rsidP="004A0741">
      <w:pPr>
        <w:pStyle w:val="Heading2"/>
        <w:spacing w:line="276" w:lineRule="auto"/>
      </w:pPr>
      <w:r>
        <w:t>Item</w:t>
      </w:r>
      <w:r w:rsidR="005C6120">
        <w:t xml:space="preserve"> </w:t>
      </w:r>
      <w:r w:rsidR="002573B9">
        <w:t xml:space="preserve">Type in </w:t>
      </w:r>
      <w:r w:rsidR="005C6120">
        <w:t>Model V2</w:t>
      </w:r>
    </w:p>
    <w:p w14:paraId="52C1C07A" w14:textId="46318D72" w:rsidR="005C6120" w:rsidRDefault="005C6120" w:rsidP="004A0741">
      <w:pPr>
        <w:spacing w:line="276" w:lineRule="auto"/>
      </w:pPr>
      <w:r>
        <w:rPr>
          <w:rFonts w:hint="eastAsia"/>
        </w:rPr>
        <w:t>We</w:t>
      </w:r>
      <w:r>
        <w:t xml:space="preserve"> aggregate previous recipes and ingredients into items. However, we should ensure the </w:t>
      </w:r>
      <w:r w:rsidR="004415AE">
        <w:t>workflow</w:t>
      </w:r>
      <w:r>
        <w:t xml:space="preserve"> in R&amp;D and Production.</w:t>
      </w:r>
      <w:r w:rsidR="004415AE">
        <w:t xml:space="preserve"> </w:t>
      </w:r>
      <w:proofErr w:type="gramStart"/>
      <w:r w:rsidR="004415AE">
        <w:t>So</w:t>
      </w:r>
      <w:proofErr w:type="gramEnd"/>
      <w:r w:rsidR="004415AE">
        <w:t xml:space="preserve"> we will create some new item types to </w:t>
      </w:r>
      <w:proofErr w:type="gramStart"/>
      <w:r w:rsidR="004415AE">
        <w:t>accommodate to</w:t>
      </w:r>
      <w:proofErr w:type="gramEnd"/>
      <w:r w:rsidR="004415AE">
        <w:t xml:space="preserve"> the previous recipe type.</w:t>
      </w:r>
    </w:p>
    <w:tbl>
      <w:tblPr>
        <w:tblStyle w:val="GridTable4-Accent5"/>
        <w:tblW w:w="0" w:type="auto"/>
        <w:tblLook w:val="04A0" w:firstRow="1" w:lastRow="0" w:firstColumn="1" w:lastColumn="0" w:noHBand="0" w:noVBand="1"/>
      </w:tblPr>
      <w:tblGrid>
        <w:gridCol w:w="3005"/>
        <w:gridCol w:w="3005"/>
        <w:gridCol w:w="3006"/>
      </w:tblGrid>
      <w:tr w:rsidR="005C6120" w14:paraId="1AF26E82" w14:textId="77777777" w:rsidTr="006A6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28E1118" w14:textId="2BE83C0A" w:rsidR="005C6120" w:rsidRDefault="005C6120" w:rsidP="004A0741">
            <w:pPr>
              <w:spacing w:line="276" w:lineRule="auto"/>
              <w:jc w:val="left"/>
            </w:pPr>
            <w:r>
              <w:rPr>
                <w:rFonts w:hint="eastAsia"/>
              </w:rPr>
              <w:t>P</w:t>
            </w:r>
            <w:r>
              <w:t xml:space="preserve">revious Recipe (will be </w:t>
            </w:r>
            <w:r w:rsidR="006A634D">
              <w:t>removed</w:t>
            </w:r>
            <w:r>
              <w:t>)</w:t>
            </w:r>
          </w:p>
        </w:tc>
        <w:tc>
          <w:tcPr>
            <w:tcW w:w="3005" w:type="dxa"/>
          </w:tcPr>
          <w:p w14:paraId="4F32B895" w14:textId="3B1D9540" w:rsidR="005C6120" w:rsidRDefault="005C6120" w:rsidP="004A0741">
            <w:pPr>
              <w:spacing w:line="276" w:lineRule="auto"/>
              <w:cnfStyle w:val="100000000000" w:firstRow="1" w:lastRow="0" w:firstColumn="0" w:lastColumn="0" w:oddVBand="0" w:evenVBand="0" w:oddHBand="0" w:evenHBand="0" w:firstRowFirstColumn="0" w:firstRowLastColumn="0" w:lastRowFirstColumn="0" w:lastRowLastColumn="0"/>
            </w:pPr>
            <w:r>
              <w:rPr>
                <w:rFonts w:hint="eastAsia"/>
              </w:rPr>
              <w:t>F</w:t>
            </w:r>
            <w:r>
              <w:t>inal Item Type</w:t>
            </w:r>
          </w:p>
        </w:tc>
        <w:tc>
          <w:tcPr>
            <w:tcW w:w="3006" w:type="dxa"/>
          </w:tcPr>
          <w:p w14:paraId="67E01780" w14:textId="63791A04" w:rsidR="005C6120" w:rsidRDefault="005C6120" w:rsidP="004A0741">
            <w:pPr>
              <w:spacing w:line="276" w:lineRule="auto"/>
              <w:cnfStyle w:val="100000000000" w:firstRow="1" w:lastRow="0" w:firstColumn="0" w:lastColumn="0" w:oddVBand="0" w:evenVBand="0" w:oddHBand="0" w:evenHBand="0" w:firstRowFirstColumn="0" w:firstRowLastColumn="0" w:lastRowFirstColumn="0" w:lastRowLastColumn="0"/>
            </w:pPr>
            <w:r>
              <w:rPr>
                <w:rFonts w:hint="eastAsia"/>
              </w:rPr>
              <w:t>N</w:t>
            </w:r>
            <w:r>
              <w:t>otes</w:t>
            </w:r>
          </w:p>
        </w:tc>
      </w:tr>
      <w:tr w:rsidR="005C6120" w14:paraId="402CC3C8"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1861F02" w14:textId="5DD7E4F9" w:rsidR="005C6120" w:rsidRPr="004415AE" w:rsidRDefault="006A634D" w:rsidP="004A0741">
            <w:pPr>
              <w:spacing w:line="276" w:lineRule="auto"/>
              <w:rPr>
                <w:b w:val="0"/>
                <w:bCs w:val="0"/>
              </w:rPr>
            </w:pPr>
            <w:r w:rsidRPr="004415AE">
              <w:rPr>
                <w:rFonts w:hint="eastAsia"/>
                <w:b w:val="0"/>
                <w:bCs w:val="0"/>
              </w:rPr>
              <w:t>I</w:t>
            </w:r>
            <w:r w:rsidRPr="004415AE">
              <w:rPr>
                <w:b w:val="0"/>
                <w:bCs w:val="0"/>
              </w:rPr>
              <w:t>ngredient</w:t>
            </w:r>
          </w:p>
        </w:tc>
        <w:tc>
          <w:tcPr>
            <w:tcW w:w="3005" w:type="dxa"/>
          </w:tcPr>
          <w:p w14:paraId="716068E3" w14:textId="14C461F4" w:rsidR="005C6120"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I</w:t>
            </w:r>
            <w:r>
              <w:t>ngredient Item</w:t>
            </w:r>
          </w:p>
        </w:tc>
        <w:tc>
          <w:tcPr>
            <w:tcW w:w="3006" w:type="dxa"/>
          </w:tcPr>
          <w:p w14:paraId="1AA4D284" w14:textId="77777777" w:rsidR="005C6120" w:rsidRDefault="005C6120" w:rsidP="004A0741">
            <w:pPr>
              <w:spacing w:line="276" w:lineRule="auto"/>
              <w:cnfStyle w:val="000000100000" w:firstRow="0" w:lastRow="0" w:firstColumn="0" w:lastColumn="0" w:oddVBand="0" w:evenVBand="0" w:oddHBand="1" w:evenHBand="0" w:firstRowFirstColumn="0" w:firstRowLastColumn="0" w:lastRowFirstColumn="0" w:lastRowLastColumn="0"/>
            </w:pPr>
          </w:p>
        </w:tc>
      </w:tr>
      <w:tr w:rsidR="005C6120" w14:paraId="2B3E3D63"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105FA17B" w14:textId="6E035FFF" w:rsidR="005C6120" w:rsidRPr="004415AE" w:rsidRDefault="005C6120" w:rsidP="004A0741">
            <w:pPr>
              <w:spacing w:line="276" w:lineRule="auto"/>
              <w:rPr>
                <w:b w:val="0"/>
                <w:bCs w:val="0"/>
              </w:rPr>
            </w:pPr>
            <w:r w:rsidRPr="004415AE">
              <w:rPr>
                <w:rFonts w:hint="eastAsia"/>
                <w:b w:val="0"/>
                <w:bCs w:val="0"/>
              </w:rPr>
              <w:t>T</w:t>
            </w:r>
            <w:r w:rsidRPr="004415AE">
              <w:rPr>
                <w:b w:val="0"/>
                <w:bCs w:val="0"/>
              </w:rPr>
              <w:t>ruck Recipe</w:t>
            </w:r>
          </w:p>
        </w:tc>
        <w:tc>
          <w:tcPr>
            <w:tcW w:w="3005" w:type="dxa"/>
          </w:tcPr>
          <w:p w14:paraId="3FC2ACA6" w14:textId="15B82081" w:rsidR="005C6120"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T</w:t>
            </w:r>
            <w:r>
              <w:t>ruck Item</w:t>
            </w:r>
          </w:p>
        </w:tc>
        <w:tc>
          <w:tcPr>
            <w:tcW w:w="3006" w:type="dxa"/>
          </w:tcPr>
          <w:p w14:paraId="2A66224A" w14:textId="1B8BF08D" w:rsidR="005C6120" w:rsidRDefault="00E8333C"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N</w:t>
            </w:r>
            <w:r>
              <w:t>ick name ‘Recipe Item’</w:t>
            </w:r>
          </w:p>
        </w:tc>
      </w:tr>
      <w:tr w:rsidR="005C6120" w14:paraId="6E09FF33"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C5C3E7" w14:textId="158A364E" w:rsidR="005C6120" w:rsidRPr="004415AE" w:rsidRDefault="006A634D" w:rsidP="004A0741">
            <w:pPr>
              <w:spacing w:line="276" w:lineRule="auto"/>
              <w:rPr>
                <w:b w:val="0"/>
                <w:bCs w:val="0"/>
              </w:rPr>
            </w:pPr>
            <w:r w:rsidRPr="004415AE">
              <w:rPr>
                <w:rFonts w:hint="eastAsia"/>
                <w:b w:val="0"/>
                <w:bCs w:val="0"/>
              </w:rPr>
              <w:t>T</w:t>
            </w:r>
            <w:r w:rsidRPr="004415AE">
              <w:rPr>
                <w:b w:val="0"/>
                <w:bCs w:val="0"/>
              </w:rPr>
              <w:t>est Kitchen</w:t>
            </w:r>
          </w:p>
        </w:tc>
        <w:tc>
          <w:tcPr>
            <w:tcW w:w="3005" w:type="dxa"/>
          </w:tcPr>
          <w:p w14:paraId="76F92C96" w14:textId="67CD0CC1" w:rsidR="005C6120"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t>Commissary Item</w:t>
            </w:r>
          </w:p>
        </w:tc>
        <w:tc>
          <w:tcPr>
            <w:tcW w:w="3006" w:type="dxa"/>
          </w:tcPr>
          <w:p w14:paraId="5030751F" w14:textId="194E3511" w:rsidR="005C6120" w:rsidRDefault="00E8333C"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w:t>
            </w:r>
            <w:r>
              <w:t>ick name ‘Recipe Item’</w:t>
            </w:r>
          </w:p>
        </w:tc>
      </w:tr>
      <w:tr w:rsidR="005C6120" w14:paraId="09CB9548"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109038AC" w14:textId="7E33ED37" w:rsidR="005C6120" w:rsidRPr="004415AE" w:rsidRDefault="006A634D" w:rsidP="004A0741">
            <w:pPr>
              <w:spacing w:line="276" w:lineRule="auto"/>
              <w:rPr>
                <w:b w:val="0"/>
                <w:bCs w:val="0"/>
              </w:rPr>
            </w:pPr>
            <w:r w:rsidRPr="004415AE">
              <w:rPr>
                <w:b w:val="0"/>
                <w:bCs w:val="0"/>
              </w:rPr>
              <w:t>Commissary</w:t>
            </w:r>
          </w:p>
        </w:tc>
        <w:tc>
          <w:tcPr>
            <w:tcW w:w="3005" w:type="dxa"/>
          </w:tcPr>
          <w:p w14:paraId="07DADCC1" w14:textId="0E307980" w:rsidR="005C6120"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t>Commissary Item</w:t>
            </w:r>
          </w:p>
        </w:tc>
        <w:tc>
          <w:tcPr>
            <w:tcW w:w="3006" w:type="dxa"/>
          </w:tcPr>
          <w:p w14:paraId="7253896A" w14:textId="054173C8" w:rsidR="005C6120" w:rsidRDefault="00C82F71"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N</w:t>
            </w:r>
            <w:r>
              <w:t>ick name ‘Recipe Item’</w:t>
            </w:r>
          </w:p>
        </w:tc>
      </w:tr>
      <w:tr w:rsidR="00C82F71" w14:paraId="335EBD48" w14:textId="77777777" w:rsidTr="006A634D">
        <w:trPr>
          <w:cnfStyle w:val="000000100000" w:firstRow="0" w:lastRow="0" w:firstColumn="0" w:lastColumn="0" w:oddVBand="0" w:evenVBand="0" w:oddHBand="1" w:evenHBand="0" w:firstRowFirstColumn="0" w:firstRowLastColumn="0" w:lastRowFirstColumn="0" w:lastRowLastColumn="0"/>
          <w:ins w:id="0" w:author="Bonnie Yang" w:date="2022-10-28T14:23:00Z"/>
        </w:trPr>
        <w:tc>
          <w:tcPr>
            <w:cnfStyle w:val="001000000000" w:firstRow="0" w:lastRow="0" w:firstColumn="1" w:lastColumn="0" w:oddVBand="0" w:evenVBand="0" w:oddHBand="0" w:evenHBand="0" w:firstRowFirstColumn="0" w:firstRowLastColumn="0" w:lastRowFirstColumn="0" w:lastRowLastColumn="0"/>
            <w:tcW w:w="3005" w:type="dxa"/>
          </w:tcPr>
          <w:p w14:paraId="088B2F87" w14:textId="42B549E4" w:rsidR="00C82F71" w:rsidRPr="004415AE" w:rsidRDefault="00C82F71" w:rsidP="004A0741">
            <w:pPr>
              <w:spacing w:line="276" w:lineRule="auto"/>
              <w:rPr>
                <w:ins w:id="1" w:author="Bonnie Yang" w:date="2022-10-28T14:23:00Z"/>
              </w:rPr>
            </w:pPr>
          </w:p>
        </w:tc>
        <w:tc>
          <w:tcPr>
            <w:tcW w:w="3005" w:type="dxa"/>
          </w:tcPr>
          <w:p w14:paraId="5EAAFC0C" w14:textId="2ACF7635" w:rsidR="00C82F71" w:rsidRDefault="00C82F71" w:rsidP="004A0741">
            <w:pPr>
              <w:spacing w:line="276" w:lineRule="auto"/>
              <w:cnfStyle w:val="000000100000" w:firstRow="0" w:lastRow="0" w:firstColumn="0" w:lastColumn="0" w:oddVBand="0" w:evenVBand="0" w:oddHBand="1" w:evenHBand="0" w:firstRowFirstColumn="0" w:firstRowLastColumn="0" w:lastRowFirstColumn="0" w:lastRowLastColumn="0"/>
              <w:rPr>
                <w:ins w:id="2" w:author="Bonnie Yang" w:date="2022-10-28T14:23:00Z"/>
              </w:rPr>
            </w:pPr>
            <w:ins w:id="3" w:author="Bonnie Yang" w:date="2022-10-28T14:23:00Z">
              <w:r>
                <w:rPr>
                  <w:rFonts w:hint="eastAsia"/>
                </w:rPr>
                <w:t>Preparation</w:t>
              </w:r>
              <w:r>
                <w:t xml:space="preserve"> Item</w:t>
              </w:r>
            </w:ins>
          </w:p>
        </w:tc>
        <w:tc>
          <w:tcPr>
            <w:tcW w:w="3006" w:type="dxa"/>
          </w:tcPr>
          <w:p w14:paraId="6094466D" w14:textId="176DC18A" w:rsidR="00C82F71" w:rsidRDefault="00C82F71" w:rsidP="004A0741">
            <w:pPr>
              <w:spacing w:line="276" w:lineRule="auto"/>
              <w:cnfStyle w:val="000000100000" w:firstRow="0" w:lastRow="0" w:firstColumn="0" w:lastColumn="0" w:oddVBand="0" w:evenVBand="0" w:oddHBand="1" w:evenHBand="0" w:firstRowFirstColumn="0" w:firstRowLastColumn="0" w:lastRowFirstColumn="0" w:lastRowLastColumn="0"/>
              <w:rPr>
                <w:ins w:id="4" w:author="Bonnie Yang" w:date="2022-10-28T14:23:00Z"/>
              </w:rPr>
            </w:pPr>
            <w:ins w:id="5" w:author="Bonnie Yang" w:date="2022-10-28T14:23:00Z">
              <w:r>
                <w:rPr>
                  <w:rFonts w:hint="eastAsia"/>
                </w:rPr>
                <w:t>N</w:t>
              </w:r>
              <w:r>
                <w:t>ick name ‘Recipe Item’</w:t>
              </w:r>
            </w:ins>
          </w:p>
        </w:tc>
      </w:tr>
      <w:tr w:rsidR="005C6120" w14:paraId="168FCFB7"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622AA2AD" w14:textId="2B051CF0" w:rsidR="005C6120" w:rsidRPr="004415AE" w:rsidRDefault="006A634D" w:rsidP="004A0741">
            <w:pPr>
              <w:spacing w:line="276" w:lineRule="auto"/>
              <w:rPr>
                <w:b w:val="0"/>
                <w:bCs w:val="0"/>
              </w:rPr>
            </w:pPr>
            <w:r w:rsidRPr="004415AE">
              <w:rPr>
                <w:rFonts w:hint="eastAsia"/>
                <w:b w:val="0"/>
                <w:bCs w:val="0"/>
              </w:rPr>
              <w:t>T</w:t>
            </w:r>
            <w:r w:rsidRPr="004415AE">
              <w:rPr>
                <w:b w:val="0"/>
                <w:bCs w:val="0"/>
              </w:rPr>
              <w:t>est Commissary</w:t>
            </w:r>
          </w:p>
        </w:tc>
        <w:tc>
          <w:tcPr>
            <w:tcW w:w="3005" w:type="dxa"/>
          </w:tcPr>
          <w:p w14:paraId="18AFB78B" w14:textId="41F8F82C" w:rsidR="005C6120"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O</w:t>
            </w:r>
            <w:r>
              <w:t xml:space="preserve">riginal </w:t>
            </w:r>
            <w:proofErr w:type="spellStart"/>
            <w:r>
              <w:t>Subrecipe</w:t>
            </w:r>
            <w:proofErr w:type="spellEnd"/>
            <w:r>
              <w:t xml:space="preserve"> Item</w:t>
            </w:r>
          </w:p>
        </w:tc>
        <w:tc>
          <w:tcPr>
            <w:tcW w:w="3006" w:type="dxa"/>
          </w:tcPr>
          <w:p w14:paraId="28210A2B" w14:textId="5275AD40" w:rsidR="005C6120" w:rsidRDefault="00DE4604" w:rsidP="004A0741">
            <w:pPr>
              <w:spacing w:line="276" w:lineRule="auto"/>
              <w:cnfStyle w:val="000000000000" w:firstRow="0" w:lastRow="0" w:firstColumn="0" w:lastColumn="0" w:oddVBand="0" w:evenVBand="0" w:oddHBand="0" w:evenHBand="0" w:firstRowFirstColumn="0" w:firstRowLastColumn="0" w:lastRowFirstColumn="0" w:lastRowLastColumn="0"/>
            </w:pPr>
            <w:r>
              <w:t xml:space="preserve">New </w:t>
            </w:r>
            <w:r w:rsidR="001B2E14">
              <w:t xml:space="preserve">item </w:t>
            </w:r>
            <w:r>
              <w:rPr>
                <w:rFonts w:hint="eastAsia"/>
              </w:rPr>
              <w:t>type</w:t>
            </w:r>
            <w:r w:rsidR="00E8333C">
              <w:t xml:space="preserve">, </w:t>
            </w:r>
            <w:r w:rsidR="00E8333C">
              <w:rPr>
                <w:rFonts w:hint="eastAsia"/>
              </w:rPr>
              <w:t>N</w:t>
            </w:r>
            <w:r w:rsidR="00E8333C">
              <w:t>ick name ‘Recipe Item’</w:t>
            </w:r>
          </w:p>
        </w:tc>
      </w:tr>
      <w:tr w:rsidR="005C6120" w14:paraId="26B1A88B"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206CE2" w14:textId="54913B1F" w:rsidR="005C6120" w:rsidRPr="004415AE" w:rsidRDefault="006A634D" w:rsidP="004A0741">
            <w:pPr>
              <w:spacing w:line="276" w:lineRule="auto"/>
              <w:rPr>
                <w:b w:val="0"/>
                <w:bCs w:val="0"/>
              </w:rPr>
            </w:pPr>
            <w:r w:rsidRPr="004415AE">
              <w:rPr>
                <w:rFonts w:hint="eastAsia"/>
                <w:b w:val="0"/>
                <w:bCs w:val="0"/>
              </w:rPr>
              <w:t>O</w:t>
            </w:r>
            <w:r w:rsidRPr="004415AE">
              <w:rPr>
                <w:b w:val="0"/>
                <w:bCs w:val="0"/>
              </w:rPr>
              <w:t>riginal</w:t>
            </w:r>
          </w:p>
        </w:tc>
        <w:tc>
          <w:tcPr>
            <w:tcW w:w="3005" w:type="dxa"/>
          </w:tcPr>
          <w:p w14:paraId="44FDE5EE" w14:textId="0DC25C5B" w:rsidR="005C6120"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O</w:t>
            </w:r>
            <w:r>
              <w:t>riginal Item</w:t>
            </w:r>
          </w:p>
        </w:tc>
        <w:tc>
          <w:tcPr>
            <w:tcW w:w="3006" w:type="dxa"/>
          </w:tcPr>
          <w:p w14:paraId="5B6AAE68" w14:textId="5A7AAEBD" w:rsidR="005C6120" w:rsidRDefault="00DE4604" w:rsidP="004A0741">
            <w:pPr>
              <w:spacing w:line="276" w:lineRule="auto"/>
              <w:cnfStyle w:val="000000100000" w:firstRow="0" w:lastRow="0" w:firstColumn="0" w:lastColumn="0" w:oddVBand="0" w:evenVBand="0" w:oddHBand="1" w:evenHBand="0" w:firstRowFirstColumn="0" w:firstRowLastColumn="0" w:lastRowFirstColumn="0" w:lastRowLastColumn="0"/>
            </w:pPr>
            <w:r>
              <w:t xml:space="preserve">New </w:t>
            </w:r>
            <w:r w:rsidR="001B2E14">
              <w:t xml:space="preserve">item </w:t>
            </w:r>
            <w:r>
              <w:rPr>
                <w:rFonts w:hint="eastAsia"/>
              </w:rPr>
              <w:t>type</w:t>
            </w:r>
            <w:r w:rsidR="00E8333C">
              <w:t xml:space="preserve">, </w:t>
            </w:r>
            <w:r w:rsidR="00E8333C">
              <w:rPr>
                <w:rFonts w:hint="eastAsia"/>
              </w:rPr>
              <w:t>N</w:t>
            </w:r>
            <w:r w:rsidR="00E8333C">
              <w:t>ick name ‘Recipe Item’</w:t>
            </w:r>
          </w:p>
        </w:tc>
      </w:tr>
      <w:tr w:rsidR="006A634D" w14:paraId="57FB6003"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5F008C7A" w14:textId="77777777" w:rsidR="006A634D" w:rsidRDefault="006A634D" w:rsidP="004A0741">
            <w:pPr>
              <w:spacing w:line="276" w:lineRule="auto"/>
            </w:pPr>
          </w:p>
        </w:tc>
        <w:tc>
          <w:tcPr>
            <w:tcW w:w="3005" w:type="dxa"/>
          </w:tcPr>
          <w:p w14:paraId="331A0EA5" w14:textId="3BEC1415" w:rsidR="006A634D"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t>Partial Kit Item</w:t>
            </w:r>
          </w:p>
        </w:tc>
        <w:tc>
          <w:tcPr>
            <w:tcW w:w="3006" w:type="dxa"/>
          </w:tcPr>
          <w:p w14:paraId="09B0A01E" w14:textId="571113CE" w:rsidR="006A634D" w:rsidRDefault="00E8333C"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N</w:t>
            </w:r>
            <w:r>
              <w:t>ick name ‘Package Item’</w:t>
            </w:r>
          </w:p>
        </w:tc>
      </w:tr>
      <w:tr w:rsidR="006A634D" w14:paraId="0D1E7F4A"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004C3B" w14:textId="77777777" w:rsidR="006A634D" w:rsidRDefault="006A634D" w:rsidP="004A0741">
            <w:pPr>
              <w:spacing w:line="276" w:lineRule="auto"/>
            </w:pPr>
          </w:p>
        </w:tc>
        <w:tc>
          <w:tcPr>
            <w:tcW w:w="3005" w:type="dxa"/>
          </w:tcPr>
          <w:p w14:paraId="377948DA" w14:textId="4EAFC948" w:rsidR="006A634D"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t>Multiple Packaged Item</w:t>
            </w:r>
          </w:p>
        </w:tc>
        <w:tc>
          <w:tcPr>
            <w:tcW w:w="3006" w:type="dxa"/>
          </w:tcPr>
          <w:p w14:paraId="42ECAFBB" w14:textId="062B13C6" w:rsidR="006A634D" w:rsidRDefault="00E8333C"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w:t>
            </w:r>
            <w:r>
              <w:t>ick name ‘Package Item’</w:t>
            </w:r>
          </w:p>
        </w:tc>
      </w:tr>
      <w:tr w:rsidR="006A634D" w14:paraId="63147FCE"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350A2AF8" w14:textId="77777777" w:rsidR="006A634D" w:rsidRDefault="006A634D" w:rsidP="004A0741">
            <w:pPr>
              <w:spacing w:line="276" w:lineRule="auto"/>
            </w:pPr>
          </w:p>
        </w:tc>
        <w:tc>
          <w:tcPr>
            <w:tcW w:w="3005" w:type="dxa"/>
          </w:tcPr>
          <w:p w14:paraId="621F43AF" w14:textId="46214916" w:rsidR="006A634D"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t>Single Packaged Item</w:t>
            </w:r>
          </w:p>
        </w:tc>
        <w:tc>
          <w:tcPr>
            <w:tcW w:w="3006" w:type="dxa"/>
          </w:tcPr>
          <w:p w14:paraId="64747760" w14:textId="4FD273F9" w:rsidR="006A634D" w:rsidRDefault="00E8333C"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N</w:t>
            </w:r>
            <w:r>
              <w:t>ick name ‘Package Item’</w:t>
            </w:r>
          </w:p>
        </w:tc>
      </w:tr>
      <w:tr w:rsidR="006A634D" w14:paraId="20AC6C31"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6F87F5" w14:textId="77777777" w:rsidR="006A634D" w:rsidRDefault="006A634D" w:rsidP="004A0741">
            <w:pPr>
              <w:spacing w:line="276" w:lineRule="auto"/>
            </w:pPr>
          </w:p>
        </w:tc>
        <w:tc>
          <w:tcPr>
            <w:tcW w:w="3005" w:type="dxa"/>
          </w:tcPr>
          <w:p w14:paraId="7FBF6751" w14:textId="5E64A95A" w:rsidR="006A634D"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t>Truck Stock Item</w:t>
            </w:r>
          </w:p>
        </w:tc>
        <w:tc>
          <w:tcPr>
            <w:tcW w:w="3006" w:type="dxa"/>
          </w:tcPr>
          <w:p w14:paraId="6CEB79CC" w14:textId="7BDB5C3E" w:rsidR="006A634D" w:rsidRDefault="00E8333C"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w:t>
            </w:r>
            <w:r>
              <w:t>ick name ‘Package Item’</w:t>
            </w:r>
          </w:p>
        </w:tc>
      </w:tr>
      <w:tr w:rsidR="006A634D" w14:paraId="181540E8"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6D7BBBB6" w14:textId="77777777" w:rsidR="006A634D" w:rsidRDefault="006A634D" w:rsidP="004A0741">
            <w:pPr>
              <w:spacing w:line="276" w:lineRule="auto"/>
            </w:pPr>
          </w:p>
        </w:tc>
        <w:tc>
          <w:tcPr>
            <w:tcW w:w="3005" w:type="dxa"/>
          </w:tcPr>
          <w:p w14:paraId="3EDD152D" w14:textId="023FD50D" w:rsidR="006A634D"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t>Bag Item</w:t>
            </w:r>
          </w:p>
        </w:tc>
        <w:tc>
          <w:tcPr>
            <w:tcW w:w="3006" w:type="dxa"/>
          </w:tcPr>
          <w:p w14:paraId="42823417" w14:textId="299CB914" w:rsidR="006A634D" w:rsidRDefault="00E8333C" w:rsidP="004A0741">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N</w:t>
            </w:r>
            <w:r>
              <w:t>ick name ‘Package Item’</w:t>
            </w:r>
          </w:p>
        </w:tc>
      </w:tr>
      <w:tr w:rsidR="006A634D" w14:paraId="4FB85F9C"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6077CE" w14:textId="77777777" w:rsidR="006A634D" w:rsidRDefault="006A634D" w:rsidP="004A0741">
            <w:pPr>
              <w:spacing w:line="276" w:lineRule="auto"/>
            </w:pPr>
          </w:p>
        </w:tc>
        <w:tc>
          <w:tcPr>
            <w:tcW w:w="3005" w:type="dxa"/>
          </w:tcPr>
          <w:p w14:paraId="40E10BBA" w14:textId="265AF011" w:rsidR="006A634D"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t>Mobile SF Item</w:t>
            </w:r>
          </w:p>
        </w:tc>
        <w:tc>
          <w:tcPr>
            <w:tcW w:w="3006" w:type="dxa"/>
          </w:tcPr>
          <w:p w14:paraId="148BBC02" w14:textId="5807DC10" w:rsidR="006A634D" w:rsidRDefault="00E8333C"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w:t>
            </w:r>
            <w:r>
              <w:t>ick name ‘Package Item’</w:t>
            </w:r>
          </w:p>
        </w:tc>
      </w:tr>
      <w:tr w:rsidR="006A634D" w14:paraId="140126DA" w14:textId="77777777" w:rsidTr="006A634D">
        <w:tc>
          <w:tcPr>
            <w:cnfStyle w:val="001000000000" w:firstRow="0" w:lastRow="0" w:firstColumn="1" w:lastColumn="0" w:oddVBand="0" w:evenVBand="0" w:oddHBand="0" w:evenHBand="0" w:firstRowFirstColumn="0" w:firstRowLastColumn="0" w:lastRowFirstColumn="0" w:lastRowLastColumn="0"/>
            <w:tcW w:w="3005" w:type="dxa"/>
          </w:tcPr>
          <w:p w14:paraId="11AD55CD" w14:textId="77777777" w:rsidR="006A634D" w:rsidRDefault="006A634D" w:rsidP="004A0741">
            <w:pPr>
              <w:spacing w:line="276" w:lineRule="auto"/>
            </w:pPr>
          </w:p>
        </w:tc>
        <w:tc>
          <w:tcPr>
            <w:tcW w:w="3005" w:type="dxa"/>
          </w:tcPr>
          <w:p w14:paraId="41C141DC" w14:textId="32375B9D" w:rsidR="006A634D"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r>
              <w:t>Non-Food Item</w:t>
            </w:r>
          </w:p>
        </w:tc>
        <w:tc>
          <w:tcPr>
            <w:tcW w:w="3006" w:type="dxa"/>
          </w:tcPr>
          <w:p w14:paraId="2E086B17" w14:textId="3832F28E" w:rsidR="006A634D" w:rsidRDefault="006A634D" w:rsidP="004A0741">
            <w:pPr>
              <w:spacing w:line="276" w:lineRule="auto"/>
              <w:cnfStyle w:val="000000000000" w:firstRow="0" w:lastRow="0" w:firstColumn="0" w:lastColumn="0" w:oddVBand="0" w:evenVBand="0" w:oddHBand="0" w:evenHBand="0" w:firstRowFirstColumn="0" w:firstRowLastColumn="0" w:lastRowFirstColumn="0" w:lastRowLastColumn="0"/>
            </w:pPr>
          </w:p>
        </w:tc>
      </w:tr>
      <w:tr w:rsidR="006A634D" w14:paraId="73CFF8F7" w14:textId="77777777" w:rsidTr="006A6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C78E51E" w14:textId="77777777" w:rsidR="006A634D" w:rsidRDefault="006A634D" w:rsidP="004A0741">
            <w:pPr>
              <w:spacing w:line="276" w:lineRule="auto"/>
            </w:pPr>
          </w:p>
        </w:tc>
        <w:tc>
          <w:tcPr>
            <w:tcW w:w="3005" w:type="dxa"/>
          </w:tcPr>
          <w:p w14:paraId="64FA81B8" w14:textId="3BFC578A" w:rsidR="006A634D" w:rsidRDefault="006A634D" w:rsidP="004A0741">
            <w:pPr>
              <w:spacing w:line="276" w:lineRule="auto"/>
              <w:cnfStyle w:val="000000100000" w:firstRow="0" w:lastRow="0" w:firstColumn="0" w:lastColumn="0" w:oddVBand="0" w:evenVBand="0" w:oddHBand="1" w:evenHBand="0" w:firstRowFirstColumn="0" w:firstRowLastColumn="0" w:lastRowFirstColumn="0" w:lastRowLastColumn="0"/>
            </w:pPr>
            <w:r>
              <w:t>Common Stock Tote Item</w:t>
            </w:r>
          </w:p>
        </w:tc>
        <w:tc>
          <w:tcPr>
            <w:tcW w:w="3006" w:type="dxa"/>
          </w:tcPr>
          <w:p w14:paraId="794F572B" w14:textId="5FB1998F" w:rsidR="006A634D" w:rsidRDefault="00E8333C" w:rsidP="004A0741">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N</w:t>
            </w:r>
            <w:r>
              <w:t>ick name ‘Package Item’</w:t>
            </w:r>
          </w:p>
        </w:tc>
      </w:tr>
    </w:tbl>
    <w:p w14:paraId="370573DF" w14:textId="77777777" w:rsidR="007B05AA" w:rsidRPr="005C6120" w:rsidRDefault="007B05AA" w:rsidP="004A0741">
      <w:pPr>
        <w:spacing w:line="276" w:lineRule="auto"/>
      </w:pPr>
    </w:p>
    <w:p w14:paraId="1AC6153F" w14:textId="2BFE0625" w:rsidR="002573B9" w:rsidRPr="002573B9" w:rsidRDefault="00B82CB4" w:rsidP="007B05AA">
      <w:pPr>
        <w:pStyle w:val="Heading2"/>
      </w:pPr>
      <w:r>
        <w:rPr>
          <w:rFonts w:hint="eastAsia"/>
        </w:rPr>
        <w:t>Item</w:t>
      </w:r>
      <w:r>
        <w:t xml:space="preserve"> </w:t>
      </w:r>
      <w:r w:rsidR="002573B9">
        <w:t xml:space="preserve">mapping with packaged </w:t>
      </w:r>
      <w:proofErr w:type="gramStart"/>
      <w:r w:rsidR="002573B9">
        <w:t>item</w:t>
      </w:r>
      <w:proofErr w:type="gramEnd"/>
    </w:p>
    <w:p w14:paraId="7E17EE6D" w14:textId="4B3E77DB" w:rsidR="000C6CCE" w:rsidRDefault="00B82CB4" w:rsidP="004A0741">
      <w:pPr>
        <w:spacing w:line="276" w:lineRule="auto"/>
      </w:pPr>
      <w:r>
        <w:rPr>
          <w:noProof/>
        </w:rPr>
        <w:drawing>
          <wp:inline distT="0" distB="0" distL="0" distR="0" wp14:anchorId="3DDB0C8B" wp14:editId="6E34BD77">
            <wp:extent cx="5731510" cy="3945890"/>
            <wp:effectExtent l="0" t="0" r="2540" b="0"/>
            <wp:docPr id="3"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图表&#10;&#10;描述已自动生成"/>
                    <pic:cNvPicPr/>
                  </pic:nvPicPr>
                  <pic:blipFill>
                    <a:blip r:embed="rId12"/>
                    <a:stretch>
                      <a:fillRect/>
                    </a:stretch>
                  </pic:blipFill>
                  <pic:spPr>
                    <a:xfrm>
                      <a:off x="0" y="0"/>
                      <a:ext cx="5731510" cy="3945890"/>
                    </a:xfrm>
                    <a:prstGeom prst="rect">
                      <a:avLst/>
                    </a:prstGeom>
                  </pic:spPr>
                </pic:pic>
              </a:graphicData>
            </a:graphic>
          </wp:inline>
        </w:drawing>
      </w:r>
    </w:p>
    <w:p w14:paraId="7259B10D" w14:textId="77777777" w:rsidR="004A0741" w:rsidRDefault="002573B9" w:rsidP="004A0741">
      <w:pPr>
        <w:spacing w:line="276" w:lineRule="auto"/>
      </w:pPr>
      <w:r>
        <w:rPr>
          <w:rFonts w:hint="eastAsia"/>
        </w:rPr>
        <w:t>T</w:t>
      </w:r>
      <w:r>
        <w:t>he above is an example of a normal truck item structure.</w:t>
      </w:r>
      <w:r w:rsidR="00B6113D">
        <w:t xml:space="preserve"> </w:t>
      </w:r>
      <w:proofErr w:type="gramStart"/>
      <w:r w:rsidR="00B6113D">
        <w:t>Ingredient item and commissary item are kind</w:t>
      </w:r>
      <w:r w:rsidR="00BA3817">
        <w:t>s</w:t>
      </w:r>
      <w:r w:rsidR="00B6113D">
        <w:t xml:space="preserve"> of basic item which is</w:t>
      </w:r>
      <w:proofErr w:type="gramEnd"/>
      <w:r w:rsidR="00B6113D">
        <w:t xml:space="preserve"> composed of other </w:t>
      </w:r>
      <w:r w:rsidR="00BA3817">
        <w:t>types of items.</w:t>
      </w:r>
    </w:p>
    <w:p w14:paraId="609567FF" w14:textId="6E45E8DF" w:rsidR="004A0741" w:rsidRDefault="004A0741" w:rsidP="004A0741">
      <w:pPr>
        <w:spacing w:line="276" w:lineRule="auto"/>
      </w:pPr>
      <w:r>
        <w:t xml:space="preserve">We will record the relationship of packaged </w:t>
      </w:r>
      <w:proofErr w:type="gramStart"/>
      <w:r>
        <w:t>item</w:t>
      </w:r>
      <w:proofErr w:type="gramEnd"/>
      <w:r>
        <w:t xml:space="preserve"> with </w:t>
      </w:r>
      <w:r w:rsidR="006260A2">
        <w:t>other</w:t>
      </w:r>
      <w:r>
        <w:t xml:space="preserve"> </w:t>
      </w:r>
      <w:proofErr w:type="gramStart"/>
      <w:r>
        <w:t>item</w:t>
      </w:r>
      <w:proofErr w:type="gramEnd"/>
      <w:r>
        <w:t xml:space="preserve"> (Ingredient/Commissary</w:t>
      </w:r>
      <w:r w:rsidR="006260A2">
        <w:t>/truck</w:t>
      </w:r>
      <w:r>
        <w:t xml:space="preserve"> Item)</w:t>
      </w:r>
      <w:r w:rsidR="006260A2">
        <w:t xml:space="preserve"> from which user </w:t>
      </w:r>
      <w:proofErr w:type="gramStart"/>
      <w:r w:rsidR="006260A2">
        <w:t>create</w:t>
      </w:r>
      <w:proofErr w:type="gramEnd"/>
      <w:r w:rsidR="006260A2">
        <w:t xml:space="preserve"> packaged </w:t>
      </w:r>
      <w:proofErr w:type="gramStart"/>
      <w:r w:rsidR="006260A2">
        <w:t xml:space="preserve">item </w:t>
      </w:r>
      <w:r>
        <w:t>.</w:t>
      </w:r>
      <w:proofErr w:type="gramEnd"/>
      <w:r>
        <w:t xml:space="preserve"> The relationship might work in the following functions:</w:t>
      </w:r>
    </w:p>
    <w:p w14:paraId="11A60C79" w14:textId="7C74C3AC" w:rsidR="004A0741" w:rsidRDefault="004A0741" w:rsidP="004A0741">
      <w:pPr>
        <w:pStyle w:val="ListParagraph"/>
        <w:numPr>
          <w:ilvl w:val="0"/>
          <w:numId w:val="10"/>
        </w:numPr>
        <w:spacing w:line="240" w:lineRule="auto"/>
      </w:pPr>
      <w:r>
        <w:t xml:space="preserve">When </w:t>
      </w:r>
      <w:proofErr w:type="gramStart"/>
      <w:r>
        <w:t>calculate</w:t>
      </w:r>
      <w:proofErr w:type="gramEnd"/>
      <w:r>
        <w:t xml:space="preserve"> nutrition of truck item’s customization, we need to refer to it. </w:t>
      </w:r>
    </w:p>
    <w:p w14:paraId="6D8693E0" w14:textId="763739DF" w:rsidR="004A0741" w:rsidRPr="004A0741" w:rsidRDefault="004A0741" w:rsidP="004A0741">
      <w:pPr>
        <w:pStyle w:val="ListParagraph"/>
        <w:numPr>
          <w:ilvl w:val="0"/>
          <w:numId w:val="10"/>
        </w:numPr>
        <w:spacing w:line="240" w:lineRule="auto"/>
      </w:pPr>
      <w:r>
        <w:t xml:space="preserve">Recommend BOM components as user </w:t>
      </w:r>
      <w:proofErr w:type="spellStart"/>
      <w:r>
        <w:t>creats</w:t>
      </w:r>
      <w:proofErr w:type="spellEnd"/>
      <w:r>
        <w:t xml:space="preserve"> a BOM line.</w:t>
      </w:r>
    </w:p>
    <w:p w14:paraId="329C8016" w14:textId="40B08D40" w:rsidR="004A0741" w:rsidRDefault="004A0741" w:rsidP="004A0741">
      <w:pPr>
        <w:pStyle w:val="ListParagraph"/>
        <w:numPr>
          <w:ilvl w:val="0"/>
          <w:numId w:val="10"/>
        </w:numPr>
        <w:spacing w:line="240" w:lineRule="auto"/>
      </w:pPr>
      <w:r>
        <w:t>Centralized display Assembly Instructions in a truck item.</w:t>
      </w:r>
    </w:p>
    <w:p w14:paraId="502797BB" w14:textId="20FC7A27" w:rsidR="0014638C" w:rsidRPr="004A0741" w:rsidRDefault="0014638C" w:rsidP="004A0741">
      <w:pPr>
        <w:pStyle w:val="ListParagraph"/>
        <w:numPr>
          <w:ilvl w:val="0"/>
          <w:numId w:val="10"/>
        </w:numPr>
        <w:spacing w:line="240" w:lineRule="auto"/>
      </w:pPr>
      <w:r>
        <w:t>Etc.</w:t>
      </w:r>
    </w:p>
    <w:p w14:paraId="19DCA9FF" w14:textId="5B044428" w:rsidR="000C6CCE" w:rsidRDefault="000C6CCE" w:rsidP="004A0741">
      <w:pPr>
        <w:pStyle w:val="Heading2"/>
        <w:spacing w:line="276" w:lineRule="auto"/>
      </w:pPr>
      <w:r>
        <w:t>Menu item-items mapping</w:t>
      </w:r>
    </w:p>
    <w:p w14:paraId="16712019" w14:textId="77777777" w:rsidR="000C6CCE" w:rsidRDefault="000C6CCE" w:rsidP="004A0741">
      <w:pPr>
        <w:pStyle w:val="ListParagraph"/>
        <w:numPr>
          <w:ilvl w:val="0"/>
          <w:numId w:val="9"/>
        </w:numPr>
        <w:spacing w:line="276" w:lineRule="auto"/>
        <w:rPr>
          <w:noProof/>
        </w:rPr>
      </w:pPr>
      <w:r>
        <w:rPr>
          <w:noProof/>
        </w:rPr>
        <w:t>A menu item should be mapped to one item. For menu items with options, the option values will also be mapped to items.</w:t>
      </w:r>
    </w:p>
    <w:p w14:paraId="0CE929F0" w14:textId="77777777" w:rsidR="000C6CCE" w:rsidRDefault="000C6CCE" w:rsidP="004A0741">
      <w:pPr>
        <w:spacing w:line="276" w:lineRule="auto"/>
      </w:pPr>
      <w:r>
        <w:rPr>
          <w:noProof/>
        </w:rPr>
        <w:drawing>
          <wp:inline distT="0" distB="0" distL="0" distR="0" wp14:anchorId="6958FE46" wp14:editId="161FB3E6">
            <wp:extent cx="4286250" cy="33242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
                      <a:extLst>
                        <a:ext uri="{28A0092B-C50C-407E-A947-70E740481C1C}">
                          <a14:useLocalDpi xmlns:a14="http://schemas.microsoft.com/office/drawing/2010/main" val="0"/>
                        </a:ext>
                      </a:extLst>
                    </a:blip>
                    <a:stretch>
                      <a:fillRect/>
                    </a:stretch>
                  </pic:blipFill>
                  <pic:spPr>
                    <a:xfrm>
                      <a:off x="0" y="0"/>
                      <a:ext cx="4286250" cy="3324225"/>
                    </a:xfrm>
                    <a:prstGeom prst="rect">
                      <a:avLst/>
                    </a:prstGeom>
                  </pic:spPr>
                </pic:pic>
              </a:graphicData>
            </a:graphic>
          </wp:inline>
        </w:drawing>
      </w:r>
    </w:p>
    <w:p w14:paraId="67FAA145" w14:textId="77777777" w:rsidR="000C6CCE" w:rsidRPr="00B83CDB" w:rsidRDefault="000C6CCE" w:rsidP="004A0741">
      <w:pPr>
        <w:pStyle w:val="NoSpacing"/>
        <w:spacing w:line="276" w:lineRule="auto"/>
      </w:pPr>
      <w:r w:rsidRPr="00B83CDB">
        <w:rPr>
          <w:rFonts w:hint="eastAsia"/>
        </w:rPr>
        <w:t>Case</w:t>
      </w:r>
      <w:r w:rsidRPr="00B83CDB">
        <w:t>1</w:t>
      </w:r>
      <w:r w:rsidRPr="00B83CDB">
        <w:rPr>
          <w:rFonts w:hint="eastAsia"/>
        </w:rPr>
        <w:t>：</w:t>
      </w:r>
      <w:r w:rsidRPr="00B83CDB">
        <w:rPr>
          <w:rFonts w:hint="eastAsia"/>
        </w:rPr>
        <w:t>One</w:t>
      </w:r>
      <w:r w:rsidRPr="00B83CDB">
        <w:t xml:space="preserve"> menu item mapping to one item:</w:t>
      </w:r>
    </w:p>
    <w:p w14:paraId="1509C00B" w14:textId="77777777" w:rsidR="000C6CCE" w:rsidRDefault="000C6CCE" w:rsidP="004A0741">
      <w:pPr>
        <w:pStyle w:val="NoSpacing"/>
        <w:spacing w:line="276" w:lineRule="auto"/>
      </w:pPr>
      <w:r>
        <w:t xml:space="preserve">For most of the preset type of meals, it is </w:t>
      </w:r>
      <w:proofErr w:type="gramStart"/>
      <w:r>
        <w:t>this</w:t>
      </w:r>
      <w:proofErr w:type="gramEnd"/>
      <w:r>
        <w:t xml:space="preserve"> case. See above Menu item A.</w:t>
      </w:r>
    </w:p>
    <w:p w14:paraId="32190FA8" w14:textId="77777777" w:rsidR="000C6CCE" w:rsidRPr="00B83CDB" w:rsidRDefault="000C6CCE" w:rsidP="004A0741">
      <w:pPr>
        <w:pStyle w:val="NoSpacing"/>
        <w:spacing w:line="276" w:lineRule="auto"/>
      </w:pPr>
      <w:r w:rsidRPr="00B83CDB">
        <w:t xml:space="preserve">Case </w:t>
      </w:r>
      <w:r>
        <w:t>2</w:t>
      </w:r>
      <w:r w:rsidRPr="00B83CDB">
        <w:t xml:space="preserve">: </w:t>
      </w:r>
      <w:r>
        <w:t xml:space="preserve">Combo type of Menu item maps to bundle </w:t>
      </w:r>
      <w:r>
        <w:rPr>
          <w:rFonts w:hint="eastAsia"/>
        </w:rPr>
        <w:t>item</w:t>
      </w:r>
    </w:p>
    <w:p w14:paraId="067A7993" w14:textId="77777777" w:rsidR="000C6CCE" w:rsidRDefault="000C6CCE" w:rsidP="004A0741">
      <w:pPr>
        <w:pStyle w:val="NoSpacing"/>
        <w:spacing w:line="276" w:lineRule="auto"/>
      </w:pPr>
      <w:r>
        <w:t>It is also possible that a menu item is made of multiple recipes. Such as: “</w:t>
      </w:r>
      <w:r w:rsidRPr="00EF1ED2">
        <w:t xml:space="preserve">Big Mac </w:t>
      </w:r>
      <w:r>
        <w:t>combo meal” is made of 3 recipes: “Big Mac” burger, French Fries, Coca-Cola. In this case, we will also create bundle type of menu items. So that the combo menu item will still be mapped to one item.</w:t>
      </w:r>
    </w:p>
    <w:p w14:paraId="2396B234" w14:textId="77777777" w:rsidR="000C6CCE" w:rsidRDefault="000C6CCE" w:rsidP="004A0741">
      <w:pPr>
        <w:pStyle w:val="NoSpacing"/>
        <w:spacing w:line="276" w:lineRule="auto"/>
      </w:pPr>
      <w:r>
        <w:t xml:space="preserve">See above menu item B. </w:t>
      </w:r>
    </w:p>
    <w:p w14:paraId="673F3866" w14:textId="77777777" w:rsidR="000C6CCE" w:rsidRPr="00B83CDB" w:rsidRDefault="000C6CCE" w:rsidP="004A0741">
      <w:pPr>
        <w:pStyle w:val="NoSpacing"/>
        <w:spacing w:line="276" w:lineRule="auto"/>
      </w:pPr>
      <w:r w:rsidRPr="00B83CDB">
        <w:t xml:space="preserve">Case </w:t>
      </w:r>
      <w:r>
        <w:t>3</w:t>
      </w:r>
      <w:r w:rsidRPr="00B83CDB">
        <w:t xml:space="preserve">: </w:t>
      </w:r>
      <w:proofErr w:type="gramStart"/>
      <w:r w:rsidRPr="00B83CDB">
        <w:t>One menu</w:t>
      </w:r>
      <w:proofErr w:type="gramEnd"/>
      <w:r w:rsidRPr="00B83CDB">
        <w:t xml:space="preserve"> item </w:t>
      </w:r>
      <w:r>
        <w:t>mapping to</w:t>
      </w:r>
      <w:r w:rsidRPr="00B83CDB">
        <w:t xml:space="preserve"> </w:t>
      </w:r>
      <w:r>
        <w:t xml:space="preserve">one item, with </w:t>
      </w:r>
      <w:proofErr w:type="gramStart"/>
      <w:r>
        <w:t>is</w:t>
      </w:r>
      <w:proofErr w:type="gramEnd"/>
      <w:r>
        <w:t xml:space="preserve"> option values mapped to the item’s component item</w:t>
      </w:r>
    </w:p>
    <w:p w14:paraId="7F639424" w14:textId="77777777" w:rsidR="000C6CCE" w:rsidRDefault="000C6CCE" w:rsidP="004A0741">
      <w:pPr>
        <w:pStyle w:val="NoSpacing"/>
        <w:spacing w:line="276" w:lineRule="auto"/>
      </w:pPr>
      <w:r>
        <w:t>See 2.2.1 customizable cases.</w:t>
      </w:r>
    </w:p>
    <w:p w14:paraId="2A372948" w14:textId="77777777" w:rsidR="000C6CCE" w:rsidRPr="00624CD7" w:rsidRDefault="000C6CCE" w:rsidP="004A0741">
      <w:pPr>
        <w:pStyle w:val="NoSpacing"/>
        <w:spacing w:line="276" w:lineRule="auto"/>
      </w:pPr>
      <w:r w:rsidRPr="00624CD7">
        <w:t>Case4 Recipes as option values</w:t>
      </w:r>
    </w:p>
    <w:p w14:paraId="4DB79237" w14:textId="469659A7" w:rsidR="000C6CCE" w:rsidRDefault="000C6CCE" w:rsidP="004A0741">
      <w:pPr>
        <w:pStyle w:val="NoSpacing"/>
        <w:spacing w:line="276" w:lineRule="auto"/>
      </w:pPr>
      <w:r>
        <w:t xml:space="preserve">It is also possible that the menu item’s option values </w:t>
      </w:r>
      <w:proofErr w:type="gramStart"/>
      <w:r>
        <w:t>are corresponding</w:t>
      </w:r>
      <w:proofErr w:type="gramEnd"/>
      <w:r>
        <w:t xml:space="preserve"> to different recipes. Such as a package with main and optional sides. The side’s selections are different recipes. </w:t>
      </w:r>
      <w:proofErr w:type="gramStart"/>
      <w:r>
        <w:t>Thus</w:t>
      </w:r>
      <w:proofErr w:type="gramEnd"/>
      <w:r>
        <w:t xml:space="preserve"> the Menu item is mapping to one sellable </w:t>
      </w:r>
      <w:proofErr w:type="gramStart"/>
      <w:r>
        <w:t>item</w:t>
      </w:r>
      <w:proofErr w:type="gramEnd"/>
      <w:r>
        <w:t xml:space="preserve"> and its option values are mapping to different sellable items. See above Menu Item C.</w:t>
      </w:r>
    </w:p>
    <w:p w14:paraId="7C26346E" w14:textId="0515B929" w:rsidR="007B05AA" w:rsidRDefault="007B05AA" w:rsidP="007B05AA">
      <w:pPr>
        <w:pStyle w:val="Heading2"/>
        <w:spacing w:line="276" w:lineRule="auto"/>
      </w:pPr>
      <w:r>
        <w:t xml:space="preserve">Workflow </w:t>
      </w:r>
      <w:r>
        <w:rPr>
          <w:rFonts w:hint="eastAsia"/>
        </w:rPr>
        <w:t>of</w:t>
      </w:r>
      <w:r>
        <w:t xml:space="preserve"> </w:t>
      </w:r>
      <w:r w:rsidR="006B574D">
        <w:t>Maintain</w:t>
      </w:r>
      <w:r>
        <w:t xml:space="preserve"> an </w:t>
      </w:r>
      <w:r w:rsidR="006B574D">
        <w:t>I</w:t>
      </w:r>
      <w:r>
        <w:t>tem</w:t>
      </w:r>
    </w:p>
    <w:p w14:paraId="60B66781" w14:textId="77777777" w:rsidR="007B05AA" w:rsidRDefault="007B05AA" w:rsidP="007B05AA">
      <w:pPr>
        <w:spacing w:line="276" w:lineRule="auto"/>
      </w:pPr>
      <w:r>
        <w:rPr>
          <w:rFonts w:hint="eastAsia"/>
        </w:rPr>
        <w:t>F</w:t>
      </w:r>
      <w:r>
        <w:t>or example: creating a truck item</w:t>
      </w:r>
    </w:p>
    <w:p w14:paraId="50ADB054" w14:textId="0C656AC5" w:rsidR="007B05AA" w:rsidRPr="001F4E80" w:rsidRDefault="007B05AA" w:rsidP="008A10CF">
      <w:pPr>
        <w:spacing w:line="276" w:lineRule="auto"/>
        <w:ind w:leftChars="-440" w:hangingChars="440" w:hanging="924"/>
      </w:pPr>
      <w:r>
        <w:rPr>
          <w:noProof/>
        </w:rPr>
        <w:drawing>
          <wp:inline distT="0" distB="0" distL="0" distR="0" wp14:anchorId="29BDAE02" wp14:editId="1932C221">
            <wp:extent cx="7264400" cy="1667609"/>
            <wp:effectExtent l="0" t="0" r="0" b="889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4"/>
                    <a:stretch>
                      <a:fillRect/>
                    </a:stretch>
                  </pic:blipFill>
                  <pic:spPr>
                    <a:xfrm>
                      <a:off x="0" y="0"/>
                      <a:ext cx="7283812" cy="1672065"/>
                    </a:xfrm>
                    <a:prstGeom prst="rect">
                      <a:avLst/>
                    </a:prstGeom>
                  </pic:spPr>
                </pic:pic>
              </a:graphicData>
            </a:graphic>
          </wp:inline>
        </w:drawing>
      </w:r>
    </w:p>
    <w:p w14:paraId="341E5E42" w14:textId="10B36FCD" w:rsidR="00273540" w:rsidRPr="00273540" w:rsidRDefault="00273540" w:rsidP="00273540">
      <w:pPr>
        <w:pStyle w:val="Heading2"/>
      </w:pPr>
      <w:r>
        <w:t>UI Overview</w:t>
      </w:r>
    </w:p>
    <w:p w14:paraId="535C148D" w14:textId="43E79BE7" w:rsidR="00273540" w:rsidRDefault="00273540" w:rsidP="00273540">
      <w:pPr>
        <w:pStyle w:val="Heading3"/>
        <w:numPr>
          <w:ilvl w:val="2"/>
          <w:numId w:val="8"/>
        </w:numPr>
        <w:spacing w:line="276" w:lineRule="auto"/>
      </w:pPr>
      <w:r>
        <w:t>Aggregate Recipe/Ingredient/Item Cards</w:t>
      </w:r>
    </w:p>
    <w:p w14:paraId="56F8EF80" w14:textId="037090C8" w:rsidR="0059350E" w:rsidRDefault="000A7B18" w:rsidP="00FE0250">
      <w:pPr>
        <w:pStyle w:val="ListParagraph"/>
        <w:numPr>
          <w:ilvl w:val="0"/>
          <w:numId w:val="185"/>
        </w:numPr>
      </w:pPr>
      <w:r>
        <w:t xml:space="preserve">CDT teams and Ops team are primary users of Cookbook system. What they </w:t>
      </w:r>
      <w:proofErr w:type="gramStart"/>
      <w:r>
        <w:t>focus</w:t>
      </w:r>
      <w:proofErr w:type="gramEnd"/>
      <w:r>
        <w:t xml:space="preserve"> is </w:t>
      </w:r>
      <w:proofErr w:type="gramStart"/>
      <w:r w:rsidR="00062742">
        <w:t>really different</w:t>
      </w:r>
      <w:proofErr w:type="gramEnd"/>
      <w:r>
        <w:t xml:space="preserve"> and the workflow is a kind of dependency. Like, Ops team will </w:t>
      </w:r>
      <w:proofErr w:type="gramStart"/>
      <w:r>
        <w:t>create item</w:t>
      </w:r>
      <w:proofErr w:type="gramEnd"/>
      <w:r>
        <w:t xml:space="preserve"> ERP information after creating an item which is related to previous recipe/ingredients model.</w:t>
      </w:r>
      <w:r w:rsidR="00C53BD0">
        <w:t xml:space="preserve"> </w:t>
      </w:r>
      <w:proofErr w:type="gramStart"/>
      <w:r w:rsidR="00C53BD0">
        <w:t>In order to</w:t>
      </w:r>
      <w:proofErr w:type="gramEnd"/>
      <w:r w:rsidR="00C53BD0">
        <w:t xml:space="preserve"> keep the convenience of workflow and maintain it, we will aggregate the previous recipe/ingredient cards in a tab on item detail page independently. And aggregate the previous item cards in another tab on item detail page as well. Please refer to the following screenshots.</w:t>
      </w:r>
      <w:r w:rsidR="0059350E">
        <w:rPr>
          <w:rFonts w:hint="eastAsia"/>
        </w:rPr>
        <w:t xml:space="preserve"> </w:t>
      </w:r>
      <w:r w:rsidR="00C53BD0">
        <w:t xml:space="preserve">Meanwhile, </w:t>
      </w:r>
      <w:r w:rsidR="0059350E">
        <w:t>the UI style of two tabs</w:t>
      </w:r>
      <w:r w:rsidR="00C53BD0">
        <w:t xml:space="preserve"> </w:t>
      </w:r>
      <w:r w:rsidR="0059350E">
        <w:t>should be the same.</w:t>
      </w:r>
    </w:p>
    <w:p w14:paraId="14687ADA" w14:textId="2BB5279B" w:rsidR="004E1ECA" w:rsidRDefault="004E1ECA" w:rsidP="00FE0250">
      <w:pPr>
        <w:pStyle w:val="ListParagraph"/>
        <w:numPr>
          <w:ilvl w:val="0"/>
          <w:numId w:val="185"/>
        </w:numPr>
      </w:pPr>
      <w:r>
        <w:rPr>
          <w:rFonts w:hint="eastAsia"/>
        </w:rPr>
        <w:t>I</w:t>
      </w:r>
      <w:r>
        <w:t xml:space="preserve">f </w:t>
      </w:r>
      <w:proofErr w:type="gramStart"/>
      <w:r>
        <w:t>user</w:t>
      </w:r>
      <w:proofErr w:type="gramEnd"/>
      <w:r>
        <w:t xml:space="preserve"> don’t have permission </w:t>
      </w:r>
      <w:proofErr w:type="gramStart"/>
      <w:r>
        <w:t>of</w:t>
      </w:r>
      <w:proofErr w:type="gramEnd"/>
      <w:r>
        <w:t xml:space="preserve"> a page, show error </w:t>
      </w:r>
      <w:proofErr w:type="gramStart"/>
      <w:r>
        <w:t>message: ‘</w:t>
      </w:r>
      <w:proofErr w:type="gramEnd"/>
      <w:r w:rsidRPr="004E1ECA">
        <w:t>You don't have permission for this page/action. Please check with administrator.</w:t>
      </w:r>
      <w:r>
        <w:t>’</w:t>
      </w:r>
    </w:p>
    <w:p w14:paraId="106F0BCC" w14:textId="26BC9D92" w:rsidR="00FE0250" w:rsidRDefault="00547BBA" w:rsidP="00FE0250">
      <w:pPr>
        <w:pStyle w:val="ListParagraph"/>
        <w:numPr>
          <w:ilvl w:val="0"/>
          <w:numId w:val="185"/>
        </w:numPr>
      </w:pPr>
      <w:r>
        <w:t>D</w:t>
      </w:r>
      <w:r w:rsidR="00FE0250">
        <w:t>isplay ‘Basic Information’ tab</w:t>
      </w:r>
      <w:r>
        <w:rPr>
          <w:rFonts w:hint="eastAsia"/>
        </w:rPr>
        <w:t>,</w:t>
      </w:r>
      <w:r>
        <w:t xml:space="preserve"> ‘ERP Item Information’ according to item type: </w:t>
      </w:r>
      <w:r w:rsidR="00FE0250">
        <w:t xml:space="preserve"> </w:t>
      </w:r>
    </w:p>
    <w:tbl>
      <w:tblPr>
        <w:tblStyle w:val="GridTable4-Accent5"/>
        <w:tblW w:w="0" w:type="auto"/>
        <w:tblLook w:val="04A0" w:firstRow="1" w:lastRow="0" w:firstColumn="1" w:lastColumn="0" w:noHBand="0" w:noVBand="1"/>
      </w:tblPr>
      <w:tblGrid>
        <w:gridCol w:w="3005"/>
        <w:gridCol w:w="3005"/>
        <w:gridCol w:w="3006"/>
      </w:tblGrid>
      <w:tr w:rsidR="00FE0250" w14:paraId="38C72F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9A9BD5" w14:textId="47EAD22C" w:rsidR="00FE0250" w:rsidRDefault="00FE0250">
            <w:pPr>
              <w:spacing w:line="276" w:lineRule="auto"/>
              <w:jc w:val="left"/>
            </w:pPr>
            <w:r>
              <w:t>Item Type</w:t>
            </w:r>
          </w:p>
        </w:tc>
        <w:tc>
          <w:tcPr>
            <w:tcW w:w="3005" w:type="dxa"/>
          </w:tcPr>
          <w:p w14:paraId="6359121E" w14:textId="60528768" w:rsidR="00FE0250" w:rsidRDefault="00FE0250">
            <w:pPr>
              <w:spacing w:line="276" w:lineRule="auto"/>
              <w:cnfStyle w:val="100000000000" w:firstRow="1" w:lastRow="0" w:firstColumn="0" w:lastColumn="0" w:oddVBand="0" w:evenVBand="0" w:oddHBand="0" w:evenHBand="0" w:firstRowFirstColumn="0" w:firstRowLastColumn="0" w:lastRowFirstColumn="0" w:lastRowLastColumn="0"/>
            </w:pPr>
            <w:r w:rsidRPr="00FE0250">
              <w:t>Basic Information Tab</w:t>
            </w:r>
          </w:p>
        </w:tc>
        <w:tc>
          <w:tcPr>
            <w:tcW w:w="3006" w:type="dxa"/>
          </w:tcPr>
          <w:p w14:paraId="6B18FDA2" w14:textId="596A1A5D" w:rsidR="00FE0250" w:rsidRDefault="00FE0250">
            <w:pPr>
              <w:spacing w:line="276" w:lineRule="auto"/>
              <w:cnfStyle w:val="100000000000" w:firstRow="1" w:lastRow="0" w:firstColumn="0" w:lastColumn="0" w:oddVBand="0" w:evenVBand="0" w:oddHBand="0" w:evenHBand="0" w:firstRowFirstColumn="0" w:firstRowLastColumn="0" w:lastRowFirstColumn="0" w:lastRowLastColumn="0"/>
            </w:pPr>
            <w:r w:rsidRPr="00FE0250">
              <w:t>ERP Item Information Tab</w:t>
            </w:r>
          </w:p>
        </w:tc>
      </w:tr>
      <w:tr w:rsidR="00FE0250" w14:paraId="6E12CD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C859B17" w14:textId="208DAEA2" w:rsidR="00FE0250" w:rsidRPr="00FE0250" w:rsidRDefault="00FE0250" w:rsidP="00FE0250">
            <w:pPr>
              <w:spacing w:line="276" w:lineRule="auto"/>
              <w:rPr>
                <w:b w:val="0"/>
                <w:bCs w:val="0"/>
              </w:rPr>
            </w:pPr>
            <w:r w:rsidRPr="00FE0250">
              <w:rPr>
                <w:rFonts w:hint="eastAsia"/>
                <w:b w:val="0"/>
                <w:bCs w:val="0"/>
              </w:rPr>
              <w:t>I</w:t>
            </w:r>
            <w:r w:rsidRPr="00FE0250">
              <w:rPr>
                <w:b w:val="0"/>
                <w:bCs w:val="0"/>
              </w:rPr>
              <w:t>ngredient Item</w:t>
            </w:r>
          </w:p>
        </w:tc>
        <w:tc>
          <w:tcPr>
            <w:tcW w:w="3005" w:type="dxa"/>
          </w:tcPr>
          <w:p w14:paraId="3C9BA9F5" w14:textId="7DA3B03D" w:rsidR="00FE0250" w:rsidRPr="00FE0250" w:rsidRDefault="00125609" w:rsidP="00FE0250">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3AD3E55C" w14:textId="1A266FE3" w:rsidR="00FE0250" w:rsidRDefault="00125609" w:rsidP="00FE0250">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23561873" w14:textId="77777777">
        <w:tc>
          <w:tcPr>
            <w:cnfStyle w:val="001000000000" w:firstRow="0" w:lastRow="0" w:firstColumn="1" w:lastColumn="0" w:oddVBand="0" w:evenVBand="0" w:oddHBand="0" w:evenHBand="0" w:firstRowFirstColumn="0" w:firstRowLastColumn="0" w:lastRowFirstColumn="0" w:lastRowLastColumn="0"/>
            <w:tcW w:w="3005" w:type="dxa"/>
          </w:tcPr>
          <w:p w14:paraId="62660B85" w14:textId="73E123F0" w:rsidR="00125609" w:rsidRPr="00FE0250" w:rsidRDefault="00125609" w:rsidP="00125609">
            <w:pPr>
              <w:spacing w:line="276" w:lineRule="auto"/>
              <w:rPr>
                <w:b w:val="0"/>
                <w:bCs w:val="0"/>
              </w:rPr>
            </w:pPr>
            <w:r w:rsidRPr="00FE0250">
              <w:rPr>
                <w:rFonts w:hint="eastAsia"/>
                <w:b w:val="0"/>
                <w:bCs w:val="0"/>
              </w:rPr>
              <w:t>T</w:t>
            </w:r>
            <w:r w:rsidRPr="00FE0250">
              <w:rPr>
                <w:b w:val="0"/>
                <w:bCs w:val="0"/>
              </w:rPr>
              <w:t>ruck Item</w:t>
            </w:r>
          </w:p>
        </w:tc>
        <w:tc>
          <w:tcPr>
            <w:tcW w:w="3005" w:type="dxa"/>
          </w:tcPr>
          <w:p w14:paraId="7FD4DC48" w14:textId="4D1DB217"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2413B6BC" w14:textId="0745F201"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26D0D1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B1E5801" w14:textId="0DD51EFA" w:rsidR="00125609" w:rsidRPr="00FE0250" w:rsidRDefault="00125609" w:rsidP="00125609">
            <w:pPr>
              <w:spacing w:line="276" w:lineRule="auto"/>
              <w:rPr>
                <w:b w:val="0"/>
                <w:bCs w:val="0"/>
              </w:rPr>
            </w:pPr>
            <w:r w:rsidRPr="00FE0250">
              <w:rPr>
                <w:b w:val="0"/>
                <w:bCs w:val="0"/>
              </w:rPr>
              <w:t>Commissary Item</w:t>
            </w:r>
          </w:p>
        </w:tc>
        <w:tc>
          <w:tcPr>
            <w:tcW w:w="3005" w:type="dxa"/>
          </w:tcPr>
          <w:p w14:paraId="4622E7B8" w14:textId="27EB93F3"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44205104" w14:textId="13978AAD"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0C166359" w14:textId="77777777">
        <w:tc>
          <w:tcPr>
            <w:cnfStyle w:val="001000000000" w:firstRow="0" w:lastRow="0" w:firstColumn="1" w:lastColumn="0" w:oddVBand="0" w:evenVBand="0" w:oddHBand="0" w:evenHBand="0" w:firstRowFirstColumn="0" w:firstRowLastColumn="0" w:lastRowFirstColumn="0" w:lastRowLastColumn="0"/>
            <w:tcW w:w="3005" w:type="dxa"/>
          </w:tcPr>
          <w:p w14:paraId="340BC802" w14:textId="44122401" w:rsidR="00125609" w:rsidRPr="00FE0250" w:rsidRDefault="00125609" w:rsidP="00125609">
            <w:pPr>
              <w:spacing w:line="276" w:lineRule="auto"/>
              <w:rPr>
                <w:b w:val="0"/>
                <w:bCs w:val="0"/>
              </w:rPr>
            </w:pPr>
            <w:r w:rsidRPr="00FE0250">
              <w:rPr>
                <w:rFonts w:hint="eastAsia"/>
                <w:b w:val="0"/>
                <w:bCs w:val="0"/>
              </w:rPr>
              <w:t>O</w:t>
            </w:r>
            <w:r w:rsidRPr="00FE0250">
              <w:rPr>
                <w:b w:val="0"/>
                <w:bCs w:val="0"/>
              </w:rPr>
              <w:t xml:space="preserve">riginal </w:t>
            </w:r>
            <w:proofErr w:type="spellStart"/>
            <w:r w:rsidRPr="00FE0250">
              <w:rPr>
                <w:b w:val="0"/>
                <w:bCs w:val="0"/>
              </w:rPr>
              <w:t>Subrecipe</w:t>
            </w:r>
            <w:proofErr w:type="spellEnd"/>
            <w:r w:rsidRPr="00FE0250">
              <w:rPr>
                <w:b w:val="0"/>
                <w:bCs w:val="0"/>
              </w:rPr>
              <w:t xml:space="preserve"> Item</w:t>
            </w:r>
          </w:p>
        </w:tc>
        <w:tc>
          <w:tcPr>
            <w:tcW w:w="3005" w:type="dxa"/>
          </w:tcPr>
          <w:p w14:paraId="4304C7F9" w14:textId="3178042E"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29786DBB" w14:textId="0A057D1A" w:rsidR="00125609" w:rsidRDefault="0061012A"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2D53F6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1EDFA97" w14:textId="06FC0346" w:rsidR="00125609" w:rsidRPr="00FE0250" w:rsidRDefault="00125609" w:rsidP="00125609">
            <w:pPr>
              <w:spacing w:line="276" w:lineRule="auto"/>
              <w:rPr>
                <w:b w:val="0"/>
                <w:bCs w:val="0"/>
              </w:rPr>
            </w:pPr>
            <w:r w:rsidRPr="00FE0250">
              <w:rPr>
                <w:rFonts w:hint="eastAsia"/>
                <w:b w:val="0"/>
                <w:bCs w:val="0"/>
              </w:rPr>
              <w:t>O</w:t>
            </w:r>
            <w:r w:rsidRPr="00FE0250">
              <w:rPr>
                <w:b w:val="0"/>
                <w:bCs w:val="0"/>
              </w:rPr>
              <w:t>riginal Item</w:t>
            </w:r>
          </w:p>
        </w:tc>
        <w:tc>
          <w:tcPr>
            <w:tcW w:w="3005" w:type="dxa"/>
          </w:tcPr>
          <w:p w14:paraId="31B3419B" w14:textId="30E17A7F"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44E8AD7A" w14:textId="0D40CD02" w:rsidR="00125609" w:rsidRDefault="0061012A"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3D210EC5" w14:textId="77777777">
        <w:tc>
          <w:tcPr>
            <w:cnfStyle w:val="001000000000" w:firstRow="0" w:lastRow="0" w:firstColumn="1" w:lastColumn="0" w:oddVBand="0" w:evenVBand="0" w:oddHBand="0" w:evenHBand="0" w:firstRowFirstColumn="0" w:firstRowLastColumn="0" w:lastRowFirstColumn="0" w:lastRowLastColumn="0"/>
            <w:tcW w:w="3005" w:type="dxa"/>
          </w:tcPr>
          <w:p w14:paraId="09306D12" w14:textId="0D163DCB" w:rsidR="00125609" w:rsidRPr="00FE0250" w:rsidRDefault="00125609" w:rsidP="00125609">
            <w:pPr>
              <w:spacing w:line="276" w:lineRule="auto"/>
              <w:rPr>
                <w:b w:val="0"/>
                <w:bCs w:val="0"/>
              </w:rPr>
            </w:pPr>
            <w:r w:rsidRPr="00FE0250">
              <w:rPr>
                <w:b w:val="0"/>
                <w:bCs w:val="0"/>
              </w:rPr>
              <w:t>Partial Kit Item</w:t>
            </w:r>
          </w:p>
        </w:tc>
        <w:tc>
          <w:tcPr>
            <w:tcW w:w="3005" w:type="dxa"/>
          </w:tcPr>
          <w:p w14:paraId="21D50769" w14:textId="2412AF73" w:rsidR="00125609" w:rsidRDefault="0061012A"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0489FFA5" w14:textId="7F9FC671"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0EFB40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406D64" w14:textId="294D526A" w:rsidR="00125609" w:rsidRPr="00FE0250" w:rsidRDefault="00125609" w:rsidP="00125609">
            <w:pPr>
              <w:spacing w:line="276" w:lineRule="auto"/>
              <w:rPr>
                <w:b w:val="0"/>
                <w:bCs w:val="0"/>
              </w:rPr>
            </w:pPr>
            <w:r w:rsidRPr="00FE0250">
              <w:rPr>
                <w:b w:val="0"/>
                <w:bCs w:val="0"/>
              </w:rPr>
              <w:t>Multiple Packaged Item</w:t>
            </w:r>
          </w:p>
        </w:tc>
        <w:tc>
          <w:tcPr>
            <w:tcW w:w="3005" w:type="dxa"/>
          </w:tcPr>
          <w:p w14:paraId="1AB1564B" w14:textId="41815832" w:rsidR="00125609" w:rsidRDefault="0061012A"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2048413B" w14:textId="2F8CC8F3"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57E7A02A" w14:textId="77777777">
        <w:tc>
          <w:tcPr>
            <w:cnfStyle w:val="001000000000" w:firstRow="0" w:lastRow="0" w:firstColumn="1" w:lastColumn="0" w:oddVBand="0" w:evenVBand="0" w:oddHBand="0" w:evenHBand="0" w:firstRowFirstColumn="0" w:firstRowLastColumn="0" w:lastRowFirstColumn="0" w:lastRowLastColumn="0"/>
            <w:tcW w:w="3005" w:type="dxa"/>
          </w:tcPr>
          <w:p w14:paraId="57F6FC1F" w14:textId="165F72CB" w:rsidR="00125609" w:rsidRPr="00FE0250" w:rsidRDefault="00125609" w:rsidP="00125609">
            <w:pPr>
              <w:spacing w:line="276" w:lineRule="auto"/>
              <w:rPr>
                <w:b w:val="0"/>
                <w:bCs w:val="0"/>
              </w:rPr>
            </w:pPr>
            <w:r w:rsidRPr="00FE0250">
              <w:rPr>
                <w:b w:val="0"/>
                <w:bCs w:val="0"/>
              </w:rPr>
              <w:t>Single Packaged Item</w:t>
            </w:r>
          </w:p>
        </w:tc>
        <w:tc>
          <w:tcPr>
            <w:tcW w:w="3005" w:type="dxa"/>
          </w:tcPr>
          <w:p w14:paraId="39330F4C" w14:textId="1A2142BE" w:rsidR="00125609" w:rsidRDefault="0061012A"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76DEAEDF" w14:textId="4705DB55"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272C96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BF84E89" w14:textId="66C397C2" w:rsidR="00125609" w:rsidRPr="00FE0250" w:rsidRDefault="00125609" w:rsidP="00125609">
            <w:pPr>
              <w:spacing w:line="276" w:lineRule="auto"/>
              <w:rPr>
                <w:b w:val="0"/>
                <w:bCs w:val="0"/>
              </w:rPr>
            </w:pPr>
            <w:r w:rsidRPr="00FE0250">
              <w:rPr>
                <w:b w:val="0"/>
                <w:bCs w:val="0"/>
              </w:rPr>
              <w:t>Truck Stock Item</w:t>
            </w:r>
          </w:p>
        </w:tc>
        <w:tc>
          <w:tcPr>
            <w:tcW w:w="3005" w:type="dxa"/>
          </w:tcPr>
          <w:p w14:paraId="2FE9D176" w14:textId="090A3EEE" w:rsidR="00125609" w:rsidRDefault="0061012A"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381560BA" w14:textId="7D7D8012"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51D7ABC4" w14:textId="77777777">
        <w:tc>
          <w:tcPr>
            <w:cnfStyle w:val="001000000000" w:firstRow="0" w:lastRow="0" w:firstColumn="1" w:lastColumn="0" w:oddVBand="0" w:evenVBand="0" w:oddHBand="0" w:evenHBand="0" w:firstRowFirstColumn="0" w:firstRowLastColumn="0" w:lastRowFirstColumn="0" w:lastRowLastColumn="0"/>
            <w:tcW w:w="3005" w:type="dxa"/>
          </w:tcPr>
          <w:p w14:paraId="749BC799" w14:textId="78A1C849" w:rsidR="00125609" w:rsidRPr="00FE0250" w:rsidRDefault="00125609" w:rsidP="00125609">
            <w:pPr>
              <w:spacing w:line="276" w:lineRule="auto"/>
              <w:rPr>
                <w:b w:val="0"/>
                <w:bCs w:val="0"/>
              </w:rPr>
            </w:pPr>
            <w:r w:rsidRPr="00FE0250">
              <w:rPr>
                <w:b w:val="0"/>
                <w:bCs w:val="0"/>
              </w:rPr>
              <w:t>Bag Item</w:t>
            </w:r>
          </w:p>
        </w:tc>
        <w:tc>
          <w:tcPr>
            <w:tcW w:w="3005" w:type="dxa"/>
          </w:tcPr>
          <w:p w14:paraId="1745375D" w14:textId="691CE402" w:rsidR="00125609" w:rsidRDefault="0061012A"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5569AB26" w14:textId="52A737FC"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399BA0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E56BAC" w14:textId="718D9E6A" w:rsidR="00125609" w:rsidRPr="00FE0250" w:rsidRDefault="00125609" w:rsidP="00125609">
            <w:pPr>
              <w:spacing w:line="276" w:lineRule="auto"/>
              <w:rPr>
                <w:b w:val="0"/>
                <w:bCs w:val="0"/>
              </w:rPr>
            </w:pPr>
            <w:r w:rsidRPr="00FE0250">
              <w:rPr>
                <w:b w:val="0"/>
                <w:bCs w:val="0"/>
              </w:rPr>
              <w:t>Mobile SF Item</w:t>
            </w:r>
          </w:p>
        </w:tc>
        <w:tc>
          <w:tcPr>
            <w:tcW w:w="3005" w:type="dxa"/>
          </w:tcPr>
          <w:p w14:paraId="51608DC9" w14:textId="14641FBC" w:rsidR="00125609" w:rsidRDefault="0061012A"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002C2BDE" w14:textId="741BABB7"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r w:rsidR="00125609" w14:paraId="4F46302B" w14:textId="77777777">
        <w:tc>
          <w:tcPr>
            <w:cnfStyle w:val="001000000000" w:firstRow="0" w:lastRow="0" w:firstColumn="1" w:lastColumn="0" w:oddVBand="0" w:evenVBand="0" w:oddHBand="0" w:evenHBand="0" w:firstRowFirstColumn="0" w:firstRowLastColumn="0" w:lastRowFirstColumn="0" w:lastRowLastColumn="0"/>
            <w:tcW w:w="3005" w:type="dxa"/>
          </w:tcPr>
          <w:p w14:paraId="227A075C" w14:textId="61033920" w:rsidR="00125609" w:rsidRPr="00FE0250" w:rsidRDefault="00125609" w:rsidP="00125609">
            <w:pPr>
              <w:spacing w:line="276" w:lineRule="auto"/>
              <w:rPr>
                <w:b w:val="0"/>
                <w:bCs w:val="0"/>
              </w:rPr>
            </w:pPr>
            <w:r w:rsidRPr="00FE0250">
              <w:rPr>
                <w:b w:val="0"/>
                <w:bCs w:val="0"/>
              </w:rPr>
              <w:t>Non-Food Item</w:t>
            </w:r>
          </w:p>
        </w:tc>
        <w:tc>
          <w:tcPr>
            <w:tcW w:w="3005" w:type="dxa"/>
          </w:tcPr>
          <w:p w14:paraId="3E791310" w14:textId="60221E33" w:rsidR="00125609" w:rsidRDefault="0061012A"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c>
          <w:tcPr>
            <w:tcW w:w="3006" w:type="dxa"/>
          </w:tcPr>
          <w:p w14:paraId="45DD20F5" w14:textId="1B5593DA" w:rsidR="00125609" w:rsidRDefault="00125609" w:rsidP="00125609">
            <w:pPr>
              <w:spacing w:line="276" w:lineRule="auto"/>
              <w:cnfStyle w:val="000000000000" w:firstRow="0" w:lastRow="0" w:firstColumn="0" w:lastColumn="0" w:oddVBand="0" w:evenVBand="0" w:oddHBand="0" w:evenHBand="0" w:firstRowFirstColumn="0" w:firstRowLastColumn="0" w:lastRowFirstColumn="0" w:lastRowLastColumn="0"/>
            </w:pPr>
            <w:r>
              <w:rPr>
                <w:rFonts w:hint="eastAsia"/>
              </w:rPr>
              <w:t>√</w:t>
            </w:r>
          </w:p>
        </w:tc>
      </w:tr>
      <w:tr w:rsidR="00125609" w14:paraId="21A184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2B2C14E" w14:textId="53B35AC3" w:rsidR="00125609" w:rsidRPr="00FE0250" w:rsidRDefault="00125609" w:rsidP="00125609">
            <w:pPr>
              <w:spacing w:line="276" w:lineRule="auto"/>
              <w:rPr>
                <w:b w:val="0"/>
                <w:bCs w:val="0"/>
              </w:rPr>
            </w:pPr>
            <w:r w:rsidRPr="00FE0250">
              <w:rPr>
                <w:b w:val="0"/>
                <w:bCs w:val="0"/>
              </w:rPr>
              <w:t>Common Stock Tote Item</w:t>
            </w:r>
          </w:p>
        </w:tc>
        <w:tc>
          <w:tcPr>
            <w:tcW w:w="3005" w:type="dxa"/>
          </w:tcPr>
          <w:p w14:paraId="2EAEA574" w14:textId="17ED7F7E" w:rsidR="00125609" w:rsidRDefault="0061012A"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c>
          <w:tcPr>
            <w:tcW w:w="3006" w:type="dxa"/>
          </w:tcPr>
          <w:p w14:paraId="7D0E1DFE" w14:textId="3D15D302" w:rsidR="00125609" w:rsidRDefault="00125609" w:rsidP="00125609">
            <w:pPr>
              <w:spacing w:line="276" w:lineRule="auto"/>
              <w:cnfStyle w:val="000000100000" w:firstRow="0" w:lastRow="0" w:firstColumn="0" w:lastColumn="0" w:oddVBand="0" w:evenVBand="0" w:oddHBand="1" w:evenHBand="0" w:firstRowFirstColumn="0" w:firstRowLastColumn="0" w:lastRowFirstColumn="0" w:lastRowLastColumn="0"/>
            </w:pPr>
            <w:r>
              <w:rPr>
                <w:rFonts w:hint="eastAsia"/>
              </w:rPr>
              <w:t>√</w:t>
            </w:r>
          </w:p>
        </w:tc>
      </w:tr>
    </w:tbl>
    <w:p w14:paraId="36071CF6" w14:textId="32D6B0C0" w:rsidR="00FE0250" w:rsidRPr="00FE0250" w:rsidRDefault="007F1FDF" w:rsidP="007F1FDF">
      <w:pPr>
        <w:pStyle w:val="ListParagraph"/>
        <w:numPr>
          <w:ilvl w:val="0"/>
          <w:numId w:val="185"/>
        </w:numPr>
      </w:pPr>
      <w:r>
        <w:t>I</w:t>
      </w:r>
      <w:r>
        <w:rPr>
          <w:rFonts w:hint="eastAsia"/>
        </w:rPr>
        <w:t>f</w:t>
      </w:r>
      <w:r>
        <w:t xml:space="preserve"> an item hasn’t created ‘ERP Item Information’, ONLY display ‘ERP Item Information’ card on ‘ERP Item Information’ tab. </w:t>
      </w:r>
    </w:p>
    <w:p w14:paraId="582448C6" w14:textId="2C8207D8" w:rsidR="00C53BD0" w:rsidRDefault="0059350E" w:rsidP="000A7B18">
      <w:r>
        <w:rPr>
          <w:noProof/>
        </w:rPr>
        <w:drawing>
          <wp:inline distT="0" distB="0" distL="0" distR="0" wp14:anchorId="1373BF57" wp14:editId="19A76BA8">
            <wp:extent cx="5731510" cy="2845435"/>
            <wp:effectExtent l="0" t="0" r="2540" b="0"/>
            <wp:docPr id="5" name="图片 5"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电脑软件截图&#10;&#10;描述已自动生成"/>
                    <pic:cNvPicPr/>
                  </pic:nvPicPr>
                  <pic:blipFill>
                    <a:blip r:embed="rId15"/>
                    <a:stretch>
                      <a:fillRect/>
                    </a:stretch>
                  </pic:blipFill>
                  <pic:spPr>
                    <a:xfrm>
                      <a:off x="0" y="0"/>
                      <a:ext cx="5731510" cy="2845435"/>
                    </a:xfrm>
                    <a:prstGeom prst="rect">
                      <a:avLst/>
                    </a:prstGeom>
                  </pic:spPr>
                </pic:pic>
              </a:graphicData>
            </a:graphic>
          </wp:inline>
        </w:drawing>
      </w:r>
      <w:r>
        <w:t xml:space="preserve"> </w:t>
      </w:r>
    </w:p>
    <w:p w14:paraId="74A12A6B" w14:textId="30878758" w:rsidR="00C53BD0" w:rsidRDefault="0059350E" w:rsidP="000A7B18">
      <w:r>
        <w:rPr>
          <w:noProof/>
        </w:rPr>
        <w:drawing>
          <wp:inline distT="0" distB="0" distL="0" distR="0" wp14:anchorId="5A6017BB" wp14:editId="2F97C7A4">
            <wp:extent cx="5731510" cy="1064895"/>
            <wp:effectExtent l="0" t="0" r="2540" b="190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16"/>
                    <a:stretch>
                      <a:fillRect/>
                    </a:stretch>
                  </pic:blipFill>
                  <pic:spPr>
                    <a:xfrm>
                      <a:off x="0" y="0"/>
                      <a:ext cx="5731510" cy="1064895"/>
                    </a:xfrm>
                    <a:prstGeom prst="rect">
                      <a:avLst/>
                    </a:prstGeom>
                  </pic:spPr>
                </pic:pic>
              </a:graphicData>
            </a:graphic>
          </wp:inline>
        </w:drawing>
      </w:r>
    </w:p>
    <w:p w14:paraId="181F1C59" w14:textId="19A8F281" w:rsidR="00C53BD0" w:rsidRDefault="0059350E" w:rsidP="000A7B18">
      <w:r>
        <w:rPr>
          <w:noProof/>
        </w:rPr>
        <w:drawing>
          <wp:inline distT="0" distB="0" distL="0" distR="0" wp14:anchorId="29080C52" wp14:editId="3AFD1204">
            <wp:extent cx="5731510" cy="2667000"/>
            <wp:effectExtent l="0" t="0" r="2540" b="0"/>
            <wp:docPr id="7" name="图片 7"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软件截图&#10;&#10;描述已自动生成"/>
                    <pic:cNvPicPr/>
                  </pic:nvPicPr>
                  <pic:blipFill>
                    <a:blip r:embed="rId17"/>
                    <a:stretch>
                      <a:fillRect/>
                    </a:stretch>
                  </pic:blipFill>
                  <pic:spPr>
                    <a:xfrm>
                      <a:off x="0" y="0"/>
                      <a:ext cx="5731510" cy="2667000"/>
                    </a:xfrm>
                    <a:prstGeom prst="rect">
                      <a:avLst/>
                    </a:prstGeom>
                  </pic:spPr>
                </pic:pic>
              </a:graphicData>
            </a:graphic>
          </wp:inline>
        </w:drawing>
      </w:r>
    </w:p>
    <w:p w14:paraId="016C0A8C" w14:textId="077DEFE1" w:rsidR="0059350E" w:rsidRDefault="0059350E" w:rsidP="000A7B18">
      <w:r>
        <w:rPr>
          <w:noProof/>
        </w:rPr>
        <w:drawing>
          <wp:inline distT="0" distB="0" distL="0" distR="0" wp14:anchorId="19B308D3" wp14:editId="7402D781">
            <wp:extent cx="5731510" cy="2642870"/>
            <wp:effectExtent l="0" t="0" r="2540" b="5080"/>
            <wp:docPr id="8" name="图片 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42870"/>
                    </a:xfrm>
                    <a:prstGeom prst="rect">
                      <a:avLst/>
                    </a:prstGeom>
                  </pic:spPr>
                </pic:pic>
              </a:graphicData>
            </a:graphic>
          </wp:inline>
        </w:drawing>
      </w:r>
    </w:p>
    <w:p w14:paraId="056842F0" w14:textId="0E574B1A" w:rsidR="00195156" w:rsidRDefault="00195156" w:rsidP="000A7B18">
      <w:r>
        <w:rPr>
          <w:noProof/>
        </w:rPr>
        <w:drawing>
          <wp:inline distT="0" distB="0" distL="0" distR="0" wp14:anchorId="6EBDEBC8" wp14:editId="6638F2AA">
            <wp:extent cx="5731510" cy="2354580"/>
            <wp:effectExtent l="0" t="0" r="2540" b="7620"/>
            <wp:docPr id="9"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pic:nvPicPr>
                  <pic:blipFill>
                    <a:blip r:embed="rId19"/>
                    <a:stretch>
                      <a:fillRect/>
                    </a:stretch>
                  </pic:blipFill>
                  <pic:spPr>
                    <a:xfrm>
                      <a:off x="0" y="0"/>
                      <a:ext cx="5731510" cy="2354580"/>
                    </a:xfrm>
                    <a:prstGeom prst="rect">
                      <a:avLst/>
                    </a:prstGeom>
                  </pic:spPr>
                </pic:pic>
              </a:graphicData>
            </a:graphic>
          </wp:inline>
        </w:drawing>
      </w:r>
      <w:r>
        <w:rPr>
          <w:noProof/>
        </w:rPr>
        <w:drawing>
          <wp:inline distT="0" distB="0" distL="0" distR="0" wp14:anchorId="2B3C9D9C" wp14:editId="05B74962">
            <wp:extent cx="5731510" cy="2595245"/>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20"/>
                    <a:stretch>
                      <a:fillRect/>
                    </a:stretch>
                  </pic:blipFill>
                  <pic:spPr>
                    <a:xfrm>
                      <a:off x="0" y="0"/>
                      <a:ext cx="5731510" cy="2595245"/>
                    </a:xfrm>
                    <a:prstGeom prst="rect">
                      <a:avLst/>
                    </a:prstGeom>
                  </pic:spPr>
                </pic:pic>
              </a:graphicData>
            </a:graphic>
          </wp:inline>
        </w:drawing>
      </w:r>
      <w:r>
        <w:rPr>
          <w:noProof/>
        </w:rPr>
        <w:drawing>
          <wp:inline distT="0" distB="0" distL="0" distR="0" wp14:anchorId="05D449BC" wp14:editId="1126AD74">
            <wp:extent cx="5731510" cy="2827655"/>
            <wp:effectExtent l="0" t="0" r="2540" b="0"/>
            <wp:docPr id="11" name="图片 1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屏幕截图&#10;&#10;描述已自动生成"/>
                    <pic:cNvPicPr/>
                  </pic:nvPicPr>
                  <pic:blipFill>
                    <a:blip r:embed="rId21"/>
                    <a:stretch>
                      <a:fillRect/>
                    </a:stretch>
                  </pic:blipFill>
                  <pic:spPr>
                    <a:xfrm>
                      <a:off x="0" y="0"/>
                      <a:ext cx="5731510" cy="2827655"/>
                    </a:xfrm>
                    <a:prstGeom prst="rect">
                      <a:avLst/>
                    </a:prstGeom>
                  </pic:spPr>
                </pic:pic>
              </a:graphicData>
            </a:graphic>
          </wp:inline>
        </w:drawing>
      </w:r>
      <w:r w:rsidR="003447F1">
        <w:rPr>
          <w:noProof/>
        </w:rPr>
        <w:drawing>
          <wp:inline distT="0" distB="0" distL="0" distR="0" wp14:anchorId="3629229C" wp14:editId="7C85B217">
            <wp:extent cx="5731510" cy="1762125"/>
            <wp:effectExtent l="0" t="0" r="2540" b="9525"/>
            <wp:docPr id="12" name="图片 12"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软件截图&#10;&#10;描述已自动生成"/>
                    <pic:cNvPicPr/>
                  </pic:nvPicPr>
                  <pic:blipFill>
                    <a:blip r:embed="rId22"/>
                    <a:stretch>
                      <a:fillRect/>
                    </a:stretch>
                  </pic:blipFill>
                  <pic:spPr>
                    <a:xfrm>
                      <a:off x="0" y="0"/>
                      <a:ext cx="5731510" cy="1762125"/>
                    </a:xfrm>
                    <a:prstGeom prst="rect">
                      <a:avLst/>
                    </a:prstGeom>
                  </pic:spPr>
                </pic:pic>
              </a:graphicData>
            </a:graphic>
          </wp:inline>
        </w:drawing>
      </w:r>
    </w:p>
    <w:p w14:paraId="7343E300" w14:textId="3AD66166" w:rsidR="006762B2" w:rsidRPr="006762B2" w:rsidRDefault="006762B2" w:rsidP="006762B2">
      <w:pPr>
        <w:pStyle w:val="Heading3"/>
      </w:pPr>
      <w:r>
        <w:rPr>
          <w:rStyle w:val="Strong"/>
        </w:rPr>
        <w:t>MS</w:t>
      </w:r>
      <w:r w:rsidRPr="00E97505">
        <w:rPr>
          <w:rStyle w:val="Strong"/>
        </w:rPr>
        <w:t>0</w:t>
      </w:r>
      <w:r>
        <w:rPr>
          <w:rStyle w:val="Strong"/>
        </w:rPr>
        <w:t>1</w:t>
      </w:r>
      <w:r w:rsidRPr="00E97505">
        <w:rPr>
          <w:rStyle w:val="Strong"/>
        </w:rPr>
        <w:t>-0</w:t>
      </w:r>
      <w:r>
        <w:rPr>
          <w:rStyle w:val="Strong"/>
        </w:rPr>
        <w:t xml:space="preserve">1 </w:t>
      </w:r>
      <w:r>
        <w:t>Support Incremental Release</w:t>
      </w:r>
    </w:p>
    <w:p w14:paraId="0E6877BB" w14:textId="77777777" w:rsidR="006762B2" w:rsidRDefault="006762B2" w:rsidP="006762B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76"/>
      </w:tblGrid>
      <w:tr w:rsidR="006762B2" w:rsidRPr="00452515" w14:paraId="3D9A2DAE" w14:textId="77777777" w:rsidTr="00EA12D0">
        <w:tc>
          <w:tcPr>
            <w:tcW w:w="8008" w:type="dxa"/>
          </w:tcPr>
          <w:p w14:paraId="58C5F6CE" w14:textId="01B8BB11" w:rsidR="006762B2" w:rsidRPr="00E97505" w:rsidRDefault="006762B2">
            <w:pPr>
              <w:rPr>
                <w:rStyle w:val="Strong"/>
              </w:rPr>
            </w:pPr>
            <w:r>
              <w:rPr>
                <w:rStyle w:val="Strong"/>
              </w:rPr>
              <w:t>MS</w:t>
            </w:r>
            <w:r w:rsidRPr="00E97505">
              <w:rPr>
                <w:rStyle w:val="Strong"/>
              </w:rPr>
              <w:t>0</w:t>
            </w:r>
            <w:r>
              <w:rPr>
                <w:rStyle w:val="Strong"/>
              </w:rPr>
              <w:t>1</w:t>
            </w:r>
            <w:r w:rsidRPr="00E97505">
              <w:rPr>
                <w:rStyle w:val="Strong"/>
              </w:rPr>
              <w:t>-0</w:t>
            </w:r>
            <w:r>
              <w:rPr>
                <w:rStyle w:val="Strong"/>
              </w:rPr>
              <w:t xml:space="preserve">1 </w:t>
            </w:r>
            <w:r w:rsidRPr="006762B2">
              <w:rPr>
                <w:rFonts w:ascii="Arial" w:hAnsi="Arial" w:cs="Arial"/>
              </w:rPr>
              <w:t>Support Incremental Release</w:t>
            </w:r>
          </w:p>
        </w:tc>
      </w:tr>
      <w:tr w:rsidR="006762B2" w:rsidRPr="00452515" w14:paraId="0BB5EF55" w14:textId="77777777" w:rsidTr="00EA12D0">
        <w:tc>
          <w:tcPr>
            <w:tcW w:w="8008" w:type="dxa"/>
          </w:tcPr>
          <w:p w14:paraId="5ED734D1" w14:textId="77777777" w:rsidR="006762B2" w:rsidRPr="00E97505" w:rsidRDefault="006762B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762B2" w14:paraId="21C87ABF" w14:textId="77777777">
              <w:trPr>
                <w:jc w:val="center"/>
              </w:trPr>
              <w:tc>
                <w:tcPr>
                  <w:tcW w:w="1169" w:type="dxa"/>
                </w:tcPr>
                <w:p w14:paraId="01121025" w14:textId="77777777" w:rsidR="006762B2" w:rsidRPr="007A35F7" w:rsidRDefault="006762B2">
                  <w:pPr>
                    <w:rPr>
                      <w:rFonts w:ascii="Arial" w:hAnsi="Arial" w:cs="Arial"/>
                    </w:rPr>
                  </w:pPr>
                  <w:r w:rsidRPr="007A35F7">
                    <w:rPr>
                      <w:rFonts w:ascii="Arial" w:hAnsi="Arial" w:cs="Arial"/>
                    </w:rPr>
                    <w:t>Version</w:t>
                  </w:r>
                </w:p>
              </w:tc>
              <w:tc>
                <w:tcPr>
                  <w:tcW w:w="1357" w:type="dxa"/>
                </w:tcPr>
                <w:p w14:paraId="2D02033B" w14:textId="77777777" w:rsidR="006762B2" w:rsidRPr="007A35F7" w:rsidRDefault="006762B2">
                  <w:pPr>
                    <w:rPr>
                      <w:rFonts w:ascii="Arial" w:hAnsi="Arial" w:cs="Arial"/>
                    </w:rPr>
                  </w:pPr>
                  <w:r w:rsidRPr="007A35F7">
                    <w:rPr>
                      <w:rFonts w:ascii="Arial" w:hAnsi="Arial" w:cs="Arial"/>
                    </w:rPr>
                    <w:t>Date</w:t>
                  </w:r>
                </w:p>
              </w:tc>
              <w:tc>
                <w:tcPr>
                  <w:tcW w:w="1315" w:type="dxa"/>
                </w:tcPr>
                <w:p w14:paraId="4142B338" w14:textId="77777777" w:rsidR="006762B2" w:rsidRPr="007A35F7" w:rsidRDefault="006762B2">
                  <w:pPr>
                    <w:rPr>
                      <w:rFonts w:ascii="Arial" w:hAnsi="Arial" w:cs="Arial"/>
                    </w:rPr>
                  </w:pPr>
                  <w:r w:rsidRPr="007A35F7">
                    <w:rPr>
                      <w:rFonts w:ascii="Arial" w:hAnsi="Arial" w:cs="Arial"/>
                    </w:rPr>
                    <w:t>Updated By</w:t>
                  </w:r>
                </w:p>
              </w:tc>
              <w:tc>
                <w:tcPr>
                  <w:tcW w:w="3924" w:type="dxa"/>
                </w:tcPr>
                <w:p w14:paraId="36E246F2" w14:textId="77777777" w:rsidR="006762B2" w:rsidRPr="007A35F7" w:rsidRDefault="006762B2">
                  <w:pPr>
                    <w:rPr>
                      <w:rFonts w:ascii="Arial" w:hAnsi="Arial" w:cs="Arial"/>
                    </w:rPr>
                  </w:pPr>
                  <w:r w:rsidRPr="007A35F7">
                    <w:rPr>
                      <w:rFonts w:ascii="Arial" w:hAnsi="Arial" w:cs="Arial"/>
                    </w:rPr>
                    <w:t>Description</w:t>
                  </w:r>
                </w:p>
              </w:tc>
            </w:tr>
            <w:tr w:rsidR="006762B2" w14:paraId="3627BEEB" w14:textId="77777777">
              <w:trPr>
                <w:jc w:val="center"/>
              </w:trPr>
              <w:tc>
                <w:tcPr>
                  <w:tcW w:w="1169" w:type="dxa"/>
                </w:tcPr>
                <w:p w14:paraId="2319BA25" w14:textId="77777777" w:rsidR="006762B2" w:rsidRPr="007A35F7" w:rsidRDefault="006762B2">
                  <w:pPr>
                    <w:rPr>
                      <w:rFonts w:ascii="Arial" w:hAnsi="Arial" w:cs="Arial"/>
                    </w:rPr>
                  </w:pPr>
                  <w:r w:rsidRPr="007A35F7">
                    <w:rPr>
                      <w:rFonts w:ascii="Arial" w:hAnsi="Arial" w:cs="Arial"/>
                    </w:rPr>
                    <w:t>1.0</w:t>
                  </w:r>
                </w:p>
              </w:tc>
              <w:tc>
                <w:tcPr>
                  <w:tcW w:w="1357" w:type="dxa"/>
                </w:tcPr>
                <w:p w14:paraId="2D06DF3B" w14:textId="79653FD4" w:rsidR="006762B2" w:rsidRPr="007A35F7" w:rsidRDefault="006762B2">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15</w:t>
                  </w:r>
                </w:p>
              </w:tc>
              <w:tc>
                <w:tcPr>
                  <w:tcW w:w="1315" w:type="dxa"/>
                </w:tcPr>
                <w:p w14:paraId="7BAEA057" w14:textId="77777777" w:rsidR="006762B2" w:rsidRPr="007A35F7" w:rsidRDefault="006762B2">
                  <w:pPr>
                    <w:rPr>
                      <w:rFonts w:ascii="Arial" w:hAnsi="Arial" w:cs="Arial"/>
                    </w:rPr>
                  </w:pPr>
                  <w:r w:rsidRPr="007A35F7">
                    <w:rPr>
                      <w:rFonts w:ascii="Arial" w:hAnsi="Arial" w:cs="Arial"/>
                    </w:rPr>
                    <w:t>Bonnie</w:t>
                  </w:r>
                </w:p>
              </w:tc>
              <w:tc>
                <w:tcPr>
                  <w:tcW w:w="3924" w:type="dxa"/>
                </w:tcPr>
                <w:p w14:paraId="754A1580" w14:textId="6F8817A7" w:rsidR="006762B2" w:rsidRPr="007A35F7" w:rsidRDefault="006762B2">
                  <w:pPr>
                    <w:rPr>
                      <w:rFonts w:ascii="Arial" w:hAnsi="Arial" w:cs="Arial"/>
                    </w:rPr>
                  </w:pPr>
                  <w:r w:rsidRPr="007A35F7">
                    <w:rPr>
                      <w:rFonts w:ascii="Arial" w:hAnsi="Arial" w:cs="Arial"/>
                    </w:rPr>
                    <w:t>First version</w:t>
                  </w:r>
                </w:p>
              </w:tc>
            </w:tr>
            <w:tr w:rsidR="006762B2" w14:paraId="4A3DBAF9" w14:textId="77777777">
              <w:trPr>
                <w:jc w:val="center"/>
              </w:trPr>
              <w:tc>
                <w:tcPr>
                  <w:tcW w:w="1169" w:type="dxa"/>
                </w:tcPr>
                <w:p w14:paraId="2DD41B1C" w14:textId="77777777" w:rsidR="006762B2" w:rsidRDefault="006762B2"/>
              </w:tc>
              <w:tc>
                <w:tcPr>
                  <w:tcW w:w="1357" w:type="dxa"/>
                </w:tcPr>
                <w:p w14:paraId="3D20BD91" w14:textId="77777777" w:rsidR="006762B2" w:rsidRDefault="006762B2"/>
              </w:tc>
              <w:tc>
                <w:tcPr>
                  <w:tcW w:w="1315" w:type="dxa"/>
                </w:tcPr>
                <w:p w14:paraId="2C152697" w14:textId="77777777" w:rsidR="006762B2" w:rsidRDefault="006762B2"/>
              </w:tc>
              <w:tc>
                <w:tcPr>
                  <w:tcW w:w="3924" w:type="dxa"/>
                </w:tcPr>
                <w:p w14:paraId="42762A33" w14:textId="77777777" w:rsidR="006762B2" w:rsidRDefault="006762B2"/>
              </w:tc>
            </w:tr>
            <w:tr w:rsidR="006762B2" w14:paraId="32ED42C4" w14:textId="77777777">
              <w:trPr>
                <w:jc w:val="center"/>
              </w:trPr>
              <w:tc>
                <w:tcPr>
                  <w:tcW w:w="1169" w:type="dxa"/>
                </w:tcPr>
                <w:p w14:paraId="3D3AB122" w14:textId="77777777" w:rsidR="006762B2" w:rsidRDefault="006762B2"/>
              </w:tc>
              <w:tc>
                <w:tcPr>
                  <w:tcW w:w="1357" w:type="dxa"/>
                </w:tcPr>
                <w:p w14:paraId="0FAA348E" w14:textId="77777777" w:rsidR="006762B2" w:rsidRDefault="006762B2"/>
              </w:tc>
              <w:tc>
                <w:tcPr>
                  <w:tcW w:w="1315" w:type="dxa"/>
                </w:tcPr>
                <w:p w14:paraId="0FAEDED7" w14:textId="77777777" w:rsidR="006762B2" w:rsidRDefault="006762B2"/>
              </w:tc>
              <w:tc>
                <w:tcPr>
                  <w:tcW w:w="3924" w:type="dxa"/>
                </w:tcPr>
                <w:p w14:paraId="42A79ADF" w14:textId="77777777" w:rsidR="006762B2" w:rsidRDefault="006762B2"/>
              </w:tc>
            </w:tr>
            <w:tr w:rsidR="006762B2" w14:paraId="50EF62F3" w14:textId="77777777">
              <w:trPr>
                <w:jc w:val="center"/>
              </w:trPr>
              <w:tc>
                <w:tcPr>
                  <w:tcW w:w="1169" w:type="dxa"/>
                </w:tcPr>
                <w:p w14:paraId="5327264E" w14:textId="77777777" w:rsidR="006762B2" w:rsidRDefault="006762B2"/>
              </w:tc>
              <w:tc>
                <w:tcPr>
                  <w:tcW w:w="1357" w:type="dxa"/>
                </w:tcPr>
                <w:p w14:paraId="1FF554A8" w14:textId="77777777" w:rsidR="006762B2" w:rsidRDefault="006762B2"/>
              </w:tc>
              <w:tc>
                <w:tcPr>
                  <w:tcW w:w="1315" w:type="dxa"/>
                </w:tcPr>
                <w:p w14:paraId="21BD6E1A" w14:textId="77777777" w:rsidR="006762B2" w:rsidRDefault="006762B2"/>
              </w:tc>
              <w:tc>
                <w:tcPr>
                  <w:tcW w:w="3924" w:type="dxa"/>
                </w:tcPr>
                <w:p w14:paraId="7B359057" w14:textId="77777777" w:rsidR="006762B2" w:rsidRPr="00B66734" w:rsidRDefault="006762B2"/>
              </w:tc>
            </w:tr>
            <w:tr w:rsidR="006762B2" w14:paraId="31F4D799" w14:textId="77777777">
              <w:trPr>
                <w:jc w:val="center"/>
              </w:trPr>
              <w:tc>
                <w:tcPr>
                  <w:tcW w:w="1169" w:type="dxa"/>
                </w:tcPr>
                <w:p w14:paraId="0AB3DC2C" w14:textId="77777777" w:rsidR="006762B2" w:rsidRDefault="006762B2"/>
              </w:tc>
              <w:tc>
                <w:tcPr>
                  <w:tcW w:w="1357" w:type="dxa"/>
                </w:tcPr>
                <w:p w14:paraId="311239EF" w14:textId="77777777" w:rsidR="006762B2" w:rsidRDefault="006762B2"/>
              </w:tc>
              <w:tc>
                <w:tcPr>
                  <w:tcW w:w="1315" w:type="dxa"/>
                </w:tcPr>
                <w:p w14:paraId="23455746" w14:textId="77777777" w:rsidR="006762B2" w:rsidRDefault="006762B2"/>
              </w:tc>
              <w:tc>
                <w:tcPr>
                  <w:tcW w:w="3924" w:type="dxa"/>
                </w:tcPr>
                <w:p w14:paraId="3631DCEA" w14:textId="77777777" w:rsidR="006762B2" w:rsidRDefault="006762B2"/>
              </w:tc>
            </w:tr>
            <w:tr w:rsidR="006762B2" w14:paraId="5F4AD509" w14:textId="77777777">
              <w:trPr>
                <w:jc w:val="center"/>
              </w:trPr>
              <w:tc>
                <w:tcPr>
                  <w:tcW w:w="1169" w:type="dxa"/>
                </w:tcPr>
                <w:p w14:paraId="18FFD337" w14:textId="77777777" w:rsidR="006762B2" w:rsidRDefault="006762B2"/>
              </w:tc>
              <w:tc>
                <w:tcPr>
                  <w:tcW w:w="1357" w:type="dxa"/>
                </w:tcPr>
                <w:p w14:paraId="29569529" w14:textId="77777777" w:rsidR="006762B2" w:rsidRDefault="006762B2"/>
              </w:tc>
              <w:tc>
                <w:tcPr>
                  <w:tcW w:w="1315" w:type="dxa"/>
                </w:tcPr>
                <w:p w14:paraId="79A517DD" w14:textId="77777777" w:rsidR="006762B2" w:rsidRDefault="006762B2"/>
              </w:tc>
              <w:tc>
                <w:tcPr>
                  <w:tcW w:w="3924" w:type="dxa"/>
                </w:tcPr>
                <w:p w14:paraId="4D916E8C" w14:textId="77777777" w:rsidR="006762B2" w:rsidRPr="005C49CE" w:rsidRDefault="006762B2"/>
              </w:tc>
            </w:tr>
          </w:tbl>
          <w:p w14:paraId="54DBB4DA" w14:textId="77777777" w:rsidR="006762B2" w:rsidRDefault="006762B2"/>
        </w:tc>
      </w:tr>
      <w:tr w:rsidR="006762B2" w:rsidRPr="00452515" w14:paraId="0E85E8C2" w14:textId="77777777" w:rsidTr="00EA12D0">
        <w:tc>
          <w:tcPr>
            <w:tcW w:w="8008" w:type="dxa"/>
          </w:tcPr>
          <w:p w14:paraId="5DAB4514" w14:textId="77777777" w:rsidR="006762B2" w:rsidRPr="00452515" w:rsidRDefault="006762B2">
            <w:r w:rsidRPr="00E97505">
              <w:rPr>
                <w:rStyle w:val="Strong"/>
              </w:rPr>
              <w:t>Stakeholder:</w:t>
            </w:r>
            <w:r w:rsidRPr="00452515">
              <w:t xml:space="preserve"> </w:t>
            </w:r>
            <w:r>
              <w:t>User with privilege</w:t>
            </w:r>
          </w:p>
        </w:tc>
      </w:tr>
      <w:tr w:rsidR="006762B2" w:rsidRPr="00452515" w14:paraId="3E6A2719" w14:textId="77777777" w:rsidTr="00EA12D0">
        <w:tc>
          <w:tcPr>
            <w:tcW w:w="8008" w:type="dxa"/>
          </w:tcPr>
          <w:p w14:paraId="0B00D90B" w14:textId="72C029EE" w:rsidR="006762B2" w:rsidRPr="006762B2" w:rsidRDefault="006762B2">
            <w:pPr>
              <w:rPr>
                <w:rFonts w:ascii="Arial" w:hAnsi="Arial" w:cs="Arial"/>
                <w:sz w:val="22"/>
              </w:rPr>
            </w:pPr>
            <w:r w:rsidRPr="00E97505">
              <w:rPr>
                <w:rStyle w:val="Strong"/>
              </w:rPr>
              <w:t xml:space="preserve">Pre-Condition: </w:t>
            </w:r>
          </w:p>
          <w:p w14:paraId="3A93427A" w14:textId="0345DEAE" w:rsidR="006762B2" w:rsidRPr="00DD3CB0" w:rsidRDefault="006762B2">
            <w:pPr>
              <w:rPr>
                <w:rFonts w:ascii="Arial" w:hAnsi="Arial" w:cs="Arial"/>
                <w:sz w:val="20"/>
                <w:szCs w:val="20"/>
              </w:rPr>
            </w:pPr>
          </w:p>
        </w:tc>
      </w:tr>
      <w:tr w:rsidR="006762B2" w:rsidRPr="00452515" w14:paraId="77908E00" w14:textId="77777777" w:rsidTr="00EA12D0">
        <w:tc>
          <w:tcPr>
            <w:tcW w:w="8008" w:type="dxa"/>
          </w:tcPr>
          <w:p w14:paraId="096ACFB0" w14:textId="77777777" w:rsidR="006762B2" w:rsidRPr="00E97505" w:rsidRDefault="006762B2">
            <w:pPr>
              <w:rPr>
                <w:rStyle w:val="Strong"/>
              </w:rPr>
            </w:pPr>
            <w:r w:rsidRPr="00E97505">
              <w:rPr>
                <w:rStyle w:val="Strong"/>
                <w:rFonts w:hint="eastAsia"/>
              </w:rPr>
              <w:t>Main Scenario:</w:t>
            </w:r>
          </w:p>
          <w:p w14:paraId="06B49F49" w14:textId="7EB6BC57" w:rsidR="006762B2" w:rsidRDefault="006A656D" w:rsidP="006A656D">
            <w:pPr>
              <w:pStyle w:val="ListParagraph"/>
              <w:numPr>
                <w:ilvl w:val="0"/>
                <w:numId w:val="547"/>
              </w:numPr>
              <w:rPr>
                <w:ins w:id="6" w:author="Bonnie Yang" w:date="2022-09-15T15:34:00Z"/>
              </w:rPr>
            </w:pPr>
            <w:ins w:id="7" w:author="Bonnie Yang" w:date="2022-09-15T15:33:00Z">
              <w:r>
                <w:rPr>
                  <w:rFonts w:hint="eastAsia"/>
                </w:rPr>
                <w:t>O</w:t>
              </w:r>
              <w:r>
                <w:t xml:space="preserve">n item detail page, </w:t>
              </w:r>
            </w:ins>
            <w:ins w:id="8" w:author="Bonnie Yang" w:date="2022-09-15T15:34:00Z">
              <w:r>
                <w:t>hide the ‘Create New Version’ button.</w:t>
              </w:r>
            </w:ins>
          </w:p>
          <w:p w14:paraId="43645DFA" w14:textId="6D57E22E" w:rsidR="006A656D" w:rsidRDefault="006A656D">
            <w:pPr>
              <w:pStyle w:val="ListParagraph"/>
              <w:ind w:left="420"/>
              <w:rPr>
                <w:ins w:id="9" w:author="Bonnie Yang" w:date="2022-09-15T15:34:00Z"/>
              </w:rPr>
              <w:pPrChange w:id="10" w:author="Bonnie Yang" w:date="2022-09-15T15:34:00Z">
                <w:pPr>
                  <w:pStyle w:val="ListParagraph"/>
                  <w:numPr>
                    <w:numId w:val="547"/>
                  </w:numPr>
                  <w:ind w:left="420" w:hanging="420"/>
                </w:pPr>
              </w:pPrChange>
            </w:pPr>
            <w:ins w:id="11" w:author="Bonnie Yang" w:date="2022-09-15T15:34:00Z">
              <w:r>
                <w:rPr>
                  <w:noProof/>
                </w:rPr>
                <w:drawing>
                  <wp:inline distT="0" distB="0" distL="0" distR="0" wp14:anchorId="7B565B91" wp14:editId="15A5FFA1">
                    <wp:extent cx="5105402" cy="248539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5402" cy="2485390"/>
                            </a:xfrm>
                            <a:prstGeom prst="rect">
                              <a:avLst/>
                            </a:prstGeom>
                          </pic:spPr>
                        </pic:pic>
                      </a:graphicData>
                    </a:graphic>
                  </wp:inline>
                </w:drawing>
              </w:r>
            </w:ins>
          </w:p>
          <w:p w14:paraId="6F03D4DF" w14:textId="317B5B75" w:rsidR="006A656D" w:rsidRDefault="009C6D0B" w:rsidP="006A656D">
            <w:pPr>
              <w:pStyle w:val="ListParagraph"/>
              <w:numPr>
                <w:ilvl w:val="0"/>
                <w:numId w:val="547"/>
              </w:numPr>
              <w:rPr>
                <w:ins w:id="12" w:author="Bonnie Yang" w:date="2022-09-15T15:37:00Z"/>
              </w:rPr>
            </w:pPr>
            <w:ins w:id="13" w:author="Bonnie Yang" w:date="2022-09-15T15:36:00Z">
              <w:r>
                <w:t xml:space="preserve">Because there is ONLY one version </w:t>
              </w:r>
            </w:ins>
            <w:ins w:id="14" w:author="Bonnie Yang" w:date="2022-09-15T15:37:00Z">
              <w:r>
                <w:t>currently (user cannot create new version), so we should a</w:t>
              </w:r>
            </w:ins>
            <w:ins w:id="15" w:author="Bonnie Yang" w:date="2022-09-15T15:36:00Z">
              <w:r>
                <w:t>llow user to edit an item version.</w:t>
              </w:r>
            </w:ins>
            <w:ins w:id="16" w:author="Bonnie Yang" w:date="2022-09-15T15:37:00Z">
              <w:r>
                <w:t xml:space="preserve"> </w:t>
              </w:r>
              <w:proofErr w:type="gramStart"/>
              <w:r>
                <w:t>User</w:t>
              </w:r>
              <w:proofErr w:type="gramEnd"/>
              <w:r>
                <w:t xml:space="preserve"> can</w:t>
              </w:r>
            </w:ins>
            <w:ins w:id="17" w:author="Bonnie Yang" w:date="2022-09-15T15:38:00Z">
              <w:r>
                <w:t>not edit effective end time.</w:t>
              </w:r>
            </w:ins>
          </w:p>
          <w:p w14:paraId="1D864A49" w14:textId="14D3DDBD" w:rsidR="009C6D0B" w:rsidRDefault="009C6D0B" w:rsidP="006A656D">
            <w:pPr>
              <w:pStyle w:val="ListParagraph"/>
              <w:numPr>
                <w:ilvl w:val="0"/>
                <w:numId w:val="547"/>
              </w:numPr>
              <w:rPr>
                <w:ins w:id="18" w:author="Bonnie Yang" w:date="2022-09-15T16:50:00Z"/>
              </w:rPr>
            </w:pPr>
            <w:ins w:id="19" w:author="Bonnie Yang" w:date="2022-09-15T15:39:00Z">
              <w:r>
                <w:rPr>
                  <w:rFonts w:hint="eastAsia"/>
                </w:rPr>
                <w:t>D</w:t>
              </w:r>
              <w:r>
                <w:t xml:space="preserve">isplay ‘Delete Item’ instead of ‘Delete This Version’ button on item detail page. </w:t>
              </w:r>
            </w:ins>
          </w:p>
          <w:p w14:paraId="1EEE5D13" w14:textId="2E291E2E" w:rsidR="00F9145E" w:rsidRDefault="00F9145E" w:rsidP="006A656D">
            <w:pPr>
              <w:pStyle w:val="ListParagraph"/>
              <w:numPr>
                <w:ilvl w:val="0"/>
                <w:numId w:val="547"/>
              </w:numPr>
              <w:rPr>
                <w:ins w:id="20" w:author="Bonnie Yang" w:date="2022-09-15T16:55:00Z"/>
              </w:rPr>
            </w:pPr>
            <w:ins w:id="21" w:author="Bonnie Yang" w:date="2022-09-15T16:50:00Z">
              <w:r>
                <w:rPr>
                  <w:rFonts w:hint="eastAsia"/>
                </w:rPr>
                <w:t>H</w:t>
              </w:r>
              <w:r>
                <w:t>ide ‘Effective start tim</w:t>
              </w:r>
            </w:ins>
            <w:ins w:id="22" w:author="Bonnie Yang" w:date="2022-09-15T16:51:00Z">
              <w:r>
                <w:t>e</w:t>
              </w:r>
            </w:ins>
            <w:ins w:id="23" w:author="Bonnie Yang" w:date="2022-09-15T16:50:00Z">
              <w:r>
                <w:t>’</w:t>
              </w:r>
            </w:ins>
            <w:ins w:id="24" w:author="Bonnie Yang" w:date="2022-09-15T16:51:00Z">
              <w:r>
                <w:t xml:space="preserve">, effective end time, reason for change, </w:t>
              </w:r>
            </w:ins>
            <w:ins w:id="25" w:author="Bonnie Yang" w:date="2022-09-15T16:54:00Z">
              <w:r w:rsidR="00867C58">
                <w:t>Jira</w:t>
              </w:r>
            </w:ins>
            <w:ins w:id="26" w:author="Bonnie Yang" w:date="2022-09-15T16:51:00Z">
              <w:r>
                <w:t xml:space="preserve"> link fields as user creates/edits an item version.</w:t>
              </w:r>
            </w:ins>
            <w:ins w:id="27" w:author="Bonnie Yang" w:date="2022-09-15T16:55:00Z">
              <w:r w:rsidR="00867C58">
                <w:t xml:space="preserve"> </w:t>
              </w:r>
            </w:ins>
          </w:p>
          <w:p w14:paraId="7A7791E4" w14:textId="08DE97F6" w:rsidR="00867C58" w:rsidRDefault="00867C58" w:rsidP="006A656D">
            <w:pPr>
              <w:pStyle w:val="ListParagraph"/>
              <w:numPr>
                <w:ilvl w:val="0"/>
                <w:numId w:val="547"/>
              </w:numPr>
              <w:rPr>
                <w:ins w:id="28" w:author="Bonnie Yang" w:date="2022-09-15T15:39:00Z"/>
              </w:rPr>
            </w:pPr>
            <w:ins w:id="29" w:author="Bonnie Yang" w:date="2022-09-15T16:55:00Z">
              <w:r>
                <w:rPr>
                  <w:rFonts w:hint="eastAsia"/>
                </w:rPr>
                <w:t>H</w:t>
              </w:r>
              <w:r>
                <w:t>ide version information on item detail page.</w:t>
              </w:r>
              <w:r>
                <w:rPr>
                  <w:noProof/>
                </w:rPr>
                <w:t xml:space="preserve"> </w:t>
              </w:r>
              <w:r>
                <w:rPr>
                  <w:noProof/>
                </w:rPr>
                <w:drawing>
                  <wp:inline distT="0" distB="0" distL="0" distR="0" wp14:anchorId="10C81963" wp14:editId="67495B99">
                    <wp:extent cx="4636936" cy="157099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1"/>
                            <pic:cNvPicPr/>
                          </pic:nvPicPr>
                          <pic:blipFill>
                            <a:blip r:embed="rId24">
                              <a:extLst>
                                <a:ext uri="{28A0092B-C50C-407E-A947-70E740481C1C}">
                                  <a14:useLocalDpi xmlns:a14="http://schemas.microsoft.com/office/drawing/2010/main" val="0"/>
                                </a:ext>
                              </a:extLst>
                            </a:blip>
                            <a:stretch>
                              <a:fillRect/>
                            </a:stretch>
                          </pic:blipFill>
                          <pic:spPr>
                            <a:xfrm>
                              <a:off x="0" y="0"/>
                              <a:ext cx="4636936" cy="1570990"/>
                            </a:xfrm>
                            <a:prstGeom prst="rect">
                              <a:avLst/>
                            </a:prstGeom>
                          </pic:spPr>
                        </pic:pic>
                      </a:graphicData>
                    </a:graphic>
                  </wp:inline>
                </w:drawing>
              </w:r>
            </w:ins>
          </w:p>
          <w:p w14:paraId="7F5B8E18" w14:textId="77777777" w:rsidR="009C6D0B" w:rsidRDefault="009C6D0B" w:rsidP="006A656D">
            <w:pPr>
              <w:pStyle w:val="ListParagraph"/>
              <w:numPr>
                <w:ilvl w:val="0"/>
                <w:numId w:val="547"/>
              </w:numPr>
              <w:rPr>
                <w:ins w:id="30" w:author="Bonnie Yang" w:date="2022-09-15T16:55:00Z"/>
              </w:rPr>
            </w:pPr>
            <w:ins w:id="31" w:author="Bonnie Yang" w:date="2022-09-15T15:40:00Z">
              <w:r>
                <w:t xml:space="preserve">On </w:t>
              </w:r>
              <w:r>
                <w:rPr>
                  <w:rFonts w:hint="eastAsia"/>
                </w:rPr>
                <w:t>I</w:t>
              </w:r>
              <w:r>
                <w:t xml:space="preserve">tem grid </w:t>
              </w:r>
            </w:ins>
            <w:ins w:id="32" w:author="Bonnie Yang" w:date="2022-09-15T15:41:00Z">
              <w:r w:rsidR="00572D0D">
                <w:t>page, display all active items on item level instead of item version level.</w:t>
              </w:r>
            </w:ins>
          </w:p>
          <w:p w14:paraId="61AE521A" w14:textId="381E2308" w:rsidR="00867C58" w:rsidRPr="00C11AA9" w:rsidRDefault="00867C58">
            <w:pPr>
              <w:pStyle w:val="ListParagraph"/>
              <w:numPr>
                <w:ilvl w:val="0"/>
                <w:numId w:val="547"/>
              </w:numPr>
              <w:pPrChange w:id="33" w:author="Bonnie Yang" w:date="2022-09-15T15:33:00Z">
                <w:pPr/>
              </w:pPrChange>
            </w:pPr>
            <w:ins w:id="34" w:author="Bonnie Yang" w:date="2022-09-15T16:56:00Z">
              <w:r>
                <w:rPr>
                  <w:rFonts w:hint="eastAsia"/>
                </w:rPr>
                <w:t>Hide</w:t>
              </w:r>
              <w:r>
                <w:t xml:space="preserve"> ‘Line Build’ tab and ‘ERP Item Information’</w:t>
              </w:r>
            </w:ins>
          </w:p>
        </w:tc>
      </w:tr>
      <w:tr w:rsidR="006762B2" w:rsidRPr="00452515" w14:paraId="7A368EBE" w14:textId="77777777" w:rsidTr="00EA12D0">
        <w:tc>
          <w:tcPr>
            <w:tcW w:w="8008" w:type="dxa"/>
          </w:tcPr>
          <w:p w14:paraId="7FA49F0A" w14:textId="77777777" w:rsidR="006762B2" w:rsidRDefault="006762B2">
            <w:r w:rsidRPr="00452515">
              <w:t>Extend Scenario:</w:t>
            </w:r>
          </w:p>
          <w:p w14:paraId="69764B60" w14:textId="77777777" w:rsidR="006762B2" w:rsidRPr="00452515" w:rsidRDefault="006762B2"/>
        </w:tc>
      </w:tr>
      <w:tr w:rsidR="006762B2" w:rsidRPr="00452515" w14:paraId="1B7131AE" w14:textId="77777777" w:rsidTr="00EA12D0">
        <w:tc>
          <w:tcPr>
            <w:tcW w:w="8008" w:type="dxa"/>
          </w:tcPr>
          <w:p w14:paraId="1A0F0C4E" w14:textId="77777777" w:rsidR="006762B2" w:rsidRDefault="006762B2">
            <w:r w:rsidRPr="00452515">
              <w:t>Exception Scenario:</w:t>
            </w:r>
          </w:p>
          <w:p w14:paraId="4E57DAC9" w14:textId="77777777" w:rsidR="006762B2" w:rsidRPr="00452515" w:rsidRDefault="006762B2"/>
        </w:tc>
      </w:tr>
      <w:tr w:rsidR="006762B2" w:rsidRPr="00452515" w14:paraId="677F43A8" w14:textId="77777777" w:rsidTr="00EA12D0">
        <w:tc>
          <w:tcPr>
            <w:tcW w:w="8008" w:type="dxa"/>
          </w:tcPr>
          <w:p w14:paraId="608B9FD3" w14:textId="77777777" w:rsidR="006762B2" w:rsidRPr="00452515" w:rsidRDefault="006762B2">
            <w:r w:rsidRPr="00452515">
              <w:t>Notes:</w:t>
            </w:r>
          </w:p>
        </w:tc>
      </w:tr>
      <w:tr w:rsidR="006762B2" w:rsidRPr="00452515" w14:paraId="54A35EE3" w14:textId="77777777" w:rsidTr="00EA12D0">
        <w:tc>
          <w:tcPr>
            <w:tcW w:w="8008" w:type="dxa"/>
          </w:tcPr>
          <w:p w14:paraId="1853745A" w14:textId="77777777" w:rsidR="006762B2" w:rsidRPr="00452515" w:rsidRDefault="006762B2">
            <w:r w:rsidRPr="00452515">
              <w:t>Q/A:</w:t>
            </w:r>
          </w:p>
        </w:tc>
      </w:tr>
    </w:tbl>
    <w:p w14:paraId="1A7BFB2A" w14:textId="34E3C5A0" w:rsidR="006762B2" w:rsidRDefault="006762B2" w:rsidP="006762B2">
      <w:pPr>
        <w:rPr>
          <w:ins w:id="35" w:author="Bonnie Yang" w:date="2022-11-25T17:36:00Z"/>
        </w:rPr>
      </w:pPr>
    </w:p>
    <w:p w14:paraId="5D1A94BB" w14:textId="407A65E4" w:rsidR="001B0106" w:rsidRDefault="005A197C" w:rsidP="001B0106">
      <w:pPr>
        <w:pStyle w:val="Heading3"/>
        <w:numPr>
          <w:ilvl w:val="2"/>
          <w:numId w:val="1961"/>
        </w:numPr>
        <w:spacing w:line="276" w:lineRule="auto"/>
      </w:pPr>
      <w:r>
        <w:rPr>
          <w:rStyle w:val="Strong"/>
          <w:rFonts w:hint="eastAsia"/>
        </w:rPr>
        <w:t>Tran-</w:t>
      </w:r>
      <w:r w:rsidR="001B0106">
        <w:rPr>
          <w:rStyle w:val="Strong"/>
        </w:rPr>
        <w:t>MS</w:t>
      </w:r>
      <w:r w:rsidR="001B0106" w:rsidRPr="00E97505">
        <w:rPr>
          <w:rStyle w:val="Strong"/>
        </w:rPr>
        <w:t>0</w:t>
      </w:r>
      <w:r w:rsidR="001B0106">
        <w:rPr>
          <w:rStyle w:val="Strong"/>
        </w:rPr>
        <w:t>1</w:t>
      </w:r>
      <w:r w:rsidR="001B0106" w:rsidRPr="00E97505">
        <w:rPr>
          <w:rStyle w:val="Strong"/>
        </w:rPr>
        <w:t>-0</w:t>
      </w:r>
      <w:r w:rsidR="001B0106">
        <w:rPr>
          <w:rStyle w:val="Strong"/>
        </w:rPr>
        <w:t xml:space="preserve">3 </w:t>
      </w:r>
      <w:r w:rsidR="001B0106" w:rsidRPr="001B0106">
        <w:t xml:space="preserve">Support </w:t>
      </w:r>
      <w:proofErr w:type="spellStart"/>
      <w:r w:rsidR="001B0106" w:rsidRPr="001B0106">
        <w:t>UoMs</w:t>
      </w:r>
      <w:proofErr w:type="spellEnd"/>
      <w:r w:rsidR="001B0106" w:rsidRPr="001B0106">
        <w:t xml:space="preserve"> for Pantry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B0106" w:rsidRPr="00452515" w14:paraId="147C848D" w14:textId="77777777" w:rsidTr="001417CC">
        <w:tc>
          <w:tcPr>
            <w:tcW w:w="8008" w:type="dxa"/>
          </w:tcPr>
          <w:p w14:paraId="725726E8" w14:textId="41128413" w:rsidR="001B0106" w:rsidRPr="00E97505" w:rsidRDefault="001B0106" w:rsidP="00795F7B">
            <w:pPr>
              <w:rPr>
                <w:rStyle w:val="Strong"/>
              </w:rPr>
            </w:pPr>
            <w:r>
              <w:rPr>
                <w:rStyle w:val="Strong"/>
              </w:rPr>
              <w:t>MS</w:t>
            </w:r>
            <w:r w:rsidRPr="00E97505">
              <w:rPr>
                <w:rStyle w:val="Strong"/>
              </w:rPr>
              <w:t>0</w:t>
            </w:r>
            <w:r>
              <w:rPr>
                <w:rStyle w:val="Strong"/>
              </w:rPr>
              <w:t>1</w:t>
            </w:r>
            <w:r w:rsidRPr="00E97505">
              <w:rPr>
                <w:rStyle w:val="Strong"/>
              </w:rPr>
              <w:t>-0</w:t>
            </w:r>
            <w:r>
              <w:rPr>
                <w:rStyle w:val="Strong"/>
              </w:rPr>
              <w:t xml:space="preserve">3 </w:t>
            </w:r>
            <w:r w:rsidRPr="001B0106">
              <w:rPr>
                <w:rFonts w:ascii="Arial" w:hAnsi="Arial" w:cs="Arial"/>
              </w:rPr>
              <w:t xml:space="preserve">Support </w:t>
            </w:r>
            <w:proofErr w:type="spellStart"/>
            <w:r w:rsidRPr="001B0106">
              <w:rPr>
                <w:rFonts w:ascii="Arial" w:hAnsi="Arial" w:cs="Arial"/>
              </w:rPr>
              <w:t>UoMs</w:t>
            </w:r>
            <w:proofErr w:type="spellEnd"/>
            <w:r w:rsidRPr="001B0106">
              <w:rPr>
                <w:rFonts w:ascii="Arial" w:hAnsi="Arial" w:cs="Arial"/>
              </w:rPr>
              <w:t xml:space="preserve"> for Pantry</w:t>
            </w:r>
          </w:p>
        </w:tc>
      </w:tr>
      <w:tr w:rsidR="001B0106" w:rsidRPr="00452515" w14:paraId="034375D3" w14:textId="77777777" w:rsidTr="001417CC">
        <w:tc>
          <w:tcPr>
            <w:tcW w:w="8008" w:type="dxa"/>
          </w:tcPr>
          <w:p w14:paraId="07F5C8DA" w14:textId="77777777" w:rsidR="001B0106" w:rsidRPr="00E97505" w:rsidRDefault="001B0106" w:rsidP="00795F7B">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B0106" w14:paraId="1707266D" w14:textId="77777777" w:rsidTr="00795F7B">
              <w:trPr>
                <w:jc w:val="center"/>
              </w:trPr>
              <w:tc>
                <w:tcPr>
                  <w:tcW w:w="1169" w:type="dxa"/>
                </w:tcPr>
                <w:p w14:paraId="7B270C70" w14:textId="77777777" w:rsidR="001B0106" w:rsidRPr="007A35F7" w:rsidRDefault="001B0106" w:rsidP="00795F7B">
                  <w:pPr>
                    <w:rPr>
                      <w:rFonts w:ascii="Arial" w:hAnsi="Arial" w:cs="Arial"/>
                    </w:rPr>
                  </w:pPr>
                  <w:r w:rsidRPr="007A35F7">
                    <w:rPr>
                      <w:rFonts w:ascii="Arial" w:hAnsi="Arial" w:cs="Arial"/>
                    </w:rPr>
                    <w:t>Version</w:t>
                  </w:r>
                </w:p>
              </w:tc>
              <w:tc>
                <w:tcPr>
                  <w:tcW w:w="1357" w:type="dxa"/>
                </w:tcPr>
                <w:p w14:paraId="24151C33" w14:textId="77777777" w:rsidR="001B0106" w:rsidRPr="007A35F7" w:rsidRDefault="001B0106" w:rsidP="00795F7B">
                  <w:pPr>
                    <w:rPr>
                      <w:rFonts w:ascii="Arial" w:hAnsi="Arial" w:cs="Arial"/>
                    </w:rPr>
                  </w:pPr>
                  <w:r w:rsidRPr="007A35F7">
                    <w:rPr>
                      <w:rFonts w:ascii="Arial" w:hAnsi="Arial" w:cs="Arial"/>
                    </w:rPr>
                    <w:t>Date</w:t>
                  </w:r>
                </w:p>
              </w:tc>
              <w:tc>
                <w:tcPr>
                  <w:tcW w:w="1315" w:type="dxa"/>
                </w:tcPr>
                <w:p w14:paraId="58E79F93" w14:textId="77777777" w:rsidR="001B0106" w:rsidRPr="007A35F7" w:rsidRDefault="001B0106" w:rsidP="00795F7B">
                  <w:pPr>
                    <w:rPr>
                      <w:rFonts w:ascii="Arial" w:hAnsi="Arial" w:cs="Arial"/>
                    </w:rPr>
                  </w:pPr>
                  <w:r w:rsidRPr="007A35F7">
                    <w:rPr>
                      <w:rFonts w:ascii="Arial" w:hAnsi="Arial" w:cs="Arial"/>
                    </w:rPr>
                    <w:t>Updated By</w:t>
                  </w:r>
                </w:p>
              </w:tc>
              <w:tc>
                <w:tcPr>
                  <w:tcW w:w="3924" w:type="dxa"/>
                </w:tcPr>
                <w:p w14:paraId="48E1BC71" w14:textId="77777777" w:rsidR="001B0106" w:rsidRPr="007A35F7" w:rsidRDefault="001B0106" w:rsidP="00795F7B">
                  <w:pPr>
                    <w:rPr>
                      <w:rFonts w:ascii="Arial" w:hAnsi="Arial" w:cs="Arial"/>
                    </w:rPr>
                  </w:pPr>
                  <w:r w:rsidRPr="007A35F7">
                    <w:rPr>
                      <w:rFonts w:ascii="Arial" w:hAnsi="Arial" w:cs="Arial"/>
                    </w:rPr>
                    <w:t>Description</w:t>
                  </w:r>
                </w:p>
              </w:tc>
            </w:tr>
            <w:tr w:rsidR="001B0106" w14:paraId="26B8A3EF" w14:textId="77777777" w:rsidTr="00795F7B">
              <w:trPr>
                <w:jc w:val="center"/>
              </w:trPr>
              <w:tc>
                <w:tcPr>
                  <w:tcW w:w="1169" w:type="dxa"/>
                </w:tcPr>
                <w:p w14:paraId="0859E23E" w14:textId="77777777" w:rsidR="001B0106" w:rsidRPr="007A35F7" w:rsidRDefault="001B0106" w:rsidP="00795F7B">
                  <w:pPr>
                    <w:rPr>
                      <w:rFonts w:ascii="Arial" w:hAnsi="Arial" w:cs="Arial"/>
                    </w:rPr>
                  </w:pPr>
                  <w:r w:rsidRPr="007A35F7">
                    <w:rPr>
                      <w:rFonts w:ascii="Arial" w:hAnsi="Arial" w:cs="Arial"/>
                    </w:rPr>
                    <w:t>1.0</w:t>
                  </w:r>
                </w:p>
              </w:tc>
              <w:tc>
                <w:tcPr>
                  <w:tcW w:w="1357" w:type="dxa"/>
                </w:tcPr>
                <w:p w14:paraId="7B49124D" w14:textId="679DAB1D" w:rsidR="001B0106" w:rsidRPr="007A35F7" w:rsidRDefault="001B0106" w:rsidP="00795F7B">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17</w:t>
                  </w:r>
                </w:p>
              </w:tc>
              <w:tc>
                <w:tcPr>
                  <w:tcW w:w="1315" w:type="dxa"/>
                </w:tcPr>
                <w:p w14:paraId="3D501380" w14:textId="77777777" w:rsidR="001B0106" w:rsidRPr="007A35F7" w:rsidRDefault="001B0106" w:rsidP="00795F7B">
                  <w:pPr>
                    <w:rPr>
                      <w:rFonts w:ascii="Arial" w:hAnsi="Arial" w:cs="Arial"/>
                    </w:rPr>
                  </w:pPr>
                  <w:r w:rsidRPr="007A35F7">
                    <w:rPr>
                      <w:rFonts w:ascii="Arial" w:hAnsi="Arial" w:cs="Arial"/>
                    </w:rPr>
                    <w:t>Bonnie</w:t>
                  </w:r>
                </w:p>
              </w:tc>
              <w:tc>
                <w:tcPr>
                  <w:tcW w:w="3924" w:type="dxa"/>
                </w:tcPr>
                <w:p w14:paraId="4408F555" w14:textId="77777777" w:rsidR="001B0106" w:rsidRPr="007A35F7" w:rsidRDefault="001B0106" w:rsidP="00795F7B">
                  <w:pPr>
                    <w:rPr>
                      <w:rFonts w:ascii="Arial" w:hAnsi="Arial" w:cs="Arial"/>
                    </w:rPr>
                  </w:pPr>
                  <w:r w:rsidRPr="007A35F7">
                    <w:rPr>
                      <w:rFonts w:ascii="Arial" w:hAnsi="Arial" w:cs="Arial"/>
                    </w:rPr>
                    <w:t>First version</w:t>
                  </w:r>
                </w:p>
              </w:tc>
            </w:tr>
            <w:tr w:rsidR="00F51088" w14:paraId="35D82419" w14:textId="77777777" w:rsidTr="00795F7B">
              <w:trPr>
                <w:jc w:val="center"/>
              </w:trPr>
              <w:tc>
                <w:tcPr>
                  <w:tcW w:w="1169" w:type="dxa"/>
                </w:tcPr>
                <w:p w14:paraId="1475CA70" w14:textId="1880A15F" w:rsidR="00F51088" w:rsidRDefault="00F51088" w:rsidP="00F51088">
                  <w:r w:rsidRPr="007A35F7">
                    <w:rPr>
                      <w:rFonts w:ascii="Arial" w:hAnsi="Arial" w:cs="Arial"/>
                    </w:rPr>
                    <w:t>1.</w:t>
                  </w:r>
                  <w:r>
                    <w:rPr>
                      <w:rFonts w:ascii="Arial" w:hAnsi="Arial" w:cs="Arial"/>
                    </w:rPr>
                    <w:t>1</w:t>
                  </w:r>
                </w:p>
              </w:tc>
              <w:tc>
                <w:tcPr>
                  <w:tcW w:w="1357" w:type="dxa"/>
                </w:tcPr>
                <w:p w14:paraId="05E3F086" w14:textId="5458AE3F" w:rsidR="00F51088" w:rsidRDefault="00F51088" w:rsidP="00F51088">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9</w:t>
                  </w:r>
                  <w:r w:rsidRPr="007A35F7">
                    <w:rPr>
                      <w:rFonts w:ascii="Arial" w:hAnsi="Arial" w:cs="Arial"/>
                    </w:rPr>
                    <w:t>.</w:t>
                  </w:r>
                  <w:r>
                    <w:rPr>
                      <w:rFonts w:ascii="Arial" w:hAnsi="Arial" w:cs="Arial"/>
                    </w:rPr>
                    <w:t>12</w:t>
                  </w:r>
                </w:p>
              </w:tc>
              <w:tc>
                <w:tcPr>
                  <w:tcW w:w="1315" w:type="dxa"/>
                </w:tcPr>
                <w:p w14:paraId="148F033F" w14:textId="5EB24300" w:rsidR="00F51088" w:rsidRDefault="00F51088" w:rsidP="00F51088">
                  <w:r w:rsidRPr="007A35F7">
                    <w:rPr>
                      <w:rFonts w:ascii="Arial" w:hAnsi="Arial" w:cs="Arial"/>
                    </w:rPr>
                    <w:t>Bonnie</w:t>
                  </w:r>
                </w:p>
              </w:tc>
              <w:tc>
                <w:tcPr>
                  <w:tcW w:w="3924" w:type="dxa"/>
                </w:tcPr>
                <w:p w14:paraId="65EB71B8" w14:textId="77777777" w:rsidR="00F51088" w:rsidRDefault="00F51088" w:rsidP="00F51088">
                  <w:pPr>
                    <w:rPr>
                      <w:rFonts w:ascii="Arial" w:hAnsi="Arial" w:cs="Arial"/>
                    </w:rPr>
                  </w:pPr>
                  <w:r>
                    <w:rPr>
                      <w:rFonts w:ascii="Arial" w:hAnsi="Arial" w:cs="Arial"/>
                    </w:rPr>
                    <w:t xml:space="preserve">MD-9878 </w:t>
                  </w:r>
                  <w:r w:rsidRPr="00F51088">
                    <w:rPr>
                      <w:rFonts w:ascii="Arial" w:hAnsi="Arial" w:cs="Arial"/>
                    </w:rPr>
                    <w:t>New object type “HDR Recipe” for HDR production</w:t>
                  </w:r>
                </w:p>
                <w:p w14:paraId="4D7C5510" w14:textId="3800A78E" w:rsidR="00F51088" w:rsidRDefault="00F51088" w:rsidP="00F51088">
                  <w:r>
                    <w:rPr>
                      <w:rFonts w:ascii="Arial" w:hAnsi="Arial" w:cs="Arial" w:hint="eastAsia"/>
                    </w:rPr>
                    <w:t>M</w:t>
                  </w:r>
                  <w:r>
                    <w:rPr>
                      <w:rFonts w:ascii="Arial" w:hAnsi="Arial" w:cs="Arial"/>
                    </w:rPr>
                    <w:t xml:space="preserve">D-9903 </w:t>
                  </w:r>
                  <w:r w:rsidRPr="00F51088">
                    <w:rPr>
                      <w:rFonts w:ascii="Arial" w:hAnsi="Arial" w:cs="Arial"/>
                    </w:rPr>
                    <w:t>API support for new object type "HDR Recipe" Item</w:t>
                  </w:r>
                </w:p>
              </w:tc>
            </w:tr>
            <w:tr w:rsidR="00F51088" w14:paraId="094ED94F" w14:textId="77777777" w:rsidTr="00795F7B">
              <w:trPr>
                <w:jc w:val="center"/>
              </w:trPr>
              <w:tc>
                <w:tcPr>
                  <w:tcW w:w="1169" w:type="dxa"/>
                </w:tcPr>
                <w:p w14:paraId="3FEDB264" w14:textId="77777777" w:rsidR="00F51088" w:rsidRDefault="00F51088" w:rsidP="00F51088"/>
              </w:tc>
              <w:tc>
                <w:tcPr>
                  <w:tcW w:w="1357" w:type="dxa"/>
                </w:tcPr>
                <w:p w14:paraId="1CE181F8" w14:textId="77777777" w:rsidR="00F51088" w:rsidRDefault="00F51088" w:rsidP="00F51088"/>
              </w:tc>
              <w:tc>
                <w:tcPr>
                  <w:tcW w:w="1315" w:type="dxa"/>
                </w:tcPr>
                <w:p w14:paraId="1243C031" w14:textId="77777777" w:rsidR="00F51088" w:rsidRDefault="00F51088" w:rsidP="00F51088"/>
              </w:tc>
              <w:tc>
                <w:tcPr>
                  <w:tcW w:w="3924" w:type="dxa"/>
                </w:tcPr>
                <w:p w14:paraId="4C30DB03" w14:textId="77777777" w:rsidR="00F51088" w:rsidRDefault="00F51088" w:rsidP="00F51088"/>
              </w:tc>
            </w:tr>
            <w:tr w:rsidR="00F51088" w14:paraId="68A9329D" w14:textId="77777777" w:rsidTr="00795F7B">
              <w:trPr>
                <w:jc w:val="center"/>
              </w:trPr>
              <w:tc>
                <w:tcPr>
                  <w:tcW w:w="1169" w:type="dxa"/>
                </w:tcPr>
                <w:p w14:paraId="30F36FA9" w14:textId="77777777" w:rsidR="00F51088" w:rsidRDefault="00F51088" w:rsidP="00F51088"/>
              </w:tc>
              <w:tc>
                <w:tcPr>
                  <w:tcW w:w="1357" w:type="dxa"/>
                </w:tcPr>
                <w:p w14:paraId="060F7692" w14:textId="77777777" w:rsidR="00F51088" w:rsidRDefault="00F51088" w:rsidP="00F51088"/>
              </w:tc>
              <w:tc>
                <w:tcPr>
                  <w:tcW w:w="1315" w:type="dxa"/>
                </w:tcPr>
                <w:p w14:paraId="1A448028" w14:textId="77777777" w:rsidR="00F51088" w:rsidRDefault="00F51088" w:rsidP="00F51088"/>
              </w:tc>
              <w:tc>
                <w:tcPr>
                  <w:tcW w:w="3924" w:type="dxa"/>
                </w:tcPr>
                <w:p w14:paraId="50F52C16" w14:textId="77777777" w:rsidR="00F51088" w:rsidRPr="00B66734" w:rsidRDefault="00F51088" w:rsidP="00F51088"/>
              </w:tc>
            </w:tr>
            <w:tr w:rsidR="00F51088" w14:paraId="64093E3D" w14:textId="77777777" w:rsidTr="00795F7B">
              <w:trPr>
                <w:jc w:val="center"/>
              </w:trPr>
              <w:tc>
                <w:tcPr>
                  <w:tcW w:w="1169" w:type="dxa"/>
                </w:tcPr>
                <w:p w14:paraId="3E079D15" w14:textId="77777777" w:rsidR="00F51088" w:rsidRDefault="00F51088" w:rsidP="00F51088"/>
              </w:tc>
              <w:tc>
                <w:tcPr>
                  <w:tcW w:w="1357" w:type="dxa"/>
                </w:tcPr>
                <w:p w14:paraId="4522059F" w14:textId="77777777" w:rsidR="00F51088" w:rsidRDefault="00F51088" w:rsidP="00F51088"/>
              </w:tc>
              <w:tc>
                <w:tcPr>
                  <w:tcW w:w="1315" w:type="dxa"/>
                </w:tcPr>
                <w:p w14:paraId="453E7A2E" w14:textId="77777777" w:rsidR="00F51088" w:rsidRDefault="00F51088" w:rsidP="00F51088"/>
              </w:tc>
              <w:tc>
                <w:tcPr>
                  <w:tcW w:w="3924" w:type="dxa"/>
                </w:tcPr>
                <w:p w14:paraId="08E21340" w14:textId="77777777" w:rsidR="00F51088" w:rsidRDefault="00F51088" w:rsidP="00F51088"/>
              </w:tc>
            </w:tr>
            <w:tr w:rsidR="00F51088" w14:paraId="7B853B92" w14:textId="77777777" w:rsidTr="00795F7B">
              <w:trPr>
                <w:jc w:val="center"/>
              </w:trPr>
              <w:tc>
                <w:tcPr>
                  <w:tcW w:w="1169" w:type="dxa"/>
                </w:tcPr>
                <w:p w14:paraId="51A588A5" w14:textId="77777777" w:rsidR="00F51088" w:rsidRDefault="00F51088" w:rsidP="00F51088"/>
              </w:tc>
              <w:tc>
                <w:tcPr>
                  <w:tcW w:w="1357" w:type="dxa"/>
                </w:tcPr>
                <w:p w14:paraId="5677FDA7" w14:textId="77777777" w:rsidR="00F51088" w:rsidRDefault="00F51088" w:rsidP="00F51088"/>
              </w:tc>
              <w:tc>
                <w:tcPr>
                  <w:tcW w:w="1315" w:type="dxa"/>
                </w:tcPr>
                <w:p w14:paraId="544AD618" w14:textId="77777777" w:rsidR="00F51088" w:rsidRDefault="00F51088" w:rsidP="00F51088"/>
              </w:tc>
              <w:tc>
                <w:tcPr>
                  <w:tcW w:w="3924" w:type="dxa"/>
                </w:tcPr>
                <w:p w14:paraId="56043C2C" w14:textId="77777777" w:rsidR="00F51088" w:rsidRPr="005C49CE" w:rsidRDefault="00F51088" w:rsidP="00F51088"/>
              </w:tc>
            </w:tr>
          </w:tbl>
          <w:p w14:paraId="414B5D34" w14:textId="77777777" w:rsidR="001B0106" w:rsidRDefault="001B0106" w:rsidP="00795F7B"/>
        </w:tc>
      </w:tr>
      <w:tr w:rsidR="001B0106" w:rsidRPr="00452515" w14:paraId="39026FE5" w14:textId="77777777" w:rsidTr="001417CC">
        <w:tc>
          <w:tcPr>
            <w:tcW w:w="8008" w:type="dxa"/>
          </w:tcPr>
          <w:p w14:paraId="4E0BE2A3" w14:textId="77777777" w:rsidR="001B0106" w:rsidRPr="00452515" w:rsidRDefault="001B0106" w:rsidP="00795F7B">
            <w:r w:rsidRPr="00E97505">
              <w:rPr>
                <w:rStyle w:val="Strong"/>
              </w:rPr>
              <w:t>Stakeholder:</w:t>
            </w:r>
            <w:r w:rsidRPr="00452515">
              <w:t xml:space="preserve"> </w:t>
            </w:r>
            <w:r>
              <w:t>User with privilege</w:t>
            </w:r>
          </w:p>
        </w:tc>
      </w:tr>
      <w:tr w:rsidR="001B0106" w:rsidRPr="003C4E15" w14:paraId="410D1575" w14:textId="77777777" w:rsidTr="001417CC">
        <w:tc>
          <w:tcPr>
            <w:tcW w:w="8008" w:type="dxa"/>
          </w:tcPr>
          <w:p w14:paraId="2D8B6528" w14:textId="77777777" w:rsidR="001B0106" w:rsidRPr="0039676E" w:rsidRDefault="001B0106" w:rsidP="00795F7B">
            <w:pPr>
              <w:rPr>
                <w:rFonts w:ascii="Arial" w:hAnsi="Arial" w:cs="Arial"/>
                <w:sz w:val="22"/>
                <w:lang w:val="fr-FR"/>
                <w:rPrChange w:id="36" w:author="Daisy Lan" w:date="2023-06-14T10:44:00Z">
                  <w:rPr>
                    <w:rFonts w:ascii="Arial" w:hAnsi="Arial" w:cs="Arial"/>
                    <w:sz w:val="22"/>
                  </w:rPr>
                </w:rPrChange>
              </w:rPr>
            </w:pPr>
            <w:proofErr w:type="spellStart"/>
            <w:r w:rsidRPr="0039676E">
              <w:rPr>
                <w:rStyle w:val="Strong"/>
                <w:lang w:val="fr-FR"/>
                <w:rPrChange w:id="37" w:author="Daisy Lan" w:date="2023-06-14T10:44:00Z">
                  <w:rPr>
                    <w:rStyle w:val="Strong"/>
                  </w:rPr>
                </w:rPrChange>
              </w:rPr>
              <w:t>Pre-</w:t>
            </w:r>
            <w:proofErr w:type="gramStart"/>
            <w:r w:rsidRPr="0039676E">
              <w:rPr>
                <w:rStyle w:val="Strong"/>
                <w:lang w:val="fr-FR"/>
                <w:rPrChange w:id="38" w:author="Daisy Lan" w:date="2023-06-14T10:44:00Z">
                  <w:rPr>
                    <w:rStyle w:val="Strong"/>
                  </w:rPr>
                </w:rPrChange>
              </w:rPr>
              <w:t>Condition</w:t>
            </w:r>
            <w:proofErr w:type="spellEnd"/>
            <w:r w:rsidRPr="0039676E">
              <w:rPr>
                <w:rStyle w:val="Strong"/>
                <w:lang w:val="fr-FR"/>
                <w:rPrChange w:id="39" w:author="Daisy Lan" w:date="2023-06-14T10:44:00Z">
                  <w:rPr>
                    <w:rStyle w:val="Strong"/>
                  </w:rPr>
                </w:rPrChange>
              </w:rPr>
              <w:t>:</w:t>
            </w:r>
            <w:proofErr w:type="gramEnd"/>
            <w:r w:rsidRPr="0039676E">
              <w:rPr>
                <w:rStyle w:val="Strong"/>
                <w:lang w:val="fr-FR"/>
                <w:rPrChange w:id="40" w:author="Daisy Lan" w:date="2023-06-14T10:44:00Z">
                  <w:rPr>
                    <w:rStyle w:val="Strong"/>
                  </w:rPr>
                </w:rPrChange>
              </w:rPr>
              <w:t xml:space="preserve"> </w:t>
            </w:r>
          </w:p>
          <w:p w14:paraId="3B994F0E" w14:textId="032367D5" w:rsidR="001B0106" w:rsidRPr="0039676E" w:rsidRDefault="00372120" w:rsidP="00795F7B">
            <w:pPr>
              <w:rPr>
                <w:ins w:id="41" w:author="Bonnie Yang" w:date="2023-06-06T10:51:00Z"/>
                <w:rStyle w:val="Hyperlink"/>
                <w:rFonts w:ascii="Arial" w:hAnsi="Arial" w:cs="Arial"/>
                <w:sz w:val="20"/>
                <w:szCs w:val="20"/>
                <w:lang w:val="fr-FR"/>
                <w:rPrChange w:id="42" w:author="Daisy Lan" w:date="2023-06-14T10:44:00Z">
                  <w:rPr>
                    <w:ins w:id="43" w:author="Bonnie Yang" w:date="2023-06-06T10:51:00Z"/>
                    <w:rStyle w:val="Hyperlink"/>
                    <w:rFonts w:ascii="Arial" w:hAnsi="Arial" w:cs="Arial"/>
                    <w:sz w:val="20"/>
                    <w:szCs w:val="20"/>
                  </w:rPr>
                </w:rPrChange>
              </w:rPr>
            </w:pPr>
            <w:proofErr w:type="gramStart"/>
            <w:r w:rsidRPr="0039676E">
              <w:rPr>
                <w:rFonts w:ascii="Arial" w:hAnsi="Arial" w:cs="Arial"/>
                <w:sz w:val="20"/>
                <w:szCs w:val="20"/>
                <w:lang w:val="fr-FR"/>
                <w:rPrChange w:id="44" w:author="Daisy Lan" w:date="2023-06-14T10:44:00Z">
                  <w:rPr>
                    <w:rFonts w:ascii="Arial" w:hAnsi="Arial" w:cs="Arial"/>
                    <w:color w:val="0000FF"/>
                    <w:sz w:val="20"/>
                    <w:szCs w:val="20"/>
                    <w:u w:val="single"/>
                  </w:rPr>
                </w:rPrChange>
              </w:rPr>
              <w:t>Do</w:t>
            </w:r>
            <w:r w:rsidRPr="0039676E">
              <w:rPr>
                <w:rFonts w:ascii="Arial" w:hAnsi="Arial" w:cs="Arial"/>
                <w:sz w:val="20"/>
                <w:szCs w:val="20"/>
                <w:lang w:val="fr-FR"/>
                <w:rPrChange w:id="45" w:author="Daisy Lan" w:date="2023-06-14T10:44:00Z">
                  <w:rPr>
                    <w:rFonts w:ascii="Arial" w:hAnsi="Arial" w:cs="Arial"/>
                    <w:sz w:val="20"/>
                    <w:szCs w:val="20"/>
                  </w:rPr>
                </w:rPrChange>
              </w:rPr>
              <w:t>c:</w:t>
            </w:r>
            <w:proofErr w:type="gramEnd"/>
            <w:r w:rsidRPr="0039676E">
              <w:rPr>
                <w:rFonts w:ascii="Arial" w:hAnsi="Arial" w:cs="Arial"/>
                <w:sz w:val="20"/>
                <w:szCs w:val="20"/>
                <w:lang w:val="fr-FR"/>
                <w:rPrChange w:id="46" w:author="Daisy Lan" w:date="2023-06-14T10:44:00Z">
                  <w:rPr>
                    <w:rFonts w:ascii="Arial" w:hAnsi="Arial" w:cs="Arial"/>
                    <w:sz w:val="20"/>
                    <w:szCs w:val="20"/>
                  </w:rPr>
                </w:rPrChange>
              </w:rPr>
              <w:t xml:space="preserve"> </w:t>
            </w:r>
            <w:r w:rsidR="00D00892">
              <w:fldChar w:fldCharType="begin"/>
            </w:r>
            <w:r w:rsidR="00D00892" w:rsidRPr="0039676E">
              <w:rPr>
                <w:lang w:val="fr-FR"/>
                <w:rPrChange w:id="47" w:author="Daisy Lan" w:date="2023-06-14T10:44:00Z">
                  <w:rPr/>
                </w:rPrChange>
              </w:rPr>
              <w:instrText>HYPERLINK "https://wonder.atlassian.net/l/cp/1JbhaNPZ"</w:instrText>
            </w:r>
            <w:r w:rsidR="00D00892">
              <w:fldChar w:fldCharType="separate"/>
            </w:r>
            <w:r w:rsidRPr="0039676E">
              <w:rPr>
                <w:rStyle w:val="Hyperlink"/>
                <w:rFonts w:ascii="Arial" w:hAnsi="Arial" w:cs="Arial"/>
                <w:sz w:val="20"/>
                <w:szCs w:val="20"/>
                <w:lang w:val="fr-FR"/>
                <w:rPrChange w:id="48" w:author="Daisy Lan" w:date="2023-06-14T10:44:00Z">
                  <w:rPr>
                    <w:rStyle w:val="Hyperlink"/>
                    <w:rFonts w:ascii="Arial" w:hAnsi="Arial" w:cs="Arial"/>
                    <w:sz w:val="20"/>
                    <w:szCs w:val="20"/>
                  </w:rPr>
                </w:rPrChange>
              </w:rPr>
              <w:t>https://wonder.atlassian.net/l/cp/1JbhaNPZ</w:t>
            </w:r>
            <w:r w:rsidR="00D00892">
              <w:rPr>
                <w:rStyle w:val="Hyperlink"/>
                <w:rFonts w:ascii="Arial" w:hAnsi="Arial" w:cs="Arial"/>
                <w:sz w:val="20"/>
                <w:szCs w:val="20"/>
              </w:rPr>
              <w:fldChar w:fldCharType="end"/>
            </w:r>
          </w:p>
          <w:p w14:paraId="5C901CCB" w14:textId="5443023C" w:rsidR="00F67021" w:rsidRPr="0039676E" w:rsidRDefault="00F67021" w:rsidP="00795F7B">
            <w:pPr>
              <w:rPr>
                <w:rFonts w:ascii="Arial" w:hAnsi="Arial" w:cs="Arial"/>
                <w:sz w:val="20"/>
                <w:szCs w:val="20"/>
                <w:lang w:val="fr-FR"/>
                <w:rPrChange w:id="49" w:author="Daisy Lan" w:date="2023-06-14T10:44:00Z">
                  <w:rPr>
                    <w:rFonts w:ascii="Arial" w:hAnsi="Arial" w:cs="Arial"/>
                    <w:sz w:val="20"/>
                    <w:szCs w:val="20"/>
                  </w:rPr>
                </w:rPrChange>
              </w:rPr>
            </w:pPr>
            <w:ins w:id="50" w:author="Bonnie Yang" w:date="2023-06-06T10:51:00Z">
              <w:r w:rsidRPr="0039676E">
                <w:rPr>
                  <w:rFonts w:ascii="Arial" w:hAnsi="Arial" w:cs="Arial"/>
                  <w:sz w:val="20"/>
                  <w:szCs w:val="20"/>
                  <w:lang w:val="fr-FR"/>
                  <w:rPrChange w:id="51" w:author="Daisy Lan" w:date="2023-06-14T10:44:00Z">
                    <w:rPr>
                      <w:rFonts w:ascii="Arial" w:hAnsi="Arial" w:cs="Arial"/>
                      <w:sz w:val="20"/>
                      <w:szCs w:val="20"/>
                    </w:rPr>
                  </w:rPrChange>
                </w:rPr>
                <w:t>https://wonder.atlassian.net/browse/MD-8277</w:t>
              </w:r>
            </w:ins>
          </w:p>
          <w:p w14:paraId="68D02BA7" w14:textId="22805CBF" w:rsidR="00372120" w:rsidRDefault="00207930" w:rsidP="00795F7B">
            <w:pPr>
              <w:rPr>
                <w:ins w:id="52" w:author="Bonnie Yang [2]" w:date="2024-07-24T11:53:00Z" w16du:dateUtc="2024-07-24T03:53:00Z"/>
                <w:rFonts w:ascii="Arial" w:hAnsi="Arial" w:cs="Arial"/>
                <w:sz w:val="20"/>
                <w:szCs w:val="20"/>
                <w:lang w:val="fr-FR"/>
              </w:rPr>
            </w:pPr>
            <w:ins w:id="53" w:author="Bonnie Yang [2]" w:date="2024-07-24T11:53:00Z" w16du:dateUtc="2024-07-24T03:53:00Z">
              <w:r>
                <w:rPr>
                  <w:rFonts w:ascii="Arial" w:hAnsi="Arial" w:cs="Arial"/>
                  <w:sz w:val="20"/>
                  <w:szCs w:val="20"/>
                  <w:lang w:val="fr-FR"/>
                </w:rPr>
                <w:fldChar w:fldCharType="begin"/>
              </w:r>
              <w:r>
                <w:rPr>
                  <w:rFonts w:ascii="Arial" w:hAnsi="Arial" w:cs="Arial"/>
                  <w:sz w:val="20"/>
                  <w:szCs w:val="20"/>
                  <w:lang w:val="fr-FR"/>
                </w:rPr>
                <w:instrText>HYPERLINK "</w:instrText>
              </w:r>
            </w:ins>
            <w:ins w:id="54" w:author="Bonnie Yang" w:date="2023-06-06T10:51:00Z">
              <w:r w:rsidRPr="0039676E">
                <w:rPr>
                  <w:rFonts w:ascii="Arial" w:hAnsi="Arial" w:cs="Arial"/>
                  <w:sz w:val="20"/>
                  <w:szCs w:val="20"/>
                  <w:lang w:val="fr-FR"/>
                  <w:rPrChange w:id="55" w:author="Daisy Lan" w:date="2023-06-14T10:44:00Z">
                    <w:rPr>
                      <w:rFonts w:ascii="Arial" w:hAnsi="Arial" w:cs="Arial"/>
                      <w:sz w:val="20"/>
                      <w:szCs w:val="20"/>
                    </w:rPr>
                  </w:rPrChange>
                </w:rPr>
                <w:instrText>https://wonder.atlassian.net/browse/MD-8597</w:instrText>
              </w:r>
            </w:ins>
            <w:ins w:id="56" w:author="Bonnie Yang [2]" w:date="2024-07-24T11:53:00Z" w16du:dateUtc="2024-07-24T03:53:00Z">
              <w:r>
                <w:rPr>
                  <w:rFonts w:ascii="Arial" w:hAnsi="Arial" w:cs="Arial"/>
                  <w:sz w:val="20"/>
                  <w:szCs w:val="20"/>
                  <w:lang w:val="fr-FR"/>
                </w:rPr>
                <w:instrText>"</w:instrText>
              </w:r>
              <w:r>
                <w:rPr>
                  <w:rFonts w:ascii="Arial" w:hAnsi="Arial" w:cs="Arial"/>
                  <w:sz w:val="20"/>
                  <w:szCs w:val="20"/>
                  <w:lang w:val="fr-FR"/>
                </w:rPr>
              </w:r>
              <w:r>
                <w:rPr>
                  <w:rFonts w:ascii="Arial" w:hAnsi="Arial" w:cs="Arial"/>
                  <w:sz w:val="20"/>
                  <w:szCs w:val="20"/>
                  <w:lang w:val="fr-FR"/>
                </w:rPr>
                <w:fldChar w:fldCharType="separate"/>
              </w:r>
            </w:ins>
            <w:ins w:id="57" w:author="Bonnie Yang" w:date="2023-06-06T10:51:00Z">
              <w:r w:rsidRPr="003936B0">
                <w:rPr>
                  <w:rStyle w:val="Hyperlink"/>
                  <w:lang w:val="fr-FR"/>
                  <w:rPrChange w:id="58" w:author="Daisy Lan" w:date="2023-06-14T10:44:00Z">
                    <w:rPr>
                      <w:rFonts w:ascii="Arial" w:hAnsi="Arial" w:cs="Arial"/>
                      <w:sz w:val="20"/>
                      <w:szCs w:val="20"/>
                    </w:rPr>
                  </w:rPrChange>
                </w:rPr>
                <w:t>https://wonder.atlassian.net/browse/MD-8597</w:t>
              </w:r>
            </w:ins>
            <w:ins w:id="59" w:author="Bonnie Yang [2]" w:date="2024-07-24T11:53:00Z" w16du:dateUtc="2024-07-24T03:53:00Z">
              <w:r>
                <w:rPr>
                  <w:rFonts w:ascii="Arial" w:hAnsi="Arial" w:cs="Arial"/>
                  <w:sz w:val="20"/>
                  <w:szCs w:val="20"/>
                  <w:lang w:val="fr-FR"/>
                </w:rPr>
                <w:fldChar w:fldCharType="end"/>
              </w:r>
            </w:ins>
          </w:p>
          <w:p w14:paraId="57B47583" w14:textId="67280A2B" w:rsidR="00207930" w:rsidRPr="0039676E" w:rsidRDefault="00207930" w:rsidP="00795F7B">
            <w:pPr>
              <w:rPr>
                <w:rFonts w:ascii="Arial" w:hAnsi="Arial" w:cs="Arial"/>
                <w:sz w:val="20"/>
                <w:szCs w:val="20"/>
                <w:lang w:val="fr-FR"/>
                <w:rPrChange w:id="60" w:author="Daisy Lan" w:date="2023-06-14T10:44:00Z">
                  <w:rPr>
                    <w:rFonts w:ascii="Arial" w:hAnsi="Arial" w:cs="Arial"/>
                    <w:sz w:val="20"/>
                    <w:szCs w:val="20"/>
                  </w:rPr>
                </w:rPrChange>
              </w:rPr>
            </w:pPr>
            <w:ins w:id="61" w:author="Bonnie Yang [2]" w:date="2024-07-24T11:53:00Z" w16du:dateUtc="2024-07-24T03:53:00Z">
              <w:r w:rsidRPr="00207930">
                <w:rPr>
                  <w:rFonts w:ascii="Arial" w:hAnsi="Arial" w:cs="Arial"/>
                  <w:sz w:val="20"/>
                  <w:szCs w:val="20"/>
                  <w:lang w:val="fr-FR"/>
                </w:rPr>
                <w:t>https://wonder.atlassian.net/l/cp/34CzvQgQ</w:t>
              </w:r>
            </w:ins>
          </w:p>
        </w:tc>
      </w:tr>
      <w:tr w:rsidR="001B0106" w:rsidRPr="00452515" w14:paraId="637111A8" w14:textId="77777777" w:rsidTr="001417CC">
        <w:tc>
          <w:tcPr>
            <w:tcW w:w="8008" w:type="dxa"/>
          </w:tcPr>
          <w:p w14:paraId="5B541CB9" w14:textId="15EB2F1B" w:rsidR="001B0106" w:rsidRPr="001B0106" w:rsidRDefault="001B0106" w:rsidP="001B0106">
            <w:pPr>
              <w:rPr>
                <w:rFonts w:ascii="Arial" w:hAnsi="Arial" w:cs="Arial"/>
                <w:sz w:val="22"/>
              </w:rPr>
            </w:pPr>
            <w:r w:rsidRPr="00E97505">
              <w:rPr>
                <w:rStyle w:val="Strong"/>
                <w:rFonts w:hint="eastAsia"/>
              </w:rPr>
              <w:t>Main Scenario</w:t>
            </w:r>
            <w:ins w:id="62" w:author="Bonnie Yang [2]" w:date="2023-09-12T17:47:00Z">
              <w:r w:rsidR="00F426E3">
                <w:rPr>
                  <w:rStyle w:val="Strong"/>
                </w:rPr>
                <w:t xml:space="preserve"> 1</w:t>
              </w:r>
            </w:ins>
            <w:r w:rsidRPr="00E97505">
              <w:rPr>
                <w:rStyle w:val="Strong"/>
                <w:rFonts w:hint="eastAsia"/>
              </w:rPr>
              <w:t>:</w:t>
            </w:r>
          </w:p>
          <w:p w14:paraId="268DBFE5" w14:textId="47FED7CA" w:rsidR="00372120" w:rsidRDefault="005A197C" w:rsidP="005A197C">
            <w:r w:rsidRPr="005A197C">
              <w:t>https://wonder.atlassian.net/wiki/x/fIGg_Q</w:t>
            </w:r>
          </w:p>
          <w:p w14:paraId="195B6CFE" w14:textId="353E0418" w:rsidR="00372120" w:rsidRPr="00C11AA9" w:rsidRDefault="00372120" w:rsidP="00372120"/>
        </w:tc>
      </w:tr>
      <w:tr w:rsidR="001B0106" w:rsidRPr="00452515" w14:paraId="6EAF1ACF" w14:textId="77777777" w:rsidTr="001417CC">
        <w:tc>
          <w:tcPr>
            <w:tcW w:w="8008" w:type="dxa"/>
          </w:tcPr>
          <w:p w14:paraId="03BF3B84" w14:textId="657E6195" w:rsidR="001B0106" w:rsidRPr="00022D89" w:rsidRDefault="001B0106" w:rsidP="00795F7B">
            <w:pPr>
              <w:rPr>
                <w:b/>
                <w:bCs/>
              </w:rPr>
            </w:pPr>
            <w:r w:rsidRPr="00022D89">
              <w:rPr>
                <w:b/>
                <w:bCs/>
              </w:rPr>
              <w:t>Extend Scenario:</w:t>
            </w:r>
            <w:r w:rsidR="00372120" w:rsidRPr="00022D89">
              <w:rPr>
                <w:b/>
                <w:bCs/>
              </w:rPr>
              <w:t xml:space="preserve"> Provide Endpoint for Downstream System</w:t>
            </w:r>
          </w:p>
          <w:p w14:paraId="5A5AF67E" w14:textId="2B48804D" w:rsidR="00D75669" w:rsidRPr="00452515" w:rsidRDefault="00D75669" w:rsidP="005A197C">
            <w:pPr>
              <w:pStyle w:val="ListParagraph"/>
              <w:ind w:left="880"/>
            </w:pPr>
          </w:p>
        </w:tc>
      </w:tr>
      <w:tr w:rsidR="00022D89" w:rsidRPr="00452515" w14:paraId="260B5680" w14:textId="77777777" w:rsidTr="001417CC">
        <w:tc>
          <w:tcPr>
            <w:tcW w:w="8008" w:type="dxa"/>
          </w:tcPr>
          <w:p w14:paraId="287B334C" w14:textId="77777777" w:rsidR="00022D89" w:rsidRDefault="00022D89" w:rsidP="00795F7B">
            <w:pPr>
              <w:rPr>
                <w:b/>
                <w:bCs/>
              </w:rPr>
            </w:pPr>
            <w:r w:rsidRPr="00022D89">
              <w:rPr>
                <w:b/>
                <w:bCs/>
              </w:rPr>
              <w:t xml:space="preserve">Extend Scenario: Add a new page to visible the </w:t>
            </w:r>
            <w:bookmarkStart w:id="63" w:name="OLE_LINK27"/>
            <w:r w:rsidRPr="00022D89">
              <w:rPr>
                <w:b/>
                <w:bCs/>
              </w:rPr>
              <w:t>Transferred BOM</w:t>
            </w:r>
            <w:bookmarkEnd w:id="63"/>
          </w:p>
          <w:p w14:paraId="528C3872" w14:textId="5E1FB86D" w:rsidR="00022D89" w:rsidRPr="005A197C" w:rsidRDefault="00022D89" w:rsidP="005A197C">
            <w:pPr>
              <w:rPr>
                <w:b/>
                <w:bCs/>
              </w:rPr>
            </w:pPr>
          </w:p>
          <w:p w14:paraId="5229BB82" w14:textId="19A942B1" w:rsidR="00022D89" w:rsidRPr="00022D89" w:rsidRDefault="00022D89" w:rsidP="00022D89">
            <w:pPr>
              <w:rPr>
                <w:b/>
                <w:bCs/>
              </w:rPr>
            </w:pPr>
          </w:p>
        </w:tc>
      </w:tr>
      <w:tr w:rsidR="00050A7B" w:rsidRPr="00452515" w14:paraId="5049A5F6" w14:textId="77777777" w:rsidTr="001417CC">
        <w:tc>
          <w:tcPr>
            <w:tcW w:w="8008" w:type="dxa"/>
          </w:tcPr>
          <w:p w14:paraId="39486284" w14:textId="259CF234" w:rsidR="00050A7B" w:rsidRDefault="00050A7B" w:rsidP="00795F7B">
            <w:pPr>
              <w:rPr>
                <w:b/>
                <w:bCs/>
              </w:rPr>
            </w:pPr>
            <w:r w:rsidRPr="00022D89">
              <w:rPr>
                <w:b/>
                <w:bCs/>
              </w:rPr>
              <w:t>Extend Scenario:</w:t>
            </w:r>
            <w:r>
              <w:rPr>
                <w:b/>
                <w:bCs/>
              </w:rPr>
              <w:t xml:space="preserve"> </w:t>
            </w:r>
            <w:r w:rsidR="001417CC">
              <w:rPr>
                <w:b/>
                <w:bCs/>
              </w:rPr>
              <w:t>Alert conflict stock inventory flag of an item</w:t>
            </w:r>
          </w:p>
          <w:p w14:paraId="289DFEEE" w14:textId="3C047D30" w:rsidR="00050A7B" w:rsidRPr="00022D89" w:rsidRDefault="00050A7B" w:rsidP="00795F7B">
            <w:pPr>
              <w:rPr>
                <w:b/>
                <w:bCs/>
              </w:rPr>
            </w:pPr>
          </w:p>
        </w:tc>
      </w:tr>
      <w:tr w:rsidR="006064C3" w:rsidRPr="00452515" w14:paraId="1E53FECA" w14:textId="77777777" w:rsidTr="001417CC">
        <w:tc>
          <w:tcPr>
            <w:tcW w:w="8008" w:type="dxa"/>
          </w:tcPr>
          <w:p w14:paraId="62398C05" w14:textId="33AEAC51" w:rsidR="001417CC" w:rsidRPr="00F51088" w:rsidRDefault="006064C3" w:rsidP="001417CC">
            <w:del w:id="64" w:author="Bonnie Yang [2]" w:date="2023-09-13T11:59:00Z">
              <w:r w:rsidRPr="00022D89" w:rsidDel="00510668">
                <w:rPr>
                  <w:b/>
                  <w:bCs/>
                </w:rPr>
                <w:delText>E</w:delText>
              </w:r>
            </w:del>
          </w:p>
          <w:p w14:paraId="34899CE0" w14:textId="79BAE36C" w:rsidR="006064C3" w:rsidRPr="00F51088" w:rsidRDefault="006064C3" w:rsidP="00F51088">
            <w:pPr>
              <w:pStyle w:val="ListParagraph"/>
              <w:numPr>
                <w:ilvl w:val="2"/>
                <w:numId w:val="1980"/>
              </w:numPr>
              <w:ind w:left="167" w:hanging="141"/>
            </w:pPr>
          </w:p>
        </w:tc>
      </w:tr>
      <w:tr w:rsidR="008F44D4" w:rsidRPr="00452515" w14:paraId="26AF6ED4" w14:textId="77777777" w:rsidTr="001417CC">
        <w:tc>
          <w:tcPr>
            <w:tcW w:w="8008" w:type="dxa"/>
          </w:tcPr>
          <w:p w14:paraId="4EE087F7" w14:textId="2FDEA8FA" w:rsidR="008F44D4" w:rsidRDefault="008F44D4" w:rsidP="006064C3">
            <w:pPr>
              <w:rPr>
                <w:b/>
                <w:bCs/>
              </w:rPr>
            </w:pPr>
            <w:r w:rsidRPr="00022D89">
              <w:rPr>
                <w:b/>
                <w:bCs/>
              </w:rPr>
              <w:t>Extend Scenario:</w:t>
            </w:r>
            <w:r>
              <w:rPr>
                <w:b/>
                <w:bCs/>
              </w:rPr>
              <w:t xml:space="preserve"> </w:t>
            </w:r>
            <w:bookmarkStart w:id="65" w:name="OLE_LINK29"/>
            <w:r w:rsidRPr="008F44D4">
              <w:rPr>
                <w:b/>
                <w:bCs/>
              </w:rPr>
              <w:t xml:space="preserve">Send the Alert when there is multiple stock </w:t>
            </w:r>
            <w:proofErr w:type="gramStart"/>
            <w:r w:rsidRPr="008F44D4">
              <w:rPr>
                <w:b/>
                <w:bCs/>
              </w:rPr>
              <w:t>item</w:t>
            </w:r>
            <w:proofErr w:type="gramEnd"/>
            <w:r w:rsidRPr="008F44D4">
              <w:rPr>
                <w:b/>
                <w:bCs/>
              </w:rPr>
              <w:t xml:space="preserve"> from stock </w:t>
            </w:r>
            <w:proofErr w:type="gramStart"/>
            <w:r w:rsidRPr="008F44D4">
              <w:rPr>
                <w:b/>
                <w:bCs/>
              </w:rPr>
              <w:t>item</w:t>
            </w:r>
            <w:proofErr w:type="gramEnd"/>
            <w:r w:rsidRPr="008F44D4">
              <w:rPr>
                <w:b/>
                <w:bCs/>
              </w:rPr>
              <w:t xml:space="preserve"> to consumable</w:t>
            </w:r>
          </w:p>
          <w:bookmarkEnd w:id="65"/>
          <w:p w14:paraId="3F5E117E" w14:textId="0651A604" w:rsidR="001417CC" w:rsidRPr="00022D89" w:rsidRDefault="008F44D4" w:rsidP="001417CC">
            <w:pPr>
              <w:rPr>
                <w:b/>
                <w:bCs/>
              </w:rPr>
            </w:pPr>
            <w:r>
              <w:t xml:space="preserve">1. </w:t>
            </w:r>
          </w:p>
          <w:p w14:paraId="30862E6A" w14:textId="682262AE" w:rsidR="008F44D4" w:rsidRPr="00022D89" w:rsidRDefault="008F44D4" w:rsidP="008F44D4">
            <w:pPr>
              <w:rPr>
                <w:b/>
                <w:bCs/>
              </w:rPr>
            </w:pPr>
          </w:p>
        </w:tc>
      </w:tr>
      <w:tr w:rsidR="001B0106" w:rsidRPr="00452515" w14:paraId="78CD26A6" w14:textId="77777777" w:rsidTr="001417CC">
        <w:tc>
          <w:tcPr>
            <w:tcW w:w="8008" w:type="dxa"/>
          </w:tcPr>
          <w:p w14:paraId="4EA46BA3" w14:textId="77777777" w:rsidR="001B0106" w:rsidRDefault="001B0106" w:rsidP="00795F7B">
            <w:r w:rsidRPr="00452515">
              <w:t>Exception Scenario:</w:t>
            </w:r>
          </w:p>
          <w:p w14:paraId="14C2308C" w14:textId="77777777" w:rsidR="001B0106" w:rsidRPr="00452515" w:rsidRDefault="001B0106" w:rsidP="00795F7B"/>
        </w:tc>
      </w:tr>
      <w:tr w:rsidR="001B0106" w:rsidRPr="00452515" w14:paraId="3EF8C656" w14:textId="77777777" w:rsidTr="001417CC">
        <w:tc>
          <w:tcPr>
            <w:tcW w:w="8008" w:type="dxa"/>
          </w:tcPr>
          <w:p w14:paraId="7150AC8E" w14:textId="77777777" w:rsidR="001B0106" w:rsidRPr="00452515" w:rsidRDefault="001B0106" w:rsidP="00795F7B">
            <w:r w:rsidRPr="00452515">
              <w:t>Notes:</w:t>
            </w:r>
          </w:p>
        </w:tc>
      </w:tr>
      <w:tr w:rsidR="001B0106" w:rsidRPr="00452515" w14:paraId="1AC558A2" w14:textId="77777777" w:rsidTr="001417CC">
        <w:tc>
          <w:tcPr>
            <w:tcW w:w="8008" w:type="dxa"/>
          </w:tcPr>
          <w:p w14:paraId="68DDA9BB" w14:textId="77777777" w:rsidR="001B0106" w:rsidRPr="00452515" w:rsidRDefault="001B0106" w:rsidP="00795F7B">
            <w:r w:rsidRPr="00452515">
              <w:t>Q/A:</w:t>
            </w:r>
          </w:p>
        </w:tc>
      </w:tr>
    </w:tbl>
    <w:p w14:paraId="6B1E8732" w14:textId="77777777" w:rsidR="001B0106" w:rsidRDefault="001B0106" w:rsidP="000A7B18"/>
    <w:p w14:paraId="5745EB1A" w14:textId="77777777" w:rsidR="001B0106" w:rsidRPr="000A7B18" w:rsidRDefault="001B0106" w:rsidP="000A7B18"/>
    <w:p w14:paraId="19E7B4B3" w14:textId="690BFC8F" w:rsidR="002854BF" w:rsidRDefault="002854BF" w:rsidP="004A0741">
      <w:pPr>
        <w:pStyle w:val="Heading1"/>
        <w:spacing w:line="276" w:lineRule="auto"/>
      </w:pPr>
      <w:r>
        <w:t>Items</w:t>
      </w:r>
    </w:p>
    <w:p w14:paraId="4A39E24B" w14:textId="74EAA07E" w:rsidR="004B00BC" w:rsidRPr="009C098A" w:rsidRDefault="002854BF" w:rsidP="004B00BC">
      <w:pPr>
        <w:pStyle w:val="Heading2"/>
        <w:rPr>
          <w:rFonts w:ascii="Arial" w:hAnsi="Arial" w:cs="Arial"/>
        </w:rPr>
      </w:pPr>
      <w:r w:rsidRPr="00251735">
        <w:rPr>
          <w:rFonts w:ascii="Arial" w:hAnsi="Arial" w:cs="Arial"/>
        </w:rPr>
        <w:t>Item Grid</w:t>
      </w:r>
    </w:p>
    <w:p w14:paraId="157AEC64" w14:textId="77777777" w:rsidR="009365C8" w:rsidRDefault="009365C8" w:rsidP="009365C8">
      <w:pPr>
        <w:pStyle w:val="Heading3"/>
        <w:numPr>
          <w:ilvl w:val="2"/>
          <w:numId w:val="8"/>
        </w:numPr>
        <w:spacing w:line="276" w:lineRule="auto"/>
      </w:pPr>
      <w:r>
        <w:t>All Sections/Cards in Item Model</w:t>
      </w:r>
    </w:p>
    <w:p w14:paraId="27CB87C1" w14:textId="77777777" w:rsidR="009365C8" w:rsidRDefault="009365C8" w:rsidP="009365C8">
      <w:pPr>
        <w:spacing w:line="276" w:lineRule="auto"/>
      </w:pPr>
      <w:r>
        <w:rPr>
          <w:rFonts w:hint="eastAsia"/>
        </w:rPr>
        <w:t>W</w:t>
      </w:r>
      <w:r>
        <w:t>e will keep all cards of recipe/ingredients/item in new item model. And present them in tabs respectively according to item types.</w:t>
      </w:r>
    </w:p>
    <w:p w14:paraId="4623BF45" w14:textId="77777777" w:rsidR="009365C8" w:rsidRDefault="009365C8" w:rsidP="009365C8">
      <w:pPr>
        <w:spacing w:line="276" w:lineRule="auto"/>
      </w:pPr>
      <w:r>
        <w:t xml:space="preserve">The overview of cards is </w:t>
      </w:r>
      <w:proofErr w:type="gramStart"/>
      <w:r>
        <w:t>as</w:t>
      </w:r>
      <w:proofErr w:type="gramEnd"/>
      <w:r>
        <w:t xml:space="preserve"> the following table.</w:t>
      </w:r>
    </w:p>
    <w:tbl>
      <w:tblPr>
        <w:tblW w:w="1049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66" w:author="Bonnie Yang [2]" w:date="2023-09-30T16:21:00Z">
          <w:tblPr>
            <w:tblW w:w="991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PrChange>
      </w:tblPr>
      <w:tblGrid>
        <w:gridCol w:w="2554"/>
        <w:gridCol w:w="4056"/>
        <w:gridCol w:w="3881"/>
        <w:tblGridChange w:id="67">
          <w:tblGrid>
            <w:gridCol w:w="2554"/>
            <w:gridCol w:w="4056"/>
            <w:gridCol w:w="3881"/>
            <w:gridCol w:w="13394"/>
            <w:gridCol w:w="1946"/>
            <w:gridCol w:w="45"/>
            <w:gridCol w:w="3360"/>
            <w:gridCol w:w="314"/>
            <w:gridCol w:w="1370"/>
            <w:gridCol w:w="1057"/>
          </w:tblGrid>
        </w:tblGridChange>
      </w:tblGrid>
      <w:tr w:rsidR="00A16351" w:rsidRPr="003246FF" w14:paraId="3B842262" w14:textId="77777777" w:rsidTr="001A5558">
        <w:trPr>
          <w:trHeight w:val="35"/>
          <w:trPrChange w:id="68" w:author="Bonnie Yang [2]" w:date="2023-09-30T16:21:00Z">
            <w:trPr>
              <w:gridBefore w:val="4"/>
              <w:trHeight w:val="35"/>
            </w:trPr>
          </w:trPrChange>
        </w:trPr>
        <w:tc>
          <w:tcPr>
            <w:tcW w:w="0" w:type="auto"/>
            <w:shd w:val="clear" w:color="auto" w:fill="5B9BD5" w:themeFill="accent5"/>
            <w:tcMar>
              <w:top w:w="0" w:type="dxa"/>
              <w:left w:w="0" w:type="dxa"/>
              <w:bottom w:w="0" w:type="dxa"/>
              <w:right w:w="0" w:type="dxa"/>
            </w:tcMar>
            <w:hideMark/>
            <w:tcPrChange w:id="69" w:author="Bonnie Yang [2]" w:date="2023-09-30T16:21:00Z">
              <w:tcPr>
                <w:tcW w:w="0" w:type="auto"/>
                <w:shd w:val="clear" w:color="auto" w:fill="5B9BD5" w:themeFill="accent5"/>
                <w:tcMar>
                  <w:top w:w="0" w:type="dxa"/>
                  <w:left w:w="0" w:type="dxa"/>
                  <w:bottom w:w="0" w:type="dxa"/>
                  <w:right w:w="0" w:type="dxa"/>
                </w:tcMar>
                <w:hideMark/>
              </w:tcPr>
            </w:tcPrChange>
          </w:tcPr>
          <w:p w14:paraId="646D90D5" w14:textId="77777777" w:rsidR="009365C8" w:rsidRPr="003246FF" w:rsidRDefault="009365C8" w:rsidP="00036026">
            <w:pPr>
              <w:widowControl/>
              <w:jc w:val="center"/>
              <w:rPr>
                <w:rFonts w:eastAsia="宋体" w:cstheme="minorHAnsi"/>
                <w:color w:val="FFFFFF" w:themeColor="background1"/>
                <w:spacing w:val="-1"/>
                <w:kern w:val="0"/>
                <w:szCs w:val="21"/>
              </w:rPr>
            </w:pPr>
            <w:r w:rsidRPr="003246FF">
              <w:rPr>
                <w:rFonts w:eastAsia="宋体" w:cstheme="minorHAnsi"/>
                <w:b/>
                <w:bCs/>
                <w:color w:val="FFFFFF" w:themeColor="background1"/>
                <w:spacing w:val="-1"/>
                <w:kern w:val="0"/>
                <w:szCs w:val="21"/>
              </w:rPr>
              <w:t>Section Name</w:t>
            </w:r>
          </w:p>
        </w:tc>
        <w:tc>
          <w:tcPr>
            <w:tcW w:w="4056" w:type="dxa"/>
            <w:shd w:val="clear" w:color="auto" w:fill="5B9BD5" w:themeFill="accent5"/>
            <w:tcMar>
              <w:top w:w="0" w:type="dxa"/>
              <w:left w:w="0" w:type="dxa"/>
              <w:bottom w:w="0" w:type="dxa"/>
              <w:right w:w="0" w:type="dxa"/>
            </w:tcMar>
            <w:hideMark/>
            <w:tcPrChange w:id="70" w:author="Bonnie Yang [2]" w:date="2023-09-30T16:21:00Z">
              <w:tcPr>
                <w:tcW w:w="0" w:type="auto"/>
                <w:gridSpan w:val="3"/>
                <w:shd w:val="clear" w:color="auto" w:fill="5B9BD5" w:themeFill="accent5"/>
                <w:tcMar>
                  <w:top w:w="0" w:type="dxa"/>
                  <w:left w:w="0" w:type="dxa"/>
                  <w:bottom w:w="0" w:type="dxa"/>
                  <w:right w:w="0" w:type="dxa"/>
                </w:tcMar>
                <w:hideMark/>
              </w:tcPr>
            </w:tcPrChange>
          </w:tcPr>
          <w:p w14:paraId="5A5A2241" w14:textId="77777777" w:rsidR="009365C8" w:rsidRPr="003246FF" w:rsidRDefault="009365C8" w:rsidP="00036026">
            <w:pPr>
              <w:widowControl/>
              <w:jc w:val="center"/>
              <w:rPr>
                <w:rFonts w:eastAsia="宋体" w:cstheme="minorHAnsi"/>
                <w:color w:val="FFFFFF" w:themeColor="background1"/>
                <w:spacing w:val="-1"/>
                <w:kern w:val="0"/>
                <w:szCs w:val="21"/>
              </w:rPr>
            </w:pPr>
            <w:r w:rsidRPr="003246FF">
              <w:rPr>
                <w:rFonts w:eastAsia="宋体" w:cstheme="minorHAnsi"/>
                <w:b/>
                <w:bCs/>
                <w:color w:val="FFFFFF" w:themeColor="background1"/>
                <w:spacing w:val="-1"/>
                <w:kern w:val="0"/>
                <w:szCs w:val="21"/>
              </w:rPr>
              <w:t>Item Type</w:t>
            </w:r>
          </w:p>
        </w:tc>
        <w:tc>
          <w:tcPr>
            <w:tcW w:w="3881" w:type="dxa"/>
            <w:shd w:val="clear" w:color="auto" w:fill="5B9BD5" w:themeFill="accent5"/>
            <w:tcMar>
              <w:top w:w="0" w:type="dxa"/>
              <w:left w:w="0" w:type="dxa"/>
              <w:bottom w:w="0" w:type="dxa"/>
              <w:right w:w="0" w:type="dxa"/>
            </w:tcMar>
            <w:hideMark/>
            <w:tcPrChange w:id="71" w:author="Bonnie Yang [2]" w:date="2023-09-30T16:21:00Z">
              <w:tcPr>
                <w:tcW w:w="3516" w:type="dxa"/>
                <w:gridSpan w:val="2"/>
                <w:shd w:val="clear" w:color="auto" w:fill="5B9BD5" w:themeFill="accent5"/>
                <w:tcMar>
                  <w:top w:w="0" w:type="dxa"/>
                  <w:left w:w="0" w:type="dxa"/>
                  <w:bottom w:w="0" w:type="dxa"/>
                  <w:right w:w="0" w:type="dxa"/>
                </w:tcMar>
                <w:hideMark/>
              </w:tcPr>
            </w:tcPrChange>
          </w:tcPr>
          <w:p w14:paraId="4EE10083" w14:textId="77777777" w:rsidR="009365C8" w:rsidRPr="003246FF" w:rsidRDefault="009365C8" w:rsidP="00036026">
            <w:pPr>
              <w:widowControl/>
              <w:jc w:val="center"/>
              <w:rPr>
                <w:rFonts w:eastAsia="宋体" w:cstheme="minorHAnsi"/>
                <w:color w:val="FFFFFF" w:themeColor="background1"/>
                <w:spacing w:val="-1"/>
                <w:kern w:val="0"/>
                <w:szCs w:val="21"/>
              </w:rPr>
            </w:pPr>
            <w:r w:rsidRPr="003246FF">
              <w:rPr>
                <w:rFonts w:eastAsia="宋体" w:cstheme="minorHAnsi"/>
                <w:b/>
                <w:bCs/>
                <w:color w:val="FFFFFF" w:themeColor="background1"/>
                <w:spacing w:val="-1"/>
                <w:kern w:val="0"/>
                <w:szCs w:val="21"/>
              </w:rPr>
              <w:t>Details</w:t>
            </w:r>
          </w:p>
        </w:tc>
      </w:tr>
      <w:tr w:rsidR="00A16351" w:rsidRPr="003246FF" w14:paraId="629E4B7F" w14:textId="77777777" w:rsidTr="001A5558">
        <w:trPr>
          <w:trPrChange w:id="72"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73" w:author="Bonnie Yang [2]" w:date="2023-09-30T16:21:00Z">
              <w:tcPr>
                <w:tcW w:w="0" w:type="auto"/>
                <w:shd w:val="clear" w:color="auto" w:fill="FFFFFF"/>
                <w:tcMar>
                  <w:top w:w="120" w:type="dxa"/>
                  <w:left w:w="120" w:type="dxa"/>
                  <w:bottom w:w="120" w:type="dxa"/>
                  <w:right w:w="120" w:type="dxa"/>
                </w:tcMar>
                <w:hideMark/>
              </w:tcPr>
            </w:tcPrChange>
          </w:tcPr>
          <w:p w14:paraId="5589E8F9"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Basic Information</w:t>
            </w:r>
          </w:p>
        </w:tc>
        <w:tc>
          <w:tcPr>
            <w:tcW w:w="4056" w:type="dxa"/>
            <w:shd w:val="clear" w:color="auto" w:fill="FFFFFF"/>
            <w:tcMar>
              <w:top w:w="120" w:type="dxa"/>
              <w:left w:w="120" w:type="dxa"/>
              <w:bottom w:w="120" w:type="dxa"/>
              <w:right w:w="120" w:type="dxa"/>
            </w:tcMar>
            <w:hideMark/>
            <w:tcPrChange w:id="74" w:author="Bonnie Yang [2]" w:date="2023-09-30T16:21:00Z">
              <w:tcPr>
                <w:tcW w:w="0" w:type="auto"/>
                <w:gridSpan w:val="3"/>
                <w:shd w:val="clear" w:color="auto" w:fill="FFFFFF"/>
                <w:tcMar>
                  <w:top w:w="120" w:type="dxa"/>
                  <w:left w:w="120" w:type="dxa"/>
                  <w:bottom w:w="120" w:type="dxa"/>
                  <w:right w:w="120" w:type="dxa"/>
                </w:tcMar>
                <w:hideMark/>
              </w:tcPr>
            </w:tcPrChange>
          </w:tcPr>
          <w:p w14:paraId="26BB8BA0" w14:textId="3D24F298" w:rsidR="009365C8" w:rsidRPr="003246FF" w:rsidRDefault="009365C8" w:rsidP="00036026">
            <w:pPr>
              <w:widowControl/>
              <w:numPr>
                <w:ilvl w:val="0"/>
                <w:numId w:val="11"/>
              </w:numPr>
              <w:tabs>
                <w:tab w:val="clear" w:pos="720"/>
                <w:tab w:val="num" w:pos="360"/>
              </w:tabs>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item/commissary bulk item/original item/ingredient item</w:t>
            </w:r>
            <w:r>
              <w:rPr>
                <w:rFonts w:eastAsia="宋体" w:cstheme="minorHAnsi"/>
                <w:color w:val="172B4D"/>
                <w:spacing w:val="-1"/>
                <w:kern w:val="0"/>
                <w:szCs w:val="21"/>
              </w:rPr>
              <w:t>/</w:t>
            </w:r>
            <w:r w:rsidRPr="003246FF">
              <w:rPr>
                <w:rFonts w:eastAsia="宋体" w:cstheme="minorHAnsi"/>
                <w:color w:val="172B4D"/>
                <w:spacing w:val="-1"/>
                <w:kern w:val="0"/>
                <w:szCs w:val="21"/>
              </w:rPr>
              <w:t xml:space="preserve"> 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w:t>
            </w:r>
            <w:r w:rsidRPr="003246FF">
              <w:rPr>
                <w:rFonts w:eastAsia="宋体" w:cstheme="minorHAnsi"/>
                <w:color w:val="172B4D"/>
                <w:spacing w:val="-1"/>
                <w:kern w:val="0"/>
                <w:szCs w:val="21"/>
              </w:rPr>
              <w:t>item</w:t>
            </w:r>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p>
        </w:tc>
        <w:tc>
          <w:tcPr>
            <w:tcW w:w="3881" w:type="dxa"/>
            <w:shd w:val="clear" w:color="auto" w:fill="FFFFFF"/>
            <w:tcMar>
              <w:top w:w="120" w:type="dxa"/>
              <w:left w:w="120" w:type="dxa"/>
              <w:bottom w:w="120" w:type="dxa"/>
              <w:right w:w="120" w:type="dxa"/>
            </w:tcMar>
            <w:hideMark/>
            <w:tcPrChange w:id="75" w:author="Bonnie Yang [2]" w:date="2023-09-30T16:21:00Z">
              <w:tcPr>
                <w:tcW w:w="3516" w:type="dxa"/>
                <w:gridSpan w:val="2"/>
                <w:shd w:val="clear" w:color="auto" w:fill="FFFFFF"/>
                <w:tcMar>
                  <w:top w:w="120" w:type="dxa"/>
                  <w:left w:w="120" w:type="dxa"/>
                  <w:bottom w:w="120" w:type="dxa"/>
                  <w:right w:w="120" w:type="dxa"/>
                </w:tcMar>
                <w:hideMark/>
              </w:tcPr>
            </w:tcPrChange>
          </w:tcPr>
          <w:p w14:paraId="03E83393"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The current recipe’s basic information</w:t>
            </w:r>
          </w:p>
        </w:tc>
      </w:tr>
      <w:tr w:rsidR="00A16351" w:rsidRPr="003246FF" w14:paraId="4DEDDF15" w14:textId="77777777" w:rsidTr="001A5558">
        <w:trPr>
          <w:trPrChange w:id="76"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77" w:author="Bonnie Yang [2]" w:date="2023-09-30T16:21:00Z">
              <w:tcPr>
                <w:tcW w:w="0" w:type="auto"/>
                <w:shd w:val="clear" w:color="auto" w:fill="FFFFFF"/>
                <w:tcMar>
                  <w:top w:w="120" w:type="dxa"/>
                  <w:left w:w="120" w:type="dxa"/>
                  <w:bottom w:w="120" w:type="dxa"/>
                  <w:right w:w="120" w:type="dxa"/>
                </w:tcMar>
                <w:hideMark/>
              </w:tcPr>
            </w:tcPrChange>
          </w:tcPr>
          <w:p w14:paraId="2887BB9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tc>
        <w:tc>
          <w:tcPr>
            <w:tcW w:w="4056" w:type="dxa"/>
            <w:shd w:val="clear" w:color="auto" w:fill="FFFFFF"/>
            <w:tcMar>
              <w:top w:w="120" w:type="dxa"/>
              <w:left w:w="120" w:type="dxa"/>
              <w:bottom w:w="120" w:type="dxa"/>
              <w:right w:w="120" w:type="dxa"/>
            </w:tcMar>
            <w:hideMark/>
            <w:tcPrChange w:id="78" w:author="Bonnie Yang [2]" w:date="2023-09-30T16:21:00Z">
              <w:tcPr>
                <w:tcW w:w="0" w:type="auto"/>
                <w:gridSpan w:val="3"/>
                <w:shd w:val="clear" w:color="auto" w:fill="FFFFFF"/>
                <w:tcMar>
                  <w:top w:w="120" w:type="dxa"/>
                  <w:left w:w="120" w:type="dxa"/>
                  <w:bottom w:w="120" w:type="dxa"/>
                  <w:right w:w="120" w:type="dxa"/>
                </w:tcMar>
                <w:hideMark/>
              </w:tcPr>
            </w:tcPrChange>
          </w:tcPr>
          <w:p w14:paraId="7A358D9D" w14:textId="77777777" w:rsidR="009365C8" w:rsidRPr="003246FF" w:rsidRDefault="009365C8" w:rsidP="00036026">
            <w:pPr>
              <w:widowControl/>
              <w:tabs>
                <w:tab w:val="num" w:pos="360"/>
              </w:tabs>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original item</w:t>
            </w:r>
            <w:r>
              <w:rPr>
                <w:rFonts w:eastAsia="宋体" w:cstheme="minorHAnsi"/>
                <w:color w:val="172B4D"/>
                <w:spacing w:val="-1"/>
                <w:kern w:val="0"/>
                <w:szCs w:val="21"/>
              </w:rPr>
              <w:t>/</w:t>
            </w:r>
            <w:r w:rsidRPr="003246FF">
              <w:rPr>
                <w:rFonts w:eastAsia="宋体" w:cstheme="minorHAnsi"/>
                <w:color w:val="172B4D"/>
                <w:spacing w:val="-1"/>
                <w:kern w:val="0"/>
                <w:szCs w:val="21"/>
              </w:rPr>
              <w:t xml:space="preserve"> 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w:t>
            </w:r>
            <w:r w:rsidRPr="003246FF">
              <w:rPr>
                <w:rFonts w:eastAsia="宋体" w:cstheme="minorHAnsi"/>
                <w:color w:val="172B4D"/>
                <w:spacing w:val="-1"/>
                <w:kern w:val="0"/>
                <w:szCs w:val="21"/>
              </w:rPr>
              <w:t>item)</w:t>
            </w:r>
          </w:p>
        </w:tc>
        <w:tc>
          <w:tcPr>
            <w:tcW w:w="3881" w:type="dxa"/>
            <w:shd w:val="clear" w:color="auto" w:fill="FFFFFF"/>
            <w:tcMar>
              <w:top w:w="120" w:type="dxa"/>
              <w:left w:w="120" w:type="dxa"/>
              <w:bottom w:w="120" w:type="dxa"/>
              <w:right w:w="120" w:type="dxa"/>
            </w:tcMar>
            <w:hideMark/>
            <w:tcPrChange w:id="79" w:author="Bonnie Yang [2]" w:date="2023-09-30T16:21:00Z">
              <w:tcPr>
                <w:tcW w:w="3516" w:type="dxa"/>
                <w:gridSpan w:val="2"/>
                <w:shd w:val="clear" w:color="auto" w:fill="FFFFFF"/>
                <w:tcMar>
                  <w:top w:w="120" w:type="dxa"/>
                  <w:left w:w="120" w:type="dxa"/>
                  <w:bottom w:w="120" w:type="dxa"/>
                  <w:right w:w="120" w:type="dxa"/>
                </w:tcMar>
                <w:hideMark/>
              </w:tcPr>
            </w:tcPrChange>
          </w:tcPr>
          <w:p w14:paraId="7386AB7B"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The current item’s basic information</w:t>
            </w:r>
          </w:p>
        </w:tc>
      </w:tr>
      <w:tr w:rsidR="00A16351" w:rsidRPr="003246FF" w14:paraId="02D201E7" w14:textId="77777777" w:rsidTr="001A5558">
        <w:trPr>
          <w:trPrChange w:id="80"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81" w:author="Bonnie Yang [2]" w:date="2023-09-30T16:21:00Z">
              <w:tcPr>
                <w:tcW w:w="0" w:type="auto"/>
                <w:shd w:val="clear" w:color="auto" w:fill="FFFFFF"/>
                <w:tcMar>
                  <w:top w:w="120" w:type="dxa"/>
                  <w:left w:w="120" w:type="dxa"/>
                  <w:bottom w:w="120" w:type="dxa"/>
                  <w:right w:w="120" w:type="dxa"/>
                </w:tcMar>
                <w:hideMark/>
              </w:tcPr>
            </w:tcPrChange>
          </w:tcPr>
          <w:p w14:paraId="52E6B1D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Components</w:t>
            </w:r>
          </w:p>
        </w:tc>
        <w:tc>
          <w:tcPr>
            <w:tcW w:w="4056" w:type="dxa"/>
            <w:shd w:val="clear" w:color="auto" w:fill="FFFFFF"/>
            <w:tcMar>
              <w:top w:w="120" w:type="dxa"/>
              <w:left w:w="120" w:type="dxa"/>
              <w:bottom w:w="120" w:type="dxa"/>
              <w:right w:w="120" w:type="dxa"/>
            </w:tcMar>
            <w:hideMark/>
            <w:tcPrChange w:id="82" w:author="Bonnie Yang [2]" w:date="2023-09-30T16:21:00Z">
              <w:tcPr>
                <w:tcW w:w="0" w:type="auto"/>
                <w:gridSpan w:val="3"/>
                <w:shd w:val="clear" w:color="auto" w:fill="FFFFFF"/>
                <w:tcMar>
                  <w:top w:w="120" w:type="dxa"/>
                  <w:left w:w="120" w:type="dxa"/>
                  <w:bottom w:w="120" w:type="dxa"/>
                  <w:right w:w="120" w:type="dxa"/>
                </w:tcMar>
                <w:hideMark/>
              </w:tcPr>
            </w:tcPrChange>
          </w:tcPr>
          <w:p w14:paraId="77429046" w14:textId="541938E8" w:rsidR="009365C8" w:rsidRPr="003246FF" w:rsidRDefault="009365C8" w:rsidP="00036026">
            <w:pPr>
              <w:widowControl/>
              <w:numPr>
                <w:ilvl w:val="0"/>
                <w:numId w:val="12"/>
              </w:numPr>
              <w:tabs>
                <w:tab w:val="clear" w:pos="720"/>
                <w:tab w:val="num" w:pos="360"/>
              </w:tabs>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item/commissary bulk item/original item</w:t>
            </w:r>
            <w:r>
              <w:rPr>
                <w:rFonts w:eastAsia="宋体" w:cstheme="minorHAnsi"/>
                <w:color w:val="172B4D"/>
                <w:spacing w:val="-1"/>
                <w:kern w:val="0"/>
                <w:szCs w:val="21"/>
              </w:rPr>
              <w:t>/</w:t>
            </w:r>
            <w:r w:rsidRPr="003246FF">
              <w:rPr>
                <w:rFonts w:eastAsia="宋体" w:cstheme="minorHAnsi"/>
                <w:color w:val="172B4D"/>
                <w:spacing w:val="-1"/>
                <w:kern w:val="0"/>
                <w:szCs w:val="21"/>
              </w:rPr>
              <w:t xml:space="preserve"> 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w:t>
            </w:r>
            <w:r w:rsidRPr="003246FF">
              <w:rPr>
                <w:rFonts w:eastAsia="宋体" w:cstheme="minorHAnsi"/>
                <w:color w:val="172B4D"/>
                <w:spacing w:val="-1"/>
                <w:kern w:val="0"/>
                <w:szCs w:val="21"/>
              </w:rPr>
              <w:t>item</w:t>
            </w:r>
            <w:ins w:id="83" w:author="Bonnie Yang" w:date="2022-10-31T14:35:00Z">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ins>
          </w:p>
          <w:p w14:paraId="4FA5CC95" w14:textId="77777777" w:rsidR="009365C8" w:rsidRPr="003246FF" w:rsidRDefault="009365C8" w:rsidP="00036026">
            <w:pPr>
              <w:widowControl/>
              <w:numPr>
                <w:ilvl w:val="0"/>
                <w:numId w:val="12"/>
              </w:numPr>
              <w:tabs>
                <w:tab w:val="clear" w:pos="720"/>
                <w:tab w:val="num" w:pos="360"/>
              </w:tabs>
              <w:jc w:val="left"/>
              <w:rPr>
                <w:rFonts w:eastAsia="宋体" w:cstheme="minorHAnsi"/>
                <w:color w:val="172B4D"/>
                <w:spacing w:val="-1"/>
                <w:kern w:val="0"/>
                <w:szCs w:val="21"/>
              </w:rPr>
            </w:pPr>
            <w:r w:rsidRPr="003246FF">
              <w:rPr>
                <w:rFonts w:eastAsia="宋体" w:cstheme="minorHAnsi"/>
                <w:color w:val="172B4D"/>
                <w:spacing w:val="-1"/>
                <w:kern w:val="0"/>
                <w:szCs w:val="21"/>
              </w:rPr>
              <w:t xml:space="preserve">Packaged </w:t>
            </w:r>
            <w:proofErr w:type="gramStart"/>
            <w:r w:rsidRPr="003246FF">
              <w:rPr>
                <w:rFonts w:eastAsia="宋体" w:cstheme="minorHAnsi"/>
                <w:color w:val="172B4D"/>
                <w:spacing w:val="-1"/>
                <w:kern w:val="0"/>
                <w:szCs w:val="21"/>
              </w:rPr>
              <w:t>item</w:t>
            </w:r>
            <w:proofErr w:type="gramEnd"/>
            <w:r w:rsidRPr="003246FF">
              <w:rPr>
                <w:rFonts w:eastAsia="宋体" w:cstheme="minorHAnsi"/>
                <w:color w:val="172B4D"/>
                <w:spacing w:val="-1"/>
                <w:kern w:val="0"/>
                <w:szCs w:val="21"/>
              </w:rPr>
              <w:t xml:space="preserve">/Non-food </w:t>
            </w:r>
            <w:proofErr w:type="gramStart"/>
            <w:r w:rsidRPr="003246FF">
              <w:rPr>
                <w:rFonts w:eastAsia="宋体" w:cstheme="minorHAnsi"/>
                <w:color w:val="172B4D"/>
                <w:spacing w:val="-1"/>
                <w:kern w:val="0"/>
                <w:szCs w:val="21"/>
              </w:rPr>
              <w:t>item needn’t</w:t>
            </w:r>
            <w:proofErr w:type="gramEnd"/>
            <w:r w:rsidRPr="003246FF">
              <w:rPr>
                <w:rFonts w:eastAsia="宋体" w:cstheme="minorHAnsi"/>
                <w:color w:val="172B4D"/>
                <w:spacing w:val="-1"/>
                <w:kern w:val="0"/>
                <w:szCs w:val="21"/>
              </w:rPr>
              <w:t xml:space="preserve"> components section.</w:t>
            </w:r>
          </w:p>
        </w:tc>
        <w:tc>
          <w:tcPr>
            <w:tcW w:w="3881" w:type="dxa"/>
            <w:shd w:val="clear" w:color="auto" w:fill="FFFFFF"/>
            <w:tcMar>
              <w:top w:w="120" w:type="dxa"/>
              <w:left w:w="120" w:type="dxa"/>
              <w:bottom w:w="120" w:type="dxa"/>
              <w:right w:w="120" w:type="dxa"/>
            </w:tcMar>
            <w:hideMark/>
            <w:tcPrChange w:id="84" w:author="Bonnie Yang [2]" w:date="2023-09-30T16:21:00Z">
              <w:tcPr>
                <w:tcW w:w="3516" w:type="dxa"/>
                <w:gridSpan w:val="2"/>
                <w:shd w:val="clear" w:color="auto" w:fill="FFFFFF"/>
                <w:tcMar>
                  <w:top w:w="120" w:type="dxa"/>
                  <w:left w:w="120" w:type="dxa"/>
                  <w:bottom w:w="120" w:type="dxa"/>
                  <w:right w:w="120" w:type="dxa"/>
                </w:tcMar>
                <w:hideMark/>
              </w:tcPr>
            </w:tcPrChange>
          </w:tcPr>
          <w:p w14:paraId="26A65369" w14:textId="77777777" w:rsidR="009365C8" w:rsidRPr="008B505B" w:rsidRDefault="009365C8" w:rsidP="00036026">
            <w:pPr>
              <w:pStyle w:val="ListParagraph"/>
              <w:numPr>
                <w:ilvl w:val="0"/>
                <w:numId w:val="12"/>
              </w:numPr>
              <w:tabs>
                <w:tab w:val="clear" w:pos="720"/>
              </w:tabs>
              <w:ind w:left="143" w:hanging="143"/>
              <w:rPr>
                <w:rFonts w:cstheme="minorHAnsi"/>
                <w:color w:val="172B4D"/>
                <w:spacing w:val="-1"/>
                <w:szCs w:val="21"/>
              </w:rPr>
            </w:pPr>
            <w:r w:rsidRPr="008B505B">
              <w:rPr>
                <w:rFonts w:cstheme="minorHAnsi"/>
                <w:color w:val="172B4D"/>
                <w:spacing w:val="-1"/>
                <w:szCs w:val="21"/>
              </w:rPr>
              <w:t>Truck item/commissary bulk item Only can add commissary bulk item or ingredient item into the components.</w:t>
            </w:r>
          </w:p>
          <w:p w14:paraId="55DAB078" w14:textId="77777777" w:rsidR="009365C8" w:rsidRPr="008B505B" w:rsidRDefault="009365C8" w:rsidP="00036026">
            <w:pPr>
              <w:pStyle w:val="ListParagraph"/>
              <w:numPr>
                <w:ilvl w:val="0"/>
                <w:numId w:val="12"/>
              </w:numPr>
              <w:tabs>
                <w:tab w:val="clear" w:pos="720"/>
              </w:tabs>
              <w:ind w:left="143" w:hanging="143"/>
              <w:rPr>
                <w:rFonts w:cstheme="minorHAnsi"/>
                <w:color w:val="172B4D"/>
                <w:spacing w:val="-1"/>
                <w:szCs w:val="21"/>
              </w:rPr>
            </w:pPr>
            <w:r w:rsidRPr="008B505B">
              <w:rPr>
                <w:rFonts w:cstheme="minorHAnsi"/>
                <w:color w:val="172B4D"/>
                <w:spacing w:val="-1"/>
                <w:szCs w:val="21"/>
              </w:rPr>
              <w:t xml:space="preserve">Original item/ original </w:t>
            </w:r>
            <w:proofErr w:type="spellStart"/>
            <w:r w:rsidRPr="008B505B">
              <w:rPr>
                <w:rFonts w:cstheme="minorHAnsi"/>
                <w:color w:val="172B4D"/>
                <w:spacing w:val="-1"/>
                <w:szCs w:val="21"/>
              </w:rPr>
              <w:t>subrecipe</w:t>
            </w:r>
            <w:proofErr w:type="spellEnd"/>
            <w:r w:rsidRPr="008B505B">
              <w:rPr>
                <w:rFonts w:cstheme="minorHAnsi"/>
                <w:color w:val="172B4D"/>
                <w:spacing w:val="-1"/>
                <w:szCs w:val="21"/>
              </w:rPr>
              <w:t xml:space="preserve"> item Only can add original </w:t>
            </w:r>
            <w:proofErr w:type="spellStart"/>
            <w:r w:rsidRPr="008B505B">
              <w:rPr>
                <w:rFonts w:cstheme="minorHAnsi"/>
                <w:color w:val="172B4D"/>
                <w:spacing w:val="-1"/>
                <w:szCs w:val="21"/>
              </w:rPr>
              <w:t>subrecipe</w:t>
            </w:r>
            <w:proofErr w:type="spellEnd"/>
            <w:r w:rsidRPr="008B505B">
              <w:rPr>
                <w:rFonts w:cstheme="minorHAnsi"/>
                <w:color w:val="172B4D"/>
                <w:spacing w:val="-1"/>
                <w:szCs w:val="21"/>
              </w:rPr>
              <w:t xml:space="preserve"> item or ingredient item into the components.</w:t>
            </w:r>
          </w:p>
        </w:tc>
      </w:tr>
      <w:tr w:rsidR="003F1190" w:rsidRPr="003246FF" w14:paraId="4C4C49E6" w14:textId="77777777" w:rsidTr="001A5558">
        <w:trPr>
          <w:trPrChange w:id="85" w:author="Bonnie Yang [2]" w:date="2023-09-30T16:21:00Z">
            <w:trPr>
              <w:gridBefore w:val="4"/>
            </w:trPr>
          </w:trPrChange>
        </w:trPr>
        <w:tc>
          <w:tcPr>
            <w:tcW w:w="0" w:type="auto"/>
            <w:shd w:val="clear" w:color="auto" w:fill="FFFFFF"/>
            <w:tcMar>
              <w:top w:w="120" w:type="dxa"/>
              <w:left w:w="120" w:type="dxa"/>
              <w:bottom w:w="120" w:type="dxa"/>
              <w:right w:w="120" w:type="dxa"/>
            </w:tcMar>
            <w:tcPrChange w:id="86" w:author="Bonnie Yang [2]" w:date="2023-09-30T16:21:00Z">
              <w:tcPr>
                <w:tcW w:w="0" w:type="auto"/>
                <w:shd w:val="clear" w:color="auto" w:fill="FFFFFF"/>
                <w:tcMar>
                  <w:top w:w="120" w:type="dxa"/>
                  <w:left w:w="120" w:type="dxa"/>
                  <w:bottom w:w="120" w:type="dxa"/>
                  <w:right w:w="120" w:type="dxa"/>
                </w:tcMar>
              </w:tcPr>
            </w:tcPrChange>
          </w:tcPr>
          <w:p w14:paraId="7E698561" w14:textId="3C0088A5" w:rsidR="003F1190" w:rsidRPr="003246FF" w:rsidRDefault="003F1190" w:rsidP="00036026">
            <w:pPr>
              <w:widowControl/>
              <w:jc w:val="left"/>
              <w:rPr>
                <w:rFonts w:eastAsia="宋体" w:cstheme="minorHAnsi"/>
                <w:color w:val="172B4D"/>
                <w:spacing w:val="-1"/>
                <w:kern w:val="0"/>
                <w:szCs w:val="21"/>
              </w:rPr>
            </w:pPr>
            <w:r w:rsidRPr="006B6141">
              <w:t>Procedure</w:t>
            </w:r>
          </w:p>
        </w:tc>
        <w:tc>
          <w:tcPr>
            <w:tcW w:w="4056" w:type="dxa"/>
            <w:shd w:val="clear" w:color="auto" w:fill="FFFFFF"/>
            <w:tcMar>
              <w:top w:w="120" w:type="dxa"/>
              <w:left w:w="120" w:type="dxa"/>
              <w:bottom w:w="120" w:type="dxa"/>
              <w:right w:w="120" w:type="dxa"/>
            </w:tcMar>
            <w:tcPrChange w:id="87" w:author="Bonnie Yang [2]" w:date="2023-09-30T16:21:00Z">
              <w:tcPr>
                <w:tcW w:w="0" w:type="auto"/>
                <w:gridSpan w:val="3"/>
                <w:shd w:val="clear" w:color="auto" w:fill="FFFFFF"/>
                <w:tcMar>
                  <w:top w:w="120" w:type="dxa"/>
                  <w:left w:w="120" w:type="dxa"/>
                  <w:bottom w:w="120" w:type="dxa"/>
                  <w:right w:w="120" w:type="dxa"/>
                </w:tcMar>
              </w:tcPr>
            </w:tcPrChange>
          </w:tcPr>
          <w:p w14:paraId="312ECBC2" w14:textId="0334CCF1" w:rsidR="003F1190" w:rsidRPr="003246FF" w:rsidRDefault="003F1190">
            <w:pPr>
              <w:widowControl/>
              <w:jc w:val="left"/>
              <w:rPr>
                <w:rFonts w:eastAsia="宋体" w:cstheme="minorHAnsi"/>
                <w:color w:val="172B4D"/>
                <w:spacing w:val="-1"/>
                <w:kern w:val="0"/>
                <w:szCs w:val="21"/>
              </w:rPr>
              <w:pPrChange w:id="88" w:author="Bonnie Yang" w:date="2022-09-30T15:23:00Z">
                <w:pPr>
                  <w:widowControl/>
                  <w:numPr>
                    <w:numId w:val="12"/>
                  </w:numPr>
                  <w:tabs>
                    <w:tab w:val="num" w:pos="360"/>
                    <w:tab w:val="num" w:pos="720"/>
                  </w:tabs>
                  <w:ind w:left="720" w:hanging="360"/>
                  <w:jc w:val="left"/>
                </w:pPr>
              </w:pPrChange>
            </w:pPr>
            <w:proofErr w:type="gramStart"/>
            <w:r>
              <w:rPr>
                <w:rFonts w:eastAsia="宋体" w:cstheme="minorHAnsi"/>
                <w:color w:val="172B4D"/>
                <w:spacing w:val="-1"/>
                <w:kern w:val="0"/>
                <w:szCs w:val="21"/>
              </w:rPr>
              <w:t xml:space="preserve">ONLY  </w:t>
            </w:r>
            <w:r>
              <w:rPr>
                <w:rFonts w:eastAsia="宋体" w:cstheme="minorHAnsi" w:hint="eastAsia"/>
                <w:color w:val="172B4D"/>
                <w:spacing w:val="-1"/>
                <w:kern w:val="0"/>
                <w:szCs w:val="21"/>
              </w:rPr>
              <w:t>for</w:t>
            </w:r>
            <w:proofErr w:type="gramEnd"/>
            <w:r>
              <w:rPr>
                <w:rFonts w:eastAsia="宋体" w:cstheme="minorHAnsi"/>
                <w:color w:val="172B4D"/>
                <w:spacing w:val="-1"/>
                <w:kern w:val="0"/>
                <w:szCs w:val="21"/>
              </w:rPr>
              <w:t xml:space="preserve"> commissary/original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item/original item</w:t>
            </w:r>
            <w:r w:rsidR="004C1D67">
              <w:rPr>
                <w:rFonts w:eastAsia="宋体" w:cstheme="minorHAnsi"/>
                <w:color w:val="172B4D"/>
                <w:spacing w:val="-1"/>
                <w:kern w:val="0"/>
                <w:szCs w:val="21"/>
              </w:rPr>
              <w:t xml:space="preserve"> </w:t>
            </w:r>
            <w:ins w:id="89" w:author="Bonnie Yang" w:date="2022-10-31T14:35:00Z">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ins>
          </w:p>
        </w:tc>
        <w:tc>
          <w:tcPr>
            <w:tcW w:w="3881" w:type="dxa"/>
            <w:shd w:val="clear" w:color="auto" w:fill="FFFFFF"/>
            <w:tcMar>
              <w:top w:w="120" w:type="dxa"/>
              <w:left w:w="120" w:type="dxa"/>
              <w:bottom w:w="120" w:type="dxa"/>
              <w:right w:w="120" w:type="dxa"/>
            </w:tcMar>
            <w:tcPrChange w:id="90" w:author="Bonnie Yang [2]" w:date="2023-09-30T16:21:00Z">
              <w:tcPr>
                <w:tcW w:w="3516" w:type="dxa"/>
                <w:gridSpan w:val="2"/>
                <w:shd w:val="clear" w:color="auto" w:fill="FFFFFF"/>
                <w:tcMar>
                  <w:top w:w="120" w:type="dxa"/>
                  <w:left w:w="120" w:type="dxa"/>
                  <w:bottom w:w="120" w:type="dxa"/>
                  <w:right w:w="120" w:type="dxa"/>
                </w:tcMar>
              </w:tcPr>
            </w:tcPrChange>
          </w:tcPr>
          <w:p w14:paraId="6B4B8C25" w14:textId="77777777" w:rsidR="003F1190" w:rsidRPr="008B505B" w:rsidRDefault="003F1190">
            <w:pPr>
              <w:pStyle w:val="ListParagraph"/>
              <w:ind w:left="143"/>
              <w:rPr>
                <w:rFonts w:cstheme="minorHAnsi"/>
                <w:color w:val="172B4D"/>
                <w:spacing w:val="-1"/>
                <w:szCs w:val="21"/>
              </w:rPr>
              <w:pPrChange w:id="91" w:author="Bonnie Yang" w:date="2022-09-30T15:23:00Z">
                <w:pPr>
                  <w:pStyle w:val="ListParagraph"/>
                  <w:numPr>
                    <w:numId w:val="12"/>
                  </w:numPr>
                  <w:tabs>
                    <w:tab w:val="num" w:pos="720"/>
                  </w:tabs>
                  <w:ind w:left="143" w:hanging="143"/>
                </w:pPr>
              </w:pPrChange>
            </w:pPr>
          </w:p>
        </w:tc>
      </w:tr>
      <w:tr w:rsidR="00A16351" w:rsidRPr="003246FF" w14:paraId="39B65E18" w14:textId="77777777" w:rsidTr="001A5558">
        <w:trPr>
          <w:trPrChange w:id="92"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93" w:author="Bonnie Yang [2]" w:date="2023-09-30T16:21:00Z">
              <w:tcPr>
                <w:tcW w:w="0" w:type="auto"/>
                <w:shd w:val="clear" w:color="auto" w:fill="FFFFFF"/>
                <w:tcMar>
                  <w:top w:w="120" w:type="dxa"/>
                  <w:left w:w="120" w:type="dxa"/>
                  <w:bottom w:w="120" w:type="dxa"/>
                  <w:right w:w="120" w:type="dxa"/>
                </w:tcMar>
                <w:hideMark/>
              </w:tcPr>
            </w:tcPrChange>
          </w:tcPr>
          <w:p w14:paraId="382DE6FE"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BOM</w:t>
            </w:r>
          </w:p>
        </w:tc>
        <w:tc>
          <w:tcPr>
            <w:tcW w:w="4056" w:type="dxa"/>
            <w:shd w:val="clear" w:color="auto" w:fill="FFFFFF"/>
            <w:tcMar>
              <w:top w:w="120" w:type="dxa"/>
              <w:left w:w="120" w:type="dxa"/>
              <w:bottom w:w="120" w:type="dxa"/>
              <w:right w:w="120" w:type="dxa"/>
            </w:tcMar>
            <w:hideMark/>
            <w:tcPrChange w:id="94" w:author="Bonnie Yang [2]" w:date="2023-09-30T16:21:00Z">
              <w:tcPr>
                <w:tcW w:w="0" w:type="auto"/>
                <w:gridSpan w:val="3"/>
                <w:shd w:val="clear" w:color="auto" w:fill="FFFFFF"/>
                <w:tcMar>
                  <w:top w:w="120" w:type="dxa"/>
                  <w:left w:w="120" w:type="dxa"/>
                  <w:bottom w:w="120" w:type="dxa"/>
                  <w:right w:w="120" w:type="dxa"/>
                </w:tcMar>
                <w:hideMark/>
              </w:tcPr>
            </w:tcPrChange>
          </w:tcPr>
          <w:p w14:paraId="54037AA9" w14:textId="77777777" w:rsidR="009365C8" w:rsidRPr="003246FF" w:rsidRDefault="009365C8" w:rsidP="00036026">
            <w:pPr>
              <w:widowControl/>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original item/ingredient item/non-food item</w:t>
            </w:r>
            <w:r>
              <w:rPr>
                <w:rFonts w:eastAsia="宋体" w:cstheme="minorHAnsi"/>
                <w:color w:val="172B4D"/>
                <w:spacing w:val="-1"/>
                <w:kern w:val="0"/>
                <w:szCs w:val="21"/>
              </w:rPr>
              <w:t>/</w:t>
            </w:r>
            <w:r w:rsidRPr="008B505B">
              <w:rPr>
                <w:rFonts w:eastAsia="宋体" w:cstheme="minorHAnsi"/>
                <w:color w:val="172B4D"/>
                <w:spacing w:val="-1"/>
                <w:kern w:val="0"/>
                <w:szCs w:val="21"/>
              </w:rPr>
              <w:t xml:space="preserve"> original </w:t>
            </w:r>
            <w:proofErr w:type="spellStart"/>
            <w:r w:rsidRPr="008B505B">
              <w:rPr>
                <w:rFonts w:eastAsia="宋体" w:cstheme="minorHAnsi"/>
                <w:color w:val="172B4D"/>
                <w:spacing w:val="-1"/>
                <w:kern w:val="0"/>
                <w:szCs w:val="21"/>
              </w:rPr>
              <w:t>subrecipe</w:t>
            </w:r>
            <w:proofErr w:type="spellEnd"/>
            <w:r w:rsidRPr="008B505B">
              <w:rPr>
                <w:rFonts w:eastAsia="宋体" w:cstheme="minorHAnsi"/>
                <w:color w:val="172B4D"/>
                <w:spacing w:val="-1"/>
                <w:kern w:val="0"/>
                <w:szCs w:val="21"/>
              </w:rPr>
              <w:t xml:space="preserve"> item</w:t>
            </w:r>
            <w:r w:rsidRPr="003246FF">
              <w:rPr>
                <w:rFonts w:eastAsia="宋体" w:cstheme="minorHAnsi"/>
                <w:color w:val="172B4D"/>
                <w:spacing w:val="-1"/>
                <w:kern w:val="0"/>
                <w:szCs w:val="21"/>
              </w:rPr>
              <w:t>)</w:t>
            </w:r>
          </w:p>
        </w:tc>
        <w:tc>
          <w:tcPr>
            <w:tcW w:w="3881" w:type="dxa"/>
            <w:shd w:val="clear" w:color="auto" w:fill="FFFFFF"/>
            <w:tcMar>
              <w:top w:w="120" w:type="dxa"/>
              <w:left w:w="120" w:type="dxa"/>
              <w:bottom w:w="120" w:type="dxa"/>
              <w:right w:w="120" w:type="dxa"/>
            </w:tcMar>
            <w:hideMark/>
            <w:tcPrChange w:id="95" w:author="Bonnie Yang [2]" w:date="2023-09-30T16:21:00Z">
              <w:tcPr>
                <w:tcW w:w="3516" w:type="dxa"/>
                <w:gridSpan w:val="2"/>
                <w:shd w:val="clear" w:color="auto" w:fill="FFFFFF"/>
                <w:tcMar>
                  <w:top w:w="120" w:type="dxa"/>
                  <w:left w:w="120" w:type="dxa"/>
                  <w:bottom w:w="120" w:type="dxa"/>
                  <w:right w:w="120" w:type="dxa"/>
                </w:tcMar>
                <w:hideMark/>
              </w:tcPr>
            </w:tcPrChange>
          </w:tcPr>
          <w:p w14:paraId="24857DD0"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0C8CA596" w14:textId="77777777" w:rsidTr="001A5558">
        <w:trPr>
          <w:trPrChange w:id="96"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97" w:author="Bonnie Yang [2]" w:date="2023-09-30T16:21:00Z">
              <w:tcPr>
                <w:tcW w:w="0" w:type="auto"/>
                <w:shd w:val="clear" w:color="auto" w:fill="FFFFFF"/>
                <w:tcMar>
                  <w:top w:w="120" w:type="dxa"/>
                  <w:left w:w="120" w:type="dxa"/>
                  <w:bottom w:w="120" w:type="dxa"/>
                  <w:right w:w="120" w:type="dxa"/>
                </w:tcMar>
                <w:hideMark/>
              </w:tcPr>
            </w:tcPrChange>
          </w:tcPr>
          <w:p w14:paraId="7C1EE30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Nutrition &amp; Allergens</w:t>
            </w:r>
          </w:p>
        </w:tc>
        <w:tc>
          <w:tcPr>
            <w:tcW w:w="4056" w:type="dxa"/>
            <w:shd w:val="clear" w:color="auto" w:fill="FFFFFF"/>
            <w:tcMar>
              <w:top w:w="120" w:type="dxa"/>
              <w:left w:w="120" w:type="dxa"/>
              <w:bottom w:w="120" w:type="dxa"/>
              <w:right w:w="120" w:type="dxa"/>
            </w:tcMar>
            <w:hideMark/>
            <w:tcPrChange w:id="98" w:author="Bonnie Yang [2]" w:date="2023-09-30T16:21:00Z">
              <w:tcPr>
                <w:tcW w:w="0" w:type="auto"/>
                <w:gridSpan w:val="3"/>
                <w:shd w:val="clear" w:color="auto" w:fill="FFFFFF"/>
                <w:tcMar>
                  <w:top w:w="120" w:type="dxa"/>
                  <w:left w:w="120" w:type="dxa"/>
                  <w:bottom w:w="120" w:type="dxa"/>
                  <w:right w:w="120" w:type="dxa"/>
                </w:tcMar>
                <w:hideMark/>
              </w:tcPr>
            </w:tcPrChange>
          </w:tcPr>
          <w:p w14:paraId="47F9A3EB" w14:textId="77777777" w:rsidR="009365C8" w:rsidRPr="003246FF" w:rsidRDefault="009365C8" w:rsidP="00036026">
            <w:pPr>
              <w:widowControl/>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non-food </w:t>
            </w:r>
            <w:proofErr w:type="gramStart"/>
            <w:r w:rsidRPr="003246FF">
              <w:rPr>
                <w:rFonts w:eastAsia="宋体" w:cstheme="minorHAnsi"/>
                <w:color w:val="172B4D"/>
                <w:spacing w:val="-1"/>
                <w:kern w:val="0"/>
                <w:szCs w:val="21"/>
              </w:rPr>
              <w:t>item</w:t>
            </w:r>
            <w:proofErr w:type="gramEnd"/>
            <w:r w:rsidRPr="003246FF">
              <w:rPr>
                <w:rFonts w:eastAsia="宋体" w:cstheme="minorHAnsi"/>
                <w:color w:val="172B4D"/>
                <w:spacing w:val="-1"/>
                <w:kern w:val="0"/>
                <w:szCs w:val="21"/>
              </w:rPr>
              <w:t xml:space="preserve"> and packaged items)</w:t>
            </w:r>
          </w:p>
        </w:tc>
        <w:tc>
          <w:tcPr>
            <w:tcW w:w="3881" w:type="dxa"/>
            <w:shd w:val="clear" w:color="auto" w:fill="FFFFFF"/>
            <w:tcMar>
              <w:top w:w="120" w:type="dxa"/>
              <w:left w:w="120" w:type="dxa"/>
              <w:bottom w:w="120" w:type="dxa"/>
              <w:right w:w="120" w:type="dxa"/>
            </w:tcMar>
            <w:hideMark/>
            <w:tcPrChange w:id="99" w:author="Bonnie Yang [2]" w:date="2023-09-30T16:21:00Z">
              <w:tcPr>
                <w:tcW w:w="3516" w:type="dxa"/>
                <w:gridSpan w:val="2"/>
                <w:shd w:val="clear" w:color="auto" w:fill="FFFFFF"/>
                <w:tcMar>
                  <w:top w:w="120" w:type="dxa"/>
                  <w:left w:w="120" w:type="dxa"/>
                  <w:bottom w:w="120" w:type="dxa"/>
                  <w:right w:w="120" w:type="dxa"/>
                </w:tcMar>
                <w:hideMark/>
              </w:tcPr>
            </w:tcPrChange>
          </w:tcPr>
          <w:p w14:paraId="4F1256B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Keep the current recipe’s nutrition &amp; allergens section.</w:t>
            </w:r>
          </w:p>
        </w:tc>
      </w:tr>
      <w:tr w:rsidR="00A16351" w:rsidRPr="003246FF" w14:paraId="20C0AABE" w14:textId="77777777" w:rsidTr="001A5558">
        <w:trPr>
          <w:trPrChange w:id="100"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01" w:author="Bonnie Yang [2]" w:date="2023-09-30T16:21:00Z">
              <w:tcPr>
                <w:tcW w:w="0" w:type="auto"/>
                <w:shd w:val="clear" w:color="auto" w:fill="FFFFFF"/>
                <w:tcMar>
                  <w:top w:w="120" w:type="dxa"/>
                  <w:left w:w="120" w:type="dxa"/>
                  <w:bottom w:w="120" w:type="dxa"/>
                  <w:right w:w="120" w:type="dxa"/>
                </w:tcMar>
                <w:hideMark/>
              </w:tcPr>
            </w:tcPrChange>
          </w:tcPr>
          <w:p w14:paraId="6A255C0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Unit Conversions</w:t>
            </w:r>
          </w:p>
        </w:tc>
        <w:tc>
          <w:tcPr>
            <w:tcW w:w="4056" w:type="dxa"/>
            <w:shd w:val="clear" w:color="auto" w:fill="FFFFFF"/>
            <w:tcMar>
              <w:top w:w="120" w:type="dxa"/>
              <w:left w:w="120" w:type="dxa"/>
              <w:bottom w:w="120" w:type="dxa"/>
              <w:right w:w="120" w:type="dxa"/>
            </w:tcMar>
            <w:hideMark/>
            <w:tcPrChange w:id="102" w:author="Bonnie Yang [2]" w:date="2023-09-30T16:21:00Z">
              <w:tcPr>
                <w:tcW w:w="0" w:type="auto"/>
                <w:gridSpan w:val="3"/>
                <w:shd w:val="clear" w:color="auto" w:fill="FFFFFF"/>
                <w:tcMar>
                  <w:top w:w="120" w:type="dxa"/>
                  <w:left w:w="120" w:type="dxa"/>
                  <w:bottom w:w="120" w:type="dxa"/>
                  <w:right w:w="120" w:type="dxa"/>
                </w:tcMar>
                <w:hideMark/>
              </w:tcPr>
            </w:tcPrChange>
          </w:tcPr>
          <w:p w14:paraId="36499BFE" w14:textId="3A2D5C50" w:rsidR="009365C8" w:rsidRPr="003246FF" w:rsidRDefault="00C2168C" w:rsidP="00036026">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All </w:t>
            </w:r>
            <w:r>
              <w:rPr>
                <w:rFonts w:eastAsia="宋体" w:cstheme="minorHAnsi" w:hint="eastAsia"/>
                <w:color w:val="172B4D"/>
                <w:spacing w:val="-1"/>
                <w:kern w:val="0"/>
                <w:szCs w:val="21"/>
              </w:rPr>
              <w:t>items</w:t>
            </w:r>
          </w:p>
        </w:tc>
        <w:tc>
          <w:tcPr>
            <w:tcW w:w="3881" w:type="dxa"/>
            <w:shd w:val="clear" w:color="auto" w:fill="FFFFFF"/>
            <w:tcMar>
              <w:top w:w="120" w:type="dxa"/>
              <w:left w:w="120" w:type="dxa"/>
              <w:bottom w:w="120" w:type="dxa"/>
              <w:right w:w="120" w:type="dxa"/>
            </w:tcMar>
            <w:hideMark/>
            <w:tcPrChange w:id="103" w:author="Bonnie Yang [2]" w:date="2023-09-30T16:21:00Z">
              <w:tcPr>
                <w:tcW w:w="3516" w:type="dxa"/>
                <w:gridSpan w:val="2"/>
                <w:shd w:val="clear" w:color="auto" w:fill="FFFFFF"/>
                <w:tcMar>
                  <w:top w:w="120" w:type="dxa"/>
                  <w:left w:w="120" w:type="dxa"/>
                  <w:bottom w:w="120" w:type="dxa"/>
                  <w:right w:w="120" w:type="dxa"/>
                </w:tcMar>
                <w:hideMark/>
              </w:tcPr>
            </w:tcPrChange>
          </w:tcPr>
          <w:p w14:paraId="40F2325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xml:space="preserve">Display Unit </w:t>
            </w:r>
            <w:proofErr w:type="spellStart"/>
            <w:r w:rsidRPr="003246FF">
              <w:rPr>
                <w:rFonts w:eastAsia="宋体" w:cstheme="minorHAnsi"/>
                <w:color w:val="172B4D"/>
                <w:spacing w:val="-1"/>
                <w:kern w:val="0"/>
                <w:szCs w:val="21"/>
              </w:rPr>
              <w:t>Convertions</w:t>
            </w:r>
            <w:proofErr w:type="spellEnd"/>
            <w:r w:rsidRPr="003246FF">
              <w:rPr>
                <w:rFonts w:eastAsia="宋体" w:cstheme="minorHAnsi"/>
                <w:color w:val="172B4D"/>
                <w:spacing w:val="-1"/>
                <w:kern w:val="0"/>
                <w:szCs w:val="21"/>
              </w:rPr>
              <w:t xml:space="preserve"> section in Basic Information tab (Remove it from the current item function).</w:t>
            </w:r>
          </w:p>
        </w:tc>
      </w:tr>
      <w:tr w:rsidR="00A16351" w:rsidRPr="003246FF" w14:paraId="0EF07931" w14:textId="77777777" w:rsidTr="001A5558">
        <w:trPr>
          <w:trPrChange w:id="104"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05" w:author="Bonnie Yang [2]" w:date="2023-09-30T16:21:00Z">
              <w:tcPr>
                <w:tcW w:w="0" w:type="auto"/>
                <w:shd w:val="clear" w:color="auto" w:fill="FFFFFF"/>
                <w:tcMar>
                  <w:top w:w="120" w:type="dxa"/>
                  <w:left w:w="120" w:type="dxa"/>
                  <w:bottom w:w="120" w:type="dxa"/>
                  <w:right w:w="120" w:type="dxa"/>
                </w:tcMar>
                <w:hideMark/>
              </w:tcPr>
            </w:tcPrChange>
          </w:tcPr>
          <w:p w14:paraId="110F937D"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Food Science</w:t>
            </w:r>
          </w:p>
        </w:tc>
        <w:tc>
          <w:tcPr>
            <w:tcW w:w="4056" w:type="dxa"/>
            <w:shd w:val="clear" w:color="auto" w:fill="FFFFFF"/>
            <w:tcMar>
              <w:top w:w="120" w:type="dxa"/>
              <w:left w:w="120" w:type="dxa"/>
              <w:bottom w:w="120" w:type="dxa"/>
              <w:right w:w="120" w:type="dxa"/>
            </w:tcMar>
            <w:hideMark/>
            <w:tcPrChange w:id="106" w:author="Bonnie Yang [2]" w:date="2023-09-30T16:21:00Z">
              <w:tcPr>
                <w:tcW w:w="0" w:type="auto"/>
                <w:gridSpan w:val="3"/>
                <w:shd w:val="clear" w:color="auto" w:fill="FFFFFF"/>
                <w:tcMar>
                  <w:top w:w="120" w:type="dxa"/>
                  <w:left w:w="120" w:type="dxa"/>
                  <w:bottom w:w="120" w:type="dxa"/>
                  <w:right w:w="120" w:type="dxa"/>
                </w:tcMar>
                <w:hideMark/>
              </w:tcPr>
            </w:tcPrChange>
          </w:tcPr>
          <w:p w14:paraId="1D99CEEC" w14:textId="61FDB7AC"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commissary bulk item/multi packaged item</w:t>
            </w:r>
            <w:ins w:id="107" w:author="Bonnie Yang" w:date="2022-10-31T14:35:00Z">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ins>
          </w:p>
        </w:tc>
        <w:tc>
          <w:tcPr>
            <w:tcW w:w="3881" w:type="dxa"/>
            <w:shd w:val="clear" w:color="auto" w:fill="FFFFFF"/>
            <w:tcMar>
              <w:top w:w="120" w:type="dxa"/>
              <w:left w:w="120" w:type="dxa"/>
              <w:bottom w:w="120" w:type="dxa"/>
              <w:right w:w="120" w:type="dxa"/>
            </w:tcMar>
            <w:hideMark/>
            <w:tcPrChange w:id="108" w:author="Bonnie Yang [2]" w:date="2023-09-30T16:21:00Z">
              <w:tcPr>
                <w:tcW w:w="3516" w:type="dxa"/>
                <w:gridSpan w:val="2"/>
                <w:shd w:val="clear" w:color="auto" w:fill="FFFFFF"/>
                <w:tcMar>
                  <w:top w:w="120" w:type="dxa"/>
                  <w:left w:w="120" w:type="dxa"/>
                  <w:bottom w:w="120" w:type="dxa"/>
                  <w:right w:w="120" w:type="dxa"/>
                </w:tcMar>
                <w:hideMark/>
              </w:tcPr>
            </w:tcPrChange>
          </w:tcPr>
          <w:p w14:paraId="30A3E32A"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4A057DFC" w14:textId="77777777" w:rsidTr="001A5558">
        <w:trPr>
          <w:trPrChange w:id="109"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10" w:author="Bonnie Yang [2]" w:date="2023-09-30T16:21:00Z">
              <w:tcPr>
                <w:tcW w:w="0" w:type="auto"/>
                <w:shd w:val="clear" w:color="auto" w:fill="FFFFFF"/>
                <w:tcMar>
                  <w:top w:w="120" w:type="dxa"/>
                  <w:left w:w="120" w:type="dxa"/>
                  <w:bottom w:w="120" w:type="dxa"/>
                  <w:right w:w="120" w:type="dxa"/>
                </w:tcMar>
                <w:hideMark/>
              </w:tcPr>
            </w:tcPrChange>
          </w:tcPr>
          <w:p w14:paraId="54A79E2D" w14:textId="77777777" w:rsidR="009365C8" w:rsidRPr="003246FF" w:rsidRDefault="009365C8" w:rsidP="00036026">
            <w:pPr>
              <w:widowControl/>
              <w:jc w:val="left"/>
              <w:rPr>
                <w:rFonts w:eastAsia="宋体" w:cstheme="minorHAnsi"/>
                <w:color w:val="172B4D"/>
                <w:spacing w:val="-1"/>
                <w:kern w:val="0"/>
                <w:szCs w:val="21"/>
              </w:rPr>
            </w:pPr>
            <w:r>
              <w:rPr>
                <w:rFonts w:eastAsia="宋体" w:cstheme="minorHAnsi" w:hint="eastAsia"/>
                <w:color w:val="172B4D"/>
                <w:spacing w:val="-1"/>
                <w:kern w:val="0"/>
                <w:szCs w:val="21"/>
              </w:rPr>
              <w:t>K</w:t>
            </w:r>
            <w:r>
              <w:rPr>
                <w:rFonts w:eastAsia="宋体" w:cstheme="minorHAnsi"/>
                <w:color w:val="172B4D"/>
                <w:spacing w:val="-1"/>
                <w:kern w:val="0"/>
                <w:szCs w:val="21"/>
              </w:rPr>
              <w:t>itting Instruction</w:t>
            </w:r>
          </w:p>
        </w:tc>
        <w:tc>
          <w:tcPr>
            <w:tcW w:w="4056" w:type="dxa"/>
            <w:shd w:val="clear" w:color="auto" w:fill="FFFFFF"/>
            <w:tcMar>
              <w:top w:w="120" w:type="dxa"/>
              <w:left w:w="120" w:type="dxa"/>
              <w:bottom w:w="120" w:type="dxa"/>
              <w:right w:w="120" w:type="dxa"/>
            </w:tcMar>
            <w:hideMark/>
            <w:tcPrChange w:id="111" w:author="Bonnie Yang [2]" w:date="2023-09-30T16:21:00Z">
              <w:tcPr>
                <w:tcW w:w="0" w:type="auto"/>
                <w:gridSpan w:val="3"/>
                <w:shd w:val="clear" w:color="auto" w:fill="FFFFFF"/>
                <w:tcMar>
                  <w:top w:w="120" w:type="dxa"/>
                  <w:left w:w="120" w:type="dxa"/>
                  <w:bottom w:w="120" w:type="dxa"/>
                  <w:right w:w="120" w:type="dxa"/>
                </w:tcMar>
                <w:hideMark/>
              </w:tcPr>
            </w:tcPrChange>
          </w:tcPr>
          <w:p w14:paraId="3D6C04B5"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w:t>
            </w:r>
          </w:p>
        </w:tc>
        <w:tc>
          <w:tcPr>
            <w:tcW w:w="3881" w:type="dxa"/>
            <w:shd w:val="clear" w:color="auto" w:fill="FFFFFF"/>
            <w:tcMar>
              <w:top w:w="120" w:type="dxa"/>
              <w:left w:w="120" w:type="dxa"/>
              <w:bottom w:w="120" w:type="dxa"/>
              <w:right w:w="120" w:type="dxa"/>
            </w:tcMar>
            <w:hideMark/>
            <w:tcPrChange w:id="112" w:author="Bonnie Yang [2]" w:date="2023-09-30T16:21:00Z">
              <w:tcPr>
                <w:tcW w:w="3516" w:type="dxa"/>
                <w:gridSpan w:val="2"/>
                <w:shd w:val="clear" w:color="auto" w:fill="FFFFFF"/>
                <w:tcMar>
                  <w:top w:w="120" w:type="dxa"/>
                  <w:left w:w="120" w:type="dxa"/>
                  <w:bottom w:w="120" w:type="dxa"/>
                  <w:right w:w="120" w:type="dxa"/>
                </w:tcMar>
                <w:hideMark/>
              </w:tcPr>
            </w:tcPrChange>
          </w:tcPr>
          <w:p w14:paraId="73FD5DDB"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The current kitting instruction</w:t>
            </w:r>
            <w:r>
              <w:rPr>
                <w:rFonts w:eastAsia="宋体" w:cstheme="minorHAnsi"/>
                <w:color w:val="172B4D"/>
                <w:spacing w:val="-1"/>
                <w:kern w:val="0"/>
                <w:szCs w:val="21"/>
              </w:rPr>
              <w:t xml:space="preserve"> in recipe</w:t>
            </w:r>
          </w:p>
        </w:tc>
      </w:tr>
      <w:tr w:rsidR="005E0241" w:rsidRPr="003246FF" w14:paraId="1D0F404E" w14:textId="77777777" w:rsidTr="001A5558">
        <w:trPr>
          <w:trPrChange w:id="113" w:author="Bonnie Yang [2]" w:date="2023-09-30T16:21:00Z">
            <w:trPr>
              <w:gridBefore w:val="4"/>
            </w:trPr>
          </w:trPrChange>
        </w:trPr>
        <w:tc>
          <w:tcPr>
            <w:tcW w:w="0" w:type="auto"/>
            <w:shd w:val="clear" w:color="auto" w:fill="FFFFFF"/>
            <w:tcMar>
              <w:top w:w="120" w:type="dxa"/>
              <w:left w:w="120" w:type="dxa"/>
              <w:bottom w:w="120" w:type="dxa"/>
              <w:right w:w="120" w:type="dxa"/>
            </w:tcMar>
            <w:tcPrChange w:id="114" w:author="Bonnie Yang [2]" w:date="2023-09-30T16:21:00Z">
              <w:tcPr>
                <w:tcW w:w="0" w:type="auto"/>
                <w:shd w:val="clear" w:color="auto" w:fill="FFFFFF"/>
                <w:tcMar>
                  <w:top w:w="120" w:type="dxa"/>
                  <w:left w:w="120" w:type="dxa"/>
                  <w:bottom w:w="120" w:type="dxa"/>
                  <w:right w:w="120" w:type="dxa"/>
                </w:tcMar>
              </w:tcPr>
            </w:tcPrChange>
          </w:tcPr>
          <w:p w14:paraId="3B4D020E" w14:textId="304FDB18" w:rsidR="005E0241" w:rsidRDefault="005E0241" w:rsidP="00036026">
            <w:pPr>
              <w:widowControl/>
              <w:jc w:val="left"/>
              <w:rPr>
                <w:rFonts w:eastAsia="宋体" w:cstheme="minorHAnsi"/>
                <w:color w:val="172B4D"/>
                <w:spacing w:val="-1"/>
                <w:kern w:val="0"/>
                <w:szCs w:val="21"/>
              </w:rPr>
            </w:pPr>
            <w:r>
              <w:rPr>
                <w:rFonts w:eastAsia="宋体" w:cstheme="minorHAnsi" w:hint="eastAsia"/>
                <w:color w:val="172B4D"/>
                <w:spacing w:val="-1"/>
                <w:kern w:val="0"/>
                <w:szCs w:val="21"/>
              </w:rPr>
              <w:t>A</w:t>
            </w:r>
            <w:r>
              <w:rPr>
                <w:rFonts w:eastAsia="宋体" w:cstheme="minorHAnsi"/>
                <w:color w:val="172B4D"/>
                <w:spacing w:val="-1"/>
                <w:kern w:val="0"/>
                <w:szCs w:val="21"/>
              </w:rPr>
              <w:t>ssembly Instructions</w:t>
            </w:r>
          </w:p>
        </w:tc>
        <w:tc>
          <w:tcPr>
            <w:tcW w:w="4056" w:type="dxa"/>
            <w:shd w:val="clear" w:color="auto" w:fill="FFFFFF"/>
            <w:tcMar>
              <w:top w:w="120" w:type="dxa"/>
              <w:left w:w="120" w:type="dxa"/>
              <w:bottom w:w="120" w:type="dxa"/>
              <w:right w:w="120" w:type="dxa"/>
            </w:tcMar>
            <w:tcPrChange w:id="115" w:author="Bonnie Yang [2]" w:date="2023-09-30T16:21:00Z">
              <w:tcPr>
                <w:tcW w:w="0" w:type="auto"/>
                <w:gridSpan w:val="3"/>
                <w:shd w:val="clear" w:color="auto" w:fill="FFFFFF"/>
                <w:tcMar>
                  <w:top w:w="120" w:type="dxa"/>
                  <w:left w:w="120" w:type="dxa"/>
                  <w:bottom w:w="120" w:type="dxa"/>
                  <w:right w:w="120" w:type="dxa"/>
                </w:tcMar>
              </w:tcPr>
            </w:tcPrChange>
          </w:tcPr>
          <w:p w14:paraId="1454B22C" w14:textId="35A3953C" w:rsidR="005E0241" w:rsidRPr="003246FF" w:rsidRDefault="005E0241"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xml:space="preserve">ONLY for </w:t>
            </w:r>
            <w:r>
              <w:rPr>
                <w:rFonts w:eastAsia="宋体" w:cstheme="minorHAnsi"/>
                <w:color w:val="172B4D"/>
                <w:spacing w:val="-1"/>
                <w:kern w:val="0"/>
                <w:szCs w:val="21"/>
              </w:rPr>
              <w:t>partial kit</w:t>
            </w:r>
            <w:r w:rsidRPr="003246FF">
              <w:rPr>
                <w:rFonts w:eastAsia="宋体" w:cstheme="minorHAnsi"/>
                <w:color w:val="172B4D"/>
                <w:spacing w:val="-1"/>
                <w:kern w:val="0"/>
                <w:szCs w:val="21"/>
              </w:rPr>
              <w:t xml:space="preserve"> item</w:t>
            </w:r>
            <w:r>
              <w:rPr>
                <w:rFonts w:eastAsia="宋体" w:cstheme="minorHAnsi"/>
                <w:color w:val="172B4D"/>
                <w:spacing w:val="-1"/>
                <w:kern w:val="0"/>
                <w:szCs w:val="21"/>
              </w:rPr>
              <w:t>/single packaged item/multi packaged item</w:t>
            </w:r>
          </w:p>
        </w:tc>
        <w:tc>
          <w:tcPr>
            <w:tcW w:w="3881" w:type="dxa"/>
            <w:shd w:val="clear" w:color="auto" w:fill="FFFFFF"/>
            <w:tcMar>
              <w:top w:w="120" w:type="dxa"/>
              <w:left w:w="120" w:type="dxa"/>
              <w:bottom w:w="120" w:type="dxa"/>
              <w:right w:w="120" w:type="dxa"/>
            </w:tcMar>
            <w:tcPrChange w:id="116" w:author="Bonnie Yang [2]" w:date="2023-09-30T16:21:00Z">
              <w:tcPr>
                <w:tcW w:w="3516" w:type="dxa"/>
                <w:gridSpan w:val="2"/>
                <w:shd w:val="clear" w:color="auto" w:fill="FFFFFF"/>
                <w:tcMar>
                  <w:top w:w="120" w:type="dxa"/>
                  <w:left w:w="120" w:type="dxa"/>
                  <w:bottom w:w="120" w:type="dxa"/>
                  <w:right w:w="120" w:type="dxa"/>
                </w:tcMar>
              </w:tcPr>
            </w:tcPrChange>
          </w:tcPr>
          <w:p w14:paraId="104408B8" w14:textId="6CD3D45F" w:rsidR="005E0241" w:rsidRPr="003246FF" w:rsidRDefault="005E0241" w:rsidP="00036026">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he current assembly instructions in item</w:t>
            </w:r>
          </w:p>
        </w:tc>
      </w:tr>
      <w:tr w:rsidR="00A16351" w:rsidRPr="003246FF" w14:paraId="0E36AC5E" w14:textId="77777777" w:rsidTr="001A5558">
        <w:trPr>
          <w:trPrChange w:id="117"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18" w:author="Bonnie Yang [2]" w:date="2023-09-30T16:21:00Z">
              <w:tcPr>
                <w:tcW w:w="0" w:type="auto"/>
                <w:shd w:val="clear" w:color="auto" w:fill="FFFFFF"/>
                <w:tcMar>
                  <w:top w:w="120" w:type="dxa"/>
                  <w:left w:w="120" w:type="dxa"/>
                  <w:bottom w:w="120" w:type="dxa"/>
                  <w:right w:w="120" w:type="dxa"/>
                </w:tcMar>
                <w:hideMark/>
              </w:tcPr>
            </w:tcPrChange>
          </w:tcPr>
          <w:p w14:paraId="485DF42E"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All Ingredients</w:t>
            </w:r>
          </w:p>
        </w:tc>
        <w:tc>
          <w:tcPr>
            <w:tcW w:w="4056" w:type="dxa"/>
            <w:shd w:val="clear" w:color="auto" w:fill="FFFFFF"/>
            <w:tcMar>
              <w:top w:w="120" w:type="dxa"/>
              <w:left w:w="120" w:type="dxa"/>
              <w:bottom w:w="120" w:type="dxa"/>
              <w:right w:w="120" w:type="dxa"/>
            </w:tcMar>
            <w:hideMark/>
            <w:tcPrChange w:id="119" w:author="Bonnie Yang [2]" w:date="2023-09-30T16:21:00Z">
              <w:tcPr>
                <w:tcW w:w="0" w:type="auto"/>
                <w:gridSpan w:val="3"/>
                <w:shd w:val="clear" w:color="auto" w:fill="FFFFFF"/>
                <w:tcMar>
                  <w:top w:w="120" w:type="dxa"/>
                  <w:left w:w="120" w:type="dxa"/>
                  <w:bottom w:w="120" w:type="dxa"/>
                  <w:right w:w="120" w:type="dxa"/>
                </w:tcMar>
                <w:hideMark/>
              </w:tcPr>
            </w:tcPrChange>
          </w:tcPr>
          <w:p w14:paraId="576D54FD" w14:textId="5FD1E5DD"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commissary item/truck item/original item</w:t>
            </w:r>
            <w:r>
              <w:rPr>
                <w:rFonts w:eastAsia="宋体" w:cstheme="minorHAnsi"/>
                <w:color w:val="172B4D"/>
                <w:spacing w:val="-1"/>
                <w:kern w:val="0"/>
                <w:szCs w:val="21"/>
              </w:rPr>
              <w:t>/</w:t>
            </w:r>
            <w:r w:rsidRPr="008B505B">
              <w:rPr>
                <w:rFonts w:eastAsia="宋体" w:cstheme="minorHAnsi"/>
                <w:color w:val="172B4D"/>
                <w:spacing w:val="-1"/>
                <w:kern w:val="0"/>
                <w:szCs w:val="21"/>
              </w:rPr>
              <w:t xml:space="preserve"> original </w:t>
            </w:r>
            <w:proofErr w:type="spellStart"/>
            <w:r w:rsidRPr="008B505B">
              <w:rPr>
                <w:rFonts w:eastAsia="宋体" w:cstheme="minorHAnsi"/>
                <w:color w:val="172B4D"/>
                <w:spacing w:val="-1"/>
                <w:kern w:val="0"/>
                <w:szCs w:val="21"/>
              </w:rPr>
              <w:t>subrecipe</w:t>
            </w:r>
            <w:proofErr w:type="spellEnd"/>
            <w:r w:rsidRPr="008B505B">
              <w:rPr>
                <w:rFonts w:eastAsia="宋体" w:cstheme="minorHAnsi"/>
                <w:color w:val="172B4D"/>
                <w:spacing w:val="-1"/>
                <w:kern w:val="0"/>
                <w:szCs w:val="21"/>
              </w:rPr>
              <w:t xml:space="preserve"> item</w:t>
            </w:r>
            <w:ins w:id="120" w:author="Bonnie Yang" w:date="2022-10-31T14:34:00Z">
              <w:r w:rsidR="004C1D67">
                <w:rPr>
                  <w:rFonts w:eastAsia="宋体" w:cstheme="minorHAnsi" w:hint="eastAsia"/>
                  <w:color w:val="172B4D"/>
                  <w:spacing w:val="-1"/>
                  <w:kern w:val="0"/>
                  <w:szCs w:val="21"/>
                </w:rPr>
                <w:t>/</w:t>
              </w:r>
            </w:ins>
            <w:ins w:id="121" w:author="Bonnie Yang" w:date="2022-10-31T14:35:00Z">
              <w:r w:rsidR="004C1D67">
                <w:rPr>
                  <w:rFonts w:eastAsia="宋体" w:cstheme="minorHAnsi"/>
                  <w:color w:val="172B4D"/>
                  <w:spacing w:val="-1"/>
                  <w:kern w:val="0"/>
                  <w:szCs w:val="21"/>
                </w:rPr>
                <w:t>preparation item</w:t>
              </w:r>
            </w:ins>
          </w:p>
        </w:tc>
        <w:tc>
          <w:tcPr>
            <w:tcW w:w="3881" w:type="dxa"/>
            <w:shd w:val="clear" w:color="auto" w:fill="FFFFFF"/>
            <w:tcMar>
              <w:top w:w="120" w:type="dxa"/>
              <w:left w:w="120" w:type="dxa"/>
              <w:bottom w:w="120" w:type="dxa"/>
              <w:right w:w="120" w:type="dxa"/>
            </w:tcMar>
            <w:hideMark/>
            <w:tcPrChange w:id="122" w:author="Bonnie Yang [2]" w:date="2023-09-30T16:21:00Z">
              <w:tcPr>
                <w:tcW w:w="3516" w:type="dxa"/>
                <w:gridSpan w:val="2"/>
                <w:shd w:val="clear" w:color="auto" w:fill="FFFFFF"/>
                <w:tcMar>
                  <w:top w:w="120" w:type="dxa"/>
                  <w:left w:w="120" w:type="dxa"/>
                  <w:bottom w:w="120" w:type="dxa"/>
                  <w:right w:w="120" w:type="dxa"/>
                </w:tcMar>
                <w:hideMark/>
              </w:tcPr>
            </w:tcPrChange>
          </w:tcPr>
          <w:p w14:paraId="1862444E"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394B411C" w14:textId="77777777" w:rsidTr="001A5558">
        <w:trPr>
          <w:trPrChange w:id="123"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24" w:author="Bonnie Yang [2]" w:date="2023-09-30T16:21:00Z">
              <w:tcPr>
                <w:tcW w:w="0" w:type="auto"/>
                <w:shd w:val="clear" w:color="auto" w:fill="FFFFFF"/>
                <w:tcMar>
                  <w:top w:w="120" w:type="dxa"/>
                  <w:left w:w="120" w:type="dxa"/>
                  <w:bottom w:w="120" w:type="dxa"/>
                  <w:right w:w="120" w:type="dxa"/>
                </w:tcMar>
                <w:hideMark/>
              </w:tcPr>
            </w:tcPrChange>
          </w:tcPr>
          <w:p w14:paraId="01909BA8"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Cooking and Preparations</w:t>
            </w:r>
          </w:p>
        </w:tc>
        <w:tc>
          <w:tcPr>
            <w:tcW w:w="4056" w:type="dxa"/>
            <w:shd w:val="clear" w:color="auto" w:fill="FFFFFF"/>
            <w:tcMar>
              <w:top w:w="120" w:type="dxa"/>
              <w:left w:w="120" w:type="dxa"/>
              <w:bottom w:w="120" w:type="dxa"/>
              <w:right w:w="120" w:type="dxa"/>
            </w:tcMar>
            <w:hideMark/>
            <w:tcPrChange w:id="125" w:author="Bonnie Yang [2]" w:date="2023-09-30T16:21:00Z">
              <w:tcPr>
                <w:tcW w:w="0" w:type="auto"/>
                <w:gridSpan w:val="3"/>
                <w:shd w:val="clear" w:color="auto" w:fill="FFFFFF"/>
                <w:tcMar>
                  <w:top w:w="120" w:type="dxa"/>
                  <w:left w:w="120" w:type="dxa"/>
                  <w:bottom w:w="120" w:type="dxa"/>
                  <w:right w:w="120" w:type="dxa"/>
                </w:tcMar>
                <w:hideMark/>
              </w:tcPr>
            </w:tcPrChange>
          </w:tcPr>
          <w:p w14:paraId="23B03906"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ingredient item</w:t>
            </w:r>
          </w:p>
        </w:tc>
        <w:tc>
          <w:tcPr>
            <w:tcW w:w="3881" w:type="dxa"/>
            <w:shd w:val="clear" w:color="auto" w:fill="FFFFFF"/>
            <w:tcMar>
              <w:top w:w="120" w:type="dxa"/>
              <w:left w:w="120" w:type="dxa"/>
              <w:bottom w:w="120" w:type="dxa"/>
              <w:right w:w="120" w:type="dxa"/>
            </w:tcMar>
            <w:hideMark/>
            <w:tcPrChange w:id="126" w:author="Bonnie Yang [2]" w:date="2023-09-30T16:21:00Z">
              <w:tcPr>
                <w:tcW w:w="3516" w:type="dxa"/>
                <w:gridSpan w:val="2"/>
                <w:shd w:val="clear" w:color="auto" w:fill="FFFFFF"/>
                <w:tcMar>
                  <w:top w:w="120" w:type="dxa"/>
                  <w:left w:w="120" w:type="dxa"/>
                  <w:bottom w:w="120" w:type="dxa"/>
                  <w:right w:w="120" w:type="dxa"/>
                </w:tcMar>
                <w:hideMark/>
              </w:tcPr>
            </w:tcPrChange>
          </w:tcPr>
          <w:p w14:paraId="3A886F7A"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1F316CC6" w14:textId="77777777" w:rsidTr="001A5558">
        <w:trPr>
          <w:trPrChange w:id="127"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28" w:author="Bonnie Yang [2]" w:date="2023-09-30T16:21:00Z">
              <w:tcPr>
                <w:tcW w:w="0" w:type="auto"/>
                <w:shd w:val="clear" w:color="auto" w:fill="FFFFFF"/>
                <w:tcMar>
                  <w:top w:w="120" w:type="dxa"/>
                  <w:left w:w="120" w:type="dxa"/>
                  <w:bottom w:w="120" w:type="dxa"/>
                  <w:right w:w="120" w:type="dxa"/>
                </w:tcMar>
                <w:hideMark/>
              </w:tcPr>
            </w:tcPrChange>
          </w:tcPr>
          <w:p w14:paraId="1276BF01" w14:textId="7CB95274" w:rsidR="009365C8" w:rsidRPr="003246FF" w:rsidRDefault="00C2168C"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Component Usage</w:t>
            </w:r>
          </w:p>
        </w:tc>
        <w:tc>
          <w:tcPr>
            <w:tcW w:w="4056" w:type="dxa"/>
            <w:shd w:val="clear" w:color="auto" w:fill="FFFFFF"/>
            <w:tcMar>
              <w:top w:w="120" w:type="dxa"/>
              <w:left w:w="120" w:type="dxa"/>
              <w:bottom w:w="120" w:type="dxa"/>
              <w:right w:w="120" w:type="dxa"/>
            </w:tcMar>
            <w:hideMark/>
            <w:tcPrChange w:id="129" w:author="Bonnie Yang [2]" w:date="2023-09-30T16:21:00Z">
              <w:tcPr>
                <w:tcW w:w="0" w:type="auto"/>
                <w:gridSpan w:val="3"/>
                <w:shd w:val="clear" w:color="auto" w:fill="FFFFFF"/>
                <w:tcMar>
                  <w:top w:w="120" w:type="dxa"/>
                  <w:left w:w="120" w:type="dxa"/>
                  <w:bottom w:w="120" w:type="dxa"/>
                  <w:right w:w="120" w:type="dxa"/>
                </w:tcMar>
                <w:hideMark/>
              </w:tcPr>
            </w:tcPrChange>
          </w:tcPr>
          <w:p w14:paraId="708A4BF9" w14:textId="77777777" w:rsidR="009365C8" w:rsidRPr="003246FF" w:rsidRDefault="009365C8" w:rsidP="00036026">
            <w:pPr>
              <w:widowControl/>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original item/truck item)</w:t>
            </w:r>
          </w:p>
        </w:tc>
        <w:tc>
          <w:tcPr>
            <w:tcW w:w="3881" w:type="dxa"/>
            <w:shd w:val="clear" w:color="auto" w:fill="FFFFFF"/>
            <w:tcMar>
              <w:top w:w="120" w:type="dxa"/>
              <w:left w:w="120" w:type="dxa"/>
              <w:bottom w:w="120" w:type="dxa"/>
              <w:right w:w="120" w:type="dxa"/>
            </w:tcMar>
            <w:hideMark/>
            <w:tcPrChange w:id="130" w:author="Bonnie Yang [2]" w:date="2023-09-30T16:21:00Z">
              <w:tcPr>
                <w:tcW w:w="3516" w:type="dxa"/>
                <w:gridSpan w:val="2"/>
                <w:shd w:val="clear" w:color="auto" w:fill="FFFFFF"/>
                <w:tcMar>
                  <w:top w:w="120" w:type="dxa"/>
                  <w:left w:w="120" w:type="dxa"/>
                  <w:bottom w:w="120" w:type="dxa"/>
                  <w:right w:w="120" w:type="dxa"/>
                </w:tcMar>
                <w:hideMark/>
              </w:tcPr>
            </w:tcPrChange>
          </w:tcPr>
          <w:p w14:paraId="04917BA8"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According to components section</w:t>
            </w:r>
          </w:p>
        </w:tc>
      </w:tr>
      <w:tr w:rsidR="00A16351" w:rsidRPr="003246FF" w14:paraId="0868DF66" w14:textId="77777777" w:rsidTr="001A5558">
        <w:trPr>
          <w:trPrChange w:id="131"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32" w:author="Bonnie Yang [2]" w:date="2023-09-30T16:21:00Z">
              <w:tcPr>
                <w:tcW w:w="0" w:type="auto"/>
                <w:shd w:val="clear" w:color="auto" w:fill="FFFFFF"/>
                <w:tcMar>
                  <w:top w:w="120" w:type="dxa"/>
                  <w:left w:w="120" w:type="dxa"/>
                  <w:bottom w:w="120" w:type="dxa"/>
                  <w:right w:w="120" w:type="dxa"/>
                </w:tcMar>
                <w:hideMark/>
              </w:tcPr>
            </w:tcPrChange>
          </w:tcPr>
          <w:p w14:paraId="5BD4ACC2"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Customization</w:t>
            </w:r>
          </w:p>
        </w:tc>
        <w:tc>
          <w:tcPr>
            <w:tcW w:w="4056" w:type="dxa"/>
            <w:shd w:val="clear" w:color="auto" w:fill="FFFFFF"/>
            <w:tcMar>
              <w:top w:w="120" w:type="dxa"/>
              <w:left w:w="120" w:type="dxa"/>
              <w:bottom w:w="120" w:type="dxa"/>
              <w:right w:w="120" w:type="dxa"/>
            </w:tcMar>
            <w:hideMark/>
            <w:tcPrChange w:id="133" w:author="Bonnie Yang [2]" w:date="2023-09-30T16:21:00Z">
              <w:tcPr>
                <w:tcW w:w="0" w:type="auto"/>
                <w:gridSpan w:val="3"/>
                <w:shd w:val="clear" w:color="auto" w:fill="FFFFFF"/>
                <w:tcMar>
                  <w:top w:w="120" w:type="dxa"/>
                  <w:left w:w="120" w:type="dxa"/>
                  <w:bottom w:w="120" w:type="dxa"/>
                  <w:right w:w="120" w:type="dxa"/>
                </w:tcMar>
                <w:hideMark/>
              </w:tcPr>
            </w:tcPrChange>
          </w:tcPr>
          <w:p w14:paraId="08F46BC4"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w:t>
            </w:r>
          </w:p>
        </w:tc>
        <w:tc>
          <w:tcPr>
            <w:tcW w:w="3881" w:type="dxa"/>
            <w:shd w:val="clear" w:color="auto" w:fill="FFFFFF"/>
            <w:tcMar>
              <w:top w:w="120" w:type="dxa"/>
              <w:left w:w="120" w:type="dxa"/>
              <w:bottom w:w="120" w:type="dxa"/>
              <w:right w:w="120" w:type="dxa"/>
            </w:tcMar>
            <w:hideMark/>
            <w:tcPrChange w:id="134" w:author="Bonnie Yang [2]" w:date="2023-09-30T16:21:00Z">
              <w:tcPr>
                <w:tcW w:w="3516" w:type="dxa"/>
                <w:gridSpan w:val="2"/>
                <w:shd w:val="clear" w:color="auto" w:fill="FFFFFF"/>
                <w:tcMar>
                  <w:top w:w="120" w:type="dxa"/>
                  <w:left w:w="120" w:type="dxa"/>
                  <w:bottom w:w="120" w:type="dxa"/>
                  <w:right w:w="120" w:type="dxa"/>
                </w:tcMar>
                <w:hideMark/>
              </w:tcPr>
            </w:tcPrChange>
          </w:tcPr>
          <w:p w14:paraId="23D6F727"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15252ECA" w14:textId="77777777" w:rsidTr="001A5558">
        <w:trPr>
          <w:trPrChange w:id="135"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36" w:author="Bonnie Yang [2]" w:date="2023-09-30T16:21:00Z">
              <w:tcPr>
                <w:tcW w:w="0" w:type="auto"/>
                <w:shd w:val="clear" w:color="auto" w:fill="FFFFFF"/>
                <w:tcMar>
                  <w:top w:w="120" w:type="dxa"/>
                  <w:left w:w="120" w:type="dxa"/>
                  <w:bottom w:w="120" w:type="dxa"/>
                  <w:right w:w="120" w:type="dxa"/>
                </w:tcMar>
                <w:hideMark/>
              </w:tcPr>
            </w:tcPrChange>
          </w:tcPr>
          <w:p w14:paraId="52EBF682"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Line Build</w:t>
            </w:r>
          </w:p>
        </w:tc>
        <w:tc>
          <w:tcPr>
            <w:tcW w:w="4056" w:type="dxa"/>
            <w:shd w:val="clear" w:color="auto" w:fill="FFFFFF"/>
            <w:tcMar>
              <w:top w:w="120" w:type="dxa"/>
              <w:left w:w="120" w:type="dxa"/>
              <w:bottom w:w="120" w:type="dxa"/>
              <w:right w:w="120" w:type="dxa"/>
            </w:tcMar>
            <w:hideMark/>
            <w:tcPrChange w:id="137" w:author="Bonnie Yang [2]" w:date="2023-09-30T16:21:00Z">
              <w:tcPr>
                <w:tcW w:w="0" w:type="auto"/>
                <w:gridSpan w:val="3"/>
                <w:shd w:val="clear" w:color="auto" w:fill="FFFFFF"/>
                <w:tcMar>
                  <w:top w:w="120" w:type="dxa"/>
                  <w:left w:w="120" w:type="dxa"/>
                  <w:bottom w:w="120" w:type="dxa"/>
                  <w:right w:w="120" w:type="dxa"/>
                </w:tcMar>
                <w:hideMark/>
              </w:tcPr>
            </w:tcPrChange>
          </w:tcPr>
          <w:p w14:paraId="415CC2CD"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w:t>
            </w:r>
          </w:p>
        </w:tc>
        <w:tc>
          <w:tcPr>
            <w:tcW w:w="3881" w:type="dxa"/>
            <w:shd w:val="clear" w:color="auto" w:fill="FFFFFF"/>
            <w:tcMar>
              <w:top w:w="120" w:type="dxa"/>
              <w:left w:w="120" w:type="dxa"/>
              <w:bottom w:w="120" w:type="dxa"/>
              <w:right w:w="120" w:type="dxa"/>
            </w:tcMar>
            <w:hideMark/>
            <w:tcPrChange w:id="138" w:author="Bonnie Yang [2]" w:date="2023-09-30T16:21:00Z">
              <w:tcPr>
                <w:tcW w:w="3516" w:type="dxa"/>
                <w:gridSpan w:val="2"/>
                <w:shd w:val="clear" w:color="auto" w:fill="FFFFFF"/>
                <w:tcMar>
                  <w:top w:w="120" w:type="dxa"/>
                  <w:left w:w="120" w:type="dxa"/>
                  <w:bottom w:w="120" w:type="dxa"/>
                  <w:right w:w="120" w:type="dxa"/>
                </w:tcMar>
                <w:hideMark/>
              </w:tcPr>
            </w:tcPrChange>
          </w:tcPr>
          <w:p w14:paraId="1EAA09B1"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77706F42" w14:textId="77777777" w:rsidTr="001A5558">
        <w:trPr>
          <w:trPrChange w:id="139"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40" w:author="Bonnie Yang [2]" w:date="2023-09-30T16:21:00Z">
              <w:tcPr>
                <w:tcW w:w="0" w:type="auto"/>
                <w:shd w:val="clear" w:color="auto" w:fill="FFFFFF"/>
                <w:tcMar>
                  <w:top w:w="120" w:type="dxa"/>
                  <w:left w:w="120" w:type="dxa"/>
                  <w:bottom w:w="120" w:type="dxa"/>
                  <w:right w:w="120" w:type="dxa"/>
                </w:tcMar>
                <w:hideMark/>
              </w:tcPr>
            </w:tcPrChange>
          </w:tcPr>
          <w:p w14:paraId="207ECD84" w14:textId="637259BE"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Attributes</w:t>
            </w:r>
          </w:p>
        </w:tc>
        <w:tc>
          <w:tcPr>
            <w:tcW w:w="4056" w:type="dxa"/>
            <w:shd w:val="clear" w:color="auto" w:fill="FFFFFF"/>
            <w:tcMar>
              <w:top w:w="120" w:type="dxa"/>
              <w:left w:w="120" w:type="dxa"/>
              <w:bottom w:w="120" w:type="dxa"/>
              <w:right w:w="120" w:type="dxa"/>
            </w:tcMar>
            <w:hideMark/>
            <w:tcPrChange w:id="141" w:author="Bonnie Yang [2]" w:date="2023-09-30T16:21:00Z">
              <w:tcPr>
                <w:tcW w:w="0" w:type="auto"/>
                <w:gridSpan w:val="3"/>
                <w:shd w:val="clear" w:color="auto" w:fill="FFFFFF"/>
                <w:tcMar>
                  <w:top w:w="120" w:type="dxa"/>
                  <w:left w:w="120" w:type="dxa"/>
                  <w:bottom w:w="120" w:type="dxa"/>
                  <w:right w:w="120" w:type="dxa"/>
                </w:tcMar>
                <w:hideMark/>
              </w:tcPr>
            </w:tcPrChange>
          </w:tcPr>
          <w:p w14:paraId="3B9F0237"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All items</w:t>
            </w:r>
          </w:p>
        </w:tc>
        <w:tc>
          <w:tcPr>
            <w:tcW w:w="3881" w:type="dxa"/>
            <w:shd w:val="clear" w:color="auto" w:fill="FFFFFF"/>
            <w:tcMar>
              <w:top w:w="120" w:type="dxa"/>
              <w:left w:w="120" w:type="dxa"/>
              <w:bottom w:w="120" w:type="dxa"/>
              <w:right w:w="120" w:type="dxa"/>
            </w:tcMar>
            <w:hideMark/>
            <w:tcPrChange w:id="142" w:author="Bonnie Yang [2]" w:date="2023-09-30T16:21:00Z">
              <w:tcPr>
                <w:tcW w:w="3516" w:type="dxa"/>
                <w:gridSpan w:val="2"/>
                <w:shd w:val="clear" w:color="auto" w:fill="FFFFFF"/>
                <w:tcMar>
                  <w:top w:w="120" w:type="dxa"/>
                  <w:left w:w="120" w:type="dxa"/>
                  <w:bottom w:w="120" w:type="dxa"/>
                  <w:right w:w="120" w:type="dxa"/>
                </w:tcMar>
                <w:hideMark/>
              </w:tcPr>
            </w:tcPrChange>
          </w:tcPr>
          <w:p w14:paraId="5E24D9D6"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69389FCE" w14:textId="77777777" w:rsidTr="001A5558">
        <w:trPr>
          <w:trPrChange w:id="143"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44" w:author="Bonnie Yang [2]" w:date="2023-09-30T16:21:00Z">
              <w:tcPr>
                <w:tcW w:w="0" w:type="auto"/>
                <w:shd w:val="clear" w:color="auto" w:fill="FFFFFF"/>
                <w:tcMar>
                  <w:top w:w="120" w:type="dxa"/>
                  <w:left w:w="120" w:type="dxa"/>
                  <w:bottom w:w="120" w:type="dxa"/>
                  <w:right w:w="120" w:type="dxa"/>
                </w:tcMar>
                <w:hideMark/>
              </w:tcPr>
            </w:tcPrChange>
          </w:tcPr>
          <w:p w14:paraId="2CC1970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Guest Packaging</w:t>
            </w:r>
          </w:p>
        </w:tc>
        <w:tc>
          <w:tcPr>
            <w:tcW w:w="4056" w:type="dxa"/>
            <w:shd w:val="clear" w:color="auto" w:fill="FFFFFF"/>
            <w:tcMar>
              <w:top w:w="120" w:type="dxa"/>
              <w:left w:w="120" w:type="dxa"/>
              <w:bottom w:w="120" w:type="dxa"/>
              <w:right w:w="120" w:type="dxa"/>
            </w:tcMar>
            <w:hideMark/>
            <w:tcPrChange w:id="145" w:author="Bonnie Yang [2]" w:date="2023-09-30T16:21:00Z">
              <w:tcPr>
                <w:tcW w:w="0" w:type="auto"/>
                <w:gridSpan w:val="3"/>
                <w:shd w:val="clear" w:color="auto" w:fill="FFFFFF"/>
                <w:tcMar>
                  <w:top w:w="120" w:type="dxa"/>
                  <w:left w:w="120" w:type="dxa"/>
                  <w:bottom w:w="120" w:type="dxa"/>
                  <w:right w:w="120" w:type="dxa"/>
                </w:tcMar>
                <w:hideMark/>
              </w:tcPr>
            </w:tcPrChange>
          </w:tcPr>
          <w:p w14:paraId="19CCEA66"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w:t>
            </w:r>
          </w:p>
        </w:tc>
        <w:tc>
          <w:tcPr>
            <w:tcW w:w="3881" w:type="dxa"/>
            <w:shd w:val="clear" w:color="auto" w:fill="FFFFFF"/>
            <w:tcMar>
              <w:top w:w="120" w:type="dxa"/>
              <w:left w:w="120" w:type="dxa"/>
              <w:bottom w:w="120" w:type="dxa"/>
              <w:right w:w="120" w:type="dxa"/>
            </w:tcMar>
            <w:hideMark/>
            <w:tcPrChange w:id="146" w:author="Bonnie Yang [2]" w:date="2023-09-30T16:21:00Z">
              <w:tcPr>
                <w:tcW w:w="3516" w:type="dxa"/>
                <w:gridSpan w:val="2"/>
                <w:shd w:val="clear" w:color="auto" w:fill="FFFFFF"/>
                <w:tcMar>
                  <w:top w:w="120" w:type="dxa"/>
                  <w:left w:w="120" w:type="dxa"/>
                  <w:bottom w:w="120" w:type="dxa"/>
                  <w:right w:w="120" w:type="dxa"/>
                </w:tcMar>
                <w:hideMark/>
              </w:tcPr>
            </w:tcPrChange>
          </w:tcPr>
          <w:p w14:paraId="65491DA0"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1FFEE8C4" w14:textId="77777777" w:rsidTr="001A5558">
        <w:trPr>
          <w:trPrChange w:id="147"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48" w:author="Bonnie Yang [2]" w:date="2023-09-30T16:21:00Z">
              <w:tcPr>
                <w:tcW w:w="0" w:type="auto"/>
                <w:shd w:val="clear" w:color="auto" w:fill="FFFFFF"/>
                <w:tcMar>
                  <w:top w:w="120" w:type="dxa"/>
                  <w:left w:w="120" w:type="dxa"/>
                  <w:bottom w:w="120" w:type="dxa"/>
                  <w:right w:w="120" w:type="dxa"/>
                </w:tcMar>
                <w:hideMark/>
              </w:tcPr>
            </w:tcPrChange>
          </w:tcPr>
          <w:p w14:paraId="13AC7649" w14:textId="42A23450" w:rsidR="009365C8" w:rsidRPr="003246FF" w:rsidRDefault="005F4F7C" w:rsidP="00036026">
            <w:pPr>
              <w:widowControl/>
              <w:jc w:val="left"/>
              <w:rPr>
                <w:rFonts w:eastAsia="宋体" w:cstheme="minorHAnsi"/>
                <w:color w:val="172B4D"/>
                <w:spacing w:val="-1"/>
                <w:kern w:val="0"/>
                <w:szCs w:val="21"/>
              </w:rPr>
            </w:pPr>
            <w:ins w:id="149" w:author="Bonnie Yang" w:date="2023-06-26T16:40:00Z">
              <w:r>
                <w:rPr>
                  <w:rFonts w:eastAsia="宋体" w:cstheme="minorHAnsi"/>
                  <w:color w:val="172B4D"/>
                  <w:spacing w:val="-1"/>
                  <w:kern w:val="0"/>
                  <w:szCs w:val="21"/>
                </w:rPr>
                <w:t>V</w:t>
              </w:r>
              <w:r>
                <w:rPr>
                  <w:rFonts w:eastAsia="宋体" w:cstheme="minorHAnsi" w:hint="eastAsia"/>
                  <w:color w:val="172B4D"/>
                  <w:spacing w:val="-1"/>
                  <w:kern w:val="0"/>
                  <w:szCs w:val="21"/>
                </w:rPr>
                <w:t>endor</w:t>
              </w:r>
            </w:ins>
            <w:del w:id="150" w:author="Bonnie Yang" w:date="2023-06-26T16:40:00Z">
              <w:r w:rsidR="009365C8" w:rsidRPr="003246FF" w:rsidDel="005F4F7C">
                <w:rPr>
                  <w:rFonts w:eastAsia="宋体" w:cstheme="minorHAnsi"/>
                  <w:color w:val="172B4D"/>
                  <w:spacing w:val="-1"/>
                  <w:kern w:val="0"/>
                  <w:szCs w:val="21"/>
                </w:rPr>
                <w:delText>Supplier</w:delText>
              </w:r>
            </w:del>
            <w:r w:rsidR="009365C8" w:rsidRPr="003246FF">
              <w:rPr>
                <w:rFonts w:eastAsia="宋体" w:cstheme="minorHAnsi"/>
                <w:color w:val="172B4D"/>
                <w:spacing w:val="-1"/>
                <w:kern w:val="0"/>
                <w:szCs w:val="21"/>
              </w:rPr>
              <w:t xml:space="preserve"> Items</w:t>
            </w:r>
          </w:p>
        </w:tc>
        <w:tc>
          <w:tcPr>
            <w:tcW w:w="4056" w:type="dxa"/>
            <w:shd w:val="clear" w:color="auto" w:fill="FFFFFF"/>
            <w:tcMar>
              <w:top w:w="120" w:type="dxa"/>
              <w:left w:w="120" w:type="dxa"/>
              <w:bottom w:w="120" w:type="dxa"/>
              <w:right w:w="120" w:type="dxa"/>
            </w:tcMar>
            <w:hideMark/>
            <w:tcPrChange w:id="151" w:author="Bonnie Yang [2]" w:date="2023-09-30T16:21:00Z">
              <w:tcPr>
                <w:tcW w:w="0" w:type="auto"/>
                <w:gridSpan w:val="3"/>
                <w:shd w:val="clear" w:color="auto" w:fill="FFFFFF"/>
                <w:tcMar>
                  <w:top w:w="120" w:type="dxa"/>
                  <w:left w:w="120" w:type="dxa"/>
                  <w:bottom w:w="120" w:type="dxa"/>
                  <w:right w:w="120" w:type="dxa"/>
                </w:tcMar>
                <w:hideMark/>
              </w:tcPr>
            </w:tcPrChange>
          </w:tcPr>
          <w:p w14:paraId="5A427867"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ingredient/non-food item</w:t>
            </w:r>
          </w:p>
        </w:tc>
        <w:tc>
          <w:tcPr>
            <w:tcW w:w="3881" w:type="dxa"/>
            <w:shd w:val="clear" w:color="auto" w:fill="FFFFFF"/>
            <w:tcMar>
              <w:top w:w="120" w:type="dxa"/>
              <w:left w:w="120" w:type="dxa"/>
              <w:bottom w:w="120" w:type="dxa"/>
              <w:right w:w="120" w:type="dxa"/>
            </w:tcMar>
            <w:hideMark/>
            <w:tcPrChange w:id="152" w:author="Bonnie Yang [2]" w:date="2023-09-30T16:21:00Z">
              <w:tcPr>
                <w:tcW w:w="3516" w:type="dxa"/>
                <w:gridSpan w:val="2"/>
                <w:shd w:val="clear" w:color="auto" w:fill="FFFFFF"/>
                <w:tcMar>
                  <w:top w:w="120" w:type="dxa"/>
                  <w:left w:w="120" w:type="dxa"/>
                  <w:bottom w:w="120" w:type="dxa"/>
                  <w:right w:w="120" w:type="dxa"/>
                </w:tcMar>
                <w:hideMark/>
              </w:tcPr>
            </w:tcPrChange>
          </w:tcPr>
          <w:p w14:paraId="4311F5DD"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1A5558" w:rsidRPr="003246FF" w14:paraId="288AA92D" w14:textId="77777777" w:rsidTr="001A5558">
        <w:tblPrEx>
          <w:tblPrExChange w:id="153" w:author="Bonnie Yang [2]" w:date="2023-09-30T16:21:00Z">
            <w:tblPrEx>
              <w:tblW w:w="8620" w:type="dxa"/>
            </w:tblPrEx>
          </w:tblPrExChange>
        </w:tblPrEx>
        <w:trPr>
          <w:ins w:id="154" w:author="Bonnie Yang" w:date="2023-06-26T16:40:00Z"/>
          <w:trPrChange w:id="155" w:author="Bonnie Yang [2]" w:date="2023-09-30T16:21:00Z">
            <w:trPr>
              <w:gridBefore w:val="4"/>
              <w:gridAfter w:val="0"/>
            </w:trPr>
          </w:trPrChange>
        </w:trPr>
        <w:tc>
          <w:tcPr>
            <w:tcW w:w="2554" w:type="dxa"/>
            <w:shd w:val="clear" w:color="auto" w:fill="FFFFFF"/>
            <w:tcMar>
              <w:top w:w="120" w:type="dxa"/>
              <w:left w:w="120" w:type="dxa"/>
              <w:bottom w:w="120" w:type="dxa"/>
              <w:right w:w="120" w:type="dxa"/>
            </w:tcMar>
            <w:tcPrChange w:id="156" w:author="Bonnie Yang [2]" w:date="2023-09-30T16:21:00Z">
              <w:tcPr>
                <w:tcW w:w="2157" w:type="dxa"/>
                <w:gridSpan w:val="2"/>
                <w:shd w:val="clear" w:color="auto" w:fill="FFFFFF"/>
                <w:tcMar>
                  <w:top w:w="120" w:type="dxa"/>
                  <w:left w:w="120" w:type="dxa"/>
                  <w:bottom w:w="120" w:type="dxa"/>
                  <w:right w:w="120" w:type="dxa"/>
                </w:tcMar>
              </w:tcPr>
            </w:tcPrChange>
          </w:tcPr>
          <w:p w14:paraId="4849FACC" w14:textId="7E013459" w:rsidR="005F4F7C" w:rsidRPr="003246FF" w:rsidRDefault="00A22A24" w:rsidP="00036026">
            <w:pPr>
              <w:widowControl/>
              <w:jc w:val="left"/>
              <w:rPr>
                <w:ins w:id="157" w:author="Bonnie Yang" w:date="2023-06-26T16:40:00Z"/>
                <w:rFonts w:eastAsia="宋体" w:cstheme="minorHAnsi"/>
                <w:color w:val="172B4D"/>
                <w:spacing w:val="-1"/>
                <w:kern w:val="0"/>
                <w:szCs w:val="21"/>
              </w:rPr>
            </w:pPr>
            <w:r w:rsidRPr="00A22A24">
              <w:rPr>
                <w:rFonts w:eastAsia="宋体" w:cstheme="minorHAnsi"/>
                <w:color w:val="172B4D"/>
                <w:spacing w:val="-1"/>
                <w:kern w:val="0"/>
                <w:szCs w:val="21"/>
              </w:rPr>
              <w:t>procurement specs</w:t>
            </w:r>
          </w:p>
        </w:tc>
        <w:tc>
          <w:tcPr>
            <w:tcW w:w="4056" w:type="dxa"/>
            <w:shd w:val="clear" w:color="auto" w:fill="FFFFFF"/>
            <w:tcMar>
              <w:top w:w="120" w:type="dxa"/>
              <w:left w:w="120" w:type="dxa"/>
              <w:bottom w:w="120" w:type="dxa"/>
              <w:right w:w="120" w:type="dxa"/>
            </w:tcMar>
            <w:tcPrChange w:id="158" w:author="Bonnie Yang [2]" w:date="2023-09-30T16:21:00Z">
              <w:tcPr>
                <w:tcW w:w="4365" w:type="dxa"/>
                <w:shd w:val="clear" w:color="auto" w:fill="FFFFFF"/>
                <w:tcMar>
                  <w:top w:w="120" w:type="dxa"/>
                  <w:left w:w="120" w:type="dxa"/>
                  <w:bottom w:w="120" w:type="dxa"/>
                  <w:right w:w="120" w:type="dxa"/>
                </w:tcMar>
              </w:tcPr>
            </w:tcPrChange>
          </w:tcPr>
          <w:p w14:paraId="59272DD6" w14:textId="6A134B36" w:rsidR="005F4F7C" w:rsidRPr="003246FF" w:rsidRDefault="005F4F7C" w:rsidP="00036026">
            <w:pPr>
              <w:widowControl/>
              <w:jc w:val="left"/>
              <w:rPr>
                <w:ins w:id="159" w:author="Bonnie Yang" w:date="2023-06-26T16:40:00Z"/>
                <w:rFonts w:eastAsia="宋体" w:cstheme="minorHAnsi"/>
                <w:color w:val="172B4D"/>
                <w:spacing w:val="-1"/>
                <w:kern w:val="0"/>
                <w:szCs w:val="21"/>
              </w:rPr>
            </w:pPr>
            <w:ins w:id="160" w:author="Bonnie Yang" w:date="2023-06-26T16:40:00Z">
              <w:r w:rsidRPr="003246FF">
                <w:rPr>
                  <w:rFonts w:eastAsia="宋体" w:cstheme="minorHAnsi"/>
                  <w:color w:val="172B4D"/>
                  <w:spacing w:val="-1"/>
                  <w:kern w:val="0"/>
                  <w:szCs w:val="21"/>
                </w:rPr>
                <w:t>ONLY for ingredient/non-food item</w:t>
              </w:r>
            </w:ins>
          </w:p>
        </w:tc>
        <w:tc>
          <w:tcPr>
            <w:tcW w:w="3881" w:type="dxa"/>
            <w:shd w:val="clear" w:color="auto" w:fill="FFFFFF"/>
            <w:tcMar>
              <w:top w:w="120" w:type="dxa"/>
              <w:left w:w="120" w:type="dxa"/>
              <w:bottom w:w="120" w:type="dxa"/>
              <w:right w:w="120" w:type="dxa"/>
            </w:tcMar>
            <w:tcPrChange w:id="161" w:author="Bonnie Yang [2]" w:date="2023-09-30T16:21:00Z">
              <w:tcPr>
                <w:tcW w:w="2098" w:type="dxa"/>
                <w:gridSpan w:val="2"/>
                <w:shd w:val="clear" w:color="auto" w:fill="FFFFFF"/>
                <w:tcMar>
                  <w:top w:w="120" w:type="dxa"/>
                  <w:left w:w="120" w:type="dxa"/>
                  <w:bottom w:w="120" w:type="dxa"/>
                  <w:right w:w="120" w:type="dxa"/>
                </w:tcMar>
              </w:tcPr>
            </w:tcPrChange>
          </w:tcPr>
          <w:p w14:paraId="4F1660C1" w14:textId="77777777" w:rsidR="005F4F7C" w:rsidRPr="003246FF" w:rsidRDefault="005F4F7C" w:rsidP="00036026">
            <w:pPr>
              <w:widowControl/>
              <w:jc w:val="left"/>
              <w:rPr>
                <w:ins w:id="162" w:author="Bonnie Yang" w:date="2023-06-26T16:40:00Z"/>
                <w:rFonts w:eastAsia="宋体" w:cstheme="minorHAnsi"/>
                <w:color w:val="172B4D"/>
                <w:spacing w:val="-1"/>
                <w:kern w:val="0"/>
                <w:szCs w:val="21"/>
              </w:rPr>
            </w:pPr>
          </w:p>
        </w:tc>
      </w:tr>
      <w:tr w:rsidR="00A16351" w:rsidRPr="003246FF" w14:paraId="35B33C5F" w14:textId="77777777" w:rsidTr="001A5558">
        <w:trPr>
          <w:trPrChange w:id="163"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64" w:author="Bonnie Yang [2]" w:date="2023-09-30T16:21:00Z">
              <w:tcPr>
                <w:tcW w:w="0" w:type="auto"/>
                <w:shd w:val="clear" w:color="auto" w:fill="FFFFFF"/>
                <w:tcMar>
                  <w:top w:w="120" w:type="dxa"/>
                  <w:left w:w="120" w:type="dxa"/>
                  <w:bottom w:w="120" w:type="dxa"/>
                  <w:right w:w="120" w:type="dxa"/>
                </w:tcMar>
                <w:hideMark/>
              </w:tcPr>
            </w:tcPrChange>
          </w:tcPr>
          <w:p w14:paraId="020DE3A1" w14:textId="4161F8E0" w:rsidR="009365C8" w:rsidRPr="003246FF" w:rsidRDefault="00CA16C8" w:rsidP="00036026">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009365C8" w:rsidRPr="003246FF">
              <w:rPr>
                <w:rFonts w:eastAsia="宋体" w:cstheme="minorHAnsi"/>
                <w:color w:val="172B4D"/>
                <w:spacing w:val="-1"/>
                <w:kern w:val="0"/>
                <w:szCs w:val="21"/>
              </w:rPr>
              <w:t>Usage</w:t>
            </w:r>
          </w:p>
        </w:tc>
        <w:tc>
          <w:tcPr>
            <w:tcW w:w="4056" w:type="dxa"/>
            <w:shd w:val="clear" w:color="auto" w:fill="FFFFFF"/>
            <w:tcMar>
              <w:top w:w="120" w:type="dxa"/>
              <w:left w:w="120" w:type="dxa"/>
              <w:bottom w:w="120" w:type="dxa"/>
              <w:right w:w="120" w:type="dxa"/>
            </w:tcMar>
            <w:hideMark/>
            <w:tcPrChange w:id="165" w:author="Bonnie Yang [2]" w:date="2023-09-30T16:21:00Z">
              <w:tcPr>
                <w:tcW w:w="0" w:type="auto"/>
                <w:gridSpan w:val="3"/>
                <w:shd w:val="clear" w:color="auto" w:fill="FFFFFF"/>
                <w:tcMar>
                  <w:top w:w="120" w:type="dxa"/>
                  <w:left w:w="120" w:type="dxa"/>
                  <w:bottom w:w="120" w:type="dxa"/>
                  <w:right w:w="120" w:type="dxa"/>
                </w:tcMar>
                <w:hideMark/>
              </w:tcPr>
            </w:tcPrChange>
          </w:tcPr>
          <w:p w14:paraId="69E259A6" w14:textId="19F75A5B" w:rsidR="009365C8" w:rsidRPr="003246FF" w:rsidRDefault="009365C8" w:rsidP="00036026">
            <w:pPr>
              <w:widowControl/>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original item</w:t>
            </w:r>
            <w:r w:rsidR="00CA16C8">
              <w:rPr>
                <w:rFonts w:eastAsia="宋体" w:cstheme="minorHAnsi"/>
                <w:color w:val="172B4D"/>
                <w:spacing w:val="-1"/>
                <w:kern w:val="0"/>
                <w:szCs w:val="21"/>
              </w:rPr>
              <w:t xml:space="preserve">/original </w:t>
            </w:r>
            <w:proofErr w:type="spellStart"/>
            <w:r w:rsidR="00CA16C8">
              <w:rPr>
                <w:rFonts w:eastAsia="宋体" w:cstheme="minorHAnsi"/>
                <w:color w:val="172B4D"/>
                <w:spacing w:val="-1"/>
                <w:kern w:val="0"/>
                <w:szCs w:val="21"/>
              </w:rPr>
              <w:t>subrecipe</w:t>
            </w:r>
            <w:proofErr w:type="spellEnd"/>
            <w:r w:rsidRPr="003246FF">
              <w:rPr>
                <w:rFonts w:eastAsia="宋体" w:cstheme="minorHAnsi"/>
                <w:color w:val="172B4D"/>
                <w:spacing w:val="-1"/>
                <w:kern w:val="0"/>
                <w:szCs w:val="21"/>
              </w:rPr>
              <w:t>/truck item)</w:t>
            </w:r>
          </w:p>
        </w:tc>
        <w:tc>
          <w:tcPr>
            <w:tcW w:w="3881" w:type="dxa"/>
            <w:shd w:val="clear" w:color="auto" w:fill="FFFFFF"/>
            <w:tcMar>
              <w:top w:w="120" w:type="dxa"/>
              <w:left w:w="120" w:type="dxa"/>
              <w:bottom w:w="120" w:type="dxa"/>
              <w:right w:w="120" w:type="dxa"/>
            </w:tcMar>
            <w:hideMark/>
            <w:tcPrChange w:id="166" w:author="Bonnie Yang [2]" w:date="2023-09-30T16:21:00Z">
              <w:tcPr>
                <w:tcW w:w="3516" w:type="dxa"/>
                <w:gridSpan w:val="2"/>
                <w:shd w:val="clear" w:color="auto" w:fill="FFFFFF"/>
                <w:tcMar>
                  <w:top w:w="120" w:type="dxa"/>
                  <w:left w:w="120" w:type="dxa"/>
                  <w:bottom w:w="120" w:type="dxa"/>
                  <w:right w:w="120" w:type="dxa"/>
                </w:tcMar>
                <w:hideMark/>
              </w:tcPr>
            </w:tcPrChange>
          </w:tcPr>
          <w:p w14:paraId="2B961E0F"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According to BOM line section</w:t>
            </w:r>
          </w:p>
        </w:tc>
      </w:tr>
      <w:tr w:rsidR="00A16351" w:rsidRPr="003246FF" w14:paraId="357B804D" w14:textId="77777777" w:rsidTr="001A5558">
        <w:trPr>
          <w:trPrChange w:id="167" w:author="Bonnie Yang [2]" w:date="2023-09-30T16:21:00Z">
            <w:trPr>
              <w:gridBefore w:val="4"/>
            </w:trPr>
          </w:trPrChange>
        </w:trPr>
        <w:tc>
          <w:tcPr>
            <w:tcW w:w="0" w:type="auto"/>
            <w:shd w:val="clear" w:color="auto" w:fill="FFFFFF"/>
            <w:tcMar>
              <w:top w:w="120" w:type="dxa"/>
              <w:left w:w="120" w:type="dxa"/>
              <w:bottom w:w="120" w:type="dxa"/>
              <w:right w:w="120" w:type="dxa"/>
            </w:tcMar>
            <w:hideMark/>
            <w:tcPrChange w:id="168" w:author="Bonnie Yang [2]" w:date="2023-09-30T16:21:00Z">
              <w:tcPr>
                <w:tcW w:w="0" w:type="auto"/>
                <w:shd w:val="clear" w:color="auto" w:fill="FFFFFF"/>
                <w:tcMar>
                  <w:top w:w="120" w:type="dxa"/>
                  <w:left w:w="120" w:type="dxa"/>
                  <w:bottom w:w="120" w:type="dxa"/>
                  <w:right w:w="120" w:type="dxa"/>
                </w:tcMar>
                <w:hideMark/>
              </w:tcPr>
            </w:tcPrChange>
          </w:tcPr>
          <w:p w14:paraId="199E8A77"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Usage-Guest Packaging</w:t>
            </w:r>
          </w:p>
        </w:tc>
        <w:tc>
          <w:tcPr>
            <w:tcW w:w="4056" w:type="dxa"/>
            <w:shd w:val="clear" w:color="auto" w:fill="FFFFFF"/>
            <w:tcMar>
              <w:top w:w="120" w:type="dxa"/>
              <w:left w:w="120" w:type="dxa"/>
              <w:bottom w:w="120" w:type="dxa"/>
              <w:right w:w="120" w:type="dxa"/>
            </w:tcMar>
            <w:hideMark/>
            <w:tcPrChange w:id="169" w:author="Bonnie Yang [2]" w:date="2023-09-30T16:21:00Z">
              <w:tcPr>
                <w:tcW w:w="0" w:type="auto"/>
                <w:gridSpan w:val="3"/>
                <w:shd w:val="clear" w:color="auto" w:fill="FFFFFF"/>
                <w:tcMar>
                  <w:top w:w="120" w:type="dxa"/>
                  <w:left w:w="120" w:type="dxa"/>
                  <w:bottom w:w="120" w:type="dxa"/>
                  <w:right w:w="120" w:type="dxa"/>
                </w:tcMar>
                <w:hideMark/>
              </w:tcPr>
            </w:tcPrChange>
          </w:tcPr>
          <w:p w14:paraId="7232C41B"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non-food item</w:t>
            </w:r>
          </w:p>
        </w:tc>
        <w:tc>
          <w:tcPr>
            <w:tcW w:w="3881" w:type="dxa"/>
            <w:shd w:val="clear" w:color="auto" w:fill="FFFFFF"/>
            <w:tcMar>
              <w:top w:w="120" w:type="dxa"/>
              <w:left w:w="120" w:type="dxa"/>
              <w:bottom w:w="120" w:type="dxa"/>
              <w:right w:w="120" w:type="dxa"/>
            </w:tcMar>
            <w:hideMark/>
            <w:tcPrChange w:id="170" w:author="Bonnie Yang [2]" w:date="2023-09-30T16:21:00Z">
              <w:tcPr>
                <w:tcW w:w="3516" w:type="dxa"/>
                <w:gridSpan w:val="2"/>
                <w:shd w:val="clear" w:color="auto" w:fill="FFFFFF"/>
                <w:tcMar>
                  <w:top w:w="120" w:type="dxa"/>
                  <w:left w:w="120" w:type="dxa"/>
                  <w:bottom w:w="120" w:type="dxa"/>
                  <w:right w:w="120" w:type="dxa"/>
                </w:tcMar>
                <w:hideMark/>
              </w:tcPr>
            </w:tcPrChange>
          </w:tcPr>
          <w:p w14:paraId="209A2796"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 </w:t>
            </w:r>
          </w:p>
        </w:tc>
      </w:tr>
      <w:tr w:rsidR="00A16351" w:rsidRPr="003246FF" w14:paraId="72EF9A54" w14:textId="77777777" w:rsidTr="001A5558">
        <w:trPr>
          <w:trPrChange w:id="171" w:author="Bonnie Yang [2]" w:date="2023-09-30T16:21:00Z">
            <w:trPr>
              <w:gridBefore w:val="4"/>
            </w:trPr>
          </w:trPrChange>
        </w:trPr>
        <w:tc>
          <w:tcPr>
            <w:tcW w:w="0" w:type="auto"/>
            <w:shd w:val="clear" w:color="auto" w:fill="FFFFFF"/>
            <w:tcMar>
              <w:top w:w="120" w:type="dxa"/>
              <w:left w:w="120" w:type="dxa"/>
              <w:bottom w:w="120" w:type="dxa"/>
              <w:right w:w="120" w:type="dxa"/>
            </w:tcMar>
            <w:tcPrChange w:id="172" w:author="Bonnie Yang [2]" w:date="2023-09-30T16:21:00Z">
              <w:tcPr>
                <w:tcW w:w="0" w:type="auto"/>
                <w:shd w:val="clear" w:color="auto" w:fill="FFFFFF"/>
                <w:tcMar>
                  <w:top w:w="120" w:type="dxa"/>
                  <w:left w:w="120" w:type="dxa"/>
                  <w:bottom w:w="120" w:type="dxa"/>
                  <w:right w:w="120" w:type="dxa"/>
                </w:tcMar>
              </w:tcPr>
            </w:tcPrChange>
          </w:tcPr>
          <w:p w14:paraId="33C80DBF" w14:textId="77777777" w:rsidR="009365C8" w:rsidRPr="003246FF" w:rsidRDefault="009365C8" w:rsidP="00036026">
            <w:pPr>
              <w:widowControl/>
              <w:jc w:val="left"/>
              <w:rPr>
                <w:rFonts w:eastAsia="宋体" w:cstheme="minorHAnsi"/>
                <w:color w:val="172B4D"/>
                <w:spacing w:val="-1"/>
                <w:kern w:val="0"/>
                <w:szCs w:val="21"/>
              </w:rPr>
            </w:pPr>
            <w:proofErr w:type="spellStart"/>
            <w:r>
              <w:rPr>
                <w:rFonts w:eastAsia="宋体" w:cstheme="minorHAnsi" w:hint="eastAsia"/>
                <w:color w:val="172B4D"/>
                <w:spacing w:val="-1"/>
                <w:kern w:val="0"/>
                <w:szCs w:val="21"/>
              </w:rPr>
              <w:t>S</w:t>
            </w:r>
            <w:r>
              <w:rPr>
                <w:rFonts w:eastAsia="宋体" w:cstheme="minorHAnsi"/>
                <w:color w:val="172B4D"/>
                <w:spacing w:val="-1"/>
                <w:kern w:val="0"/>
                <w:szCs w:val="21"/>
              </w:rPr>
              <w:t>mallwares</w:t>
            </w:r>
            <w:proofErr w:type="spellEnd"/>
          </w:p>
        </w:tc>
        <w:tc>
          <w:tcPr>
            <w:tcW w:w="4056" w:type="dxa"/>
            <w:shd w:val="clear" w:color="auto" w:fill="FFFFFF"/>
            <w:tcMar>
              <w:top w:w="120" w:type="dxa"/>
              <w:left w:w="120" w:type="dxa"/>
              <w:bottom w:w="120" w:type="dxa"/>
              <w:right w:w="120" w:type="dxa"/>
            </w:tcMar>
            <w:tcPrChange w:id="173" w:author="Bonnie Yang [2]" w:date="2023-09-30T16:21:00Z">
              <w:tcPr>
                <w:tcW w:w="0" w:type="auto"/>
                <w:gridSpan w:val="3"/>
                <w:shd w:val="clear" w:color="auto" w:fill="FFFFFF"/>
                <w:tcMar>
                  <w:top w:w="120" w:type="dxa"/>
                  <w:left w:w="120" w:type="dxa"/>
                  <w:bottom w:w="120" w:type="dxa"/>
                  <w:right w:w="120" w:type="dxa"/>
                </w:tcMar>
              </w:tcPr>
            </w:tcPrChange>
          </w:tcPr>
          <w:p w14:paraId="1CC41B73" w14:textId="77777777" w:rsidR="009365C8" w:rsidRPr="003246FF" w:rsidRDefault="009365C8" w:rsidP="00036026">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ONLY for truck item</w:t>
            </w:r>
          </w:p>
        </w:tc>
        <w:tc>
          <w:tcPr>
            <w:tcW w:w="3881" w:type="dxa"/>
            <w:shd w:val="clear" w:color="auto" w:fill="FFFFFF"/>
            <w:tcMar>
              <w:top w:w="120" w:type="dxa"/>
              <w:left w:w="120" w:type="dxa"/>
              <w:bottom w:w="120" w:type="dxa"/>
              <w:right w:w="120" w:type="dxa"/>
            </w:tcMar>
            <w:tcPrChange w:id="174" w:author="Bonnie Yang [2]" w:date="2023-09-30T16:21:00Z">
              <w:tcPr>
                <w:tcW w:w="3516" w:type="dxa"/>
                <w:gridSpan w:val="2"/>
                <w:shd w:val="clear" w:color="auto" w:fill="FFFFFF"/>
                <w:tcMar>
                  <w:top w:w="120" w:type="dxa"/>
                  <w:left w:w="120" w:type="dxa"/>
                  <w:bottom w:w="120" w:type="dxa"/>
                  <w:right w:w="120" w:type="dxa"/>
                </w:tcMar>
              </w:tcPr>
            </w:tcPrChange>
          </w:tcPr>
          <w:p w14:paraId="2A5DD40F" w14:textId="77777777" w:rsidR="009365C8" w:rsidRPr="003246FF" w:rsidRDefault="009365C8" w:rsidP="00036026">
            <w:pPr>
              <w:widowControl/>
              <w:jc w:val="left"/>
              <w:rPr>
                <w:rFonts w:eastAsia="宋体" w:cstheme="minorHAnsi"/>
                <w:color w:val="172B4D"/>
                <w:spacing w:val="-1"/>
                <w:kern w:val="0"/>
                <w:szCs w:val="21"/>
              </w:rPr>
            </w:pPr>
          </w:p>
        </w:tc>
      </w:tr>
      <w:tr w:rsidR="00674F5E" w:rsidRPr="003246FF" w14:paraId="1DA70411" w14:textId="77777777" w:rsidTr="001A5558">
        <w:trPr>
          <w:trPrChange w:id="175" w:author="Bonnie Yang [2]" w:date="2023-09-30T16:21:00Z">
            <w:trPr>
              <w:gridBefore w:val="4"/>
            </w:trPr>
          </w:trPrChange>
        </w:trPr>
        <w:tc>
          <w:tcPr>
            <w:tcW w:w="0" w:type="auto"/>
            <w:shd w:val="clear" w:color="auto" w:fill="FFFFFF"/>
            <w:tcMar>
              <w:top w:w="120" w:type="dxa"/>
              <w:left w:w="120" w:type="dxa"/>
              <w:bottom w:w="120" w:type="dxa"/>
              <w:right w:w="120" w:type="dxa"/>
            </w:tcMar>
            <w:tcPrChange w:id="176" w:author="Bonnie Yang [2]" w:date="2023-09-30T16:21:00Z">
              <w:tcPr>
                <w:tcW w:w="0" w:type="auto"/>
                <w:shd w:val="clear" w:color="auto" w:fill="FFFFFF"/>
                <w:tcMar>
                  <w:top w:w="120" w:type="dxa"/>
                  <w:left w:w="120" w:type="dxa"/>
                  <w:bottom w:w="120" w:type="dxa"/>
                  <w:right w:w="120" w:type="dxa"/>
                </w:tcMar>
              </w:tcPr>
            </w:tcPrChange>
          </w:tcPr>
          <w:p w14:paraId="606E4917" w14:textId="77777777" w:rsidR="009365C8" w:rsidRDefault="009365C8">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tc>
        <w:tc>
          <w:tcPr>
            <w:tcW w:w="4056" w:type="dxa"/>
            <w:shd w:val="clear" w:color="auto" w:fill="FFFFFF"/>
            <w:tcMar>
              <w:top w:w="120" w:type="dxa"/>
              <w:left w:w="120" w:type="dxa"/>
              <w:bottom w:w="120" w:type="dxa"/>
              <w:right w:w="120" w:type="dxa"/>
            </w:tcMar>
            <w:tcPrChange w:id="177" w:author="Bonnie Yang [2]" w:date="2023-09-30T16:21:00Z">
              <w:tcPr>
                <w:tcW w:w="0" w:type="auto"/>
                <w:gridSpan w:val="3"/>
                <w:shd w:val="clear" w:color="auto" w:fill="FFFFFF"/>
                <w:tcMar>
                  <w:top w:w="120" w:type="dxa"/>
                  <w:left w:w="120" w:type="dxa"/>
                  <w:bottom w:w="120" w:type="dxa"/>
                  <w:right w:w="120" w:type="dxa"/>
                </w:tcMar>
              </w:tcPr>
            </w:tcPrChange>
          </w:tcPr>
          <w:p w14:paraId="01F6E5E1" w14:textId="77777777" w:rsidR="009365C8" w:rsidRPr="003246FF" w:rsidRDefault="009365C8">
            <w:pPr>
              <w:widowControl/>
              <w:jc w:val="left"/>
              <w:rPr>
                <w:rFonts w:eastAsia="宋体" w:cstheme="minorHAnsi"/>
                <w:color w:val="172B4D"/>
                <w:spacing w:val="-1"/>
                <w:kern w:val="0"/>
                <w:szCs w:val="21"/>
              </w:rPr>
            </w:pPr>
            <w:proofErr w:type="gramStart"/>
            <w:r w:rsidRPr="003246FF">
              <w:rPr>
                <w:rFonts w:eastAsia="宋体" w:cstheme="minorHAnsi"/>
                <w:color w:val="172B4D"/>
                <w:spacing w:val="-1"/>
                <w:kern w:val="0"/>
                <w:szCs w:val="21"/>
              </w:rPr>
              <w:t>Most of</w:t>
            </w:r>
            <w:proofErr w:type="gramEnd"/>
            <w:r w:rsidRPr="003246FF">
              <w:rPr>
                <w:rFonts w:eastAsia="宋体" w:cstheme="minorHAnsi"/>
                <w:color w:val="172B4D"/>
                <w:spacing w:val="-1"/>
                <w:kern w:val="0"/>
                <w:szCs w:val="21"/>
              </w:rPr>
              <w:t xml:space="preserve"> items (except original item/truck item</w:t>
            </w:r>
            <w:r>
              <w:rPr>
                <w:rFonts w:eastAsia="宋体" w:cstheme="minorHAnsi"/>
                <w:color w:val="172B4D"/>
                <w:spacing w:val="-1"/>
                <w:kern w:val="0"/>
                <w:szCs w:val="21"/>
              </w:rPr>
              <w:t>/</w:t>
            </w:r>
            <w:r w:rsidRPr="003246FF">
              <w:rPr>
                <w:rFonts w:eastAsia="宋体" w:cstheme="minorHAnsi"/>
                <w:color w:val="172B4D"/>
                <w:spacing w:val="-1"/>
                <w:kern w:val="0"/>
                <w:szCs w:val="21"/>
              </w:rPr>
              <w:t xml:space="preserve"> 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w:t>
            </w:r>
            <w:r w:rsidRPr="003246FF">
              <w:rPr>
                <w:rFonts w:eastAsia="宋体" w:cstheme="minorHAnsi"/>
                <w:color w:val="172B4D"/>
                <w:spacing w:val="-1"/>
                <w:kern w:val="0"/>
                <w:szCs w:val="21"/>
              </w:rPr>
              <w:t>item)</w:t>
            </w:r>
          </w:p>
        </w:tc>
        <w:tc>
          <w:tcPr>
            <w:tcW w:w="3881" w:type="dxa"/>
            <w:shd w:val="clear" w:color="auto" w:fill="FFFFFF"/>
            <w:tcMar>
              <w:top w:w="120" w:type="dxa"/>
              <w:left w:w="120" w:type="dxa"/>
              <w:bottom w:w="120" w:type="dxa"/>
              <w:right w:w="120" w:type="dxa"/>
            </w:tcMar>
            <w:tcPrChange w:id="178" w:author="Bonnie Yang [2]" w:date="2023-09-30T16:21:00Z">
              <w:tcPr>
                <w:tcW w:w="3516" w:type="dxa"/>
                <w:gridSpan w:val="2"/>
                <w:shd w:val="clear" w:color="auto" w:fill="FFFFFF"/>
                <w:tcMar>
                  <w:top w:w="120" w:type="dxa"/>
                  <w:left w:w="120" w:type="dxa"/>
                  <w:bottom w:w="120" w:type="dxa"/>
                  <w:right w:w="120" w:type="dxa"/>
                </w:tcMar>
              </w:tcPr>
            </w:tcPrChange>
          </w:tcPr>
          <w:p w14:paraId="77DD9924" w14:textId="77777777" w:rsidR="009365C8" w:rsidRPr="003246FF" w:rsidRDefault="009365C8">
            <w:pPr>
              <w:widowControl/>
              <w:jc w:val="left"/>
              <w:rPr>
                <w:rFonts w:eastAsia="宋体" w:cstheme="minorHAnsi"/>
                <w:color w:val="172B4D"/>
                <w:spacing w:val="-1"/>
                <w:kern w:val="0"/>
                <w:szCs w:val="21"/>
              </w:rPr>
            </w:pPr>
          </w:p>
        </w:tc>
      </w:tr>
      <w:tr w:rsidR="00D92481" w:rsidRPr="003246FF" w14:paraId="1D7A499A" w14:textId="77777777" w:rsidTr="001A5558">
        <w:trPr>
          <w:trPrChange w:id="179" w:author="Bonnie Yang [2]" w:date="2023-09-30T16:21:00Z">
            <w:trPr>
              <w:gridBefore w:val="4"/>
            </w:trPr>
          </w:trPrChange>
        </w:trPr>
        <w:tc>
          <w:tcPr>
            <w:tcW w:w="0" w:type="auto"/>
            <w:shd w:val="clear" w:color="auto" w:fill="FFFFFF"/>
            <w:tcMar>
              <w:top w:w="120" w:type="dxa"/>
              <w:left w:w="120" w:type="dxa"/>
              <w:bottom w:w="120" w:type="dxa"/>
              <w:right w:w="120" w:type="dxa"/>
            </w:tcMar>
            <w:tcPrChange w:id="180" w:author="Bonnie Yang [2]" w:date="2023-09-30T16:21:00Z">
              <w:tcPr>
                <w:tcW w:w="0" w:type="auto"/>
                <w:shd w:val="clear" w:color="auto" w:fill="FFFFFF"/>
                <w:tcMar>
                  <w:top w:w="120" w:type="dxa"/>
                  <w:left w:w="120" w:type="dxa"/>
                  <w:bottom w:w="120" w:type="dxa"/>
                  <w:right w:w="120" w:type="dxa"/>
                </w:tcMar>
              </w:tcPr>
            </w:tcPrChange>
          </w:tcPr>
          <w:p w14:paraId="46F34434" w14:textId="76175224" w:rsidR="00D92481" w:rsidRDefault="00FB4D85">
            <w:pPr>
              <w:widowControl/>
              <w:jc w:val="left"/>
              <w:rPr>
                <w:rFonts w:eastAsia="宋体" w:cstheme="minorHAnsi"/>
                <w:color w:val="172B4D"/>
                <w:spacing w:val="-1"/>
                <w:kern w:val="0"/>
                <w:szCs w:val="21"/>
              </w:rPr>
            </w:pPr>
            <w:r>
              <w:t>Production</w:t>
            </w:r>
          </w:p>
        </w:tc>
        <w:tc>
          <w:tcPr>
            <w:tcW w:w="4056" w:type="dxa"/>
            <w:shd w:val="clear" w:color="auto" w:fill="FFFFFF"/>
            <w:tcMar>
              <w:top w:w="120" w:type="dxa"/>
              <w:left w:w="120" w:type="dxa"/>
              <w:bottom w:w="120" w:type="dxa"/>
              <w:right w:w="120" w:type="dxa"/>
            </w:tcMar>
            <w:tcPrChange w:id="181" w:author="Bonnie Yang [2]" w:date="2023-09-30T16:21:00Z">
              <w:tcPr>
                <w:tcW w:w="0" w:type="auto"/>
                <w:gridSpan w:val="3"/>
                <w:shd w:val="clear" w:color="auto" w:fill="FFFFFF"/>
                <w:tcMar>
                  <w:top w:w="120" w:type="dxa"/>
                  <w:left w:w="120" w:type="dxa"/>
                  <w:bottom w:w="120" w:type="dxa"/>
                  <w:right w:w="120" w:type="dxa"/>
                </w:tcMar>
              </w:tcPr>
            </w:tcPrChange>
          </w:tcPr>
          <w:p w14:paraId="7D8C5DE6" w14:textId="3DF5F2D2" w:rsidR="00D92481" w:rsidRPr="003246FF" w:rsidRDefault="00FB4D85">
            <w:pPr>
              <w:widowControl/>
              <w:jc w:val="left"/>
              <w:rPr>
                <w:rFonts w:eastAsia="宋体" w:cstheme="minorHAnsi"/>
                <w:color w:val="172B4D"/>
                <w:spacing w:val="-1"/>
                <w:kern w:val="0"/>
                <w:szCs w:val="21"/>
              </w:rPr>
            </w:pPr>
            <w:r>
              <w:rPr>
                <w:rFonts w:eastAsia="宋体" w:cstheme="minorHAnsi"/>
                <w:color w:val="172B4D"/>
                <w:spacing w:val="-1"/>
                <w:kern w:val="0"/>
                <w:szCs w:val="21"/>
              </w:rPr>
              <w:t>Commissary/</w:t>
            </w:r>
            <w:r w:rsidRPr="00FB4D85">
              <w:rPr>
                <w:rFonts w:eastAsia="宋体" w:cstheme="minorHAnsi"/>
                <w:color w:val="172B4D"/>
                <w:spacing w:val="-1"/>
                <w:kern w:val="0"/>
                <w:szCs w:val="21"/>
              </w:rPr>
              <w:t>multi-package</w:t>
            </w:r>
            <w:r>
              <w:rPr>
                <w:rFonts w:eastAsia="宋体" w:cstheme="minorHAnsi"/>
                <w:color w:val="172B4D"/>
                <w:spacing w:val="-1"/>
                <w:kern w:val="0"/>
                <w:szCs w:val="21"/>
              </w:rPr>
              <w:t>/</w:t>
            </w:r>
            <w:proofErr w:type="gramStart"/>
            <w:r w:rsidRPr="00FB4D85">
              <w:rPr>
                <w:rFonts w:eastAsia="宋体" w:cstheme="minorHAnsi"/>
                <w:color w:val="172B4D"/>
                <w:spacing w:val="-1"/>
                <w:kern w:val="0"/>
                <w:szCs w:val="21"/>
              </w:rPr>
              <w:t>single-package</w:t>
            </w:r>
            <w:proofErr w:type="gramEnd"/>
            <w:r>
              <w:rPr>
                <w:rFonts w:eastAsia="宋体" w:cstheme="minorHAnsi"/>
                <w:color w:val="172B4D"/>
                <w:spacing w:val="-1"/>
                <w:kern w:val="0"/>
                <w:szCs w:val="21"/>
              </w:rPr>
              <w:t>/</w:t>
            </w:r>
            <w:r w:rsidRPr="00FB4D85">
              <w:rPr>
                <w:rFonts w:eastAsia="宋体" w:cstheme="minorHAnsi"/>
                <w:color w:val="172B4D"/>
                <w:spacing w:val="-1"/>
                <w:kern w:val="0"/>
                <w:szCs w:val="21"/>
              </w:rPr>
              <w:t xml:space="preserve"> partial kit</w:t>
            </w:r>
            <w:r>
              <w:rPr>
                <w:rFonts w:eastAsia="宋体" w:cstheme="minorHAnsi"/>
                <w:color w:val="172B4D"/>
                <w:spacing w:val="-1"/>
                <w:kern w:val="0"/>
                <w:szCs w:val="21"/>
              </w:rPr>
              <w:t>/</w:t>
            </w:r>
            <w:r w:rsidRPr="00FB4D85">
              <w:rPr>
                <w:rFonts w:eastAsia="宋体" w:cstheme="minorHAnsi"/>
                <w:color w:val="172B4D"/>
                <w:spacing w:val="-1"/>
                <w:kern w:val="0"/>
                <w:szCs w:val="21"/>
              </w:rPr>
              <w:t>truck stock</w:t>
            </w:r>
            <w:r>
              <w:rPr>
                <w:rFonts w:eastAsia="宋体" w:cstheme="minorHAnsi"/>
                <w:color w:val="172B4D"/>
                <w:spacing w:val="-1"/>
                <w:kern w:val="0"/>
                <w:szCs w:val="21"/>
              </w:rPr>
              <w:t xml:space="preserve"> item</w:t>
            </w:r>
            <w:ins w:id="182" w:author="Bonnie Yang" w:date="2022-10-31T14:36:00Z">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ins>
          </w:p>
        </w:tc>
        <w:tc>
          <w:tcPr>
            <w:tcW w:w="3881" w:type="dxa"/>
            <w:shd w:val="clear" w:color="auto" w:fill="FFFFFF"/>
            <w:tcMar>
              <w:top w:w="120" w:type="dxa"/>
              <w:left w:w="120" w:type="dxa"/>
              <w:bottom w:w="120" w:type="dxa"/>
              <w:right w:w="120" w:type="dxa"/>
            </w:tcMar>
            <w:tcPrChange w:id="183" w:author="Bonnie Yang [2]" w:date="2023-09-30T16:21:00Z">
              <w:tcPr>
                <w:tcW w:w="3516" w:type="dxa"/>
                <w:gridSpan w:val="2"/>
                <w:shd w:val="clear" w:color="auto" w:fill="FFFFFF"/>
                <w:tcMar>
                  <w:top w:w="120" w:type="dxa"/>
                  <w:left w:w="120" w:type="dxa"/>
                  <w:bottom w:w="120" w:type="dxa"/>
                  <w:right w:w="120" w:type="dxa"/>
                </w:tcMar>
              </w:tcPr>
            </w:tcPrChange>
          </w:tcPr>
          <w:p w14:paraId="0CFB3DB0" w14:textId="77777777" w:rsidR="00D92481" w:rsidRPr="003246FF" w:rsidRDefault="00D92481">
            <w:pPr>
              <w:widowControl/>
              <w:jc w:val="left"/>
              <w:rPr>
                <w:rFonts w:eastAsia="宋体" w:cstheme="minorHAnsi"/>
                <w:color w:val="172B4D"/>
                <w:spacing w:val="-1"/>
                <w:kern w:val="0"/>
                <w:szCs w:val="21"/>
              </w:rPr>
            </w:pPr>
          </w:p>
        </w:tc>
      </w:tr>
      <w:tr w:rsidR="004B19BD" w:rsidRPr="003246FF" w14:paraId="132EA966" w14:textId="77777777" w:rsidTr="001A5558">
        <w:trPr>
          <w:trPrChange w:id="184" w:author="Bonnie Yang [2]" w:date="2023-09-30T16:21:00Z">
            <w:trPr>
              <w:gridBefore w:val="4"/>
            </w:trPr>
          </w:trPrChange>
        </w:trPr>
        <w:tc>
          <w:tcPr>
            <w:tcW w:w="0" w:type="auto"/>
            <w:shd w:val="clear" w:color="auto" w:fill="FFFFFF"/>
            <w:tcMar>
              <w:top w:w="120" w:type="dxa"/>
              <w:left w:w="120" w:type="dxa"/>
              <w:bottom w:w="120" w:type="dxa"/>
              <w:right w:w="120" w:type="dxa"/>
            </w:tcMar>
            <w:tcPrChange w:id="185" w:author="Bonnie Yang [2]" w:date="2023-09-30T16:21:00Z">
              <w:tcPr>
                <w:tcW w:w="0" w:type="auto"/>
                <w:shd w:val="clear" w:color="auto" w:fill="FFFFFF"/>
                <w:tcMar>
                  <w:top w:w="120" w:type="dxa"/>
                  <w:left w:w="120" w:type="dxa"/>
                  <w:bottom w:w="120" w:type="dxa"/>
                  <w:right w:w="120" w:type="dxa"/>
                </w:tcMar>
              </w:tcPr>
            </w:tcPrChange>
          </w:tcPr>
          <w:p w14:paraId="6C398E7F" w14:textId="57A6EA1C" w:rsidR="004B19BD" w:rsidRDefault="004B19BD">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hange History</w:t>
            </w:r>
          </w:p>
        </w:tc>
        <w:tc>
          <w:tcPr>
            <w:tcW w:w="4056" w:type="dxa"/>
            <w:shd w:val="clear" w:color="auto" w:fill="FFFFFF"/>
            <w:tcMar>
              <w:top w:w="120" w:type="dxa"/>
              <w:left w:w="120" w:type="dxa"/>
              <w:bottom w:w="120" w:type="dxa"/>
              <w:right w:w="120" w:type="dxa"/>
            </w:tcMar>
            <w:tcPrChange w:id="186" w:author="Bonnie Yang [2]" w:date="2023-09-30T16:21:00Z">
              <w:tcPr>
                <w:tcW w:w="0" w:type="auto"/>
                <w:gridSpan w:val="3"/>
                <w:shd w:val="clear" w:color="auto" w:fill="FFFFFF"/>
                <w:tcMar>
                  <w:top w:w="120" w:type="dxa"/>
                  <w:left w:w="120" w:type="dxa"/>
                  <w:bottom w:w="120" w:type="dxa"/>
                  <w:right w:w="120" w:type="dxa"/>
                </w:tcMar>
              </w:tcPr>
            </w:tcPrChange>
          </w:tcPr>
          <w:p w14:paraId="771C9AD0" w14:textId="5BE94589" w:rsidR="004B19BD" w:rsidRDefault="004B19BD">
            <w:pPr>
              <w:widowControl/>
              <w:jc w:val="left"/>
              <w:rPr>
                <w:rFonts w:eastAsia="宋体" w:cstheme="minorHAnsi"/>
                <w:color w:val="172B4D"/>
                <w:spacing w:val="-1"/>
                <w:kern w:val="0"/>
                <w:szCs w:val="21"/>
              </w:rPr>
            </w:pPr>
            <w:r>
              <w:rPr>
                <w:rFonts w:eastAsia="宋体" w:cstheme="minorHAnsi" w:hint="eastAsia"/>
                <w:color w:val="172B4D"/>
                <w:spacing w:val="-1"/>
                <w:kern w:val="0"/>
                <w:szCs w:val="21"/>
              </w:rPr>
              <w:t>O</w:t>
            </w:r>
            <w:r>
              <w:rPr>
                <w:rFonts w:eastAsia="宋体" w:cstheme="minorHAnsi"/>
                <w:color w:val="172B4D"/>
                <w:spacing w:val="-1"/>
                <w:kern w:val="0"/>
                <w:szCs w:val="21"/>
              </w:rPr>
              <w:t xml:space="preserve">NLY for </w:t>
            </w:r>
            <w:r w:rsidRPr="003246FF">
              <w:rPr>
                <w:rFonts w:eastAsia="宋体" w:cstheme="minorHAnsi"/>
                <w:color w:val="172B4D"/>
                <w:spacing w:val="-1"/>
                <w:kern w:val="0"/>
                <w:szCs w:val="21"/>
              </w:rPr>
              <w:t>original item/truck item</w:t>
            </w:r>
            <w:r>
              <w:rPr>
                <w:rFonts w:eastAsia="宋体" w:cstheme="minorHAnsi"/>
                <w:color w:val="172B4D"/>
                <w:spacing w:val="-1"/>
                <w:kern w:val="0"/>
                <w:szCs w:val="21"/>
              </w:rPr>
              <w:t>/</w:t>
            </w:r>
            <w:r w:rsidRPr="003246FF">
              <w:rPr>
                <w:rFonts w:eastAsia="宋体" w:cstheme="minorHAnsi"/>
                <w:color w:val="172B4D"/>
                <w:spacing w:val="-1"/>
                <w:kern w:val="0"/>
                <w:szCs w:val="21"/>
              </w:rPr>
              <w:t xml:space="preserve"> </w:t>
            </w:r>
            <w:r>
              <w:rPr>
                <w:rFonts w:eastAsia="宋体" w:cstheme="minorHAnsi"/>
                <w:color w:val="172B4D"/>
                <w:spacing w:val="-1"/>
                <w:kern w:val="0"/>
                <w:szCs w:val="21"/>
              </w:rPr>
              <w:t>commissary item/</w:t>
            </w:r>
            <w:r w:rsidRPr="003246FF">
              <w:rPr>
                <w:rFonts w:eastAsia="宋体" w:cstheme="minorHAnsi"/>
                <w:color w:val="172B4D"/>
                <w:spacing w:val="-1"/>
                <w:kern w:val="0"/>
                <w:szCs w:val="21"/>
              </w:rPr>
              <w:t xml:space="preserve">original </w:t>
            </w:r>
            <w:proofErr w:type="spellStart"/>
            <w:r>
              <w:rPr>
                <w:rFonts w:eastAsia="宋体" w:cstheme="minorHAnsi"/>
                <w:color w:val="172B4D"/>
                <w:spacing w:val="-1"/>
                <w:kern w:val="0"/>
                <w:szCs w:val="21"/>
              </w:rPr>
              <w:t>subrecipe</w:t>
            </w:r>
            <w:proofErr w:type="spellEnd"/>
            <w:r>
              <w:rPr>
                <w:rFonts w:eastAsia="宋体" w:cstheme="minorHAnsi"/>
                <w:color w:val="172B4D"/>
                <w:spacing w:val="-1"/>
                <w:kern w:val="0"/>
                <w:szCs w:val="21"/>
              </w:rPr>
              <w:t xml:space="preserve"> </w:t>
            </w:r>
            <w:r w:rsidRPr="003246FF">
              <w:rPr>
                <w:rFonts w:eastAsia="宋体" w:cstheme="minorHAnsi"/>
                <w:color w:val="172B4D"/>
                <w:spacing w:val="-1"/>
                <w:kern w:val="0"/>
                <w:szCs w:val="21"/>
              </w:rPr>
              <w:t>item</w:t>
            </w:r>
            <w:ins w:id="187" w:author="Bonnie Yang" w:date="2022-10-31T14:36:00Z">
              <w:r w:rsidR="004C1D67">
                <w:rPr>
                  <w:rFonts w:eastAsia="宋体" w:cstheme="minorHAnsi" w:hint="eastAsia"/>
                  <w:color w:val="172B4D"/>
                  <w:spacing w:val="-1"/>
                  <w:kern w:val="0"/>
                  <w:szCs w:val="21"/>
                </w:rPr>
                <w:t>/</w:t>
              </w:r>
              <w:r w:rsidR="004C1D67">
                <w:rPr>
                  <w:rFonts w:eastAsia="宋体" w:cstheme="minorHAnsi"/>
                  <w:color w:val="172B4D"/>
                  <w:spacing w:val="-1"/>
                  <w:kern w:val="0"/>
                  <w:szCs w:val="21"/>
                </w:rPr>
                <w:t>preparation item</w:t>
              </w:r>
            </w:ins>
          </w:p>
        </w:tc>
        <w:tc>
          <w:tcPr>
            <w:tcW w:w="3881" w:type="dxa"/>
            <w:shd w:val="clear" w:color="auto" w:fill="FFFFFF"/>
            <w:tcMar>
              <w:top w:w="120" w:type="dxa"/>
              <w:left w:w="120" w:type="dxa"/>
              <w:bottom w:w="120" w:type="dxa"/>
              <w:right w:w="120" w:type="dxa"/>
            </w:tcMar>
            <w:tcPrChange w:id="188" w:author="Bonnie Yang [2]" w:date="2023-09-30T16:21:00Z">
              <w:tcPr>
                <w:tcW w:w="3516" w:type="dxa"/>
                <w:gridSpan w:val="2"/>
                <w:shd w:val="clear" w:color="auto" w:fill="FFFFFF"/>
                <w:tcMar>
                  <w:top w:w="120" w:type="dxa"/>
                  <w:left w:w="120" w:type="dxa"/>
                  <w:bottom w:w="120" w:type="dxa"/>
                  <w:right w:w="120" w:type="dxa"/>
                </w:tcMar>
              </w:tcPr>
            </w:tcPrChange>
          </w:tcPr>
          <w:p w14:paraId="1F6C275C" w14:textId="77777777" w:rsidR="004B19BD" w:rsidRPr="003246FF" w:rsidRDefault="004B19BD">
            <w:pPr>
              <w:widowControl/>
              <w:jc w:val="left"/>
              <w:rPr>
                <w:rFonts w:eastAsia="宋体" w:cstheme="minorHAnsi"/>
                <w:color w:val="172B4D"/>
                <w:spacing w:val="-1"/>
                <w:kern w:val="0"/>
                <w:szCs w:val="21"/>
              </w:rPr>
            </w:pPr>
          </w:p>
        </w:tc>
      </w:tr>
      <w:tr w:rsidR="001A5558" w:rsidRPr="003246FF" w14:paraId="6D3637C4" w14:textId="77777777" w:rsidTr="001A5558">
        <w:tblPrEx>
          <w:tblPrExChange w:id="189" w:author="Bonnie Yang [2]" w:date="2023-09-30T16:21:00Z">
            <w:tblPrEx>
              <w:tblW w:w="10491" w:type="dxa"/>
            </w:tblPrEx>
          </w:tblPrExChange>
        </w:tblPrEx>
        <w:trPr>
          <w:ins w:id="190" w:author="Bonnie Yang [2]" w:date="2023-09-30T16:21:00Z"/>
          <w:trPrChange w:id="191" w:author="Bonnie Yang [2]" w:date="2023-09-30T16:21:00Z">
            <w:trPr>
              <w:gridBefore w:val="4"/>
              <w:gridAfter w:val="0"/>
            </w:trPr>
          </w:trPrChange>
        </w:trPr>
        <w:tc>
          <w:tcPr>
            <w:tcW w:w="0" w:type="auto"/>
            <w:shd w:val="clear" w:color="auto" w:fill="FFFFFF"/>
            <w:tcMar>
              <w:top w:w="120" w:type="dxa"/>
              <w:left w:w="120" w:type="dxa"/>
              <w:bottom w:w="120" w:type="dxa"/>
              <w:right w:w="120" w:type="dxa"/>
            </w:tcMar>
            <w:tcPrChange w:id="192" w:author="Bonnie Yang [2]" w:date="2023-09-30T16:21:00Z">
              <w:tcPr>
                <w:tcW w:w="0" w:type="auto"/>
                <w:shd w:val="clear" w:color="auto" w:fill="FFFFFF"/>
                <w:tcMar>
                  <w:top w:w="120" w:type="dxa"/>
                  <w:left w:w="120" w:type="dxa"/>
                  <w:bottom w:w="120" w:type="dxa"/>
                  <w:right w:w="120" w:type="dxa"/>
                </w:tcMar>
              </w:tcPr>
            </w:tcPrChange>
          </w:tcPr>
          <w:p w14:paraId="16F364A7" w14:textId="09F683DA" w:rsidR="001A5558" w:rsidRDefault="001A5558">
            <w:pPr>
              <w:widowControl/>
              <w:jc w:val="left"/>
              <w:rPr>
                <w:ins w:id="193" w:author="Bonnie Yang [2]" w:date="2023-09-30T16:21:00Z"/>
                <w:rFonts w:eastAsia="宋体" w:cstheme="minorHAnsi"/>
                <w:color w:val="172B4D"/>
                <w:spacing w:val="-1"/>
                <w:kern w:val="0"/>
                <w:szCs w:val="21"/>
              </w:rPr>
            </w:pPr>
            <w:ins w:id="194" w:author="Bonnie Yang [2]" w:date="2023-09-30T16:21: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056" w:type="dxa"/>
            <w:shd w:val="clear" w:color="auto" w:fill="FFFFFF"/>
            <w:tcMar>
              <w:top w:w="120" w:type="dxa"/>
              <w:left w:w="120" w:type="dxa"/>
              <w:bottom w:w="120" w:type="dxa"/>
              <w:right w:w="120" w:type="dxa"/>
            </w:tcMar>
            <w:tcPrChange w:id="195" w:author="Bonnie Yang [2]" w:date="2023-09-30T16:21:00Z">
              <w:tcPr>
                <w:tcW w:w="4106" w:type="dxa"/>
                <w:shd w:val="clear" w:color="auto" w:fill="FFFFFF"/>
                <w:tcMar>
                  <w:top w:w="120" w:type="dxa"/>
                  <w:left w:w="120" w:type="dxa"/>
                  <w:bottom w:w="120" w:type="dxa"/>
                  <w:right w:w="120" w:type="dxa"/>
                </w:tcMar>
              </w:tcPr>
            </w:tcPrChange>
          </w:tcPr>
          <w:p w14:paraId="12690C33" w14:textId="2DE6D48C" w:rsidR="001A5558" w:rsidRDefault="001A5558">
            <w:pPr>
              <w:widowControl/>
              <w:jc w:val="left"/>
              <w:rPr>
                <w:ins w:id="196" w:author="Bonnie Yang [2]" w:date="2023-09-30T16:21:00Z"/>
                <w:rFonts w:eastAsia="宋体" w:cstheme="minorHAnsi"/>
                <w:color w:val="172B4D"/>
                <w:spacing w:val="-1"/>
                <w:kern w:val="0"/>
                <w:szCs w:val="21"/>
              </w:rPr>
            </w:pPr>
            <w:ins w:id="197" w:author="Bonnie Yang [2]" w:date="2023-09-30T16:21:00Z">
              <w:r>
                <w:rPr>
                  <w:rFonts w:eastAsia="宋体" w:cstheme="minorHAnsi" w:hint="eastAsia"/>
                  <w:color w:val="172B4D"/>
                  <w:spacing w:val="-1"/>
                  <w:kern w:val="0"/>
                  <w:szCs w:val="21"/>
                </w:rPr>
                <w:t>F</w:t>
              </w:r>
              <w:r>
                <w:rPr>
                  <w:rFonts w:eastAsia="宋体" w:cstheme="minorHAnsi"/>
                  <w:color w:val="172B4D"/>
                  <w:spacing w:val="-1"/>
                  <w:kern w:val="0"/>
                  <w:szCs w:val="21"/>
                </w:rPr>
                <w:t>or all types of items</w:t>
              </w:r>
            </w:ins>
          </w:p>
        </w:tc>
        <w:tc>
          <w:tcPr>
            <w:tcW w:w="3881" w:type="dxa"/>
            <w:shd w:val="clear" w:color="auto" w:fill="FFFFFF"/>
            <w:tcMar>
              <w:top w:w="120" w:type="dxa"/>
              <w:left w:w="120" w:type="dxa"/>
              <w:bottom w:w="120" w:type="dxa"/>
              <w:right w:w="120" w:type="dxa"/>
            </w:tcMar>
            <w:tcPrChange w:id="198" w:author="Bonnie Yang [2]" w:date="2023-09-30T16:21:00Z">
              <w:tcPr>
                <w:tcW w:w="3943" w:type="dxa"/>
                <w:shd w:val="clear" w:color="auto" w:fill="FFFFFF"/>
                <w:tcMar>
                  <w:top w:w="120" w:type="dxa"/>
                  <w:left w:w="120" w:type="dxa"/>
                  <w:bottom w:w="120" w:type="dxa"/>
                  <w:right w:w="120" w:type="dxa"/>
                </w:tcMar>
              </w:tcPr>
            </w:tcPrChange>
          </w:tcPr>
          <w:p w14:paraId="6305B679" w14:textId="77777777" w:rsidR="001A5558" w:rsidRPr="003246FF" w:rsidRDefault="001A5558">
            <w:pPr>
              <w:widowControl/>
              <w:jc w:val="left"/>
              <w:rPr>
                <w:ins w:id="199" w:author="Bonnie Yang [2]" w:date="2023-09-30T16:21:00Z"/>
                <w:rFonts w:eastAsia="宋体" w:cstheme="minorHAnsi"/>
                <w:color w:val="172B4D"/>
                <w:spacing w:val="-1"/>
                <w:kern w:val="0"/>
                <w:szCs w:val="21"/>
              </w:rPr>
            </w:pPr>
          </w:p>
        </w:tc>
      </w:tr>
    </w:tbl>
    <w:p w14:paraId="55EBE4FF" w14:textId="410EAB93" w:rsidR="00630EB7" w:rsidRDefault="00630EB7" w:rsidP="00630EB7"/>
    <w:tbl>
      <w:tblPr>
        <w:tblW w:w="8924"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27"/>
        <w:gridCol w:w="2410"/>
        <w:gridCol w:w="4387"/>
      </w:tblGrid>
      <w:tr w:rsidR="00125082" w:rsidRPr="003246FF" w14:paraId="0DCEA922" w14:textId="77777777" w:rsidTr="00E55905">
        <w:trPr>
          <w:trHeight w:val="35"/>
        </w:trPr>
        <w:tc>
          <w:tcPr>
            <w:tcW w:w="2127" w:type="dxa"/>
            <w:shd w:val="clear" w:color="auto" w:fill="5B9BD5" w:themeFill="accent5"/>
            <w:tcMar>
              <w:top w:w="0" w:type="dxa"/>
              <w:left w:w="0" w:type="dxa"/>
              <w:bottom w:w="0" w:type="dxa"/>
              <w:right w:w="0" w:type="dxa"/>
            </w:tcMar>
            <w:hideMark/>
          </w:tcPr>
          <w:p w14:paraId="517D4EAF" w14:textId="4D131BD7" w:rsidR="00125082" w:rsidRPr="003246FF" w:rsidRDefault="00125082" w:rsidP="00125082">
            <w:pPr>
              <w:widowControl/>
              <w:jc w:val="center"/>
              <w:rPr>
                <w:rFonts w:eastAsia="宋体" w:cstheme="minorHAnsi"/>
                <w:color w:val="FFFFFF" w:themeColor="background1"/>
                <w:spacing w:val="-1"/>
                <w:kern w:val="0"/>
                <w:szCs w:val="21"/>
              </w:rPr>
            </w:pPr>
            <w:r w:rsidRPr="003246FF">
              <w:rPr>
                <w:rFonts w:eastAsia="宋体" w:cstheme="minorHAnsi"/>
                <w:b/>
                <w:bCs/>
                <w:color w:val="FFFFFF" w:themeColor="background1"/>
                <w:spacing w:val="-1"/>
                <w:kern w:val="0"/>
                <w:szCs w:val="21"/>
              </w:rPr>
              <w:t>Item Type</w:t>
            </w:r>
          </w:p>
        </w:tc>
        <w:tc>
          <w:tcPr>
            <w:tcW w:w="2410" w:type="dxa"/>
            <w:shd w:val="clear" w:color="auto" w:fill="5B9BD5" w:themeFill="accent5"/>
          </w:tcPr>
          <w:p w14:paraId="487B034A" w14:textId="2B23EE12" w:rsidR="00125082" w:rsidRDefault="00125082" w:rsidP="00125082">
            <w:pPr>
              <w:widowControl/>
              <w:jc w:val="center"/>
              <w:rPr>
                <w:rFonts w:eastAsia="宋体" w:cstheme="minorHAnsi"/>
                <w:b/>
                <w:bCs/>
                <w:color w:val="FFFFFF" w:themeColor="background1"/>
                <w:spacing w:val="-1"/>
                <w:kern w:val="0"/>
                <w:szCs w:val="21"/>
              </w:rPr>
            </w:pPr>
            <w:r>
              <w:rPr>
                <w:rFonts w:eastAsia="宋体" w:cstheme="minorHAnsi"/>
                <w:b/>
                <w:bCs/>
                <w:color w:val="FFFFFF" w:themeColor="background1"/>
                <w:spacing w:val="-1"/>
                <w:kern w:val="0"/>
                <w:szCs w:val="21"/>
              </w:rPr>
              <w:t>Basic Information Tab</w:t>
            </w:r>
          </w:p>
        </w:tc>
        <w:tc>
          <w:tcPr>
            <w:tcW w:w="4387" w:type="dxa"/>
            <w:shd w:val="clear" w:color="auto" w:fill="5B9BD5" w:themeFill="accent5"/>
          </w:tcPr>
          <w:p w14:paraId="35BEBBA8" w14:textId="418C8384" w:rsidR="00125082" w:rsidRPr="003246FF" w:rsidRDefault="00125082" w:rsidP="00125082">
            <w:pPr>
              <w:widowControl/>
              <w:jc w:val="center"/>
              <w:rPr>
                <w:rFonts w:eastAsia="宋体" w:cstheme="minorHAnsi"/>
                <w:b/>
                <w:bCs/>
                <w:color w:val="FFFFFF" w:themeColor="background1"/>
                <w:spacing w:val="-1"/>
                <w:kern w:val="0"/>
                <w:szCs w:val="21"/>
              </w:rPr>
            </w:pPr>
            <w:r>
              <w:rPr>
                <w:rFonts w:eastAsia="宋体" w:cstheme="minorHAnsi" w:hint="eastAsia"/>
                <w:b/>
                <w:bCs/>
                <w:color w:val="FFFFFF" w:themeColor="background1"/>
                <w:spacing w:val="-1"/>
                <w:kern w:val="0"/>
                <w:szCs w:val="21"/>
              </w:rPr>
              <w:t>E</w:t>
            </w:r>
            <w:r>
              <w:rPr>
                <w:rFonts w:eastAsia="宋体" w:cstheme="minorHAnsi"/>
                <w:b/>
                <w:bCs/>
                <w:color w:val="FFFFFF" w:themeColor="background1"/>
                <w:spacing w:val="-1"/>
                <w:kern w:val="0"/>
                <w:szCs w:val="21"/>
              </w:rPr>
              <w:t>RP Item Information Tab</w:t>
            </w:r>
          </w:p>
        </w:tc>
      </w:tr>
      <w:tr w:rsidR="00125082" w:rsidRPr="003246FF" w14:paraId="2F1906D2" w14:textId="77777777" w:rsidTr="00E55905">
        <w:tc>
          <w:tcPr>
            <w:tcW w:w="2127" w:type="dxa"/>
            <w:shd w:val="clear" w:color="auto" w:fill="FFFFFF"/>
            <w:tcMar>
              <w:top w:w="120" w:type="dxa"/>
              <w:left w:w="120" w:type="dxa"/>
              <w:bottom w:w="120" w:type="dxa"/>
              <w:right w:w="120" w:type="dxa"/>
            </w:tcMar>
          </w:tcPr>
          <w:p w14:paraId="4C3B2D88" w14:textId="0185D38B" w:rsidR="00125082" w:rsidRPr="003246FF"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Ingre</w:t>
            </w:r>
            <w:r>
              <w:rPr>
                <w:rFonts w:eastAsia="宋体" w:cstheme="minorHAnsi"/>
                <w:color w:val="172B4D"/>
                <w:spacing w:val="-1"/>
                <w:kern w:val="0"/>
                <w:szCs w:val="21"/>
              </w:rPr>
              <w:t>dient</w:t>
            </w:r>
          </w:p>
        </w:tc>
        <w:tc>
          <w:tcPr>
            <w:tcW w:w="2410" w:type="dxa"/>
            <w:shd w:val="clear" w:color="auto" w:fill="FFFFFF"/>
          </w:tcPr>
          <w:p w14:paraId="1C70E1F0" w14:textId="6E403F74" w:rsidR="00125082" w:rsidRDefault="00125082" w:rsidP="00125082">
            <w:pPr>
              <w:widowControl/>
              <w:jc w:val="left"/>
              <w:rPr>
                <w:ins w:id="200" w:author="Bonnie Yang" w:date="2022-11-02T18:29:00Z"/>
                <w:rFonts w:eastAsia="宋体" w:cstheme="minorHAnsi"/>
                <w:color w:val="172B4D"/>
                <w:spacing w:val="-1"/>
                <w:kern w:val="0"/>
                <w:szCs w:val="21"/>
              </w:rPr>
            </w:pPr>
            <w:r w:rsidRPr="003246FF">
              <w:rPr>
                <w:rFonts w:eastAsia="宋体" w:cstheme="minorHAnsi"/>
                <w:color w:val="172B4D"/>
                <w:spacing w:val="-1"/>
                <w:kern w:val="0"/>
                <w:szCs w:val="21"/>
              </w:rPr>
              <w:t>Basic Information</w:t>
            </w:r>
          </w:p>
          <w:p w14:paraId="31CF498A" w14:textId="64414279" w:rsidR="00967AF0" w:rsidRDefault="00967AF0" w:rsidP="00125082">
            <w:pPr>
              <w:widowControl/>
              <w:jc w:val="left"/>
              <w:rPr>
                <w:rFonts w:eastAsia="宋体" w:cstheme="minorHAnsi"/>
                <w:color w:val="172B4D"/>
                <w:spacing w:val="-1"/>
                <w:kern w:val="0"/>
                <w:szCs w:val="21"/>
              </w:rPr>
            </w:pPr>
            <w:ins w:id="201" w:author="Bonnie Yang" w:date="2022-11-02T18:29:00Z">
              <w:r w:rsidRPr="003246FF">
                <w:rPr>
                  <w:rFonts w:eastAsia="宋体" w:cstheme="minorHAnsi"/>
                  <w:color w:val="172B4D"/>
                  <w:spacing w:val="-1"/>
                  <w:kern w:val="0"/>
                  <w:szCs w:val="21"/>
                </w:rPr>
                <w:t>Attributes</w:t>
              </w:r>
            </w:ins>
          </w:p>
          <w:p w14:paraId="31986CE9" w14:textId="77777777"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Cooking and Preparations</w:t>
            </w:r>
          </w:p>
          <w:p w14:paraId="3F96ED61" w14:textId="77777777" w:rsidR="00125082" w:rsidRPr="002E18EC" w:rsidRDefault="00125082" w:rsidP="00125082">
            <w:pPr>
              <w:widowControl/>
              <w:jc w:val="left"/>
              <w:rPr>
                <w:ins w:id="202" w:author="Bonnie Yang" w:date="2023-06-26T16:40:00Z"/>
                <w:rFonts w:eastAsia="宋体" w:cstheme="minorHAnsi"/>
                <w:color w:val="172B4D"/>
                <w:spacing w:val="-1"/>
                <w:kern w:val="0"/>
                <w:szCs w:val="21"/>
                <w:rPrChange w:id="203" w:author="Daisy Lan" w:date="2023-07-21T09:43:00Z">
                  <w:rPr>
                    <w:ins w:id="204" w:author="Bonnie Yang" w:date="2023-06-26T16:40:00Z"/>
                    <w:rFonts w:eastAsia="宋体" w:cstheme="minorHAnsi"/>
                    <w:color w:val="172B4D"/>
                    <w:spacing w:val="-1"/>
                    <w:kern w:val="0"/>
                    <w:szCs w:val="21"/>
                    <w:lang w:val="fr-FR"/>
                  </w:rPr>
                </w:rPrChange>
              </w:rPr>
            </w:pPr>
            <w:r w:rsidRPr="002E18EC">
              <w:rPr>
                <w:rFonts w:eastAsia="宋体" w:cstheme="minorHAnsi"/>
                <w:color w:val="172B4D"/>
                <w:spacing w:val="-1"/>
                <w:kern w:val="0"/>
                <w:szCs w:val="21"/>
              </w:rPr>
              <w:t>Vendor Items</w:t>
            </w:r>
          </w:p>
          <w:p w14:paraId="1C1D67B3" w14:textId="3C2E52A5" w:rsidR="00125082" w:rsidRPr="002E18EC" w:rsidRDefault="00A22A24" w:rsidP="00125082">
            <w:pPr>
              <w:widowControl/>
              <w:jc w:val="left"/>
              <w:rPr>
                <w:rFonts w:eastAsia="宋体" w:cstheme="minorHAnsi"/>
                <w:color w:val="172B4D"/>
                <w:spacing w:val="-1"/>
                <w:kern w:val="0"/>
                <w:szCs w:val="21"/>
              </w:rPr>
            </w:pPr>
            <w:r w:rsidRPr="00A22A24">
              <w:rPr>
                <w:rFonts w:eastAsia="宋体" w:cstheme="minorHAnsi"/>
                <w:color w:val="172B4D"/>
                <w:spacing w:val="-1"/>
                <w:kern w:val="0"/>
                <w:szCs w:val="21"/>
              </w:rPr>
              <w:t xml:space="preserve">Procurement </w:t>
            </w:r>
            <w:proofErr w:type="spellStart"/>
            <w:r w:rsidRPr="00A22A24">
              <w:rPr>
                <w:rFonts w:eastAsia="宋体" w:cstheme="minorHAnsi"/>
                <w:color w:val="172B4D"/>
                <w:spacing w:val="-1"/>
                <w:kern w:val="0"/>
                <w:szCs w:val="21"/>
              </w:rPr>
              <w:t>Specs</w:t>
            </w:r>
            <w:r w:rsidR="00125082" w:rsidRPr="002E18EC">
              <w:rPr>
                <w:rFonts w:eastAsia="宋体" w:cstheme="minorHAnsi"/>
                <w:color w:val="172B4D"/>
                <w:spacing w:val="-1"/>
                <w:kern w:val="0"/>
                <w:szCs w:val="21"/>
              </w:rPr>
              <w:t>Nutrition</w:t>
            </w:r>
            <w:proofErr w:type="spellEnd"/>
            <w:r w:rsidR="00125082" w:rsidRPr="002E18EC">
              <w:rPr>
                <w:rFonts w:eastAsia="宋体" w:cstheme="minorHAnsi"/>
                <w:color w:val="172B4D"/>
                <w:spacing w:val="-1"/>
                <w:kern w:val="0"/>
                <w:szCs w:val="21"/>
              </w:rPr>
              <w:t xml:space="preserve"> &amp; Allergens</w:t>
            </w:r>
          </w:p>
          <w:p w14:paraId="79B13A50" w14:textId="77777777" w:rsidR="00125082" w:rsidRPr="0039676E" w:rsidRDefault="00125082" w:rsidP="00125082">
            <w:pPr>
              <w:widowControl/>
              <w:jc w:val="left"/>
              <w:rPr>
                <w:rFonts w:eastAsia="宋体" w:cstheme="minorHAnsi"/>
                <w:color w:val="172B4D"/>
                <w:spacing w:val="-1"/>
                <w:kern w:val="0"/>
                <w:szCs w:val="21"/>
                <w:lang w:val="fr-FR"/>
                <w:rPrChange w:id="205"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06" w:author="Daisy Lan" w:date="2023-06-14T10:44:00Z">
                  <w:rPr>
                    <w:rFonts w:eastAsia="宋体" w:cstheme="minorHAnsi"/>
                    <w:color w:val="172B4D"/>
                    <w:spacing w:val="-1"/>
                    <w:kern w:val="0"/>
                    <w:szCs w:val="21"/>
                  </w:rPr>
                </w:rPrChange>
              </w:rPr>
              <w:t>Unit Conversions</w:t>
            </w:r>
          </w:p>
          <w:p w14:paraId="1F1710D7" w14:textId="77777777" w:rsidR="00125082" w:rsidRPr="002E18EC" w:rsidRDefault="00125082" w:rsidP="00125082">
            <w:pPr>
              <w:widowControl/>
              <w:jc w:val="left"/>
              <w:rPr>
                <w:rFonts w:eastAsia="宋体" w:cstheme="minorHAnsi"/>
                <w:color w:val="172B4D"/>
                <w:spacing w:val="-1"/>
                <w:kern w:val="0"/>
                <w:szCs w:val="21"/>
                <w:lang w:val="fr-FR"/>
                <w:rPrChange w:id="207" w:author="Daisy Lan" w:date="2023-07-21T09:43:00Z">
                  <w:rPr>
                    <w:rFonts w:eastAsia="宋体" w:cstheme="minorHAnsi"/>
                    <w:color w:val="172B4D"/>
                    <w:spacing w:val="-1"/>
                    <w:kern w:val="0"/>
                    <w:szCs w:val="21"/>
                  </w:rPr>
                </w:rPrChange>
              </w:rPr>
            </w:pPr>
            <w:r w:rsidRPr="002E18EC">
              <w:rPr>
                <w:rFonts w:eastAsia="宋体" w:cstheme="minorHAnsi"/>
                <w:color w:val="172B4D"/>
                <w:spacing w:val="-1"/>
                <w:kern w:val="0"/>
                <w:szCs w:val="21"/>
                <w:lang w:val="fr-FR"/>
                <w:rPrChange w:id="208" w:author="Daisy Lan" w:date="2023-07-21T09:43:00Z">
                  <w:rPr>
                    <w:rFonts w:eastAsia="宋体" w:cstheme="minorHAnsi"/>
                    <w:color w:val="172B4D"/>
                    <w:spacing w:val="-1"/>
                    <w:kern w:val="0"/>
                    <w:szCs w:val="21"/>
                  </w:rPr>
                </w:rPrChange>
              </w:rPr>
              <w:t>Items</w:t>
            </w:r>
          </w:p>
          <w:p w14:paraId="52EDD2A9" w14:textId="77777777" w:rsidR="00125082" w:rsidRPr="002E18EC" w:rsidRDefault="00125082" w:rsidP="00125082">
            <w:pPr>
              <w:widowControl/>
              <w:jc w:val="left"/>
              <w:rPr>
                <w:rFonts w:eastAsia="宋体" w:cstheme="minorHAnsi"/>
                <w:color w:val="172B4D"/>
                <w:spacing w:val="-1"/>
                <w:kern w:val="0"/>
                <w:szCs w:val="21"/>
                <w:lang w:val="fr-FR"/>
                <w:rPrChange w:id="209" w:author="Daisy Lan" w:date="2023-07-21T09:43:00Z">
                  <w:rPr>
                    <w:rFonts w:eastAsia="宋体" w:cstheme="minorHAnsi"/>
                    <w:color w:val="172B4D"/>
                    <w:spacing w:val="-1"/>
                    <w:kern w:val="0"/>
                    <w:szCs w:val="21"/>
                  </w:rPr>
                </w:rPrChange>
              </w:rPr>
            </w:pPr>
            <w:r w:rsidRPr="002E18EC">
              <w:rPr>
                <w:rFonts w:eastAsia="宋体" w:cstheme="minorHAnsi"/>
                <w:color w:val="172B4D"/>
                <w:spacing w:val="-1"/>
                <w:kern w:val="0"/>
                <w:szCs w:val="21"/>
                <w:lang w:val="fr-FR"/>
                <w:rPrChange w:id="210" w:author="Daisy Lan" w:date="2023-07-21T09:43:00Z">
                  <w:rPr>
                    <w:rFonts w:eastAsia="宋体" w:cstheme="minorHAnsi"/>
                    <w:color w:val="172B4D"/>
                    <w:spacing w:val="-1"/>
                    <w:kern w:val="0"/>
                    <w:szCs w:val="21"/>
                  </w:rPr>
                </w:rPrChange>
              </w:rPr>
              <w:t>Component Usage</w:t>
            </w:r>
          </w:p>
          <w:p w14:paraId="08B76CF9" w14:textId="77777777" w:rsidR="00125082" w:rsidRPr="002E18EC" w:rsidRDefault="00125082" w:rsidP="00125082">
            <w:pPr>
              <w:widowControl/>
              <w:jc w:val="left"/>
              <w:rPr>
                <w:rFonts w:eastAsia="宋体" w:cstheme="minorHAnsi"/>
                <w:color w:val="172B4D"/>
                <w:spacing w:val="-1"/>
                <w:kern w:val="0"/>
                <w:szCs w:val="21"/>
                <w:lang w:val="fr-FR"/>
                <w:rPrChange w:id="211" w:author="Daisy Lan" w:date="2023-07-21T09:43:00Z">
                  <w:rPr>
                    <w:rFonts w:eastAsia="宋体" w:cstheme="minorHAnsi"/>
                    <w:color w:val="172B4D"/>
                    <w:spacing w:val="-1"/>
                    <w:kern w:val="0"/>
                    <w:szCs w:val="21"/>
                  </w:rPr>
                </w:rPrChange>
              </w:rPr>
            </w:pPr>
            <w:ins w:id="212" w:author="Bonnie Yang" w:date="2022-09-07T16:07:00Z">
              <w:r w:rsidRPr="002E18EC">
                <w:rPr>
                  <w:rFonts w:eastAsia="宋体" w:cstheme="minorHAnsi"/>
                  <w:color w:val="172B4D"/>
                  <w:spacing w:val="-1"/>
                  <w:kern w:val="0"/>
                  <w:szCs w:val="21"/>
                  <w:lang w:val="fr-FR"/>
                  <w:rPrChange w:id="213" w:author="Daisy Lan" w:date="2023-07-21T09:43:00Z">
                    <w:rPr>
                      <w:rFonts w:eastAsia="宋体" w:cstheme="minorHAnsi"/>
                      <w:color w:val="172B4D"/>
                      <w:spacing w:val="-1"/>
                      <w:kern w:val="0"/>
                      <w:szCs w:val="21"/>
                    </w:rPr>
                  </w:rPrChange>
                </w:rPr>
                <w:t>Versions</w:t>
              </w:r>
            </w:ins>
          </w:p>
          <w:p w14:paraId="6AC4E575" w14:textId="77777777" w:rsidR="00125082" w:rsidRPr="002E18EC" w:rsidRDefault="00125082" w:rsidP="00125082">
            <w:pPr>
              <w:widowControl/>
              <w:jc w:val="left"/>
              <w:rPr>
                <w:rFonts w:eastAsia="宋体" w:cstheme="minorHAnsi"/>
                <w:color w:val="172B4D"/>
                <w:spacing w:val="-1"/>
                <w:kern w:val="0"/>
                <w:szCs w:val="21"/>
                <w:lang w:val="fr-FR"/>
                <w:rPrChange w:id="214" w:author="Daisy Lan" w:date="2023-07-21T09:43:00Z">
                  <w:rPr>
                    <w:rFonts w:eastAsia="宋体" w:cstheme="minorHAnsi"/>
                    <w:color w:val="172B4D"/>
                    <w:spacing w:val="-1"/>
                    <w:kern w:val="0"/>
                    <w:szCs w:val="21"/>
                  </w:rPr>
                </w:rPrChange>
              </w:rPr>
            </w:pPr>
          </w:p>
        </w:tc>
        <w:tc>
          <w:tcPr>
            <w:tcW w:w="4387" w:type="dxa"/>
            <w:shd w:val="clear" w:color="auto" w:fill="FFFFFF"/>
          </w:tcPr>
          <w:p w14:paraId="7FF68B35" w14:textId="7DB1460C"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785CE344"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0D93C0EC" w14:textId="1E879720"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0BCB8921" w14:textId="77777777"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Supplier Items</w:t>
            </w:r>
          </w:p>
          <w:p w14:paraId="1BB75BC1" w14:textId="77777777"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Usage</w:t>
            </w:r>
          </w:p>
          <w:p w14:paraId="5DD9BB92" w14:textId="6447BF4C" w:rsidR="00125082" w:rsidRPr="008D1BD7"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tc>
      </w:tr>
      <w:tr w:rsidR="00125082" w:rsidRPr="003246FF" w14:paraId="7564D067" w14:textId="77777777" w:rsidTr="00E55905">
        <w:tc>
          <w:tcPr>
            <w:tcW w:w="2127" w:type="dxa"/>
            <w:shd w:val="clear" w:color="auto" w:fill="FFFFFF"/>
            <w:tcMar>
              <w:top w:w="120" w:type="dxa"/>
              <w:left w:w="120" w:type="dxa"/>
              <w:bottom w:w="120" w:type="dxa"/>
              <w:right w:w="120" w:type="dxa"/>
            </w:tcMar>
          </w:tcPr>
          <w:p w14:paraId="6E27738A" w14:textId="1F6D84E8" w:rsidR="00125082" w:rsidRPr="003246FF"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ommissary</w:t>
            </w:r>
            <w:ins w:id="215" w:author="Bonnie Yang" w:date="2023-01-06T16:01:00Z">
              <w:r w:rsidR="00F36547">
                <w:rPr>
                  <w:rFonts w:eastAsia="宋体" w:cstheme="minorHAnsi"/>
                  <w:color w:val="172B4D"/>
                  <w:spacing w:val="-1"/>
                  <w:kern w:val="0"/>
                  <w:szCs w:val="21"/>
                </w:rPr>
                <w:t>-commissary</w:t>
              </w:r>
            </w:ins>
          </w:p>
        </w:tc>
        <w:tc>
          <w:tcPr>
            <w:tcW w:w="2410" w:type="dxa"/>
            <w:shd w:val="clear" w:color="auto" w:fill="FFFFFF"/>
          </w:tcPr>
          <w:p w14:paraId="7FDC3C2F" w14:textId="77777777" w:rsidR="00125082" w:rsidRPr="0039676E" w:rsidRDefault="00125082" w:rsidP="00125082">
            <w:pPr>
              <w:widowControl/>
              <w:jc w:val="left"/>
              <w:rPr>
                <w:rFonts w:eastAsia="宋体" w:cstheme="minorHAnsi"/>
                <w:color w:val="172B4D"/>
                <w:spacing w:val="-1"/>
                <w:kern w:val="0"/>
                <w:szCs w:val="21"/>
                <w:lang w:val="fr-FR"/>
                <w:rPrChange w:id="216"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17" w:author="Daisy Lan" w:date="2023-06-14T10:44:00Z">
                  <w:rPr>
                    <w:rFonts w:eastAsia="宋体" w:cstheme="minorHAnsi"/>
                    <w:color w:val="172B4D"/>
                    <w:spacing w:val="-1"/>
                    <w:kern w:val="0"/>
                    <w:szCs w:val="21"/>
                  </w:rPr>
                </w:rPrChange>
              </w:rPr>
              <w:t>Basic Information</w:t>
            </w:r>
          </w:p>
          <w:p w14:paraId="3EFDCBF6" w14:textId="3FF03114" w:rsidR="00125082" w:rsidRPr="0039676E" w:rsidRDefault="00125082" w:rsidP="00125082">
            <w:pPr>
              <w:widowControl/>
              <w:jc w:val="left"/>
              <w:rPr>
                <w:rFonts w:eastAsia="宋体" w:cstheme="minorHAnsi"/>
                <w:color w:val="172B4D"/>
                <w:spacing w:val="-1"/>
                <w:kern w:val="0"/>
                <w:szCs w:val="21"/>
                <w:lang w:val="fr-FR"/>
                <w:rPrChange w:id="218"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19" w:author="Daisy Lan" w:date="2023-06-14T10:44:00Z">
                  <w:rPr>
                    <w:rFonts w:eastAsia="宋体" w:cstheme="minorHAnsi"/>
                    <w:color w:val="172B4D"/>
                    <w:spacing w:val="-1"/>
                    <w:kern w:val="0"/>
                    <w:szCs w:val="21"/>
                  </w:rPr>
                </w:rPrChange>
              </w:rPr>
              <w:t>Component</w:t>
            </w:r>
          </w:p>
          <w:p w14:paraId="7C97A25B" w14:textId="622B40E8" w:rsidR="006A57B7" w:rsidRPr="0039676E" w:rsidRDefault="006A57B7" w:rsidP="00125082">
            <w:pPr>
              <w:widowControl/>
              <w:jc w:val="left"/>
              <w:rPr>
                <w:ins w:id="220" w:author="Bonnie Yang" w:date="2022-11-02T18:29:00Z"/>
                <w:lang w:val="fr-FR"/>
                <w:rPrChange w:id="221" w:author="Daisy Lan" w:date="2023-06-14T10:44:00Z">
                  <w:rPr>
                    <w:ins w:id="222" w:author="Bonnie Yang" w:date="2022-11-02T18:29:00Z"/>
                  </w:rPr>
                </w:rPrChange>
              </w:rPr>
            </w:pPr>
            <w:proofErr w:type="spellStart"/>
            <w:r w:rsidRPr="0039676E">
              <w:rPr>
                <w:lang w:val="fr-FR"/>
                <w:rPrChange w:id="223" w:author="Daisy Lan" w:date="2023-06-14T10:44:00Z">
                  <w:rPr/>
                </w:rPrChange>
              </w:rPr>
              <w:t>Procedure</w:t>
            </w:r>
            <w:proofErr w:type="spellEnd"/>
          </w:p>
          <w:p w14:paraId="3065E8C3" w14:textId="717486BC" w:rsidR="00967AF0" w:rsidRPr="0039676E" w:rsidRDefault="00967AF0" w:rsidP="00125082">
            <w:pPr>
              <w:widowControl/>
              <w:jc w:val="left"/>
              <w:rPr>
                <w:rFonts w:eastAsia="宋体" w:cstheme="minorHAnsi"/>
                <w:color w:val="172B4D"/>
                <w:spacing w:val="-1"/>
                <w:kern w:val="0"/>
                <w:szCs w:val="21"/>
                <w:lang w:val="fr-FR"/>
                <w:rPrChange w:id="224" w:author="Daisy Lan" w:date="2023-06-14T10:44:00Z">
                  <w:rPr>
                    <w:rFonts w:eastAsia="宋体" w:cstheme="minorHAnsi"/>
                    <w:color w:val="172B4D"/>
                    <w:spacing w:val="-1"/>
                    <w:kern w:val="0"/>
                    <w:szCs w:val="21"/>
                  </w:rPr>
                </w:rPrChange>
              </w:rPr>
            </w:pPr>
            <w:proofErr w:type="spellStart"/>
            <w:ins w:id="225" w:author="Bonnie Yang" w:date="2022-11-02T18:29:00Z">
              <w:r w:rsidRPr="0039676E">
                <w:rPr>
                  <w:rFonts w:eastAsia="宋体" w:cstheme="minorHAnsi"/>
                  <w:color w:val="172B4D"/>
                  <w:spacing w:val="-1"/>
                  <w:kern w:val="0"/>
                  <w:szCs w:val="21"/>
                  <w:lang w:val="fr-FR"/>
                  <w:rPrChange w:id="226" w:author="Daisy Lan" w:date="2023-06-14T10:44:00Z">
                    <w:rPr>
                      <w:rFonts w:eastAsia="宋体" w:cstheme="minorHAnsi"/>
                      <w:color w:val="172B4D"/>
                      <w:spacing w:val="-1"/>
                      <w:kern w:val="0"/>
                      <w:szCs w:val="21"/>
                    </w:rPr>
                  </w:rPrChange>
                </w:rPr>
                <w:t>Attributes</w:t>
              </w:r>
            </w:ins>
            <w:proofErr w:type="spellEnd"/>
          </w:p>
          <w:p w14:paraId="298683FF" w14:textId="77777777" w:rsidR="00125082" w:rsidRPr="0039676E" w:rsidRDefault="00125082" w:rsidP="00125082">
            <w:pPr>
              <w:widowControl/>
              <w:jc w:val="left"/>
              <w:rPr>
                <w:rFonts w:eastAsia="宋体" w:cstheme="minorHAnsi"/>
                <w:color w:val="172B4D"/>
                <w:spacing w:val="-1"/>
                <w:kern w:val="0"/>
                <w:szCs w:val="21"/>
                <w:lang w:val="fr-FR"/>
                <w:rPrChange w:id="227"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28" w:author="Daisy Lan" w:date="2023-06-14T10:44:00Z">
                  <w:rPr>
                    <w:rFonts w:eastAsia="宋体" w:cstheme="minorHAnsi"/>
                    <w:color w:val="172B4D"/>
                    <w:spacing w:val="-1"/>
                    <w:kern w:val="0"/>
                    <w:szCs w:val="21"/>
                  </w:rPr>
                </w:rPrChange>
              </w:rPr>
              <w:t xml:space="preserve">Nutrition &amp; </w:t>
            </w:r>
            <w:proofErr w:type="spellStart"/>
            <w:r w:rsidRPr="0039676E">
              <w:rPr>
                <w:rFonts w:eastAsia="宋体" w:cstheme="minorHAnsi"/>
                <w:color w:val="172B4D"/>
                <w:spacing w:val="-1"/>
                <w:kern w:val="0"/>
                <w:szCs w:val="21"/>
                <w:lang w:val="fr-FR"/>
                <w:rPrChange w:id="229" w:author="Daisy Lan" w:date="2023-06-14T10:44:00Z">
                  <w:rPr>
                    <w:rFonts w:eastAsia="宋体" w:cstheme="minorHAnsi"/>
                    <w:color w:val="172B4D"/>
                    <w:spacing w:val="-1"/>
                    <w:kern w:val="0"/>
                    <w:szCs w:val="21"/>
                  </w:rPr>
                </w:rPrChange>
              </w:rPr>
              <w:t>Allergens</w:t>
            </w:r>
            <w:proofErr w:type="spellEnd"/>
          </w:p>
          <w:p w14:paraId="32D3995F" w14:textId="77777777" w:rsidR="00125082" w:rsidRPr="0039676E" w:rsidRDefault="00125082" w:rsidP="00125082">
            <w:pPr>
              <w:widowControl/>
              <w:jc w:val="left"/>
              <w:rPr>
                <w:rFonts w:eastAsia="宋体" w:cstheme="minorHAnsi"/>
                <w:color w:val="172B4D"/>
                <w:spacing w:val="-1"/>
                <w:kern w:val="0"/>
                <w:szCs w:val="21"/>
                <w:lang w:val="fr-FR"/>
                <w:rPrChange w:id="230"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31" w:author="Daisy Lan" w:date="2023-06-14T10:44:00Z">
                  <w:rPr>
                    <w:rFonts w:eastAsia="宋体" w:cstheme="minorHAnsi"/>
                    <w:color w:val="172B4D"/>
                    <w:spacing w:val="-1"/>
                    <w:kern w:val="0"/>
                    <w:szCs w:val="21"/>
                  </w:rPr>
                </w:rPrChange>
              </w:rPr>
              <w:t>Unit Conversions</w:t>
            </w:r>
          </w:p>
          <w:p w14:paraId="7AAF97F1" w14:textId="12183269"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Food Science</w:t>
            </w:r>
          </w:p>
          <w:p w14:paraId="45529E0B" w14:textId="03568DE7" w:rsidR="00462747" w:rsidRDefault="00462747" w:rsidP="00125082">
            <w:pPr>
              <w:widowControl/>
              <w:jc w:val="left"/>
              <w:rPr>
                <w:rFonts w:eastAsia="宋体" w:cstheme="minorHAnsi"/>
                <w:color w:val="172B4D"/>
                <w:spacing w:val="-1"/>
                <w:kern w:val="0"/>
                <w:szCs w:val="21"/>
              </w:rPr>
            </w:pPr>
            <w:ins w:id="232" w:author="Bonnie Yang" w:date="2022-10-20T11:03:00Z">
              <w:r>
                <w:rPr>
                  <w:rFonts w:eastAsia="宋体" w:cstheme="minorHAnsi" w:hint="eastAsia"/>
                  <w:color w:val="172B4D"/>
                  <w:spacing w:val="-1"/>
                  <w:kern w:val="0"/>
                  <w:szCs w:val="21"/>
                </w:rPr>
                <w:t>P</w:t>
              </w:r>
              <w:r>
                <w:rPr>
                  <w:rFonts w:eastAsia="宋体" w:cstheme="minorHAnsi"/>
                  <w:color w:val="172B4D"/>
                  <w:spacing w:val="-1"/>
                  <w:kern w:val="0"/>
                  <w:szCs w:val="21"/>
                </w:rPr>
                <w:t>roduction</w:t>
              </w:r>
            </w:ins>
          </w:p>
          <w:p w14:paraId="3D64EEDD" w14:textId="77777777"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All Ingredients</w:t>
            </w:r>
          </w:p>
          <w:p w14:paraId="642C66EE"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Items</w:t>
            </w:r>
          </w:p>
          <w:p w14:paraId="16759FB7" w14:textId="77777777"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Component Usage</w:t>
            </w:r>
          </w:p>
          <w:p w14:paraId="397CEE7F"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hange history</w:t>
            </w:r>
          </w:p>
          <w:p w14:paraId="0BF7156E" w14:textId="08D64EC3" w:rsidR="00125082" w:rsidRPr="003246FF" w:rsidRDefault="00125082" w:rsidP="00125082">
            <w:pPr>
              <w:widowControl/>
              <w:jc w:val="left"/>
              <w:rPr>
                <w:rFonts w:eastAsia="宋体" w:cstheme="minorHAnsi"/>
                <w:color w:val="172B4D"/>
                <w:spacing w:val="-1"/>
                <w:kern w:val="0"/>
                <w:szCs w:val="21"/>
              </w:rPr>
            </w:pPr>
            <w:ins w:id="233"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387" w:type="dxa"/>
            <w:shd w:val="clear" w:color="auto" w:fill="FFFFFF"/>
          </w:tcPr>
          <w:p w14:paraId="71A449B1" w14:textId="2943C706" w:rsidR="00125082" w:rsidRDefault="00125082" w:rsidP="00125082">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46ABF8C5"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4E7385F1"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40E6495D" w14:textId="77777777" w:rsidR="00125082"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38209423" w14:textId="77777777" w:rsidR="00125082" w:rsidRDefault="00125082" w:rsidP="00125082">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p>
          <w:p w14:paraId="070E3989" w14:textId="54DFCF5E" w:rsidR="00125082" w:rsidRPr="003246FF" w:rsidRDefault="00125082" w:rsidP="00125082">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tc>
      </w:tr>
      <w:tr w:rsidR="004C1D67" w:rsidRPr="003246FF" w14:paraId="5B056BA6" w14:textId="77777777" w:rsidTr="00E55905">
        <w:trPr>
          <w:ins w:id="234" w:author="Bonnie Yang" w:date="2022-10-31T14:37:00Z"/>
        </w:trPr>
        <w:tc>
          <w:tcPr>
            <w:tcW w:w="2127" w:type="dxa"/>
            <w:shd w:val="clear" w:color="auto" w:fill="FFFFFF"/>
            <w:tcMar>
              <w:top w:w="120" w:type="dxa"/>
              <w:left w:w="120" w:type="dxa"/>
              <w:bottom w:w="120" w:type="dxa"/>
              <w:right w:w="120" w:type="dxa"/>
            </w:tcMar>
          </w:tcPr>
          <w:p w14:paraId="34FA7EA7" w14:textId="595D3945" w:rsidR="004C1D67" w:rsidRDefault="00F36547" w:rsidP="004C1D67">
            <w:pPr>
              <w:widowControl/>
              <w:jc w:val="left"/>
              <w:rPr>
                <w:ins w:id="235" w:author="Bonnie Yang" w:date="2022-10-31T14:37:00Z"/>
                <w:rFonts w:eastAsia="宋体" w:cstheme="minorHAnsi"/>
                <w:color w:val="172B4D"/>
                <w:spacing w:val="-1"/>
                <w:kern w:val="0"/>
                <w:szCs w:val="21"/>
              </w:rPr>
            </w:pPr>
            <w:ins w:id="236" w:author="Bonnie Yang" w:date="2023-01-06T16:02:00Z">
              <w:r>
                <w:rPr>
                  <w:rFonts w:eastAsia="宋体" w:cstheme="minorHAnsi" w:hint="eastAsia"/>
                  <w:color w:val="172B4D"/>
                  <w:spacing w:val="-1"/>
                  <w:kern w:val="0"/>
                  <w:szCs w:val="21"/>
                </w:rPr>
                <w:t>C</w:t>
              </w:r>
              <w:r>
                <w:rPr>
                  <w:rFonts w:eastAsia="宋体" w:cstheme="minorHAnsi"/>
                  <w:color w:val="172B4D"/>
                  <w:spacing w:val="-1"/>
                  <w:kern w:val="0"/>
                  <w:szCs w:val="21"/>
                </w:rPr>
                <w:t>ommissary-</w:t>
              </w:r>
            </w:ins>
            <w:ins w:id="237" w:author="Bonnie Yang" w:date="2022-10-31T14:37:00Z">
              <w:r w:rsidR="004C1D67">
                <w:rPr>
                  <w:rFonts w:eastAsia="宋体" w:cstheme="minorHAnsi"/>
                  <w:color w:val="172B4D"/>
                  <w:spacing w:val="-1"/>
                  <w:kern w:val="0"/>
                  <w:szCs w:val="21"/>
                </w:rPr>
                <w:t>Preparation</w:t>
              </w:r>
            </w:ins>
          </w:p>
        </w:tc>
        <w:tc>
          <w:tcPr>
            <w:tcW w:w="2410" w:type="dxa"/>
            <w:shd w:val="clear" w:color="auto" w:fill="FFFFFF"/>
          </w:tcPr>
          <w:p w14:paraId="4D6AD964" w14:textId="77777777" w:rsidR="004C1D67" w:rsidRPr="0039676E" w:rsidRDefault="004C1D67" w:rsidP="004C1D67">
            <w:pPr>
              <w:widowControl/>
              <w:jc w:val="left"/>
              <w:rPr>
                <w:ins w:id="238" w:author="Bonnie Yang" w:date="2022-10-31T14:37:00Z"/>
                <w:rFonts w:eastAsia="宋体" w:cstheme="minorHAnsi"/>
                <w:color w:val="172B4D"/>
                <w:spacing w:val="-1"/>
                <w:kern w:val="0"/>
                <w:szCs w:val="21"/>
                <w:lang w:val="fr-FR"/>
                <w:rPrChange w:id="239" w:author="Daisy Lan" w:date="2023-06-14T10:44:00Z">
                  <w:rPr>
                    <w:ins w:id="240" w:author="Bonnie Yang" w:date="2022-10-31T14:37:00Z"/>
                    <w:rFonts w:eastAsia="宋体" w:cstheme="minorHAnsi"/>
                    <w:color w:val="172B4D"/>
                    <w:spacing w:val="-1"/>
                    <w:kern w:val="0"/>
                    <w:szCs w:val="21"/>
                  </w:rPr>
                </w:rPrChange>
              </w:rPr>
            </w:pPr>
            <w:ins w:id="241" w:author="Bonnie Yang" w:date="2022-10-31T14:37:00Z">
              <w:r w:rsidRPr="0039676E">
                <w:rPr>
                  <w:rFonts w:eastAsia="宋体" w:cstheme="minorHAnsi"/>
                  <w:color w:val="172B4D"/>
                  <w:spacing w:val="-1"/>
                  <w:kern w:val="0"/>
                  <w:szCs w:val="21"/>
                  <w:lang w:val="fr-FR"/>
                  <w:rPrChange w:id="242" w:author="Daisy Lan" w:date="2023-06-14T10:44:00Z">
                    <w:rPr>
                      <w:rFonts w:eastAsia="宋体" w:cstheme="minorHAnsi"/>
                      <w:color w:val="172B4D"/>
                      <w:spacing w:val="-1"/>
                      <w:kern w:val="0"/>
                      <w:szCs w:val="21"/>
                    </w:rPr>
                  </w:rPrChange>
                </w:rPr>
                <w:t>Basic Information</w:t>
              </w:r>
            </w:ins>
          </w:p>
          <w:p w14:paraId="1722B549" w14:textId="77777777" w:rsidR="004C1D67" w:rsidRPr="0039676E" w:rsidRDefault="004C1D67" w:rsidP="004C1D67">
            <w:pPr>
              <w:widowControl/>
              <w:jc w:val="left"/>
              <w:rPr>
                <w:ins w:id="243" w:author="Bonnie Yang" w:date="2022-10-31T14:37:00Z"/>
                <w:rFonts w:eastAsia="宋体" w:cstheme="minorHAnsi"/>
                <w:color w:val="172B4D"/>
                <w:spacing w:val="-1"/>
                <w:kern w:val="0"/>
                <w:szCs w:val="21"/>
                <w:lang w:val="fr-FR"/>
                <w:rPrChange w:id="244" w:author="Daisy Lan" w:date="2023-06-14T10:44:00Z">
                  <w:rPr>
                    <w:ins w:id="245" w:author="Bonnie Yang" w:date="2022-10-31T14:37:00Z"/>
                    <w:rFonts w:eastAsia="宋体" w:cstheme="minorHAnsi"/>
                    <w:color w:val="172B4D"/>
                    <w:spacing w:val="-1"/>
                    <w:kern w:val="0"/>
                    <w:szCs w:val="21"/>
                  </w:rPr>
                </w:rPrChange>
              </w:rPr>
            </w:pPr>
            <w:ins w:id="246" w:author="Bonnie Yang" w:date="2022-10-31T14:37:00Z">
              <w:r w:rsidRPr="0039676E">
                <w:rPr>
                  <w:rFonts w:eastAsia="宋体" w:cstheme="minorHAnsi"/>
                  <w:color w:val="172B4D"/>
                  <w:spacing w:val="-1"/>
                  <w:kern w:val="0"/>
                  <w:szCs w:val="21"/>
                  <w:lang w:val="fr-FR"/>
                  <w:rPrChange w:id="247" w:author="Daisy Lan" w:date="2023-06-14T10:44:00Z">
                    <w:rPr>
                      <w:rFonts w:eastAsia="宋体" w:cstheme="minorHAnsi"/>
                      <w:color w:val="172B4D"/>
                      <w:spacing w:val="-1"/>
                      <w:kern w:val="0"/>
                      <w:szCs w:val="21"/>
                    </w:rPr>
                  </w:rPrChange>
                </w:rPr>
                <w:t>Component</w:t>
              </w:r>
            </w:ins>
          </w:p>
          <w:p w14:paraId="299170D6" w14:textId="120DF158" w:rsidR="004C1D67" w:rsidRPr="0039676E" w:rsidRDefault="004C1D67" w:rsidP="004C1D67">
            <w:pPr>
              <w:widowControl/>
              <w:jc w:val="left"/>
              <w:rPr>
                <w:ins w:id="248" w:author="Bonnie Yang" w:date="2022-11-02T18:30:00Z"/>
                <w:lang w:val="fr-FR"/>
                <w:rPrChange w:id="249" w:author="Daisy Lan" w:date="2023-06-14T10:44:00Z">
                  <w:rPr>
                    <w:ins w:id="250" w:author="Bonnie Yang" w:date="2022-11-02T18:30:00Z"/>
                  </w:rPr>
                </w:rPrChange>
              </w:rPr>
            </w:pPr>
            <w:proofErr w:type="spellStart"/>
            <w:ins w:id="251" w:author="Bonnie Yang" w:date="2022-10-31T14:37:00Z">
              <w:r w:rsidRPr="0039676E">
                <w:rPr>
                  <w:lang w:val="fr-FR"/>
                  <w:rPrChange w:id="252" w:author="Daisy Lan" w:date="2023-06-14T10:44:00Z">
                    <w:rPr/>
                  </w:rPrChange>
                </w:rPr>
                <w:t>Procedure</w:t>
              </w:r>
            </w:ins>
            <w:proofErr w:type="spellEnd"/>
          </w:p>
          <w:p w14:paraId="3BF0783D" w14:textId="37CB9C76" w:rsidR="00967AF0" w:rsidRPr="0039676E" w:rsidRDefault="00967AF0" w:rsidP="004C1D67">
            <w:pPr>
              <w:widowControl/>
              <w:jc w:val="left"/>
              <w:rPr>
                <w:ins w:id="253" w:author="Bonnie Yang" w:date="2022-10-31T14:37:00Z"/>
                <w:rFonts w:eastAsia="宋体" w:cstheme="minorHAnsi"/>
                <w:color w:val="172B4D"/>
                <w:spacing w:val="-1"/>
                <w:kern w:val="0"/>
                <w:szCs w:val="21"/>
                <w:lang w:val="fr-FR"/>
                <w:rPrChange w:id="254" w:author="Daisy Lan" w:date="2023-06-14T10:44:00Z">
                  <w:rPr>
                    <w:ins w:id="255" w:author="Bonnie Yang" w:date="2022-10-31T14:37:00Z"/>
                    <w:rFonts w:eastAsia="宋体" w:cstheme="minorHAnsi"/>
                    <w:color w:val="172B4D"/>
                    <w:spacing w:val="-1"/>
                    <w:kern w:val="0"/>
                    <w:szCs w:val="21"/>
                  </w:rPr>
                </w:rPrChange>
              </w:rPr>
            </w:pPr>
            <w:proofErr w:type="spellStart"/>
            <w:ins w:id="256" w:author="Bonnie Yang" w:date="2022-11-02T18:30:00Z">
              <w:r w:rsidRPr="0039676E">
                <w:rPr>
                  <w:rFonts w:eastAsia="宋体" w:cstheme="minorHAnsi"/>
                  <w:color w:val="172B4D"/>
                  <w:spacing w:val="-1"/>
                  <w:kern w:val="0"/>
                  <w:szCs w:val="21"/>
                  <w:lang w:val="fr-FR"/>
                  <w:rPrChange w:id="257" w:author="Daisy Lan" w:date="2023-06-14T10:44:00Z">
                    <w:rPr>
                      <w:rFonts w:eastAsia="宋体" w:cstheme="minorHAnsi"/>
                      <w:color w:val="172B4D"/>
                      <w:spacing w:val="-1"/>
                      <w:kern w:val="0"/>
                      <w:szCs w:val="21"/>
                    </w:rPr>
                  </w:rPrChange>
                </w:rPr>
                <w:t>Attributes</w:t>
              </w:r>
            </w:ins>
            <w:proofErr w:type="spellEnd"/>
          </w:p>
          <w:p w14:paraId="4BA287E0" w14:textId="77777777" w:rsidR="004C1D67" w:rsidRPr="0039676E" w:rsidRDefault="004C1D67" w:rsidP="004C1D67">
            <w:pPr>
              <w:widowControl/>
              <w:jc w:val="left"/>
              <w:rPr>
                <w:ins w:id="258" w:author="Bonnie Yang" w:date="2022-10-31T14:37:00Z"/>
                <w:rFonts w:eastAsia="宋体" w:cstheme="minorHAnsi"/>
                <w:color w:val="172B4D"/>
                <w:spacing w:val="-1"/>
                <w:kern w:val="0"/>
                <w:szCs w:val="21"/>
                <w:lang w:val="fr-FR"/>
                <w:rPrChange w:id="259" w:author="Daisy Lan" w:date="2023-06-14T10:44:00Z">
                  <w:rPr>
                    <w:ins w:id="260" w:author="Bonnie Yang" w:date="2022-10-31T14:37:00Z"/>
                    <w:rFonts w:eastAsia="宋体" w:cstheme="minorHAnsi"/>
                    <w:color w:val="172B4D"/>
                    <w:spacing w:val="-1"/>
                    <w:kern w:val="0"/>
                    <w:szCs w:val="21"/>
                  </w:rPr>
                </w:rPrChange>
              </w:rPr>
            </w:pPr>
            <w:ins w:id="261" w:author="Bonnie Yang" w:date="2022-10-31T14:37:00Z">
              <w:r w:rsidRPr="0039676E">
                <w:rPr>
                  <w:rFonts w:eastAsia="宋体" w:cstheme="minorHAnsi"/>
                  <w:color w:val="172B4D"/>
                  <w:spacing w:val="-1"/>
                  <w:kern w:val="0"/>
                  <w:szCs w:val="21"/>
                  <w:lang w:val="fr-FR"/>
                  <w:rPrChange w:id="262" w:author="Daisy Lan" w:date="2023-06-14T10:44:00Z">
                    <w:rPr>
                      <w:rFonts w:eastAsia="宋体" w:cstheme="minorHAnsi"/>
                      <w:color w:val="172B4D"/>
                      <w:spacing w:val="-1"/>
                      <w:kern w:val="0"/>
                      <w:szCs w:val="21"/>
                    </w:rPr>
                  </w:rPrChange>
                </w:rPr>
                <w:t xml:space="preserve">Nutrition &amp; </w:t>
              </w:r>
              <w:proofErr w:type="spellStart"/>
              <w:r w:rsidRPr="0039676E">
                <w:rPr>
                  <w:rFonts w:eastAsia="宋体" w:cstheme="minorHAnsi"/>
                  <w:color w:val="172B4D"/>
                  <w:spacing w:val="-1"/>
                  <w:kern w:val="0"/>
                  <w:szCs w:val="21"/>
                  <w:lang w:val="fr-FR"/>
                  <w:rPrChange w:id="263" w:author="Daisy Lan" w:date="2023-06-14T10:44:00Z">
                    <w:rPr>
                      <w:rFonts w:eastAsia="宋体" w:cstheme="minorHAnsi"/>
                      <w:color w:val="172B4D"/>
                      <w:spacing w:val="-1"/>
                      <w:kern w:val="0"/>
                      <w:szCs w:val="21"/>
                    </w:rPr>
                  </w:rPrChange>
                </w:rPr>
                <w:t>Allergens</w:t>
              </w:r>
              <w:proofErr w:type="spellEnd"/>
            </w:ins>
          </w:p>
          <w:p w14:paraId="7831EC9D" w14:textId="77777777" w:rsidR="004C1D67" w:rsidRPr="0039676E" w:rsidRDefault="004C1D67" w:rsidP="004C1D67">
            <w:pPr>
              <w:widowControl/>
              <w:jc w:val="left"/>
              <w:rPr>
                <w:ins w:id="264" w:author="Bonnie Yang" w:date="2022-10-31T14:37:00Z"/>
                <w:rFonts w:eastAsia="宋体" w:cstheme="minorHAnsi"/>
                <w:color w:val="172B4D"/>
                <w:spacing w:val="-1"/>
                <w:kern w:val="0"/>
                <w:szCs w:val="21"/>
                <w:lang w:val="fr-FR"/>
                <w:rPrChange w:id="265" w:author="Daisy Lan" w:date="2023-06-14T10:44:00Z">
                  <w:rPr>
                    <w:ins w:id="266" w:author="Bonnie Yang" w:date="2022-10-31T14:37:00Z"/>
                    <w:rFonts w:eastAsia="宋体" w:cstheme="minorHAnsi"/>
                    <w:color w:val="172B4D"/>
                    <w:spacing w:val="-1"/>
                    <w:kern w:val="0"/>
                    <w:szCs w:val="21"/>
                  </w:rPr>
                </w:rPrChange>
              </w:rPr>
            </w:pPr>
            <w:ins w:id="267" w:author="Bonnie Yang" w:date="2022-10-31T14:37:00Z">
              <w:r w:rsidRPr="0039676E">
                <w:rPr>
                  <w:rFonts w:eastAsia="宋体" w:cstheme="minorHAnsi"/>
                  <w:color w:val="172B4D"/>
                  <w:spacing w:val="-1"/>
                  <w:kern w:val="0"/>
                  <w:szCs w:val="21"/>
                  <w:lang w:val="fr-FR"/>
                  <w:rPrChange w:id="268" w:author="Daisy Lan" w:date="2023-06-14T10:44:00Z">
                    <w:rPr>
                      <w:rFonts w:eastAsia="宋体" w:cstheme="minorHAnsi"/>
                      <w:color w:val="172B4D"/>
                      <w:spacing w:val="-1"/>
                      <w:kern w:val="0"/>
                      <w:szCs w:val="21"/>
                    </w:rPr>
                  </w:rPrChange>
                </w:rPr>
                <w:t>Unit Conversions</w:t>
              </w:r>
            </w:ins>
          </w:p>
          <w:p w14:paraId="2E4F482F" w14:textId="77777777" w:rsidR="004C1D67" w:rsidRDefault="004C1D67" w:rsidP="004C1D67">
            <w:pPr>
              <w:widowControl/>
              <w:jc w:val="left"/>
              <w:rPr>
                <w:ins w:id="269" w:author="Bonnie Yang" w:date="2022-10-31T14:37:00Z"/>
                <w:rFonts w:eastAsia="宋体" w:cstheme="minorHAnsi"/>
                <w:color w:val="172B4D"/>
                <w:spacing w:val="-1"/>
                <w:kern w:val="0"/>
                <w:szCs w:val="21"/>
              </w:rPr>
            </w:pPr>
            <w:ins w:id="270" w:author="Bonnie Yang" w:date="2022-10-31T14:37:00Z">
              <w:r w:rsidRPr="003246FF">
                <w:rPr>
                  <w:rFonts w:eastAsia="宋体" w:cstheme="minorHAnsi"/>
                  <w:color w:val="172B4D"/>
                  <w:spacing w:val="-1"/>
                  <w:kern w:val="0"/>
                  <w:szCs w:val="21"/>
                </w:rPr>
                <w:t>Food Science</w:t>
              </w:r>
            </w:ins>
          </w:p>
          <w:p w14:paraId="3291045F" w14:textId="77777777" w:rsidR="004C1D67" w:rsidRDefault="004C1D67" w:rsidP="004C1D67">
            <w:pPr>
              <w:widowControl/>
              <w:jc w:val="left"/>
              <w:rPr>
                <w:ins w:id="271" w:author="Bonnie Yang" w:date="2022-10-31T14:37:00Z"/>
                <w:rFonts w:eastAsia="宋体" w:cstheme="minorHAnsi"/>
                <w:color w:val="172B4D"/>
                <w:spacing w:val="-1"/>
                <w:kern w:val="0"/>
                <w:szCs w:val="21"/>
              </w:rPr>
            </w:pPr>
            <w:ins w:id="272" w:author="Bonnie Yang" w:date="2022-10-31T14:37:00Z">
              <w:r>
                <w:rPr>
                  <w:rFonts w:eastAsia="宋体" w:cstheme="minorHAnsi" w:hint="eastAsia"/>
                  <w:color w:val="172B4D"/>
                  <w:spacing w:val="-1"/>
                  <w:kern w:val="0"/>
                  <w:szCs w:val="21"/>
                </w:rPr>
                <w:t>P</w:t>
              </w:r>
              <w:r>
                <w:rPr>
                  <w:rFonts w:eastAsia="宋体" w:cstheme="minorHAnsi"/>
                  <w:color w:val="172B4D"/>
                  <w:spacing w:val="-1"/>
                  <w:kern w:val="0"/>
                  <w:szCs w:val="21"/>
                </w:rPr>
                <w:t>roduction</w:t>
              </w:r>
            </w:ins>
          </w:p>
          <w:p w14:paraId="00618D6D" w14:textId="77777777" w:rsidR="004C1D67" w:rsidRDefault="004C1D67" w:rsidP="004C1D67">
            <w:pPr>
              <w:widowControl/>
              <w:jc w:val="left"/>
              <w:rPr>
                <w:ins w:id="273" w:author="Bonnie Yang" w:date="2022-10-31T14:37:00Z"/>
                <w:rFonts w:eastAsia="宋体" w:cstheme="minorHAnsi"/>
                <w:color w:val="172B4D"/>
                <w:spacing w:val="-1"/>
                <w:kern w:val="0"/>
                <w:szCs w:val="21"/>
              </w:rPr>
            </w:pPr>
            <w:ins w:id="274" w:author="Bonnie Yang" w:date="2022-10-31T14:37:00Z">
              <w:r w:rsidRPr="003246FF">
                <w:rPr>
                  <w:rFonts w:eastAsia="宋体" w:cstheme="minorHAnsi"/>
                  <w:color w:val="172B4D"/>
                  <w:spacing w:val="-1"/>
                  <w:kern w:val="0"/>
                  <w:szCs w:val="21"/>
                </w:rPr>
                <w:t>All Ingredients</w:t>
              </w:r>
            </w:ins>
          </w:p>
          <w:p w14:paraId="397B4B11" w14:textId="77777777" w:rsidR="004C1D67" w:rsidRDefault="004C1D67" w:rsidP="004C1D67">
            <w:pPr>
              <w:widowControl/>
              <w:jc w:val="left"/>
              <w:rPr>
                <w:ins w:id="275" w:author="Bonnie Yang" w:date="2022-10-31T14:37:00Z"/>
                <w:rFonts w:eastAsia="宋体" w:cstheme="minorHAnsi"/>
                <w:color w:val="172B4D"/>
                <w:spacing w:val="-1"/>
                <w:kern w:val="0"/>
                <w:szCs w:val="21"/>
              </w:rPr>
            </w:pPr>
            <w:ins w:id="276" w:author="Bonnie Yang" w:date="2022-10-31T14:37:00Z">
              <w:r>
                <w:rPr>
                  <w:rFonts w:eastAsia="宋体" w:cstheme="minorHAnsi" w:hint="eastAsia"/>
                  <w:color w:val="172B4D"/>
                  <w:spacing w:val="-1"/>
                  <w:kern w:val="0"/>
                  <w:szCs w:val="21"/>
                </w:rPr>
                <w:t>Items</w:t>
              </w:r>
            </w:ins>
          </w:p>
          <w:p w14:paraId="49FB950E" w14:textId="77777777" w:rsidR="004C1D67" w:rsidRDefault="004C1D67" w:rsidP="004C1D67">
            <w:pPr>
              <w:widowControl/>
              <w:jc w:val="left"/>
              <w:rPr>
                <w:ins w:id="277" w:author="Bonnie Yang" w:date="2022-10-31T14:37:00Z"/>
                <w:rFonts w:eastAsia="宋体" w:cstheme="minorHAnsi"/>
                <w:color w:val="172B4D"/>
                <w:spacing w:val="-1"/>
                <w:kern w:val="0"/>
                <w:szCs w:val="21"/>
              </w:rPr>
            </w:pPr>
            <w:ins w:id="278" w:author="Bonnie Yang" w:date="2022-10-31T14:37:00Z">
              <w:r w:rsidRPr="003246FF">
                <w:rPr>
                  <w:rFonts w:eastAsia="宋体" w:cstheme="minorHAnsi"/>
                  <w:color w:val="172B4D"/>
                  <w:spacing w:val="-1"/>
                  <w:kern w:val="0"/>
                  <w:szCs w:val="21"/>
                </w:rPr>
                <w:t>Component Usage</w:t>
              </w:r>
            </w:ins>
          </w:p>
          <w:p w14:paraId="5392260F" w14:textId="77777777" w:rsidR="004C1D67" w:rsidRDefault="004C1D67" w:rsidP="004C1D67">
            <w:pPr>
              <w:widowControl/>
              <w:jc w:val="left"/>
              <w:rPr>
                <w:ins w:id="279" w:author="Bonnie Yang" w:date="2022-10-31T14:37:00Z"/>
                <w:rFonts w:eastAsia="宋体" w:cstheme="minorHAnsi"/>
                <w:color w:val="172B4D"/>
                <w:spacing w:val="-1"/>
                <w:kern w:val="0"/>
                <w:szCs w:val="21"/>
              </w:rPr>
            </w:pPr>
            <w:ins w:id="280" w:author="Bonnie Yang" w:date="2022-10-31T14:37:00Z">
              <w:r>
                <w:rPr>
                  <w:rFonts w:eastAsia="宋体" w:cstheme="minorHAnsi" w:hint="eastAsia"/>
                  <w:color w:val="172B4D"/>
                  <w:spacing w:val="-1"/>
                  <w:kern w:val="0"/>
                  <w:szCs w:val="21"/>
                </w:rPr>
                <w:t>C</w:t>
              </w:r>
              <w:r>
                <w:rPr>
                  <w:rFonts w:eastAsia="宋体" w:cstheme="minorHAnsi"/>
                  <w:color w:val="172B4D"/>
                  <w:spacing w:val="-1"/>
                  <w:kern w:val="0"/>
                  <w:szCs w:val="21"/>
                </w:rPr>
                <w:t>hange history</w:t>
              </w:r>
            </w:ins>
          </w:p>
          <w:p w14:paraId="08D9ACE1" w14:textId="28CADD79" w:rsidR="004C1D67" w:rsidRPr="003246FF" w:rsidRDefault="004C1D67" w:rsidP="004C1D67">
            <w:pPr>
              <w:widowControl/>
              <w:jc w:val="left"/>
              <w:rPr>
                <w:ins w:id="281" w:author="Bonnie Yang" w:date="2022-10-31T14:37:00Z"/>
                <w:rFonts w:eastAsia="宋体" w:cstheme="minorHAnsi"/>
                <w:color w:val="172B4D"/>
                <w:spacing w:val="-1"/>
                <w:kern w:val="0"/>
                <w:szCs w:val="21"/>
              </w:rPr>
            </w:pPr>
            <w:ins w:id="282" w:author="Bonnie Yang" w:date="2022-10-31T14:3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387" w:type="dxa"/>
            <w:shd w:val="clear" w:color="auto" w:fill="FFFFFF"/>
          </w:tcPr>
          <w:p w14:paraId="099F4480" w14:textId="77777777" w:rsidR="004C1D67" w:rsidRDefault="004C1D67" w:rsidP="004C1D67">
            <w:pPr>
              <w:widowControl/>
              <w:jc w:val="left"/>
              <w:rPr>
                <w:ins w:id="283" w:author="Bonnie Yang" w:date="2022-10-31T14:37:00Z"/>
                <w:rFonts w:eastAsia="宋体" w:cstheme="minorHAnsi"/>
                <w:color w:val="172B4D"/>
                <w:spacing w:val="-1"/>
                <w:kern w:val="0"/>
                <w:szCs w:val="21"/>
              </w:rPr>
            </w:pPr>
            <w:ins w:id="284" w:author="Bonnie Yang" w:date="2022-10-31T14:37:00Z">
              <w:r w:rsidRPr="003246FF">
                <w:rPr>
                  <w:rFonts w:eastAsia="宋体" w:cstheme="minorHAnsi"/>
                  <w:color w:val="172B4D"/>
                  <w:spacing w:val="-1"/>
                  <w:kern w:val="0"/>
                  <w:szCs w:val="21"/>
                </w:rPr>
                <w:t>ERP Item Information</w:t>
              </w:r>
            </w:ins>
          </w:p>
          <w:p w14:paraId="3E13984D" w14:textId="77777777" w:rsidR="004C1D67" w:rsidRDefault="004C1D67" w:rsidP="004C1D67">
            <w:pPr>
              <w:widowControl/>
              <w:jc w:val="left"/>
              <w:rPr>
                <w:ins w:id="285" w:author="Bonnie Yang" w:date="2022-10-31T14:37:00Z"/>
                <w:rFonts w:eastAsia="宋体" w:cstheme="minorHAnsi"/>
                <w:color w:val="172B4D"/>
                <w:spacing w:val="-1"/>
                <w:kern w:val="0"/>
                <w:szCs w:val="21"/>
              </w:rPr>
            </w:pPr>
            <w:ins w:id="286" w:author="Bonnie Yang" w:date="2022-10-31T14:37:00Z">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ins>
          </w:p>
          <w:p w14:paraId="10C6857C" w14:textId="77777777" w:rsidR="004C1D67" w:rsidRDefault="004C1D67" w:rsidP="004C1D67">
            <w:pPr>
              <w:widowControl/>
              <w:jc w:val="left"/>
              <w:rPr>
                <w:ins w:id="287" w:author="Bonnie Yang" w:date="2022-10-31T14:37:00Z"/>
                <w:rFonts w:eastAsia="宋体" w:cstheme="minorHAnsi"/>
                <w:color w:val="172B4D"/>
                <w:spacing w:val="-1"/>
                <w:kern w:val="0"/>
                <w:szCs w:val="21"/>
              </w:rPr>
            </w:pPr>
            <w:ins w:id="288" w:author="Bonnie Yang" w:date="2022-10-31T14:37:00Z">
              <w:r>
                <w:rPr>
                  <w:rFonts w:eastAsia="宋体" w:cstheme="minorHAnsi" w:hint="eastAsia"/>
                  <w:color w:val="172B4D"/>
                  <w:spacing w:val="-1"/>
                  <w:kern w:val="0"/>
                  <w:szCs w:val="21"/>
                </w:rPr>
                <w:t>S</w:t>
              </w:r>
              <w:r>
                <w:rPr>
                  <w:rFonts w:eastAsia="宋体" w:cstheme="minorHAnsi"/>
                  <w:color w:val="172B4D"/>
                  <w:spacing w:val="-1"/>
                  <w:kern w:val="0"/>
                  <w:szCs w:val="21"/>
                </w:rPr>
                <w:t>torage Information</w:t>
              </w:r>
            </w:ins>
          </w:p>
          <w:p w14:paraId="2AFBB2C6" w14:textId="77777777" w:rsidR="004C1D67" w:rsidRDefault="004C1D67" w:rsidP="004C1D67">
            <w:pPr>
              <w:widowControl/>
              <w:jc w:val="left"/>
              <w:rPr>
                <w:ins w:id="289" w:author="Bonnie Yang" w:date="2022-10-31T14:37:00Z"/>
                <w:rFonts w:eastAsia="宋体" w:cstheme="minorHAnsi"/>
                <w:color w:val="172B4D"/>
                <w:spacing w:val="-1"/>
                <w:kern w:val="0"/>
                <w:szCs w:val="21"/>
              </w:rPr>
            </w:pPr>
            <w:ins w:id="290" w:author="Bonnie Yang" w:date="2022-10-31T14:37:00Z">
              <w:r>
                <w:rPr>
                  <w:rFonts w:eastAsia="宋体" w:cstheme="minorHAnsi" w:hint="eastAsia"/>
                  <w:color w:val="172B4D"/>
                  <w:spacing w:val="-1"/>
                  <w:kern w:val="0"/>
                  <w:szCs w:val="21"/>
                </w:rPr>
                <w:t>B</w:t>
              </w:r>
              <w:r>
                <w:rPr>
                  <w:rFonts w:eastAsia="宋体" w:cstheme="minorHAnsi"/>
                  <w:color w:val="172B4D"/>
                  <w:spacing w:val="-1"/>
                  <w:kern w:val="0"/>
                  <w:szCs w:val="21"/>
                </w:rPr>
                <w:t>OM</w:t>
              </w:r>
            </w:ins>
          </w:p>
          <w:p w14:paraId="29636A3D" w14:textId="77777777" w:rsidR="004C1D67" w:rsidRDefault="004C1D67" w:rsidP="004C1D67">
            <w:pPr>
              <w:widowControl/>
              <w:jc w:val="left"/>
              <w:rPr>
                <w:ins w:id="291" w:author="Bonnie Yang" w:date="2022-10-31T14:37:00Z"/>
                <w:rFonts w:eastAsia="宋体" w:cstheme="minorHAnsi"/>
                <w:color w:val="172B4D"/>
                <w:spacing w:val="-1"/>
                <w:kern w:val="0"/>
                <w:szCs w:val="21"/>
              </w:rPr>
            </w:pPr>
            <w:ins w:id="292" w:author="Bonnie Yang" w:date="2022-10-31T14:37:00Z">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ins>
          </w:p>
          <w:p w14:paraId="21C9EFE8" w14:textId="65EF7F8C" w:rsidR="004C1D67" w:rsidRPr="003246FF" w:rsidRDefault="004C1D67" w:rsidP="004C1D67">
            <w:pPr>
              <w:widowControl/>
              <w:jc w:val="left"/>
              <w:rPr>
                <w:ins w:id="293" w:author="Bonnie Yang" w:date="2022-10-31T14:37:00Z"/>
                <w:rFonts w:eastAsia="宋体" w:cstheme="minorHAnsi"/>
                <w:color w:val="172B4D"/>
                <w:spacing w:val="-1"/>
                <w:kern w:val="0"/>
                <w:szCs w:val="21"/>
              </w:rPr>
            </w:pPr>
            <w:ins w:id="294" w:author="Bonnie Yang" w:date="2022-10-31T14:37:00Z">
              <w:r>
                <w:rPr>
                  <w:rFonts w:eastAsia="宋体" w:cstheme="minorHAnsi" w:hint="eastAsia"/>
                  <w:color w:val="172B4D"/>
                  <w:spacing w:val="-1"/>
                  <w:kern w:val="0"/>
                  <w:szCs w:val="21"/>
                </w:rPr>
                <w:t>C</w:t>
              </w:r>
              <w:r>
                <w:rPr>
                  <w:rFonts w:eastAsia="宋体" w:cstheme="minorHAnsi"/>
                  <w:color w:val="172B4D"/>
                  <w:spacing w:val="-1"/>
                  <w:kern w:val="0"/>
                  <w:szCs w:val="21"/>
                </w:rPr>
                <w:t>ustomization Usage</w:t>
              </w:r>
            </w:ins>
          </w:p>
        </w:tc>
      </w:tr>
      <w:tr w:rsidR="004C1D67" w:rsidRPr="003246FF" w14:paraId="2F458149" w14:textId="77777777" w:rsidTr="00E55905">
        <w:tc>
          <w:tcPr>
            <w:tcW w:w="2127" w:type="dxa"/>
            <w:shd w:val="clear" w:color="auto" w:fill="FFFFFF"/>
            <w:tcMar>
              <w:top w:w="120" w:type="dxa"/>
              <w:left w:w="120" w:type="dxa"/>
              <w:bottom w:w="120" w:type="dxa"/>
              <w:right w:w="120" w:type="dxa"/>
            </w:tcMar>
          </w:tcPr>
          <w:p w14:paraId="379C0697" w14:textId="78A1B02C"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 xml:space="preserve">ruck </w:t>
            </w:r>
          </w:p>
        </w:tc>
        <w:tc>
          <w:tcPr>
            <w:tcW w:w="2410" w:type="dxa"/>
            <w:shd w:val="clear" w:color="auto" w:fill="FFFFFF"/>
          </w:tcPr>
          <w:p w14:paraId="20985367" w14:textId="77777777" w:rsidR="004C1D67" w:rsidRPr="0039676E" w:rsidRDefault="004C1D67" w:rsidP="004C1D67">
            <w:pPr>
              <w:widowControl/>
              <w:jc w:val="left"/>
              <w:rPr>
                <w:rFonts w:eastAsia="宋体" w:cstheme="minorHAnsi"/>
                <w:color w:val="172B4D"/>
                <w:spacing w:val="-1"/>
                <w:kern w:val="0"/>
                <w:szCs w:val="21"/>
                <w:lang w:val="fr-FR"/>
                <w:rPrChange w:id="295"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296" w:author="Daisy Lan" w:date="2023-06-14T10:44:00Z">
                  <w:rPr>
                    <w:rFonts w:eastAsia="宋体" w:cstheme="minorHAnsi"/>
                    <w:color w:val="172B4D"/>
                    <w:spacing w:val="-1"/>
                    <w:kern w:val="0"/>
                    <w:szCs w:val="21"/>
                  </w:rPr>
                </w:rPrChange>
              </w:rPr>
              <w:t>Basic Information</w:t>
            </w:r>
          </w:p>
          <w:p w14:paraId="0EC4519D" w14:textId="6874EF16" w:rsidR="004C1D67" w:rsidRPr="0039676E" w:rsidRDefault="004C1D67" w:rsidP="004C1D67">
            <w:pPr>
              <w:widowControl/>
              <w:jc w:val="left"/>
              <w:rPr>
                <w:ins w:id="297" w:author="Bonnie Yang" w:date="2022-11-02T18:30:00Z"/>
                <w:rFonts w:eastAsia="宋体" w:cstheme="minorHAnsi"/>
                <w:color w:val="172B4D"/>
                <w:spacing w:val="-1"/>
                <w:kern w:val="0"/>
                <w:szCs w:val="21"/>
                <w:lang w:val="fr-FR"/>
                <w:rPrChange w:id="298" w:author="Daisy Lan" w:date="2023-06-14T10:44:00Z">
                  <w:rPr>
                    <w:ins w:id="299" w:author="Bonnie Yang" w:date="2022-11-02T18:30:00Z"/>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00" w:author="Daisy Lan" w:date="2023-06-14T10:44:00Z">
                  <w:rPr>
                    <w:rFonts w:eastAsia="宋体" w:cstheme="minorHAnsi"/>
                    <w:color w:val="172B4D"/>
                    <w:spacing w:val="-1"/>
                    <w:kern w:val="0"/>
                    <w:szCs w:val="21"/>
                  </w:rPr>
                </w:rPrChange>
              </w:rPr>
              <w:t>Component</w:t>
            </w:r>
          </w:p>
          <w:p w14:paraId="69051CCB" w14:textId="72F08DED" w:rsidR="00967AF0" w:rsidRPr="0039676E" w:rsidRDefault="00967AF0" w:rsidP="004C1D67">
            <w:pPr>
              <w:widowControl/>
              <w:jc w:val="left"/>
              <w:rPr>
                <w:rFonts w:eastAsia="宋体" w:cstheme="minorHAnsi"/>
                <w:color w:val="172B4D"/>
                <w:spacing w:val="-1"/>
                <w:kern w:val="0"/>
                <w:szCs w:val="21"/>
                <w:lang w:val="fr-FR"/>
                <w:rPrChange w:id="301" w:author="Daisy Lan" w:date="2023-06-14T10:44:00Z">
                  <w:rPr>
                    <w:rFonts w:eastAsia="宋体" w:cstheme="minorHAnsi"/>
                    <w:color w:val="172B4D"/>
                    <w:spacing w:val="-1"/>
                    <w:kern w:val="0"/>
                    <w:szCs w:val="21"/>
                  </w:rPr>
                </w:rPrChange>
              </w:rPr>
            </w:pPr>
            <w:proofErr w:type="spellStart"/>
            <w:ins w:id="302" w:author="Bonnie Yang" w:date="2022-11-02T18:30:00Z">
              <w:r w:rsidRPr="0039676E">
                <w:rPr>
                  <w:rFonts w:eastAsia="宋体" w:cstheme="minorHAnsi"/>
                  <w:color w:val="172B4D"/>
                  <w:spacing w:val="-1"/>
                  <w:kern w:val="0"/>
                  <w:szCs w:val="21"/>
                  <w:lang w:val="fr-FR"/>
                  <w:rPrChange w:id="303" w:author="Daisy Lan" w:date="2023-06-14T10:44:00Z">
                    <w:rPr>
                      <w:rFonts w:eastAsia="宋体" w:cstheme="minorHAnsi"/>
                      <w:color w:val="172B4D"/>
                      <w:spacing w:val="-1"/>
                      <w:kern w:val="0"/>
                      <w:szCs w:val="21"/>
                    </w:rPr>
                  </w:rPrChange>
                </w:rPr>
                <w:t>Attributes</w:t>
              </w:r>
            </w:ins>
            <w:proofErr w:type="spellEnd"/>
          </w:p>
          <w:p w14:paraId="1C7BBA8C" w14:textId="77777777" w:rsidR="004C1D67" w:rsidRPr="0039676E" w:rsidRDefault="004C1D67" w:rsidP="004C1D67">
            <w:pPr>
              <w:rPr>
                <w:rFonts w:cstheme="minorHAnsi"/>
                <w:color w:val="172B4D"/>
                <w:spacing w:val="-1"/>
                <w:szCs w:val="21"/>
                <w:lang w:val="fr-FR"/>
                <w:rPrChange w:id="304" w:author="Daisy Lan" w:date="2023-06-14T10:44:00Z">
                  <w:rPr>
                    <w:rFonts w:cstheme="minorHAnsi"/>
                    <w:color w:val="172B4D"/>
                    <w:spacing w:val="-1"/>
                    <w:szCs w:val="21"/>
                  </w:rPr>
                </w:rPrChange>
              </w:rPr>
            </w:pPr>
            <w:r w:rsidRPr="0039676E">
              <w:rPr>
                <w:rFonts w:cstheme="minorHAnsi"/>
                <w:color w:val="172B4D"/>
                <w:spacing w:val="-1"/>
                <w:szCs w:val="21"/>
                <w:lang w:val="fr-FR"/>
                <w:rPrChange w:id="305" w:author="Daisy Lan" w:date="2023-06-14T10:44:00Z">
                  <w:rPr>
                    <w:rFonts w:cstheme="minorHAnsi"/>
                    <w:color w:val="172B4D"/>
                    <w:spacing w:val="-1"/>
                    <w:szCs w:val="21"/>
                  </w:rPr>
                </w:rPrChange>
              </w:rPr>
              <w:t xml:space="preserve">Nutrition &amp; </w:t>
            </w:r>
            <w:proofErr w:type="spellStart"/>
            <w:r w:rsidRPr="0039676E">
              <w:rPr>
                <w:rFonts w:cstheme="minorHAnsi"/>
                <w:color w:val="172B4D"/>
                <w:spacing w:val="-1"/>
                <w:szCs w:val="21"/>
                <w:lang w:val="fr-FR"/>
                <w:rPrChange w:id="306" w:author="Daisy Lan" w:date="2023-06-14T10:44:00Z">
                  <w:rPr>
                    <w:rFonts w:cstheme="minorHAnsi"/>
                    <w:color w:val="172B4D"/>
                    <w:spacing w:val="-1"/>
                    <w:szCs w:val="21"/>
                  </w:rPr>
                </w:rPrChange>
              </w:rPr>
              <w:t>Allergens</w:t>
            </w:r>
            <w:proofErr w:type="spellEnd"/>
          </w:p>
          <w:p w14:paraId="51B03D6A" w14:textId="77777777" w:rsidR="004C1D67" w:rsidRDefault="004C1D67" w:rsidP="004C1D67">
            <w:pPr>
              <w:rPr>
                <w:rFonts w:eastAsia="宋体" w:cstheme="minorHAnsi"/>
                <w:color w:val="172B4D"/>
                <w:spacing w:val="-1"/>
                <w:kern w:val="0"/>
                <w:szCs w:val="21"/>
              </w:rPr>
            </w:pPr>
            <w:r>
              <w:rPr>
                <w:rFonts w:eastAsia="宋体" w:cstheme="minorHAnsi" w:hint="eastAsia"/>
                <w:color w:val="172B4D"/>
                <w:spacing w:val="-1"/>
                <w:kern w:val="0"/>
                <w:szCs w:val="21"/>
              </w:rPr>
              <w:t>A</w:t>
            </w:r>
            <w:r>
              <w:rPr>
                <w:rFonts w:eastAsia="宋体" w:cstheme="minorHAnsi"/>
                <w:color w:val="172B4D"/>
                <w:spacing w:val="-1"/>
                <w:kern w:val="0"/>
                <w:szCs w:val="21"/>
              </w:rPr>
              <w:t>ssembly Instructions</w:t>
            </w:r>
          </w:p>
          <w:p w14:paraId="7130D9F4" w14:textId="17E96ADF" w:rsidR="004C1D67" w:rsidRPr="00983D57" w:rsidRDefault="004C1D67" w:rsidP="004C1D67">
            <w:pPr>
              <w:rPr>
                <w:rFonts w:eastAsia="宋体" w:cstheme="minorHAnsi"/>
                <w:color w:val="172B4D"/>
                <w:spacing w:val="-1"/>
                <w:kern w:val="0"/>
                <w:szCs w:val="21"/>
              </w:rPr>
            </w:pPr>
            <w:r w:rsidRPr="003246FF">
              <w:rPr>
                <w:rFonts w:eastAsia="宋体" w:cstheme="minorHAnsi"/>
                <w:color w:val="172B4D"/>
                <w:spacing w:val="-1"/>
                <w:kern w:val="0"/>
                <w:szCs w:val="21"/>
              </w:rPr>
              <w:t>Line Build</w:t>
            </w:r>
            <w:ins w:id="307" w:author="Bonnie Yang" w:date="2022-12-15T20:54:00Z">
              <w:r w:rsidR="004D71FD">
                <w:rPr>
                  <w:rFonts w:eastAsia="宋体" w:cstheme="minorHAnsi"/>
                  <w:color w:val="172B4D"/>
                  <w:spacing w:val="-1"/>
                  <w:kern w:val="0"/>
                  <w:szCs w:val="21"/>
                </w:rPr>
                <w:t xml:space="preserve"> </w:t>
              </w:r>
              <w:r w:rsidR="004D71FD">
                <w:rPr>
                  <w:rFonts w:eastAsia="宋体" w:cstheme="minorHAnsi" w:hint="eastAsia"/>
                  <w:color w:val="172B4D"/>
                  <w:spacing w:val="-1"/>
                  <w:kern w:val="0"/>
                  <w:szCs w:val="21"/>
                </w:rPr>
                <w:t>(</w:t>
              </w:r>
              <w:r w:rsidR="004D71FD">
                <w:rPr>
                  <w:rFonts w:eastAsia="宋体" w:cstheme="minorHAnsi"/>
                  <w:color w:val="172B4D"/>
                  <w:spacing w:val="-1"/>
                  <w:kern w:val="0"/>
                  <w:szCs w:val="21"/>
                </w:rPr>
                <w:t>a tab rather than a card)</w:t>
              </w:r>
            </w:ins>
          </w:p>
          <w:p w14:paraId="2F237586" w14:textId="77777777" w:rsidR="004C1D67" w:rsidRDefault="004C1D67" w:rsidP="004C1D67">
            <w:pPr>
              <w:rPr>
                <w:rFonts w:eastAsia="宋体" w:cstheme="minorHAnsi"/>
                <w:color w:val="172B4D"/>
                <w:spacing w:val="-1"/>
                <w:kern w:val="0"/>
                <w:szCs w:val="21"/>
              </w:rPr>
            </w:pPr>
            <w:r w:rsidRPr="003246FF">
              <w:rPr>
                <w:rFonts w:eastAsia="宋体" w:cstheme="minorHAnsi"/>
                <w:color w:val="172B4D"/>
                <w:spacing w:val="-1"/>
                <w:kern w:val="0"/>
                <w:szCs w:val="21"/>
              </w:rPr>
              <w:t>Unit Conversions</w:t>
            </w:r>
          </w:p>
          <w:p w14:paraId="7E605F55" w14:textId="77777777" w:rsidR="004C1D67" w:rsidRPr="008526BA"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Items</w:t>
            </w:r>
          </w:p>
          <w:p w14:paraId="52362EEC" w14:textId="77777777" w:rsidR="004C1D67" w:rsidRDefault="004C1D67" w:rsidP="004C1D67">
            <w:pPr>
              <w:rPr>
                <w:rFonts w:eastAsia="宋体" w:cstheme="minorHAnsi"/>
                <w:color w:val="172B4D"/>
                <w:spacing w:val="-1"/>
                <w:kern w:val="0"/>
                <w:szCs w:val="21"/>
              </w:rPr>
            </w:pPr>
            <w:r w:rsidRPr="003246FF">
              <w:rPr>
                <w:rFonts w:eastAsia="宋体" w:cstheme="minorHAnsi"/>
                <w:color w:val="172B4D"/>
                <w:spacing w:val="-1"/>
                <w:kern w:val="0"/>
                <w:szCs w:val="21"/>
              </w:rPr>
              <w:t>All Ingredients</w:t>
            </w:r>
          </w:p>
          <w:p w14:paraId="03B2F512"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hange history</w:t>
            </w:r>
          </w:p>
          <w:p w14:paraId="2F1792B6" w14:textId="03706525" w:rsidR="004C1D67" w:rsidRPr="003246FF" w:rsidRDefault="004C1D67" w:rsidP="004C1D67">
            <w:pPr>
              <w:widowControl/>
              <w:jc w:val="left"/>
              <w:rPr>
                <w:rFonts w:eastAsia="宋体" w:cstheme="minorHAnsi"/>
                <w:color w:val="172B4D"/>
                <w:spacing w:val="-1"/>
                <w:kern w:val="0"/>
                <w:szCs w:val="21"/>
              </w:rPr>
            </w:pPr>
            <w:ins w:id="308"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387" w:type="dxa"/>
            <w:shd w:val="clear" w:color="auto" w:fill="FFFFFF"/>
          </w:tcPr>
          <w:p w14:paraId="73F1CE56" w14:textId="6741A2C0"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13BA5610"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4A1B4888" w14:textId="1A3C7D10"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1E85AA50"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7C441631" w14:textId="17006FB0" w:rsidR="004C1D67" w:rsidRDefault="004C1D67" w:rsidP="004C1D67">
            <w:pPr>
              <w:rPr>
                <w:rFonts w:cstheme="minorHAnsi"/>
                <w:color w:val="172B4D"/>
                <w:spacing w:val="-1"/>
                <w:szCs w:val="21"/>
              </w:rPr>
            </w:pPr>
            <w:r w:rsidRPr="00617145">
              <w:rPr>
                <w:rFonts w:cstheme="minorHAnsi"/>
                <w:color w:val="172B4D"/>
                <w:spacing w:val="-1"/>
                <w:szCs w:val="21"/>
              </w:rPr>
              <w:t>Customization</w:t>
            </w:r>
          </w:p>
          <w:p w14:paraId="06C96CF0" w14:textId="4B3BF547" w:rsidR="004C1D67" w:rsidRDefault="004C1D67" w:rsidP="004C1D67">
            <w:pPr>
              <w:rPr>
                <w:rFonts w:cstheme="minorHAnsi"/>
                <w:color w:val="172B4D"/>
                <w:spacing w:val="-1"/>
                <w:szCs w:val="21"/>
              </w:rPr>
            </w:pPr>
            <w:r w:rsidRPr="00E0780A">
              <w:rPr>
                <w:rFonts w:cstheme="minorHAnsi"/>
                <w:color w:val="172B4D"/>
                <w:spacing w:val="-1"/>
                <w:szCs w:val="21"/>
              </w:rPr>
              <w:t>Base Nutrition Facts</w:t>
            </w:r>
          </w:p>
          <w:p w14:paraId="517C9DD2" w14:textId="77777777" w:rsidR="004C1D67" w:rsidRDefault="004C1D67" w:rsidP="004C1D67">
            <w:pPr>
              <w:rPr>
                <w:rFonts w:eastAsia="宋体" w:cstheme="minorHAnsi"/>
                <w:color w:val="172B4D"/>
                <w:spacing w:val="-1"/>
                <w:kern w:val="0"/>
                <w:szCs w:val="21"/>
              </w:rPr>
            </w:pPr>
            <w:r w:rsidRPr="003246FF">
              <w:rPr>
                <w:rFonts w:eastAsia="宋体" w:cstheme="minorHAnsi"/>
                <w:color w:val="172B4D"/>
                <w:spacing w:val="-1"/>
                <w:kern w:val="0"/>
                <w:szCs w:val="21"/>
              </w:rPr>
              <w:t>Guest Packaging</w:t>
            </w:r>
          </w:p>
          <w:p w14:paraId="1E5DDBF3" w14:textId="34BF53DC" w:rsidR="004C1D67" w:rsidRPr="00617145" w:rsidRDefault="004C1D67" w:rsidP="004C1D67">
            <w:pPr>
              <w:rPr>
                <w:rFonts w:cstheme="minorHAnsi"/>
                <w:color w:val="172B4D"/>
                <w:spacing w:val="-1"/>
                <w:szCs w:val="21"/>
              </w:rPr>
            </w:pPr>
            <w:proofErr w:type="spellStart"/>
            <w:r>
              <w:rPr>
                <w:rFonts w:eastAsia="宋体" w:cstheme="minorHAnsi" w:hint="eastAsia"/>
                <w:color w:val="172B4D"/>
                <w:spacing w:val="-1"/>
                <w:kern w:val="0"/>
                <w:szCs w:val="21"/>
              </w:rPr>
              <w:t>S</w:t>
            </w:r>
            <w:r>
              <w:rPr>
                <w:rFonts w:eastAsia="宋体" w:cstheme="minorHAnsi"/>
                <w:color w:val="172B4D"/>
                <w:spacing w:val="-1"/>
                <w:kern w:val="0"/>
                <w:szCs w:val="21"/>
              </w:rPr>
              <w:t>mallwares</w:t>
            </w:r>
            <w:proofErr w:type="spellEnd"/>
          </w:p>
        </w:tc>
      </w:tr>
      <w:tr w:rsidR="004C1D67" w:rsidRPr="003246FF" w14:paraId="0C2855D7" w14:textId="77777777" w:rsidTr="00E55905">
        <w:tc>
          <w:tcPr>
            <w:tcW w:w="2127" w:type="dxa"/>
            <w:shd w:val="clear" w:color="auto" w:fill="FFFFFF"/>
            <w:tcMar>
              <w:top w:w="120" w:type="dxa"/>
              <w:left w:w="120" w:type="dxa"/>
              <w:bottom w:w="120" w:type="dxa"/>
              <w:right w:w="120" w:type="dxa"/>
            </w:tcMar>
          </w:tcPr>
          <w:p w14:paraId="187D9D8C" w14:textId="0EF178D3"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O</w:t>
            </w:r>
            <w:r>
              <w:rPr>
                <w:rFonts w:eastAsia="宋体" w:cstheme="minorHAnsi"/>
                <w:color w:val="172B4D"/>
                <w:spacing w:val="-1"/>
                <w:kern w:val="0"/>
                <w:szCs w:val="21"/>
              </w:rPr>
              <w:t>riginal</w:t>
            </w:r>
          </w:p>
        </w:tc>
        <w:tc>
          <w:tcPr>
            <w:tcW w:w="2410" w:type="dxa"/>
            <w:shd w:val="clear" w:color="auto" w:fill="FFFFFF"/>
          </w:tcPr>
          <w:p w14:paraId="09E4F95D" w14:textId="77777777" w:rsidR="004C1D67" w:rsidRPr="0039676E" w:rsidRDefault="004C1D67" w:rsidP="004C1D67">
            <w:pPr>
              <w:widowControl/>
              <w:jc w:val="left"/>
              <w:rPr>
                <w:rFonts w:eastAsia="宋体" w:cstheme="minorHAnsi"/>
                <w:color w:val="172B4D"/>
                <w:spacing w:val="-1"/>
                <w:kern w:val="0"/>
                <w:szCs w:val="21"/>
                <w:lang w:val="fr-FR"/>
                <w:rPrChange w:id="309"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10" w:author="Daisy Lan" w:date="2023-06-14T10:44:00Z">
                  <w:rPr>
                    <w:rFonts w:eastAsia="宋体" w:cstheme="minorHAnsi"/>
                    <w:color w:val="172B4D"/>
                    <w:spacing w:val="-1"/>
                    <w:kern w:val="0"/>
                    <w:szCs w:val="21"/>
                  </w:rPr>
                </w:rPrChange>
              </w:rPr>
              <w:t>Basic Information</w:t>
            </w:r>
          </w:p>
          <w:p w14:paraId="303F0BC0" w14:textId="1345B431" w:rsidR="004C1D67" w:rsidRPr="0039676E" w:rsidRDefault="004C1D67" w:rsidP="004C1D67">
            <w:pPr>
              <w:widowControl/>
              <w:jc w:val="left"/>
              <w:rPr>
                <w:rFonts w:eastAsia="宋体" w:cstheme="minorHAnsi"/>
                <w:color w:val="172B4D"/>
                <w:spacing w:val="-1"/>
                <w:kern w:val="0"/>
                <w:szCs w:val="21"/>
                <w:lang w:val="fr-FR"/>
                <w:rPrChange w:id="311"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12" w:author="Daisy Lan" w:date="2023-06-14T10:44:00Z">
                  <w:rPr>
                    <w:rFonts w:eastAsia="宋体" w:cstheme="minorHAnsi"/>
                    <w:color w:val="172B4D"/>
                    <w:spacing w:val="-1"/>
                    <w:kern w:val="0"/>
                    <w:szCs w:val="21"/>
                  </w:rPr>
                </w:rPrChange>
              </w:rPr>
              <w:t>Component</w:t>
            </w:r>
          </w:p>
          <w:p w14:paraId="741E6485" w14:textId="35AD6C49" w:rsidR="004C1D67" w:rsidRPr="0039676E" w:rsidRDefault="004C1D67" w:rsidP="004C1D67">
            <w:pPr>
              <w:widowControl/>
              <w:jc w:val="left"/>
              <w:rPr>
                <w:ins w:id="313" w:author="Bonnie Yang" w:date="2022-11-02T18:30:00Z"/>
                <w:lang w:val="fr-FR"/>
                <w:rPrChange w:id="314" w:author="Daisy Lan" w:date="2023-06-14T10:44:00Z">
                  <w:rPr>
                    <w:ins w:id="315" w:author="Bonnie Yang" w:date="2022-11-02T18:30:00Z"/>
                  </w:rPr>
                </w:rPrChange>
              </w:rPr>
            </w:pPr>
            <w:proofErr w:type="spellStart"/>
            <w:r w:rsidRPr="0039676E">
              <w:rPr>
                <w:lang w:val="fr-FR"/>
                <w:rPrChange w:id="316" w:author="Daisy Lan" w:date="2023-06-14T10:44:00Z">
                  <w:rPr/>
                </w:rPrChange>
              </w:rPr>
              <w:t>Procedure</w:t>
            </w:r>
            <w:proofErr w:type="spellEnd"/>
          </w:p>
          <w:p w14:paraId="592004DC" w14:textId="321FAA04" w:rsidR="00967AF0" w:rsidRPr="0039676E" w:rsidRDefault="00967AF0" w:rsidP="004C1D67">
            <w:pPr>
              <w:widowControl/>
              <w:jc w:val="left"/>
              <w:rPr>
                <w:rFonts w:eastAsia="宋体" w:cstheme="minorHAnsi"/>
                <w:color w:val="172B4D"/>
                <w:spacing w:val="-1"/>
                <w:kern w:val="0"/>
                <w:szCs w:val="21"/>
                <w:lang w:val="fr-FR"/>
                <w:rPrChange w:id="317" w:author="Daisy Lan" w:date="2023-06-14T10:44:00Z">
                  <w:rPr>
                    <w:rFonts w:eastAsia="宋体" w:cstheme="minorHAnsi"/>
                    <w:color w:val="172B4D"/>
                    <w:spacing w:val="-1"/>
                    <w:kern w:val="0"/>
                    <w:szCs w:val="21"/>
                  </w:rPr>
                </w:rPrChange>
              </w:rPr>
            </w:pPr>
            <w:proofErr w:type="spellStart"/>
            <w:ins w:id="318" w:author="Bonnie Yang" w:date="2022-11-02T18:30:00Z">
              <w:r w:rsidRPr="0039676E">
                <w:rPr>
                  <w:rFonts w:eastAsia="宋体" w:cstheme="minorHAnsi"/>
                  <w:color w:val="172B4D"/>
                  <w:spacing w:val="-1"/>
                  <w:kern w:val="0"/>
                  <w:szCs w:val="21"/>
                  <w:lang w:val="fr-FR"/>
                  <w:rPrChange w:id="319" w:author="Daisy Lan" w:date="2023-06-14T10:44:00Z">
                    <w:rPr>
                      <w:rFonts w:eastAsia="宋体" w:cstheme="minorHAnsi"/>
                      <w:color w:val="172B4D"/>
                      <w:spacing w:val="-1"/>
                      <w:kern w:val="0"/>
                      <w:szCs w:val="21"/>
                    </w:rPr>
                  </w:rPrChange>
                </w:rPr>
                <w:t>Attributes</w:t>
              </w:r>
            </w:ins>
            <w:proofErr w:type="spellEnd"/>
          </w:p>
          <w:p w14:paraId="7DB2899B" w14:textId="77777777" w:rsidR="004C1D67" w:rsidRPr="0039676E" w:rsidRDefault="004C1D67" w:rsidP="004C1D67">
            <w:pPr>
              <w:rPr>
                <w:rFonts w:cstheme="minorHAnsi"/>
                <w:color w:val="172B4D"/>
                <w:spacing w:val="-1"/>
                <w:szCs w:val="21"/>
                <w:lang w:val="fr-FR"/>
                <w:rPrChange w:id="320" w:author="Daisy Lan" w:date="2023-06-14T10:44:00Z">
                  <w:rPr>
                    <w:rFonts w:cstheme="minorHAnsi"/>
                    <w:color w:val="172B4D"/>
                    <w:spacing w:val="-1"/>
                    <w:szCs w:val="21"/>
                  </w:rPr>
                </w:rPrChange>
              </w:rPr>
            </w:pPr>
            <w:r w:rsidRPr="0039676E">
              <w:rPr>
                <w:rFonts w:cstheme="minorHAnsi"/>
                <w:color w:val="172B4D"/>
                <w:spacing w:val="-1"/>
                <w:szCs w:val="21"/>
                <w:lang w:val="fr-FR"/>
                <w:rPrChange w:id="321" w:author="Daisy Lan" w:date="2023-06-14T10:44:00Z">
                  <w:rPr>
                    <w:rFonts w:cstheme="minorHAnsi"/>
                    <w:color w:val="172B4D"/>
                    <w:spacing w:val="-1"/>
                    <w:szCs w:val="21"/>
                  </w:rPr>
                </w:rPrChange>
              </w:rPr>
              <w:t xml:space="preserve">Nutrition &amp; </w:t>
            </w:r>
            <w:proofErr w:type="spellStart"/>
            <w:r w:rsidRPr="0039676E">
              <w:rPr>
                <w:rFonts w:cstheme="minorHAnsi"/>
                <w:color w:val="172B4D"/>
                <w:spacing w:val="-1"/>
                <w:szCs w:val="21"/>
                <w:lang w:val="fr-FR"/>
                <w:rPrChange w:id="322" w:author="Daisy Lan" w:date="2023-06-14T10:44:00Z">
                  <w:rPr>
                    <w:rFonts w:cstheme="minorHAnsi"/>
                    <w:color w:val="172B4D"/>
                    <w:spacing w:val="-1"/>
                    <w:szCs w:val="21"/>
                  </w:rPr>
                </w:rPrChange>
              </w:rPr>
              <w:t>Allergens</w:t>
            </w:r>
            <w:proofErr w:type="spellEnd"/>
          </w:p>
          <w:p w14:paraId="0ECDBB33" w14:textId="77777777" w:rsidR="004C1D67" w:rsidRPr="0039676E" w:rsidRDefault="004C1D67" w:rsidP="004C1D67">
            <w:pPr>
              <w:rPr>
                <w:rFonts w:cstheme="minorHAnsi"/>
                <w:color w:val="172B4D"/>
                <w:spacing w:val="-1"/>
                <w:szCs w:val="21"/>
                <w:lang w:val="fr-FR"/>
                <w:rPrChange w:id="323" w:author="Daisy Lan" w:date="2023-06-14T10:44:00Z">
                  <w:rPr>
                    <w:rFonts w:cstheme="minorHAnsi"/>
                    <w:color w:val="172B4D"/>
                    <w:spacing w:val="-1"/>
                    <w:szCs w:val="21"/>
                  </w:rPr>
                </w:rPrChange>
              </w:rPr>
            </w:pPr>
            <w:r w:rsidRPr="0039676E">
              <w:rPr>
                <w:rFonts w:eastAsia="宋体" w:cstheme="minorHAnsi"/>
                <w:color w:val="172B4D"/>
                <w:spacing w:val="-1"/>
                <w:kern w:val="0"/>
                <w:szCs w:val="21"/>
                <w:lang w:val="fr-FR"/>
                <w:rPrChange w:id="324" w:author="Daisy Lan" w:date="2023-06-14T10:44:00Z">
                  <w:rPr>
                    <w:rFonts w:eastAsia="宋体" w:cstheme="minorHAnsi"/>
                    <w:color w:val="172B4D"/>
                    <w:spacing w:val="-1"/>
                    <w:kern w:val="0"/>
                    <w:szCs w:val="21"/>
                  </w:rPr>
                </w:rPrChange>
              </w:rPr>
              <w:t>Unit Conversions</w:t>
            </w:r>
          </w:p>
          <w:p w14:paraId="05935385" w14:textId="77777777" w:rsidR="004C1D67" w:rsidRDefault="004C1D67" w:rsidP="004C1D67">
            <w:pPr>
              <w:rPr>
                <w:rFonts w:eastAsia="宋体" w:cstheme="minorHAnsi"/>
                <w:color w:val="172B4D"/>
                <w:spacing w:val="-1"/>
                <w:kern w:val="0"/>
                <w:szCs w:val="21"/>
              </w:rPr>
            </w:pPr>
            <w:r w:rsidRPr="003246FF">
              <w:rPr>
                <w:rFonts w:eastAsia="宋体" w:cstheme="minorHAnsi"/>
                <w:color w:val="172B4D"/>
                <w:spacing w:val="-1"/>
                <w:kern w:val="0"/>
                <w:szCs w:val="21"/>
              </w:rPr>
              <w:t>All Ingredients</w:t>
            </w:r>
          </w:p>
          <w:p w14:paraId="7FF7CD6F"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hange history</w:t>
            </w:r>
          </w:p>
          <w:p w14:paraId="11102387" w14:textId="60911D66" w:rsidR="004C1D67" w:rsidRPr="003246FF" w:rsidRDefault="004C1D67" w:rsidP="004C1D67">
            <w:pPr>
              <w:widowControl/>
              <w:jc w:val="left"/>
              <w:rPr>
                <w:rFonts w:eastAsia="宋体" w:cstheme="minorHAnsi"/>
                <w:color w:val="172B4D"/>
                <w:spacing w:val="-1"/>
                <w:kern w:val="0"/>
                <w:szCs w:val="21"/>
              </w:rPr>
            </w:pPr>
            <w:ins w:id="325"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387" w:type="dxa"/>
            <w:shd w:val="clear" w:color="auto" w:fill="FFFFFF"/>
          </w:tcPr>
          <w:p w14:paraId="18BEB87B" w14:textId="6DBB8A65" w:rsidR="004C1D67" w:rsidRPr="003246FF" w:rsidRDefault="004C1D67" w:rsidP="004C1D67">
            <w:pPr>
              <w:widowControl/>
              <w:jc w:val="left"/>
              <w:rPr>
                <w:rFonts w:eastAsia="宋体" w:cstheme="minorHAnsi"/>
                <w:color w:val="172B4D"/>
                <w:spacing w:val="-1"/>
                <w:kern w:val="0"/>
                <w:szCs w:val="21"/>
              </w:rPr>
            </w:pPr>
          </w:p>
        </w:tc>
      </w:tr>
      <w:tr w:rsidR="004C1D67" w:rsidRPr="003246FF" w14:paraId="23DEE608" w14:textId="77777777" w:rsidTr="00E55905">
        <w:tc>
          <w:tcPr>
            <w:tcW w:w="2127" w:type="dxa"/>
            <w:shd w:val="clear" w:color="auto" w:fill="FFFFFF"/>
            <w:tcMar>
              <w:top w:w="120" w:type="dxa"/>
              <w:left w:w="120" w:type="dxa"/>
              <w:bottom w:w="120" w:type="dxa"/>
              <w:right w:w="120" w:type="dxa"/>
            </w:tcMar>
          </w:tcPr>
          <w:p w14:paraId="0271BF79" w14:textId="14D2F429"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O</w:t>
            </w:r>
            <w:r>
              <w:rPr>
                <w:rFonts w:eastAsia="宋体" w:cstheme="minorHAnsi"/>
                <w:color w:val="172B4D"/>
                <w:spacing w:val="-1"/>
                <w:kern w:val="0"/>
                <w:szCs w:val="21"/>
              </w:rPr>
              <w:t xml:space="preserve">riginal </w:t>
            </w:r>
            <w:proofErr w:type="spellStart"/>
            <w:r>
              <w:rPr>
                <w:rFonts w:eastAsia="宋体" w:cstheme="minorHAnsi"/>
                <w:color w:val="172B4D"/>
                <w:spacing w:val="-1"/>
                <w:kern w:val="0"/>
                <w:szCs w:val="21"/>
              </w:rPr>
              <w:t>Subrecipe</w:t>
            </w:r>
            <w:proofErr w:type="spellEnd"/>
          </w:p>
        </w:tc>
        <w:tc>
          <w:tcPr>
            <w:tcW w:w="2410" w:type="dxa"/>
            <w:shd w:val="clear" w:color="auto" w:fill="FFFFFF"/>
          </w:tcPr>
          <w:p w14:paraId="3A21B87B" w14:textId="77777777" w:rsidR="004C1D67" w:rsidRPr="0039676E" w:rsidRDefault="004C1D67" w:rsidP="004C1D67">
            <w:pPr>
              <w:widowControl/>
              <w:jc w:val="left"/>
              <w:rPr>
                <w:rFonts w:eastAsia="宋体" w:cstheme="minorHAnsi"/>
                <w:color w:val="172B4D"/>
                <w:spacing w:val="-1"/>
                <w:kern w:val="0"/>
                <w:szCs w:val="21"/>
                <w:lang w:val="fr-FR"/>
                <w:rPrChange w:id="326"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27" w:author="Daisy Lan" w:date="2023-06-14T10:44:00Z">
                  <w:rPr>
                    <w:rFonts w:eastAsia="宋体" w:cstheme="minorHAnsi"/>
                    <w:color w:val="172B4D"/>
                    <w:spacing w:val="-1"/>
                    <w:kern w:val="0"/>
                    <w:szCs w:val="21"/>
                  </w:rPr>
                </w:rPrChange>
              </w:rPr>
              <w:t>Basic Information</w:t>
            </w:r>
          </w:p>
          <w:p w14:paraId="3AAF2C23" w14:textId="1649B99F" w:rsidR="004C1D67" w:rsidRPr="0039676E" w:rsidRDefault="004C1D67" w:rsidP="004C1D67">
            <w:pPr>
              <w:widowControl/>
              <w:jc w:val="left"/>
              <w:rPr>
                <w:rFonts w:eastAsia="宋体" w:cstheme="minorHAnsi"/>
                <w:color w:val="172B4D"/>
                <w:spacing w:val="-1"/>
                <w:kern w:val="0"/>
                <w:szCs w:val="21"/>
                <w:lang w:val="fr-FR"/>
                <w:rPrChange w:id="328"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29" w:author="Daisy Lan" w:date="2023-06-14T10:44:00Z">
                  <w:rPr>
                    <w:rFonts w:eastAsia="宋体" w:cstheme="minorHAnsi"/>
                    <w:color w:val="172B4D"/>
                    <w:spacing w:val="-1"/>
                    <w:kern w:val="0"/>
                    <w:szCs w:val="21"/>
                  </w:rPr>
                </w:rPrChange>
              </w:rPr>
              <w:t>Component</w:t>
            </w:r>
          </w:p>
          <w:p w14:paraId="2562BE43" w14:textId="55BB4880" w:rsidR="004C1D67" w:rsidRPr="0039676E" w:rsidRDefault="004C1D67" w:rsidP="004C1D67">
            <w:pPr>
              <w:widowControl/>
              <w:jc w:val="left"/>
              <w:rPr>
                <w:ins w:id="330" w:author="Bonnie Yang" w:date="2022-11-02T18:30:00Z"/>
                <w:lang w:val="fr-FR"/>
                <w:rPrChange w:id="331" w:author="Daisy Lan" w:date="2023-06-14T10:44:00Z">
                  <w:rPr>
                    <w:ins w:id="332" w:author="Bonnie Yang" w:date="2022-11-02T18:30:00Z"/>
                  </w:rPr>
                </w:rPrChange>
              </w:rPr>
            </w:pPr>
            <w:proofErr w:type="spellStart"/>
            <w:r w:rsidRPr="0039676E">
              <w:rPr>
                <w:lang w:val="fr-FR"/>
                <w:rPrChange w:id="333" w:author="Daisy Lan" w:date="2023-06-14T10:44:00Z">
                  <w:rPr/>
                </w:rPrChange>
              </w:rPr>
              <w:t>Procedure</w:t>
            </w:r>
            <w:proofErr w:type="spellEnd"/>
          </w:p>
          <w:p w14:paraId="0CD94C71" w14:textId="5266B907" w:rsidR="00967AF0" w:rsidRPr="0039676E" w:rsidRDefault="00967AF0" w:rsidP="004C1D67">
            <w:pPr>
              <w:widowControl/>
              <w:jc w:val="left"/>
              <w:rPr>
                <w:rFonts w:eastAsia="宋体" w:cstheme="minorHAnsi"/>
                <w:color w:val="172B4D"/>
                <w:spacing w:val="-1"/>
                <w:kern w:val="0"/>
                <w:szCs w:val="21"/>
                <w:lang w:val="fr-FR"/>
                <w:rPrChange w:id="334" w:author="Daisy Lan" w:date="2023-06-14T10:44:00Z">
                  <w:rPr>
                    <w:rFonts w:eastAsia="宋体" w:cstheme="minorHAnsi"/>
                    <w:color w:val="172B4D"/>
                    <w:spacing w:val="-1"/>
                    <w:kern w:val="0"/>
                    <w:szCs w:val="21"/>
                  </w:rPr>
                </w:rPrChange>
              </w:rPr>
            </w:pPr>
            <w:proofErr w:type="spellStart"/>
            <w:ins w:id="335" w:author="Bonnie Yang" w:date="2022-11-02T18:30:00Z">
              <w:r w:rsidRPr="0039676E">
                <w:rPr>
                  <w:rFonts w:eastAsia="宋体" w:cstheme="minorHAnsi"/>
                  <w:color w:val="172B4D"/>
                  <w:spacing w:val="-1"/>
                  <w:kern w:val="0"/>
                  <w:szCs w:val="21"/>
                  <w:lang w:val="fr-FR"/>
                  <w:rPrChange w:id="336" w:author="Daisy Lan" w:date="2023-06-14T10:44:00Z">
                    <w:rPr>
                      <w:rFonts w:eastAsia="宋体" w:cstheme="minorHAnsi"/>
                      <w:color w:val="172B4D"/>
                      <w:spacing w:val="-1"/>
                      <w:kern w:val="0"/>
                      <w:szCs w:val="21"/>
                    </w:rPr>
                  </w:rPrChange>
                </w:rPr>
                <w:t>Attributes</w:t>
              </w:r>
            </w:ins>
            <w:proofErr w:type="spellEnd"/>
          </w:p>
          <w:p w14:paraId="6D3D124E" w14:textId="77777777" w:rsidR="004C1D67" w:rsidRPr="0039676E" w:rsidRDefault="004C1D67" w:rsidP="004C1D67">
            <w:pPr>
              <w:widowControl/>
              <w:jc w:val="left"/>
              <w:rPr>
                <w:rFonts w:eastAsia="宋体" w:cstheme="minorHAnsi"/>
                <w:color w:val="172B4D"/>
                <w:spacing w:val="-1"/>
                <w:kern w:val="0"/>
                <w:szCs w:val="21"/>
                <w:lang w:val="fr-FR"/>
                <w:rPrChange w:id="337"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38" w:author="Daisy Lan" w:date="2023-06-14T10:44:00Z">
                  <w:rPr>
                    <w:rFonts w:eastAsia="宋体" w:cstheme="minorHAnsi"/>
                    <w:color w:val="172B4D"/>
                    <w:spacing w:val="-1"/>
                    <w:kern w:val="0"/>
                    <w:szCs w:val="21"/>
                  </w:rPr>
                </w:rPrChange>
              </w:rPr>
              <w:t xml:space="preserve">Nutrition &amp; </w:t>
            </w:r>
            <w:proofErr w:type="spellStart"/>
            <w:r w:rsidRPr="0039676E">
              <w:rPr>
                <w:rFonts w:eastAsia="宋体" w:cstheme="minorHAnsi"/>
                <w:color w:val="172B4D"/>
                <w:spacing w:val="-1"/>
                <w:kern w:val="0"/>
                <w:szCs w:val="21"/>
                <w:lang w:val="fr-FR"/>
                <w:rPrChange w:id="339" w:author="Daisy Lan" w:date="2023-06-14T10:44:00Z">
                  <w:rPr>
                    <w:rFonts w:eastAsia="宋体" w:cstheme="minorHAnsi"/>
                    <w:color w:val="172B4D"/>
                    <w:spacing w:val="-1"/>
                    <w:kern w:val="0"/>
                    <w:szCs w:val="21"/>
                  </w:rPr>
                </w:rPrChange>
              </w:rPr>
              <w:t>Allergens</w:t>
            </w:r>
            <w:proofErr w:type="spellEnd"/>
          </w:p>
          <w:p w14:paraId="62A81DA5" w14:textId="77777777" w:rsidR="004C1D67" w:rsidRPr="0039676E" w:rsidRDefault="004C1D67" w:rsidP="004C1D67">
            <w:pPr>
              <w:widowControl/>
              <w:jc w:val="left"/>
              <w:rPr>
                <w:rFonts w:eastAsia="宋体" w:cstheme="minorHAnsi"/>
                <w:color w:val="172B4D"/>
                <w:spacing w:val="-1"/>
                <w:kern w:val="0"/>
                <w:szCs w:val="21"/>
                <w:lang w:val="fr-FR"/>
                <w:rPrChange w:id="340"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41" w:author="Daisy Lan" w:date="2023-06-14T10:44:00Z">
                  <w:rPr>
                    <w:rFonts w:eastAsia="宋体" w:cstheme="minorHAnsi"/>
                    <w:color w:val="172B4D"/>
                    <w:spacing w:val="-1"/>
                    <w:kern w:val="0"/>
                    <w:szCs w:val="21"/>
                  </w:rPr>
                </w:rPrChange>
              </w:rPr>
              <w:t>Unit Conversions</w:t>
            </w:r>
          </w:p>
          <w:p w14:paraId="66862C4A"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All Ingredients</w:t>
            </w:r>
          </w:p>
          <w:p w14:paraId="445DFB8F"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Component Usage</w:t>
            </w:r>
          </w:p>
          <w:p w14:paraId="64886D45"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hange history</w:t>
            </w:r>
          </w:p>
          <w:p w14:paraId="79606B58" w14:textId="60D4E57A" w:rsidR="004C1D67" w:rsidRPr="003246FF" w:rsidRDefault="004C1D67" w:rsidP="004C1D67">
            <w:pPr>
              <w:widowControl/>
              <w:jc w:val="left"/>
              <w:rPr>
                <w:rFonts w:eastAsia="宋体" w:cstheme="minorHAnsi"/>
                <w:color w:val="172B4D"/>
                <w:spacing w:val="-1"/>
                <w:kern w:val="0"/>
                <w:szCs w:val="21"/>
              </w:rPr>
            </w:pPr>
            <w:ins w:id="342"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c>
          <w:tcPr>
            <w:tcW w:w="4387" w:type="dxa"/>
            <w:shd w:val="clear" w:color="auto" w:fill="FFFFFF"/>
          </w:tcPr>
          <w:p w14:paraId="1BA9852B" w14:textId="2DB27FE2" w:rsidR="004C1D67" w:rsidRPr="003246FF" w:rsidRDefault="004C1D67" w:rsidP="004C1D67">
            <w:pPr>
              <w:widowControl/>
              <w:jc w:val="left"/>
              <w:rPr>
                <w:rFonts w:eastAsia="宋体" w:cstheme="minorHAnsi"/>
                <w:color w:val="172B4D"/>
                <w:spacing w:val="-1"/>
                <w:kern w:val="0"/>
                <w:szCs w:val="21"/>
              </w:rPr>
            </w:pPr>
          </w:p>
        </w:tc>
      </w:tr>
      <w:tr w:rsidR="004C1D67" w:rsidRPr="003246FF" w14:paraId="7613015D" w14:textId="77777777" w:rsidTr="00E55905">
        <w:tc>
          <w:tcPr>
            <w:tcW w:w="2127" w:type="dxa"/>
            <w:shd w:val="clear" w:color="auto" w:fill="FFFFFF"/>
            <w:tcMar>
              <w:top w:w="120" w:type="dxa"/>
              <w:left w:w="120" w:type="dxa"/>
              <w:bottom w:w="120" w:type="dxa"/>
              <w:right w:w="120" w:type="dxa"/>
            </w:tcMar>
          </w:tcPr>
          <w:p w14:paraId="392B8611" w14:textId="08E39A86"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ingle Packaged</w:t>
            </w:r>
          </w:p>
        </w:tc>
        <w:tc>
          <w:tcPr>
            <w:tcW w:w="2410" w:type="dxa"/>
            <w:shd w:val="clear" w:color="auto" w:fill="FFFFFF"/>
          </w:tcPr>
          <w:p w14:paraId="3E430DC8" w14:textId="77777777" w:rsidR="004C1D67" w:rsidRPr="003246FF" w:rsidRDefault="004C1D67" w:rsidP="004C1D67">
            <w:pPr>
              <w:widowControl/>
              <w:jc w:val="left"/>
              <w:rPr>
                <w:rFonts w:eastAsia="宋体" w:cstheme="minorHAnsi"/>
                <w:color w:val="172B4D"/>
                <w:spacing w:val="-1"/>
                <w:kern w:val="0"/>
                <w:szCs w:val="21"/>
              </w:rPr>
            </w:pPr>
          </w:p>
        </w:tc>
        <w:tc>
          <w:tcPr>
            <w:tcW w:w="4387" w:type="dxa"/>
            <w:shd w:val="clear" w:color="auto" w:fill="FFFFFF"/>
          </w:tcPr>
          <w:p w14:paraId="19E70D94" w14:textId="4A23FBA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209B6B54" w14:textId="435B6D4A"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257C7591" w14:textId="08786D54" w:rsidR="004C1D67" w:rsidRDefault="004C1D67" w:rsidP="004C1D67">
            <w:pPr>
              <w:widowControl/>
              <w:jc w:val="left"/>
              <w:rPr>
                <w:ins w:id="343" w:author="Bonnie Yang" w:date="2022-11-02T18:31:00Z"/>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0F06DD3A" w14:textId="134629BD" w:rsidR="00967AF0" w:rsidRDefault="00967AF0" w:rsidP="004C1D67">
            <w:pPr>
              <w:widowControl/>
              <w:jc w:val="left"/>
              <w:rPr>
                <w:rFonts w:eastAsia="宋体" w:cstheme="minorHAnsi"/>
                <w:color w:val="172B4D"/>
                <w:spacing w:val="-1"/>
                <w:kern w:val="0"/>
                <w:szCs w:val="21"/>
              </w:rPr>
            </w:pPr>
            <w:ins w:id="344" w:author="Bonnie Yang" w:date="2022-11-02T18:31:00Z">
              <w:r w:rsidRPr="003246FF">
                <w:rPr>
                  <w:rFonts w:eastAsia="宋体" w:cstheme="minorHAnsi"/>
                  <w:color w:val="172B4D"/>
                  <w:spacing w:val="-1"/>
                  <w:kern w:val="0"/>
                  <w:szCs w:val="21"/>
                </w:rPr>
                <w:t>Attributes</w:t>
              </w:r>
            </w:ins>
          </w:p>
          <w:p w14:paraId="500093F2"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7DA76553" w14:textId="50BA20B2" w:rsidR="004C1D67" w:rsidRDefault="004C1D67" w:rsidP="004C1D67">
            <w:pPr>
              <w:widowControl/>
              <w:jc w:val="left"/>
              <w:rPr>
                <w:ins w:id="345" w:author="Bonnie Yang" w:date="2022-10-20T11:04:00Z"/>
                <w:rFonts w:eastAsia="宋体" w:cstheme="minorHAnsi"/>
                <w:color w:val="172B4D"/>
                <w:spacing w:val="-1"/>
                <w:kern w:val="0"/>
                <w:szCs w:val="21"/>
              </w:rPr>
            </w:pPr>
            <w:r>
              <w:rPr>
                <w:rFonts w:eastAsia="宋体" w:cstheme="minorHAnsi" w:hint="eastAsia"/>
                <w:color w:val="172B4D"/>
                <w:spacing w:val="-1"/>
                <w:kern w:val="0"/>
                <w:szCs w:val="21"/>
              </w:rPr>
              <w:t>A</w:t>
            </w:r>
            <w:r>
              <w:rPr>
                <w:rFonts w:eastAsia="宋体" w:cstheme="minorHAnsi"/>
                <w:color w:val="172B4D"/>
                <w:spacing w:val="-1"/>
                <w:kern w:val="0"/>
                <w:szCs w:val="21"/>
              </w:rPr>
              <w:t>ssembly Instructions</w:t>
            </w:r>
          </w:p>
          <w:p w14:paraId="0F851EB7" w14:textId="567BBC00" w:rsidR="004C1D67" w:rsidRDefault="004C1D67" w:rsidP="004C1D67">
            <w:pPr>
              <w:widowControl/>
              <w:jc w:val="left"/>
              <w:rPr>
                <w:rFonts w:eastAsia="宋体" w:cstheme="minorHAnsi"/>
                <w:color w:val="172B4D"/>
                <w:spacing w:val="-1"/>
                <w:kern w:val="0"/>
                <w:szCs w:val="21"/>
              </w:rPr>
            </w:pPr>
            <w:ins w:id="346" w:author="Bonnie Yang" w:date="2022-10-20T11:04:00Z">
              <w:r>
                <w:rPr>
                  <w:rFonts w:eastAsia="宋体" w:cstheme="minorHAnsi" w:hint="eastAsia"/>
                  <w:color w:val="172B4D"/>
                  <w:spacing w:val="-1"/>
                  <w:kern w:val="0"/>
                  <w:szCs w:val="21"/>
                </w:rPr>
                <w:t>P</w:t>
              </w:r>
              <w:r>
                <w:rPr>
                  <w:rFonts w:eastAsia="宋体" w:cstheme="minorHAnsi"/>
                  <w:color w:val="172B4D"/>
                  <w:spacing w:val="-1"/>
                  <w:kern w:val="0"/>
                  <w:szCs w:val="21"/>
                </w:rPr>
                <w:t>roduction</w:t>
              </w:r>
            </w:ins>
          </w:p>
          <w:p w14:paraId="0F203DEE"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Unit Conversions</w:t>
            </w:r>
          </w:p>
          <w:p w14:paraId="5DE2F6AD" w14:textId="77777777" w:rsidR="004C1D67" w:rsidRDefault="004C1D67" w:rsidP="004C1D67">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p>
          <w:p w14:paraId="2C1CB6FF"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p w14:paraId="5ED23F82" w14:textId="64A52003" w:rsidR="004C1D67" w:rsidRPr="003246FF" w:rsidRDefault="004C1D67" w:rsidP="004C1D67">
            <w:pPr>
              <w:widowControl/>
              <w:jc w:val="left"/>
              <w:rPr>
                <w:rFonts w:eastAsia="宋体" w:cstheme="minorHAnsi"/>
                <w:color w:val="172B4D"/>
                <w:spacing w:val="-1"/>
                <w:kern w:val="0"/>
                <w:szCs w:val="21"/>
              </w:rPr>
            </w:pPr>
            <w:ins w:id="347"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r>
      <w:tr w:rsidR="004C1D67" w:rsidRPr="003246FF" w14:paraId="7724CB56" w14:textId="77777777" w:rsidTr="00E55905">
        <w:tc>
          <w:tcPr>
            <w:tcW w:w="2127" w:type="dxa"/>
            <w:shd w:val="clear" w:color="auto" w:fill="FFFFFF"/>
            <w:tcMar>
              <w:top w:w="120" w:type="dxa"/>
              <w:left w:w="120" w:type="dxa"/>
              <w:bottom w:w="120" w:type="dxa"/>
              <w:right w:w="120" w:type="dxa"/>
            </w:tcMar>
          </w:tcPr>
          <w:p w14:paraId="52284BCA" w14:textId="569ABA22"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M</w:t>
            </w:r>
            <w:r>
              <w:rPr>
                <w:rFonts w:eastAsia="宋体" w:cstheme="minorHAnsi"/>
                <w:color w:val="172B4D"/>
                <w:spacing w:val="-1"/>
                <w:kern w:val="0"/>
                <w:szCs w:val="21"/>
              </w:rPr>
              <w:t>ulti Packaged</w:t>
            </w:r>
          </w:p>
        </w:tc>
        <w:tc>
          <w:tcPr>
            <w:tcW w:w="2410" w:type="dxa"/>
            <w:shd w:val="clear" w:color="auto" w:fill="FFFFFF"/>
          </w:tcPr>
          <w:p w14:paraId="1738CBD4" w14:textId="77777777" w:rsidR="004C1D67" w:rsidRPr="003246FF" w:rsidRDefault="004C1D67" w:rsidP="004C1D67">
            <w:pPr>
              <w:widowControl/>
              <w:jc w:val="left"/>
              <w:rPr>
                <w:rFonts w:eastAsia="宋体" w:cstheme="minorHAnsi"/>
                <w:color w:val="172B4D"/>
                <w:spacing w:val="-1"/>
                <w:kern w:val="0"/>
                <w:szCs w:val="21"/>
              </w:rPr>
            </w:pPr>
          </w:p>
        </w:tc>
        <w:tc>
          <w:tcPr>
            <w:tcW w:w="4387" w:type="dxa"/>
            <w:shd w:val="clear" w:color="auto" w:fill="FFFFFF"/>
          </w:tcPr>
          <w:p w14:paraId="7ED44B68" w14:textId="7686C8EF"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315DDBBA"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78C34DA7" w14:textId="2AFD6126" w:rsidR="004C1D67" w:rsidRDefault="004C1D67" w:rsidP="004C1D67">
            <w:pPr>
              <w:widowControl/>
              <w:jc w:val="left"/>
              <w:rPr>
                <w:ins w:id="348" w:author="Bonnie Yang" w:date="2022-11-02T18:31:00Z"/>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5584C293" w14:textId="3959621E" w:rsidR="00967AF0" w:rsidRDefault="00967AF0" w:rsidP="004C1D67">
            <w:pPr>
              <w:widowControl/>
              <w:jc w:val="left"/>
              <w:rPr>
                <w:rFonts w:eastAsia="宋体" w:cstheme="minorHAnsi"/>
                <w:color w:val="172B4D"/>
                <w:spacing w:val="-1"/>
                <w:kern w:val="0"/>
                <w:szCs w:val="21"/>
              </w:rPr>
            </w:pPr>
            <w:ins w:id="349" w:author="Bonnie Yang" w:date="2022-11-02T18:31:00Z">
              <w:r w:rsidRPr="003246FF">
                <w:rPr>
                  <w:rFonts w:eastAsia="宋体" w:cstheme="minorHAnsi"/>
                  <w:color w:val="172B4D"/>
                  <w:spacing w:val="-1"/>
                  <w:kern w:val="0"/>
                  <w:szCs w:val="21"/>
                </w:rPr>
                <w:t>Attributes</w:t>
              </w:r>
            </w:ins>
          </w:p>
          <w:p w14:paraId="7786ECC3"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0E35E0AA" w14:textId="6B6F0C96" w:rsidR="004C1D67" w:rsidRDefault="004C1D67" w:rsidP="004C1D67">
            <w:pPr>
              <w:widowControl/>
              <w:jc w:val="left"/>
              <w:rPr>
                <w:ins w:id="350" w:author="Bonnie Yang" w:date="2022-10-20T11:04:00Z"/>
                <w:rFonts w:eastAsia="宋体" w:cstheme="minorHAnsi"/>
                <w:color w:val="172B4D"/>
                <w:spacing w:val="-1"/>
                <w:kern w:val="0"/>
                <w:szCs w:val="21"/>
              </w:rPr>
            </w:pPr>
            <w:r>
              <w:rPr>
                <w:rFonts w:eastAsia="宋体" w:cstheme="minorHAnsi" w:hint="eastAsia"/>
                <w:color w:val="172B4D"/>
                <w:spacing w:val="-1"/>
                <w:kern w:val="0"/>
                <w:szCs w:val="21"/>
              </w:rPr>
              <w:t>A</w:t>
            </w:r>
            <w:r>
              <w:rPr>
                <w:rFonts w:eastAsia="宋体" w:cstheme="minorHAnsi"/>
                <w:color w:val="172B4D"/>
                <w:spacing w:val="-1"/>
                <w:kern w:val="0"/>
                <w:szCs w:val="21"/>
              </w:rPr>
              <w:t>ssembly Instructions</w:t>
            </w:r>
          </w:p>
          <w:p w14:paraId="1E42C204" w14:textId="03F18A0E" w:rsidR="004C1D67" w:rsidRDefault="004C1D67" w:rsidP="004C1D67">
            <w:pPr>
              <w:widowControl/>
              <w:jc w:val="left"/>
              <w:rPr>
                <w:rFonts w:eastAsia="宋体" w:cstheme="minorHAnsi"/>
                <w:color w:val="172B4D"/>
                <w:spacing w:val="-1"/>
                <w:kern w:val="0"/>
                <w:szCs w:val="21"/>
              </w:rPr>
            </w:pPr>
            <w:ins w:id="351" w:author="Bonnie Yang" w:date="2022-10-20T11:04:00Z">
              <w:r>
                <w:rPr>
                  <w:rFonts w:eastAsia="宋体" w:cstheme="minorHAnsi" w:hint="eastAsia"/>
                  <w:color w:val="172B4D"/>
                  <w:spacing w:val="-1"/>
                  <w:kern w:val="0"/>
                  <w:szCs w:val="21"/>
                </w:rPr>
                <w:t>P</w:t>
              </w:r>
              <w:r>
                <w:rPr>
                  <w:rFonts w:eastAsia="宋体" w:cstheme="minorHAnsi"/>
                  <w:color w:val="172B4D"/>
                  <w:spacing w:val="-1"/>
                  <w:kern w:val="0"/>
                  <w:szCs w:val="21"/>
                </w:rPr>
                <w:t>roduction</w:t>
              </w:r>
            </w:ins>
          </w:p>
          <w:p w14:paraId="040ED26D" w14:textId="2F7F3702"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Food Science</w:t>
            </w:r>
          </w:p>
          <w:p w14:paraId="33826F1F"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Unit Conversions</w:t>
            </w:r>
          </w:p>
          <w:p w14:paraId="2DEDCF8E" w14:textId="77777777" w:rsidR="004C1D67" w:rsidRDefault="004C1D67" w:rsidP="004C1D67">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p>
          <w:p w14:paraId="3AC647C4"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p w14:paraId="6100E34E" w14:textId="63BBFCD9" w:rsidR="004C1D67" w:rsidRPr="003246FF" w:rsidRDefault="004C1D67" w:rsidP="004C1D67">
            <w:pPr>
              <w:widowControl/>
              <w:jc w:val="left"/>
              <w:rPr>
                <w:rFonts w:eastAsia="宋体" w:cstheme="minorHAnsi"/>
                <w:color w:val="172B4D"/>
                <w:spacing w:val="-1"/>
                <w:kern w:val="0"/>
                <w:szCs w:val="21"/>
              </w:rPr>
            </w:pPr>
            <w:ins w:id="352"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r>
      <w:tr w:rsidR="004C1D67" w:rsidRPr="003246FF" w14:paraId="3E690537" w14:textId="77777777" w:rsidTr="00E55905">
        <w:tc>
          <w:tcPr>
            <w:tcW w:w="2127" w:type="dxa"/>
            <w:shd w:val="clear" w:color="auto" w:fill="FFFFFF"/>
            <w:tcMar>
              <w:top w:w="120" w:type="dxa"/>
              <w:left w:w="120" w:type="dxa"/>
              <w:bottom w:w="120" w:type="dxa"/>
              <w:right w:w="120" w:type="dxa"/>
            </w:tcMar>
          </w:tcPr>
          <w:p w14:paraId="59998E4A" w14:textId="488EC95C"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P</w:t>
            </w:r>
            <w:r>
              <w:rPr>
                <w:rFonts w:eastAsia="宋体" w:cstheme="minorHAnsi"/>
                <w:color w:val="172B4D"/>
                <w:spacing w:val="-1"/>
                <w:kern w:val="0"/>
                <w:szCs w:val="21"/>
              </w:rPr>
              <w:t>artial Kit</w:t>
            </w:r>
          </w:p>
        </w:tc>
        <w:tc>
          <w:tcPr>
            <w:tcW w:w="2410" w:type="dxa"/>
            <w:shd w:val="clear" w:color="auto" w:fill="FFFFFF"/>
          </w:tcPr>
          <w:p w14:paraId="0C06C82E" w14:textId="77777777" w:rsidR="004C1D67" w:rsidRPr="003246FF" w:rsidRDefault="004C1D67" w:rsidP="004C1D67">
            <w:pPr>
              <w:widowControl/>
              <w:jc w:val="left"/>
              <w:rPr>
                <w:rFonts w:eastAsia="宋体" w:cstheme="minorHAnsi"/>
                <w:color w:val="172B4D"/>
                <w:spacing w:val="-1"/>
                <w:kern w:val="0"/>
                <w:szCs w:val="21"/>
              </w:rPr>
            </w:pPr>
          </w:p>
        </w:tc>
        <w:tc>
          <w:tcPr>
            <w:tcW w:w="4387" w:type="dxa"/>
            <w:shd w:val="clear" w:color="auto" w:fill="FFFFFF"/>
          </w:tcPr>
          <w:p w14:paraId="7544C85C" w14:textId="2839B7EF"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6AC76376"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7E3F9163" w14:textId="7B216D81" w:rsidR="004C1D67" w:rsidRDefault="004C1D67" w:rsidP="004C1D67">
            <w:pPr>
              <w:widowControl/>
              <w:jc w:val="left"/>
              <w:rPr>
                <w:ins w:id="353" w:author="Bonnie Yang" w:date="2022-11-02T18:31:00Z"/>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4C72EC44" w14:textId="3B254B32" w:rsidR="00967AF0" w:rsidRDefault="00967AF0" w:rsidP="004C1D67">
            <w:pPr>
              <w:widowControl/>
              <w:jc w:val="left"/>
              <w:rPr>
                <w:rFonts w:eastAsia="宋体" w:cstheme="minorHAnsi"/>
                <w:color w:val="172B4D"/>
                <w:spacing w:val="-1"/>
                <w:kern w:val="0"/>
                <w:szCs w:val="21"/>
              </w:rPr>
            </w:pPr>
            <w:ins w:id="354" w:author="Bonnie Yang" w:date="2022-11-02T18:31:00Z">
              <w:r w:rsidRPr="003246FF">
                <w:rPr>
                  <w:rFonts w:eastAsia="宋体" w:cstheme="minorHAnsi"/>
                  <w:color w:val="172B4D"/>
                  <w:spacing w:val="-1"/>
                  <w:kern w:val="0"/>
                  <w:szCs w:val="21"/>
                </w:rPr>
                <w:t>Attributes</w:t>
              </w:r>
            </w:ins>
          </w:p>
          <w:p w14:paraId="67B975FA"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50EFF121" w14:textId="2CC2385C" w:rsidR="004C1D67" w:rsidRDefault="004C1D67" w:rsidP="004C1D67">
            <w:pPr>
              <w:widowControl/>
              <w:jc w:val="left"/>
              <w:rPr>
                <w:ins w:id="355" w:author="Bonnie Yang" w:date="2022-10-20T11:04:00Z"/>
                <w:rFonts w:eastAsia="宋体" w:cstheme="minorHAnsi"/>
                <w:color w:val="172B4D"/>
                <w:spacing w:val="-1"/>
                <w:kern w:val="0"/>
                <w:szCs w:val="21"/>
              </w:rPr>
            </w:pPr>
            <w:r>
              <w:rPr>
                <w:rFonts w:eastAsia="宋体" w:cstheme="minorHAnsi" w:hint="eastAsia"/>
                <w:color w:val="172B4D"/>
                <w:spacing w:val="-1"/>
                <w:kern w:val="0"/>
                <w:szCs w:val="21"/>
              </w:rPr>
              <w:t>A</w:t>
            </w:r>
            <w:r>
              <w:rPr>
                <w:rFonts w:eastAsia="宋体" w:cstheme="minorHAnsi"/>
                <w:color w:val="172B4D"/>
                <w:spacing w:val="-1"/>
                <w:kern w:val="0"/>
                <w:szCs w:val="21"/>
              </w:rPr>
              <w:t>ssembly Instructions</w:t>
            </w:r>
          </w:p>
          <w:p w14:paraId="31F8DB6B" w14:textId="7660EF5E" w:rsidR="004C1D67" w:rsidRDefault="004C1D67" w:rsidP="004C1D67">
            <w:pPr>
              <w:widowControl/>
              <w:jc w:val="left"/>
              <w:rPr>
                <w:rFonts w:eastAsia="宋体" w:cstheme="minorHAnsi"/>
                <w:color w:val="172B4D"/>
                <w:spacing w:val="-1"/>
                <w:kern w:val="0"/>
                <w:szCs w:val="21"/>
              </w:rPr>
            </w:pPr>
            <w:ins w:id="356" w:author="Bonnie Yang" w:date="2022-10-20T11:04:00Z">
              <w:r>
                <w:rPr>
                  <w:rFonts w:eastAsia="宋体" w:cstheme="minorHAnsi" w:hint="eastAsia"/>
                  <w:color w:val="172B4D"/>
                  <w:spacing w:val="-1"/>
                  <w:kern w:val="0"/>
                  <w:szCs w:val="21"/>
                </w:rPr>
                <w:t>P</w:t>
              </w:r>
              <w:r>
                <w:rPr>
                  <w:rFonts w:eastAsia="宋体" w:cstheme="minorHAnsi"/>
                  <w:color w:val="172B4D"/>
                  <w:spacing w:val="-1"/>
                  <w:kern w:val="0"/>
                  <w:szCs w:val="21"/>
                </w:rPr>
                <w:t>roduction</w:t>
              </w:r>
            </w:ins>
          </w:p>
          <w:p w14:paraId="1586A9A6"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Unit Conversions</w:t>
            </w:r>
          </w:p>
          <w:p w14:paraId="6A26F110" w14:textId="77777777" w:rsidR="004C1D67" w:rsidRDefault="004C1D67" w:rsidP="004C1D67">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p>
          <w:p w14:paraId="543D2302"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p>
          <w:p w14:paraId="52910E45" w14:textId="4874D459" w:rsidR="004C1D67" w:rsidRPr="003246FF" w:rsidRDefault="004C1D67" w:rsidP="004C1D67">
            <w:pPr>
              <w:widowControl/>
              <w:jc w:val="left"/>
              <w:rPr>
                <w:rFonts w:eastAsia="宋体" w:cstheme="minorHAnsi"/>
                <w:color w:val="172B4D"/>
                <w:spacing w:val="-1"/>
                <w:kern w:val="0"/>
                <w:szCs w:val="21"/>
              </w:rPr>
            </w:pPr>
            <w:ins w:id="357"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r>
      <w:tr w:rsidR="004C1D67" w:rsidRPr="003246FF" w14:paraId="09296F18" w14:textId="77777777" w:rsidTr="00E55905">
        <w:tc>
          <w:tcPr>
            <w:tcW w:w="2127" w:type="dxa"/>
            <w:shd w:val="clear" w:color="auto" w:fill="FFFFFF"/>
            <w:tcMar>
              <w:top w:w="120" w:type="dxa"/>
              <w:left w:w="120" w:type="dxa"/>
              <w:bottom w:w="120" w:type="dxa"/>
              <w:right w:w="120" w:type="dxa"/>
            </w:tcMar>
          </w:tcPr>
          <w:p w14:paraId="3DAA862A" w14:textId="1FEC9884" w:rsidR="004C1D67" w:rsidRPr="003246FF" w:rsidRDefault="004C1D67" w:rsidP="004C1D67">
            <w:pPr>
              <w:widowControl/>
              <w:jc w:val="left"/>
              <w:rPr>
                <w:rFonts w:eastAsia="宋体" w:cstheme="minorHAnsi"/>
                <w:color w:val="172B4D"/>
                <w:spacing w:val="-1"/>
                <w:kern w:val="0"/>
                <w:szCs w:val="21"/>
              </w:rPr>
            </w:pPr>
            <w:r>
              <w:rPr>
                <w:rFonts w:eastAsia="宋体" w:cstheme="minorHAnsi"/>
                <w:color w:val="172B4D"/>
                <w:spacing w:val="-1"/>
                <w:kern w:val="0"/>
                <w:szCs w:val="21"/>
              </w:rPr>
              <w:t>Common Stock Tote/</w:t>
            </w:r>
            <w:r>
              <w:rPr>
                <w:rFonts w:eastAsia="宋体" w:cstheme="minorHAnsi" w:hint="eastAsia"/>
                <w:color w:val="172B4D"/>
                <w:spacing w:val="-1"/>
                <w:kern w:val="0"/>
                <w:szCs w:val="21"/>
              </w:rPr>
              <w:t xml:space="preserve"> Bag</w:t>
            </w:r>
            <w:r>
              <w:rPr>
                <w:rFonts w:eastAsia="宋体" w:cstheme="minorHAnsi"/>
                <w:color w:val="172B4D"/>
                <w:spacing w:val="-1"/>
                <w:kern w:val="0"/>
                <w:szCs w:val="21"/>
              </w:rPr>
              <w:t>/</w:t>
            </w:r>
            <w:r>
              <w:rPr>
                <w:rFonts w:eastAsia="宋体" w:cstheme="minorHAnsi" w:hint="eastAsia"/>
                <w:color w:val="172B4D"/>
                <w:spacing w:val="-1"/>
                <w:kern w:val="0"/>
                <w:szCs w:val="21"/>
              </w:rPr>
              <w:t xml:space="preserve"> M</w:t>
            </w:r>
            <w:r>
              <w:rPr>
                <w:rFonts w:eastAsia="宋体" w:cstheme="minorHAnsi"/>
                <w:color w:val="172B4D"/>
                <w:spacing w:val="-1"/>
                <w:kern w:val="0"/>
                <w:szCs w:val="21"/>
              </w:rPr>
              <w:t>obile SF/</w:t>
            </w:r>
            <w:r>
              <w:rPr>
                <w:rFonts w:eastAsia="宋体" w:cstheme="minorHAnsi" w:hint="eastAsia"/>
                <w:color w:val="172B4D"/>
                <w:spacing w:val="-1"/>
                <w:kern w:val="0"/>
                <w:szCs w:val="21"/>
              </w:rPr>
              <w:t xml:space="preserve"> T</w:t>
            </w:r>
            <w:r>
              <w:rPr>
                <w:rFonts w:eastAsia="宋体" w:cstheme="minorHAnsi"/>
                <w:color w:val="172B4D"/>
                <w:spacing w:val="-1"/>
                <w:kern w:val="0"/>
                <w:szCs w:val="21"/>
              </w:rPr>
              <w:t>ruck Stock</w:t>
            </w:r>
          </w:p>
        </w:tc>
        <w:tc>
          <w:tcPr>
            <w:tcW w:w="2410" w:type="dxa"/>
            <w:shd w:val="clear" w:color="auto" w:fill="FFFFFF"/>
          </w:tcPr>
          <w:p w14:paraId="1A1EE77D" w14:textId="77777777" w:rsidR="004C1D67" w:rsidRPr="003246FF" w:rsidRDefault="004C1D67" w:rsidP="004C1D67">
            <w:pPr>
              <w:widowControl/>
              <w:jc w:val="left"/>
              <w:rPr>
                <w:rFonts w:eastAsia="宋体" w:cstheme="minorHAnsi"/>
                <w:color w:val="172B4D"/>
                <w:spacing w:val="-1"/>
                <w:kern w:val="0"/>
                <w:szCs w:val="21"/>
              </w:rPr>
            </w:pPr>
          </w:p>
        </w:tc>
        <w:tc>
          <w:tcPr>
            <w:tcW w:w="4387" w:type="dxa"/>
            <w:shd w:val="clear" w:color="auto" w:fill="FFFFFF"/>
          </w:tcPr>
          <w:p w14:paraId="12DEDF9E" w14:textId="63E26786"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0B3576E9"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1D1F7933" w14:textId="62B74385" w:rsidR="004C1D67" w:rsidRDefault="004C1D67" w:rsidP="004C1D67">
            <w:pPr>
              <w:widowControl/>
              <w:jc w:val="left"/>
              <w:rPr>
                <w:ins w:id="358" w:author="Bonnie Yang" w:date="2022-11-02T18:31:00Z"/>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2BA624B4" w14:textId="7F0961AD" w:rsidR="00967AF0" w:rsidRDefault="00967AF0" w:rsidP="004C1D67">
            <w:pPr>
              <w:widowControl/>
              <w:jc w:val="left"/>
              <w:rPr>
                <w:rFonts w:eastAsia="宋体" w:cstheme="minorHAnsi"/>
                <w:color w:val="172B4D"/>
                <w:spacing w:val="-1"/>
                <w:kern w:val="0"/>
                <w:szCs w:val="21"/>
              </w:rPr>
            </w:pPr>
            <w:ins w:id="359" w:author="Bonnie Yang" w:date="2022-11-02T18:31:00Z">
              <w:r w:rsidRPr="003246FF">
                <w:rPr>
                  <w:rFonts w:eastAsia="宋体" w:cstheme="minorHAnsi"/>
                  <w:color w:val="172B4D"/>
                  <w:spacing w:val="-1"/>
                  <w:kern w:val="0"/>
                  <w:szCs w:val="21"/>
                </w:rPr>
                <w:t>Attributes</w:t>
              </w:r>
            </w:ins>
          </w:p>
          <w:p w14:paraId="5B7967FA" w14:textId="1D22164B" w:rsidR="004C1D67" w:rsidRDefault="004C1D67" w:rsidP="004C1D67">
            <w:pPr>
              <w:widowControl/>
              <w:jc w:val="left"/>
              <w:rPr>
                <w:ins w:id="360" w:author="Bonnie Yang" w:date="2022-10-20T11:04:00Z"/>
                <w:rFonts w:eastAsia="宋体" w:cstheme="minorHAnsi"/>
                <w:color w:val="172B4D"/>
                <w:spacing w:val="-1"/>
                <w:kern w:val="0"/>
                <w:szCs w:val="21"/>
              </w:rPr>
            </w:pPr>
            <w:r>
              <w:rPr>
                <w:rFonts w:eastAsia="宋体" w:cstheme="minorHAnsi" w:hint="eastAsia"/>
                <w:color w:val="172B4D"/>
                <w:spacing w:val="-1"/>
                <w:kern w:val="0"/>
                <w:szCs w:val="21"/>
              </w:rPr>
              <w:t>B</w:t>
            </w:r>
            <w:r>
              <w:rPr>
                <w:rFonts w:eastAsia="宋体" w:cstheme="minorHAnsi"/>
                <w:color w:val="172B4D"/>
                <w:spacing w:val="-1"/>
                <w:kern w:val="0"/>
                <w:szCs w:val="21"/>
              </w:rPr>
              <w:t>OM</w:t>
            </w:r>
          </w:p>
          <w:p w14:paraId="3FBE02A7" w14:textId="5D19B3E8" w:rsidR="004C1D67" w:rsidRDefault="004C1D67" w:rsidP="004C1D67">
            <w:pPr>
              <w:widowControl/>
              <w:jc w:val="left"/>
              <w:rPr>
                <w:rFonts w:eastAsia="宋体" w:cstheme="minorHAnsi"/>
                <w:color w:val="172B4D"/>
                <w:spacing w:val="-1"/>
                <w:kern w:val="0"/>
                <w:szCs w:val="21"/>
              </w:rPr>
            </w:pPr>
            <w:ins w:id="361" w:author="Bonnie Yang" w:date="2022-10-20T11:04:00Z">
              <w:r>
                <w:rPr>
                  <w:rFonts w:eastAsia="宋体" w:cstheme="minorHAnsi" w:hint="eastAsia"/>
                  <w:color w:val="172B4D"/>
                  <w:spacing w:val="-1"/>
                  <w:kern w:val="0"/>
                  <w:szCs w:val="21"/>
                </w:rPr>
                <w:t>P</w:t>
              </w:r>
              <w:r>
                <w:rPr>
                  <w:rFonts w:eastAsia="宋体" w:cstheme="minorHAnsi"/>
                  <w:color w:val="172B4D"/>
                  <w:spacing w:val="-1"/>
                  <w:kern w:val="0"/>
                  <w:szCs w:val="21"/>
                </w:rPr>
                <w:t>roduction</w:t>
              </w:r>
              <w:r>
                <w:rPr>
                  <w:rFonts w:eastAsia="宋体" w:cstheme="minorHAnsi" w:hint="eastAsia"/>
                  <w:color w:val="172B4D"/>
                  <w:spacing w:val="-1"/>
                  <w:kern w:val="0"/>
                  <w:szCs w:val="21"/>
                </w:rPr>
                <w:t xml:space="preserve"> </w:t>
              </w:r>
              <w:r>
                <w:rPr>
                  <w:rFonts w:eastAsia="宋体" w:cstheme="minorHAnsi"/>
                  <w:color w:val="172B4D"/>
                  <w:spacing w:val="-1"/>
                  <w:kern w:val="0"/>
                  <w:szCs w:val="21"/>
                </w:rPr>
                <w:t>(ONLY for truck stock)</w:t>
              </w:r>
            </w:ins>
          </w:p>
          <w:p w14:paraId="0AD84D9F" w14:textId="77777777" w:rsidR="004C1D67" w:rsidRPr="0039676E" w:rsidRDefault="004C1D67" w:rsidP="004C1D67">
            <w:pPr>
              <w:widowControl/>
              <w:jc w:val="left"/>
              <w:rPr>
                <w:rFonts w:eastAsia="宋体" w:cstheme="minorHAnsi"/>
                <w:color w:val="172B4D"/>
                <w:spacing w:val="-1"/>
                <w:kern w:val="0"/>
                <w:szCs w:val="21"/>
                <w:lang w:val="fr-FR"/>
                <w:rPrChange w:id="362"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63" w:author="Daisy Lan" w:date="2023-06-14T10:44:00Z">
                  <w:rPr>
                    <w:rFonts w:eastAsia="宋体" w:cstheme="minorHAnsi"/>
                    <w:color w:val="172B4D"/>
                    <w:spacing w:val="-1"/>
                    <w:kern w:val="0"/>
                    <w:szCs w:val="21"/>
                  </w:rPr>
                </w:rPrChange>
              </w:rPr>
              <w:t>Unit Conversions</w:t>
            </w:r>
          </w:p>
          <w:p w14:paraId="2726705B" w14:textId="77777777" w:rsidR="004C1D67" w:rsidRPr="0039676E" w:rsidRDefault="004C1D67" w:rsidP="004C1D67">
            <w:pPr>
              <w:widowControl/>
              <w:jc w:val="left"/>
              <w:rPr>
                <w:rFonts w:eastAsia="宋体" w:cstheme="minorHAnsi"/>
                <w:color w:val="172B4D"/>
                <w:spacing w:val="-1"/>
                <w:kern w:val="0"/>
                <w:szCs w:val="21"/>
                <w:lang w:val="fr-FR"/>
                <w:rPrChange w:id="364" w:author="Daisy Lan" w:date="2023-06-14T10:44:00Z">
                  <w:rPr>
                    <w:rFonts w:eastAsia="宋体" w:cstheme="minorHAnsi"/>
                    <w:color w:val="172B4D"/>
                    <w:spacing w:val="-1"/>
                    <w:kern w:val="0"/>
                    <w:szCs w:val="21"/>
                  </w:rPr>
                </w:rPrChange>
              </w:rPr>
            </w:pPr>
            <w:r w:rsidRPr="0039676E">
              <w:rPr>
                <w:rFonts w:eastAsia="宋体" w:cstheme="minorHAnsi"/>
                <w:color w:val="172B4D"/>
                <w:spacing w:val="-1"/>
                <w:kern w:val="0"/>
                <w:szCs w:val="21"/>
                <w:lang w:val="fr-FR"/>
                <w:rPrChange w:id="365" w:author="Daisy Lan" w:date="2023-06-14T10:44:00Z">
                  <w:rPr>
                    <w:rFonts w:eastAsia="宋体" w:cstheme="minorHAnsi"/>
                    <w:color w:val="172B4D"/>
                    <w:spacing w:val="-1"/>
                    <w:kern w:val="0"/>
                    <w:szCs w:val="21"/>
                  </w:rPr>
                </w:rPrChange>
              </w:rPr>
              <w:t>BOM Usage</w:t>
            </w:r>
          </w:p>
          <w:p w14:paraId="2984B02C" w14:textId="77777777" w:rsidR="004C1D67" w:rsidRPr="0039676E" w:rsidRDefault="004C1D67" w:rsidP="004C1D67">
            <w:pPr>
              <w:widowControl/>
              <w:jc w:val="left"/>
              <w:rPr>
                <w:rFonts w:eastAsia="宋体" w:cstheme="minorHAnsi"/>
                <w:color w:val="172B4D"/>
                <w:spacing w:val="-1"/>
                <w:kern w:val="0"/>
                <w:szCs w:val="21"/>
                <w:lang w:val="fr-FR"/>
                <w:rPrChange w:id="366" w:author="Daisy Lan" w:date="2023-06-14T10:44:00Z">
                  <w:rPr>
                    <w:rFonts w:eastAsia="宋体" w:cstheme="minorHAnsi"/>
                    <w:color w:val="172B4D"/>
                    <w:spacing w:val="-1"/>
                    <w:kern w:val="0"/>
                    <w:szCs w:val="21"/>
                  </w:rPr>
                </w:rPrChange>
              </w:rPr>
            </w:pPr>
            <w:proofErr w:type="spellStart"/>
            <w:r w:rsidRPr="0039676E">
              <w:rPr>
                <w:rFonts w:eastAsia="宋体" w:cstheme="minorHAnsi"/>
                <w:color w:val="172B4D"/>
                <w:spacing w:val="-1"/>
                <w:kern w:val="0"/>
                <w:szCs w:val="21"/>
                <w:lang w:val="fr-FR"/>
                <w:rPrChange w:id="367" w:author="Daisy Lan" w:date="2023-06-14T10:44:00Z">
                  <w:rPr>
                    <w:rFonts w:eastAsia="宋体" w:cstheme="minorHAnsi"/>
                    <w:color w:val="172B4D"/>
                    <w:spacing w:val="-1"/>
                    <w:kern w:val="0"/>
                    <w:szCs w:val="21"/>
                  </w:rPr>
                </w:rPrChange>
              </w:rPr>
              <w:t>Customization</w:t>
            </w:r>
            <w:proofErr w:type="spellEnd"/>
            <w:r w:rsidRPr="0039676E">
              <w:rPr>
                <w:rFonts w:eastAsia="宋体" w:cstheme="minorHAnsi"/>
                <w:color w:val="172B4D"/>
                <w:spacing w:val="-1"/>
                <w:kern w:val="0"/>
                <w:szCs w:val="21"/>
                <w:lang w:val="fr-FR"/>
                <w:rPrChange w:id="368" w:author="Daisy Lan" w:date="2023-06-14T10:44:00Z">
                  <w:rPr>
                    <w:rFonts w:eastAsia="宋体" w:cstheme="minorHAnsi"/>
                    <w:color w:val="172B4D"/>
                    <w:spacing w:val="-1"/>
                    <w:kern w:val="0"/>
                    <w:szCs w:val="21"/>
                  </w:rPr>
                </w:rPrChange>
              </w:rPr>
              <w:t xml:space="preserve"> Usage</w:t>
            </w:r>
          </w:p>
          <w:p w14:paraId="7C00E406" w14:textId="62674E7D" w:rsidR="004C1D67" w:rsidRPr="0039676E" w:rsidRDefault="004C1D67" w:rsidP="004C1D67">
            <w:pPr>
              <w:widowControl/>
              <w:jc w:val="left"/>
              <w:rPr>
                <w:rFonts w:eastAsia="宋体" w:cstheme="minorHAnsi"/>
                <w:color w:val="172B4D"/>
                <w:spacing w:val="-1"/>
                <w:kern w:val="0"/>
                <w:szCs w:val="21"/>
                <w:lang w:val="fr-FR"/>
                <w:rPrChange w:id="369" w:author="Daisy Lan" w:date="2023-06-14T10:44:00Z">
                  <w:rPr>
                    <w:rFonts w:eastAsia="宋体" w:cstheme="minorHAnsi"/>
                    <w:color w:val="172B4D"/>
                    <w:spacing w:val="-1"/>
                    <w:kern w:val="0"/>
                    <w:szCs w:val="21"/>
                  </w:rPr>
                </w:rPrChange>
              </w:rPr>
            </w:pPr>
            <w:ins w:id="370" w:author="Bonnie Yang" w:date="2022-09-07T16:07:00Z">
              <w:r w:rsidRPr="0039676E">
                <w:rPr>
                  <w:rFonts w:eastAsia="宋体" w:cstheme="minorHAnsi"/>
                  <w:color w:val="172B4D"/>
                  <w:spacing w:val="-1"/>
                  <w:kern w:val="0"/>
                  <w:szCs w:val="21"/>
                  <w:lang w:val="fr-FR"/>
                  <w:rPrChange w:id="371" w:author="Daisy Lan" w:date="2023-06-14T10:44:00Z">
                    <w:rPr>
                      <w:rFonts w:eastAsia="宋体" w:cstheme="minorHAnsi"/>
                      <w:color w:val="172B4D"/>
                      <w:spacing w:val="-1"/>
                      <w:kern w:val="0"/>
                      <w:szCs w:val="21"/>
                    </w:rPr>
                  </w:rPrChange>
                </w:rPr>
                <w:t>Versions</w:t>
              </w:r>
            </w:ins>
          </w:p>
        </w:tc>
      </w:tr>
      <w:tr w:rsidR="004C1D67" w:rsidRPr="003246FF" w14:paraId="03625B6F" w14:textId="77777777" w:rsidTr="00E55905">
        <w:tc>
          <w:tcPr>
            <w:tcW w:w="2127" w:type="dxa"/>
            <w:shd w:val="clear" w:color="auto" w:fill="FFFFFF"/>
            <w:tcMar>
              <w:top w:w="120" w:type="dxa"/>
              <w:left w:w="120" w:type="dxa"/>
              <w:bottom w:w="120" w:type="dxa"/>
              <w:right w:w="120" w:type="dxa"/>
            </w:tcMar>
          </w:tcPr>
          <w:p w14:paraId="1597A09F" w14:textId="18CE5AC5" w:rsidR="004C1D67" w:rsidRPr="003246FF"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N</w:t>
            </w:r>
            <w:r>
              <w:rPr>
                <w:rFonts w:eastAsia="宋体" w:cstheme="minorHAnsi"/>
                <w:color w:val="172B4D"/>
                <w:spacing w:val="-1"/>
                <w:kern w:val="0"/>
                <w:szCs w:val="21"/>
              </w:rPr>
              <w:t>on-Food</w:t>
            </w:r>
          </w:p>
        </w:tc>
        <w:tc>
          <w:tcPr>
            <w:tcW w:w="2410" w:type="dxa"/>
            <w:shd w:val="clear" w:color="auto" w:fill="FFFFFF"/>
          </w:tcPr>
          <w:p w14:paraId="0CD4BB32" w14:textId="77777777" w:rsidR="004C1D67" w:rsidRPr="003246FF" w:rsidRDefault="004C1D67" w:rsidP="004C1D67">
            <w:pPr>
              <w:widowControl/>
              <w:jc w:val="left"/>
              <w:rPr>
                <w:rFonts w:eastAsia="宋体" w:cstheme="minorHAnsi"/>
                <w:color w:val="172B4D"/>
                <w:spacing w:val="-1"/>
                <w:kern w:val="0"/>
                <w:szCs w:val="21"/>
              </w:rPr>
            </w:pPr>
          </w:p>
        </w:tc>
        <w:tc>
          <w:tcPr>
            <w:tcW w:w="4387" w:type="dxa"/>
            <w:shd w:val="clear" w:color="auto" w:fill="FFFFFF"/>
          </w:tcPr>
          <w:p w14:paraId="2EDA2662" w14:textId="769841D5"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ERP Item Information</w:t>
            </w:r>
          </w:p>
          <w:p w14:paraId="01FF3A4C" w14:textId="77777777"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T</w:t>
            </w:r>
            <w:r>
              <w:rPr>
                <w:rFonts w:eastAsia="宋体" w:cstheme="minorHAnsi"/>
                <w:color w:val="172B4D"/>
                <w:spacing w:val="-1"/>
                <w:kern w:val="0"/>
                <w:szCs w:val="21"/>
              </w:rPr>
              <w:t>racking Information</w:t>
            </w:r>
          </w:p>
          <w:p w14:paraId="376C2E08" w14:textId="042A276B"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S</w:t>
            </w:r>
            <w:r>
              <w:rPr>
                <w:rFonts w:eastAsia="宋体" w:cstheme="minorHAnsi"/>
                <w:color w:val="172B4D"/>
                <w:spacing w:val="-1"/>
                <w:kern w:val="0"/>
                <w:szCs w:val="21"/>
              </w:rPr>
              <w:t>torage Information</w:t>
            </w:r>
          </w:p>
          <w:p w14:paraId="333C8B30" w14:textId="6C8C7506"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Attributes</w:t>
            </w:r>
          </w:p>
          <w:p w14:paraId="6036D955" w14:textId="623C930D" w:rsidR="004C1D67" w:rsidRPr="00CB1A2F"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Unit Conversions</w:t>
            </w:r>
          </w:p>
          <w:p w14:paraId="4C2EBA21" w14:textId="645A4E0F" w:rsidR="004C1D67" w:rsidRDefault="004C1D67" w:rsidP="004C1D67">
            <w:pPr>
              <w:widowControl/>
              <w:jc w:val="left"/>
              <w:rPr>
                <w:ins w:id="372" w:author="Bonnie Yang" w:date="2023-06-26T16:40:00Z"/>
                <w:rFonts w:eastAsia="宋体" w:cstheme="minorHAnsi"/>
                <w:color w:val="172B4D"/>
                <w:spacing w:val="-1"/>
                <w:kern w:val="0"/>
                <w:szCs w:val="21"/>
              </w:rPr>
            </w:pPr>
            <w:del w:id="373" w:author="Bonnie Yang" w:date="2023-06-26T16:40:00Z">
              <w:r w:rsidRPr="003246FF" w:rsidDel="005F4F7C">
                <w:rPr>
                  <w:rFonts w:eastAsia="宋体" w:cstheme="minorHAnsi"/>
                  <w:color w:val="172B4D"/>
                  <w:spacing w:val="-1"/>
                  <w:kern w:val="0"/>
                  <w:szCs w:val="21"/>
                </w:rPr>
                <w:delText xml:space="preserve">Supplier </w:delText>
              </w:r>
            </w:del>
            <w:ins w:id="374" w:author="Bonnie Yang" w:date="2023-06-26T16:40:00Z">
              <w:r w:rsidR="005F4F7C">
                <w:rPr>
                  <w:rFonts w:eastAsia="宋体" w:cstheme="minorHAnsi"/>
                  <w:color w:val="172B4D"/>
                  <w:spacing w:val="-1"/>
                  <w:kern w:val="0"/>
                  <w:szCs w:val="21"/>
                </w:rPr>
                <w:t>V</w:t>
              </w:r>
              <w:r w:rsidR="005F4F7C">
                <w:rPr>
                  <w:rFonts w:eastAsia="宋体" w:cstheme="minorHAnsi" w:hint="eastAsia"/>
                  <w:color w:val="172B4D"/>
                  <w:spacing w:val="-1"/>
                  <w:kern w:val="0"/>
                  <w:szCs w:val="21"/>
                </w:rPr>
                <w:t>endor</w:t>
              </w:r>
              <w:r w:rsidR="005F4F7C" w:rsidRPr="003246FF">
                <w:rPr>
                  <w:rFonts w:eastAsia="宋体" w:cstheme="minorHAnsi"/>
                  <w:color w:val="172B4D"/>
                  <w:spacing w:val="-1"/>
                  <w:kern w:val="0"/>
                  <w:szCs w:val="21"/>
                </w:rPr>
                <w:t xml:space="preserve"> </w:t>
              </w:r>
            </w:ins>
            <w:r w:rsidRPr="003246FF">
              <w:rPr>
                <w:rFonts w:eastAsia="宋体" w:cstheme="minorHAnsi"/>
                <w:color w:val="172B4D"/>
                <w:spacing w:val="-1"/>
                <w:kern w:val="0"/>
                <w:szCs w:val="21"/>
              </w:rPr>
              <w:t>Items</w:t>
            </w:r>
          </w:p>
          <w:p w14:paraId="402F4C48" w14:textId="43FFB855" w:rsidR="005F4F7C" w:rsidRDefault="005F4F7C" w:rsidP="004C1D67">
            <w:pPr>
              <w:widowControl/>
              <w:jc w:val="left"/>
              <w:rPr>
                <w:rFonts w:eastAsia="宋体" w:cstheme="minorHAnsi"/>
                <w:color w:val="172B4D"/>
                <w:spacing w:val="-1"/>
                <w:kern w:val="0"/>
                <w:szCs w:val="21"/>
              </w:rPr>
            </w:pPr>
            <w:ins w:id="375" w:author="Bonnie Yang" w:date="2023-06-26T16:40:00Z">
              <w:r w:rsidRPr="005F4F7C">
                <w:rPr>
                  <w:rFonts w:eastAsia="宋体" w:cstheme="minorHAnsi"/>
                  <w:color w:val="172B4D"/>
                  <w:spacing w:val="-1"/>
                  <w:kern w:val="0"/>
                  <w:szCs w:val="21"/>
                </w:rPr>
                <w:t>Receiving Info</w:t>
              </w:r>
            </w:ins>
          </w:p>
          <w:p w14:paraId="37A770EF" w14:textId="082927E3" w:rsidR="004C1D67" w:rsidRDefault="004C1D67" w:rsidP="004C1D67">
            <w:pPr>
              <w:widowControl/>
              <w:jc w:val="left"/>
              <w:rPr>
                <w:rFonts w:eastAsia="宋体" w:cstheme="minorHAnsi"/>
                <w:color w:val="172B4D"/>
                <w:spacing w:val="-1"/>
                <w:kern w:val="0"/>
                <w:szCs w:val="21"/>
              </w:rPr>
            </w:pPr>
            <w:r>
              <w:rPr>
                <w:rFonts w:eastAsia="宋体" w:cstheme="minorHAnsi"/>
                <w:color w:val="172B4D"/>
                <w:spacing w:val="-1"/>
                <w:kern w:val="0"/>
                <w:szCs w:val="21"/>
              </w:rPr>
              <w:t xml:space="preserve">BOM </w:t>
            </w:r>
            <w:r w:rsidRPr="003246FF">
              <w:rPr>
                <w:rFonts w:eastAsia="宋体" w:cstheme="minorHAnsi"/>
                <w:color w:val="172B4D"/>
                <w:spacing w:val="-1"/>
                <w:kern w:val="0"/>
                <w:szCs w:val="21"/>
              </w:rPr>
              <w:t>Usage</w:t>
            </w:r>
          </w:p>
          <w:p w14:paraId="1C1E34A2" w14:textId="48E24E16" w:rsidR="004C1D67" w:rsidRDefault="004C1D67" w:rsidP="004C1D67">
            <w:pPr>
              <w:widowControl/>
              <w:jc w:val="left"/>
              <w:rPr>
                <w:rFonts w:eastAsia="宋体" w:cstheme="minorHAnsi"/>
                <w:color w:val="172B4D"/>
                <w:spacing w:val="-1"/>
                <w:kern w:val="0"/>
                <w:szCs w:val="21"/>
              </w:rPr>
            </w:pPr>
            <w:r>
              <w:rPr>
                <w:rFonts w:eastAsia="宋体" w:cstheme="minorHAnsi" w:hint="eastAsia"/>
                <w:color w:val="172B4D"/>
                <w:spacing w:val="-1"/>
                <w:kern w:val="0"/>
                <w:szCs w:val="21"/>
              </w:rPr>
              <w:t>C</w:t>
            </w:r>
            <w:r>
              <w:rPr>
                <w:rFonts w:eastAsia="宋体" w:cstheme="minorHAnsi"/>
                <w:color w:val="172B4D"/>
                <w:spacing w:val="-1"/>
                <w:kern w:val="0"/>
                <w:szCs w:val="21"/>
              </w:rPr>
              <w:t>ustomization Usage</w:t>
            </w:r>
            <w:r w:rsidRPr="003246FF">
              <w:rPr>
                <w:rFonts w:eastAsia="宋体" w:cstheme="minorHAnsi"/>
                <w:color w:val="172B4D"/>
                <w:spacing w:val="-1"/>
                <w:kern w:val="0"/>
                <w:szCs w:val="21"/>
              </w:rPr>
              <w:t xml:space="preserve"> </w:t>
            </w:r>
          </w:p>
          <w:p w14:paraId="64AF6AC0" w14:textId="77777777" w:rsidR="004C1D67" w:rsidRDefault="004C1D67" w:rsidP="004C1D67">
            <w:pPr>
              <w:widowControl/>
              <w:jc w:val="left"/>
              <w:rPr>
                <w:rFonts w:eastAsia="宋体" w:cstheme="minorHAnsi"/>
                <w:color w:val="172B4D"/>
                <w:spacing w:val="-1"/>
                <w:kern w:val="0"/>
                <w:szCs w:val="21"/>
              </w:rPr>
            </w:pPr>
            <w:r w:rsidRPr="003246FF">
              <w:rPr>
                <w:rFonts w:eastAsia="宋体" w:cstheme="minorHAnsi"/>
                <w:color w:val="172B4D"/>
                <w:spacing w:val="-1"/>
                <w:kern w:val="0"/>
                <w:szCs w:val="21"/>
              </w:rPr>
              <w:t>Usage-Guest Packaging</w:t>
            </w:r>
          </w:p>
          <w:p w14:paraId="443AFCD3" w14:textId="389F2869" w:rsidR="004C1D67" w:rsidRPr="003246FF" w:rsidRDefault="004C1D67" w:rsidP="004C1D67">
            <w:pPr>
              <w:widowControl/>
              <w:jc w:val="left"/>
              <w:rPr>
                <w:rFonts w:eastAsia="宋体" w:cstheme="minorHAnsi"/>
                <w:color w:val="172B4D"/>
                <w:spacing w:val="-1"/>
                <w:kern w:val="0"/>
                <w:szCs w:val="21"/>
              </w:rPr>
            </w:pPr>
            <w:ins w:id="376" w:author="Bonnie Yang" w:date="2022-09-07T16:07:00Z">
              <w:r>
                <w:rPr>
                  <w:rFonts w:eastAsia="宋体" w:cstheme="minorHAnsi" w:hint="eastAsia"/>
                  <w:color w:val="172B4D"/>
                  <w:spacing w:val="-1"/>
                  <w:kern w:val="0"/>
                  <w:szCs w:val="21"/>
                </w:rPr>
                <w:t>V</w:t>
              </w:r>
              <w:r>
                <w:rPr>
                  <w:rFonts w:eastAsia="宋体" w:cstheme="minorHAnsi"/>
                  <w:color w:val="172B4D"/>
                  <w:spacing w:val="-1"/>
                  <w:kern w:val="0"/>
                  <w:szCs w:val="21"/>
                </w:rPr>
                <w:t>ersions</w:t>
              </w:r>
            </w:ins>
          </w:p>
        </w:tc>
      </w:tr>
    </w:tbl>
    <w:p w14:paraId="6AD90BEE" w14:textId="37D00FBE" w:rsidR="008D1BD7" w:rsidRPr="008D1BD7" w:rsidRDefault="008D1BD7" w:rsidP="00630EB7"/>
    <w:p w14:paraId="5421CF1A" w14:textId="77777777" w:rsidR="009C098A" w:rsidRDefault="009C098A" w:rsidP="00630EB7"/>
    <w:p w14:paraId="0E3F9119" w14:textId="163BC208" w:rsidR="00426DE3" w:rsidRDefault="00752837" w:rsidP="00426DE3">
      <w:pPr>
        <w:pStyle w:val="Heading3"/>
      </w:pPr>
      <w:r>
        <w:rPr>
          <w:rStyle w:val="Strong"/>
          <w:rFonts w:hint="eastAsia"/>
        </w:rPr>
        <w:t>Tran-</w:t>
      </w:r>
      <w:r w:rsidR="00426DE3">
        <w:rPr>
          <w:rStyle w:val="Strong"/>
        </w:rPr>
        <w:t>MS</w:t>
      </w:r>
      <w:r w:rsidR="00426DE3" w:rsidRPr="00E97505">
        <w:rPr>
          <w:rStyle w:val="Strong"/>
        </w:rPr>
        <w:t>0</w:t>
      </w:r>
      <w:r w:rsidR="00426DE3">
        <w:rPr>
          <w:rStyle w:val="Strong"/>
        </w:rPr>
        <w:t>2</w:t>
      </w:r>
      <w:r w:rsidR="00426DE3" w:rsidRPr="00E97505">
        <w:rPr>
          <w:rStyle w:val="Strong"/>
        </w:rPr>
        <w:t>-0</w:t>
      </w:r>
      <w:r w:rsidR="00426DE3">
        <w:rPr>
          <w:rStyle w:val="Strong"/>
        </w:rPr>
        <w:t xml:space="preserve">2 </w:t>
      </w:r>
      <w:r w:rsidR="002B401A">
        <w:t>Item</w:t>
      </w:r>
      <w:r w:rsidR="00426DE3">
        <w:t xml:space="preserve"> Grid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26DE3" w:rsidRPr="00452515" w14:paraId="2E53BEBE" w14:textId="77777777" w:rsidTr="00752837">
        <w:tc>
          <w:tcPr>
            <w:tcW w:w="8008" w:type="dxa"/>
          </w:tcPr>
          <w:p w14:paraId="37AE21CE" w14:textId="6B268F38" w:rsidR="00426DE3" w:rsidRPr="00E97505" w:rsidRDefault="00426DE3">
            <w:pPr>
              <w:rPr>
                <w:rStyle w:val="Strong"/>
              </w:rPr>
            </w:pPr>
            <w:r w:rsidRPr="009A1E8D">
              <w:rPr>
                <w:rStyle w:val="Strong"/>
              </w:rPr>
              <w:t>MS02-0</w:t>
            </w:r>
            <w:r>
              <w:rPr>
                <w:rStyle w:val="Strong"/>
              </w:rPr>
              <w:t>2</w:t>
            </w:r>
            <w:r w:rsidRPr="009A1E8D">
              <w:rPr>
                <w:rStyle w:val="Strong"/>
              </w:rPr>
              <w:t xml:space="preserve"> </w:t>
            </w:r>
            <w:r w:rsidR="002B401A">
              <w:rPr>
                <w:rStyle w:val="Strong"/>
              </w:rPr>
              <w:t>Item</w:t>
            </w:r>
            <w:r w:rsidRPr="009A1E8D">
              <w:rPr>
                <w:rStyle w:val="Strong"/>
              </w:rPr>
              <w:t xml:space="preserve"> Grid</w:t>
            </w:r>
          </w:p>
        </w:tc>
      </w:tr>
      <w:tr w:rsidR="00426DE3" w:rsidRPr="00452515" w14:paraId="0EC94A80" w14:textId="77777777" w:rsidTr="00752837">
        <w:tc>
          <w:tcPr>
            <w:tcW w:w="8008" w:type="dxa"/>
          </w:tcPr>
          <w:p w14:paraId="5DC94FDF" w14:textId="77777777" w:rsidR="00426DE3" w:rsidRPr="00E97505" w:rsidRDefault="00426DE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26DE3" w14:paraId="214C28D5" w14:textId="77777777">
              <w:trPr>
                <w:jc w:val="center"/>
              </w:trPr>
              <w:tc>
                <w:tcPr>
                  <w:tcW w:w="1169" w:type="dxa"/>
                </w:tcPr>
                <w:p w14:paraId="0F09F77B" w14:textId="77777777" w:rsidR="00426DE3" w:rsidRPr="007A35F7" w:rsidRDefault="00426DE3">
                  <w:pPr>
                    <w:rPr>
                      <w:rFonts w:ascii="Arial" w:hAnsi="Arial" w:cs="Arial"/>
                    </w:rPr>
                  </w:pPr>
                  <w:r w:rsidRPr="007A35F7">
                    <w:rPr>
                      <w:rFonts w:ascii="Arial" w:hAnsi="Arial" w:cs="Arial"/>
                    </w:rPr>
                    <w:t>Version</w:t>
                  </w:r>
                </w:p>
              </w:tc>
              <w:tc>
                <w:tcPr>
                  <w:tcW w:w="1357" w:type="dxa"/>
                </w:tcPr>
                <w:p w14:paraId="0C67D884" w14:textId="77777777" w:rsidR="00426DE3" w:rsidRPr="007A35F7" w:rsidRDefault="00426DE3">
                  <w:pPr>
                    <w:rPr>
                      <w:rFonts w:ascii="Arial" w:hAnsi="Arial" w:cs="Arial"/>
                    </w:rPr>
                  </w:pPr>
                  <w:r w:rsidRPr="007A35F7">
                    <w:rPr>
                      <w:rFonts w:ascii="Arial" w:hAnsi="Arial" w:cs="Arial"/>
                    </w:rPr>
                    <w:t>Date</w:t>
                  </w:r>
                </w:p>
              </w:tc>
              <w:tc>
                <w:tcPr>
                  <w:tcW w:w="1315" w:type="dxa"/>
                </w:tcPr>
                <w:p w14:paraId="06EA0797" w14:textId="77777777" w:rsidR="00426DE3" w:rsidRPr="007A35F7" w:rsidRDefault="00426DE3">
                  <w:pPr>
                    <w:rPr>
                      <w:rFonts w:ascii="Arial" w:hAnsi="Arial" w:cs="Arial"/>
                    </w:rPr>
                  </w:pPr>
                  <w:r w:rsidRPr="007A35F7">
                    <w:rPr>
                      <w:rFonts w:ascii="Arial" w:hAnsi="Arial" w:cs="Arial"/>
                    </w:rPr>
                    <w:t>Updated By</w:t>
                  </w:r>
                </w:p>
              </w:tc>
              <w:tc>
                <w:tcPr>
                  <w:tcW w:w="3924" w:type="dxa"/>
                </w:tcPr>
                <w:p w14:paraId="5B31D1D8" w14:textId="77777777" w:rsidR="00426DE3" w:rsidRPr="007A35F7" w:rsidRDefault="00426DE3">
                  <w:pPr>
                    <w:rPr>
                      <w:rFonts w:ascii="Arial" w:hAnsi="Arial" w:cs="Arial"/>
                    </w:rPr>
                  </w:pPr>
                  <w:r w:rsidRPr="007A35F7">
                    <w:rPr>
                      <w:rFonts w:ascii="Arial" w:hAnsi="Arial" w:cs="Arial"/>
                    </w:rPr>
                    <w:t>Description</w:t>
                  </w:r>
                </w:p>
              </w:tc>
            </w:tr>
            <w:tr w:rsidR="00426DE3" w14:paraId="552B440A" w14:textId="77777777">
              <w:trPr>
                <w:jc w:val="center"/>
              </w:trPr>
              <w:tc>
                <w:tcPr>
                  <w:tcW w:w="1169" w:type="dxa"/>
                </w:tcPr>
                <w:p w14:paraId="01C7334C" w14:textId="77777777" w:rsidR="00426DE3" w:rsidRPr="007A35F7" w:rsidRDefault="00426DE3">
                  <w:pPr>
                    <w:rPr>
                      <w:rFonts w:ascii="Arial" w:hAnsi="Arial" w:cs="Arial"/>
                    </w:rPr>
                  </w:pPr>
                  <w:bookmarkStart w:id="377" w:name="_Hlk205568027"/>
                  <w:r w:rsidRPr="007A35F7">
                    <w:rPr>
                      <w:rFonts w:ascii="Arial" w:hAnsi="Arial" w:cs="Arial"/>
                    </w:rPr>
                    <w:t>1.0</w:t>
                  </w:r>
                </w:p>
              </w:tc>
              <w:tc>
                <w:tcPr>
                  <w:tcW w:w="1357" w:type="dxa"/>
                </w:tcPr>
                <w:p w14:paraId="52079BC3" w14:textId="77777777" w:rsidR="00426DE3" w:rsidRPr="007A35F7" w:rsidRDefault="00426DE3">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15</w:t>
                  </w:r>
                </w:p>
              </w:tc>
              <w:tc>
                <w:tcPr>
                  <w:tcW w:w="1315" w:type="dxa"/>
                </w:tcPr>
                <w:p w14:paraId="08EF67AE" w14:textId="77777777" w:rsidR="00426DE3" w:rsidRPr="007A35F7" w:rsidRDefault="00426DE3">
                  <w:pPr>
                    <w:rPr>
                      <w:rFonts w:ascii="Arial" w:hAnsi="Arial" w:cs="Arial"/>
                    </w:rPr>
                  </w:pPr>
                  <w:r w:rsidRPr="007A35F7">
                    <w:rPr>
                      <w:rFonts w:ascii="Arial" w:hAnsi="Arial" w:cs="Arial"/>
                    </w:rPr>
                    <w:t>Bonnie</w:t>
                  </w:r>
                </w:p>
              </w:tc>
              <w:tc>
                <w:tcPr>
                  <w:tcW w:w="3924" w:type="dxa"/>
                </w:tcPr>
                <w:p w14:paraId="63692E8A" w14:textId="77777777" w:rsidR="00426DE3" w:rsidRPr="007A35F7" w:rsidRDefault="00426DE3">
                  <w:pPr>
                    <w:rPr>
                      <w:rFonts w:ascii="Arial" w:hAnsi="Arial" w:cs="Arial"/>
                    </w:rPr>
                  </w:pPr>
                  <w:r w:rsidRPr="007A35F7">
                    <w:rPr>
                      <w:rFonts w:ascii="Arial" w:hAnsi="Arial" w:cs="Arial"/>
                    </w:rPr>
                    <w:t>First version</w:t>
                  </w:r>
                  <w:r>
                    <w:rPr>
                      <w:rFonts w:ascii="Arial" w:hAnsi="Arial" w:cs="Arial"/>
                    </w:rPr>
                    <w:t>, copy from ‘</w:t>
                  </w:r>
                  <w:r w:rsidRPr="004E4A79">
                    <w:rPr>
                      <w:rFonts w:ascii="Arial" w:hAnsi="Arial" w:cs="Arial"/>
                    </w:rPr>
                    <w:t>CB03-03 Recipe list</w:t>
                  </w:r>
                  <w:r>
                    <w:rPr>
                      <w:rFonts w:ascii="Arial" w:hAnsi="Arial" w:cs="Arial"/>
                    </w:rPr>
                    <w:t>’ and ‘</w:t>
                  </w:r>
                  <w:r w:rsidRPr="00482756">
                    <w:rPr>
                      <w:rFonts w:ascii="Arial" w:hAnsi="Arial" w:cs="Arial"/>
                    </w:rPr>
                    <w:t>CB02-03 Ingredient list</w:t>
                  </w:r>
                  <w:r>
                    <w:rPr>
                      <w:rFonts w:ascii="Arial" w:hAnsi="Arial" w:cs="Arial"/>
                    </w:rPr>
                    <w:t>’</w:t>
                  </w:r>
                </w:p>
              </w:tc>
            </w:tr>
            <w:tr w:rsidR="004B5CC2" w14:paraId="150D2FBB" w14:textId="77777777">
              <w:trPr>
                <w:jc w:val="center"/>
              </w:trPr>
              <w:tc>
                <w:tcPr>
                  <w:tcW w:w="1169" w:type="dxa"/>
                </w:tcPr>
                <w:p w14:paraId="77DE20A7" w14:textId="1A981420" w:rsidR="004B5CC2" w:rsidRDefault="004B5CC2" w:rsidP="004B5CC2">
                  <w:r w:rsidRPr="007A35F7">
                    <w:rPr>
                      <w:rFonts w:ascii="Arial" w:hAnsi="Arial" w:cs="Arial"/>
                    </w:rPr>
                    <w:t>1.</w:t>
                  </w:r>
                  <w:r>
                    <w:rPr>
                      <w:rFonts w:ascii="Arial" w:hAnsi="Arial" w:cs="Arial"/>
                    </w:rPr>
                    <w:t>1</w:t>
                  </w:r>
                </w:p>
              </w:tc>
              <w:tc>
                <w:tcPr>
                  <w:tcW w:w="1357" w:type="dxa"/>
                </w:tcPr>
                <w:p w14:paraId="1F978B86" w14:textId="66AACC84" w:rsidR="004B5CC2" w:rsidRDefault="004B5CC2" w:rsidP="004B5CC2">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27</w:t>
                  </w:r>
                </w:p>
              </w:tc>
              <w:tc>
                <w:tcPr>
                  <w:tcW w:w="1315" w:type="dxa"/>
                </w:tcPr>
                <w:p w14:paraId="13D05A0A" w14:textId="60608FE3" w:rsidR="004B5CC2" w:rsidRDefault="004B5CC2" w:rsidP="004B5CC2">
                  <w:r w:rsidRPr="007A35F7">
                    <w:rPr>
                      <w:rFonts w:ascii="Arial" w:hAnsi="Arial" w:cs="Arial"/>
                    </w:rPr>
                    <w:t>Bonnie</w:t>
                  </w:r>
                </w:p>
              </w:tc>
              <w:tc>
                <w:tcPr>
                  <w:tcW w:w="3924" w:type="dxa"/>
                </w:tcPr>
                <w:p w14:paraId="3B1AFA9D" w14:textId="0D00B2DF" w:rsidR="004B5CC2" w:rsidRDefault="004B5CC2" w:rsidP="004B5CC2">
                  <w:r>
                    <w:rPr>
                      <w:rFonts w:ascii="Arial" w:hAnsi="Arial" w:cs="Arial"/>
                    </w:rPr>
                    <w:t>Item Grid</w:t>
                  </w:r>
                </w:p>
              </w:tc>
            </w:tr>
            <w:tr w:rsidR="00E8198F" w14:paraId="1F699463" w14:textId="77777777">
              <w:trPr>
                <w:jc w:val="center"/>
              </w:trPr>
              <w:tc>
                <w:tcPr>
                  <w:tcW w:w="1169" w:type="dxa"/>
                </w:tcPr>
                <w:p w14:paraId="35ECD27B" w14:textId="13C1CEDB" w:rsidR="00E8198F" w:rsidRDefault="00E8198F" w:rsidP="00E8198F">
                  <w:r w:rsidRPr="007A35F7">
                    <w:rPr>
                      <w:rFonts w:ascii="Arial" w:hAnsi="Arial" w:cs="Arial"/>
                    </w:rPr>
                    <w:t>1.</w:t>
                  </w:r>
                  <w:r>
                    <w:rPr>
                      <w:rFonts w:ascii="Arial" w:hAnsi="Arial" w:cs="Arial"/>
                    </w:rPr>
                    <w:t>2</w:t>
                  </w:r>
                </w:p>
              </w:tc>
              <w:tc>
                <w:tcPr>
                  <w:tcW w:w="1357" w:type="dxa"/>
                </w:tcPr>
                <w:p w14:paraId="59537F57" w14:textId="59323AE8" w:rsidR="00E8198F" w:rsidRDefault="00E8198F" w:rsidP="00E8198F">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2</w:t>
                  </w:r>
                </w:p>
              </w:tc>
              <w:tc>
                <w:tcPr>
                  <w:tcW w:w="1315" w:type="dxa"/>
                </w:tcPr>
                <w:p w14:paraId="73491175" w14:textId="6926BA25" w:rsidR="00E8198F" w:rsidRDefault="00E8198F" w:rsidP="00E8198F">
                  <w:r w:rsidRPr="007A35F7">
                    <w:rPr>
                      <w:rFonts w:ascii="Arial" w:hAnsi="Arial" w:cs="Arial"/>
                    </w:rPr>
                    <w:t>Bonnie</w:t>
                  </w:r>
                </w:p>
              </w:tc>
              <w:tc>
                <w:tcPr>
                  <w:tcW w:w="3924" w:type="dxa"/>
                </w:tcPr>
                <w:p w14:paraId="021B7F81" w14:textId="77777777" w:rsidR="00E8198F" w:rsidRDefault="00E8198F" w:rsidP="00E8198F">
                  <w:pPr>
                    <w:rPr>
                      <w:rFonts w:ascii="Arial" w:hAnsi="Arial" w:cs="Arial"/>
                    </w:rPr>
                  </w:pPr>
                  <w:r w:rsidRPr="00E8198F">
                    <w:rPr>
                      <w:rFonts w:ascii="Arial" w:hAnsi="Arial" w:cs="Arial"/>
                    </w:rPr>
                    <w:t>V2 Feedback - Make the Sort More Obvious</w:t>
                  </w:r>
                </w:p>
                <w:p w14:paraId="552FA213" w14:textId="1362CA06" w:rsidR="00414C10" w:rsidRDefault="00414C10" w:rsidP="00E8198F">
                  <w:r w:rsidRPr="00414C10">
                    <w:t>V2 - Categorize Filters &amp; Add Attribute Search</w:t>
                  </w:r>
                </w:p>
              </w:tc>
            </w:tr>
            <w:tr w:rsidR="002B401A" w14:paraId="3551715C" w14:textId="77777777">
              <w:trPr>
                <w:jc w:val="center"/>
              </w:trPr>
              <w:tc>
                <w:tcPr>
                  <w:tcW w:w="1169" w:type="dxa"/>
                </w:tcPr>
                <w:p w14:paraId="306E5981" w14:textId="7E80477A" w:rsidR="002B401A" w:rsidRDefault="002B401A" w:rsidP="002B401A">
                  <w:r w:rsidRPr="007A35F7">
                    <w:rPr>
                      <w:rFonts w:ascii="Arial" w:hAnsi="Arial" w:cs="Arial"/>
                    </w:rPr>
                    <w:t>1.</w:t>
                  </w:r>
                  <w:r>
                    <w:rPr>
                      <w:rFonts w:ascii="Arial" w:hAnsi="Arial" w:cs="Arial"/>
                    </w:rPr>
                    <w:t>3</w:t>
                  </w:r>
                </w:p>
              </w:tc>
              <w:tc>
                <w:tcPr>
                  <w:tcW w:w="1357" w:type="dxa"/>
                </w:tcPr>
                <w:p w14:paraId="146C84E7" w14:textId="5748A7A1" w:rsidR="002B401A" w:rsidRDefault="002B401A" w:rsidP="002B401A">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8</w:t>
                  </w:r>
                </w:p>
              </w:tc>
              <w:tc>
                <w:tcPr>
                  <w:tcW w:w="1315" w:type="dxa"/>
                </w:tcPr>
                <w:p w14:paraId="22335FFF" w14:textId="71E84CF4" w:rsidR="002B401A" w:rsidRDefault="002B401A" w:rsidP="002B401A">
                  <w:r w:rsidRPr="007A35F7">
                    <w:rPr>
                      <w:rFonts w:ascii="Arial" w:hAnsi="Arial" w:cs="Arial"/>
                    </w:rPr>
                    <w:t>Bonnie</w:t>
                  </w:r>
                </w:p>
              </w:tc>
              <w:tc>
                <w:tcPr>
                  <w:tcW w:w="3924" w:type="dxa"/>
                </w:tcPr>
                <w:p w14:paraId="27F67774" w14:textId="23D84C18" w:rsidR="002B401A" w:rsidRPr="00B66734" w:rsidRDefault="002B401A" w:rsidP="002B401A">
                  <w:r w:rsidRPr="002B401A">
                    <w:rPr>
                      <w:rFonts w:ascii="Arial" w:hAnsi="Arial" w:cs="Arial"/>
                    </w:rPr>
                    <w:t>V2 Full Search</w:t>
                  </w:r>
                </w:p>
              </w:tc>
            </w:tr>
            <w:tr w:rsidR="009B265C" w14:paraId="70CBD564" w14:textId="77777777">
              <w:trPr>
                <w:jc w:val="center"/>
              </w:trPr>
              <w:tc>
                <w:tcPr>
                  <w:tcW w:w="1169" w:type="dxa"/>
                </w:tcPr>
                <w:p w14:paraId="1076B68F" w14:textId="11AB1C2F" w:rsidR="009B265C" w:rsidRDefault="009B265C" w:rsidP="009B265C">
                  <w:r w:rsidRPr="007A35F7">
                    <w:rPr>
                      <w:rFonts w:ascii="Arial" w:hAnsi="Arial" w:cs="Arial"/>
                    </w:rPr>
                    <w:t>1.</w:t>
                  </w:r>
                  <w:r>
                    <w:rPr>
                      <w:rFonts w:ascii="Arial" w:hAnsi="Arial" w:cs="Arial"/>
                    </w:rPr>
                    <w:t>4</w:t>
                  </w:r>
                </w:p>
              </w:tc>
              <w:tc>
                <w:tcPr>
                  <w:tcW w:w="1357" w:type="dxa"/>
                </w:tcPr>
                <w:p w14:paraId="35464126" w14:textId="7BE04B4D" w:rsidR="009B265C" w:rsidRDefault="009B265C" w:rsidP="009B265C">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30</w:t>
                  </w:r>
                </w:p>
              </w:tc>
              <w:tc>
                <w:tcPr>
                  <w:tcW w:w="1315" w:type="dxa"/>
                </w:tcPr>
                <w:p w14:paraId="633E274B" w14:textId="48CD65AF" w:rsidR="009B265C" w:rsidRDefault="009B265C" w:rsidP="009B265C">
                  <w:r w:rsidRPr="007A35F7">
                    <w:rPr>
                      <w:rFonts w:ascii="Arial" w:hAnsi="Arial" w:cs="Arial"/>
                    </w:rPr>
                    <w:t>Bonnie</w:t>
                  </w:r>
                </w:p>
              </w:tc>
              <w:tc>
                <w:tcPr>
                  <w:tcW w:w="3924" w:type="dxa"/>
                </w:tcPr>
                <w:p w14:paraId="557CD0F4" w14:textId="77777777" w:rsidR="009B265C" w:rsidRDefault="009B265C" w:rsidP="009B265C">
                  <w:pPr>
                    <w:rPr>
                      <w:rFonts w:ascii="Arial" w:hAnsi="Arial" w:cs="Arial"/>
                    </w:rPr>
                  </w:pPr>
                  <w:r w:rsidRPr="009B265C">
                    <w:rPr>
                      <w:rFonts w:ascii="Arial" w:hAnsi="Arial" w:cs="Arial"/>
                    </w:rPr>
                    <w:t>Item search improvement - use existing autocomplete functionality</w:t>
                  </w:r>
                </w:p>
                <w:p w14:paraId="627655F0" w14:textId="431A796D" w:rsidR="008B1DF4" w:rsidRDefault="008B1DF4" w:rsidP="009B265C">
                  <w:r w:rsidRPr="008B1DF4">
                    <w:t xml:space="preserve">Item Grid -&gt; Type filter menu </w:t>
                  </w:r>
                  <w:proofErr w:type="gramStart"/>
                  <w:r w:rsidRPr="008B1DF4">
                    <w:t>clean</w:t>
                  </w:r>
                  <w:proofErr w:type="gramEnd"/>
                  <w:r w:rsidRPr="008B1DF4">
                    <w:t xml:space="preserve"> up</w:t>
                  </w:r>
                </w:p>
              </w:tc>
            </w:tr>
            <w:tr w:rsidR="00D15E41" w14:paraId="2B92E5BB" w14:textId="77777777">
              <w:trPr>
                <w:jc w:val="center"/>
              </w:trPr>
              <w:tc>
                <w:tcPr>
                  <w:tcW w:w="1169" w:type="dxa"/>
                </w:tcPr>
                <w:p w14:paraId="56C64B2C" w14:textId="2F5399AF" w:rsidR="00D15E41" w:rsidRDefault="00D15E41" w:rsidP="00D15E41">
                  <w:r w:rsidRPr="007A35F7">
                    <w:rPr>
                      <w:rFonts w:ascii="Arial" w:hAnsi="Arial" w:cs="Arial"/>
                    </w:rPr>
                    <w:t>1.</w:t>
                  </w:r>
                  <w:r>
                    <w:rPr>
                      <w:rFonts w:ascii="Arial" w:hAnsi="Arial" w:cs="Arial"/>
                    </w:rPr>
                    <w:t>5</w:t>
                  </w:r>
                </w:p>
              </w:tc>
              <w:tc>
                <w:tcPr>
                  <w:tcW w:w="1357" w:type="dxa"/>
                </w:tcPr>
                <w:p w14:paraId="103EBBEB" w14:textId="16C26413" w:rsidR="00D15E41" w:rsidRDefault="00D15E41" w:rsidP="00D15E41">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10</w:t>
                  </w:r>
                </w:p>
              </w:tc>
              <w:tc>
                <w:tcPr>
                  <w:tcW w:w="1315" w:type="dxa"/>
                </w:tcPr>
                <w:p w14:paraId="51BBCD2F" w14:textId="3A85F522" w:rsidR="00D15E41" w:rsidRDefault="00D15E41" w:rsidP="00D15E41">
                  <w:r w:rsidRPr="007A35F7">
                    <w:rPr>
                      <w:rFonts w:ascii="Arial" w:hAnsi="Arial" w:cs="Arial"/>
                    </w:rPr>
                    <w:t>Bonnie</w:t>
                  </w:r>
                </w:p>
              </w:tc>
              <w:tc>
                <w:tcPr>
                  <w:tcW w:w="3924" w:type="dxa"/>
                </w:tcPr>
                <w:p w14:paraId="2CBB615D" w14:textId="4019F716" w:rsidR="00D15E41" w:rsidRPr="005C49CE" w:rsidRDefault="00D15E41" w:rsidP="00D15E41">
                  <w:r w:rsidRPr="00FC7349">
                    <w:rPr>
                      <w:rFonts w:ascii="Arial" w:hAnsi="Arial" w:cs="Arial"/>
                    </w:rPr>
                    <w:t>Support to dormant for item</w:t>
                  </w:r>
                </w:p>
              </w:tc>
            </w:tr>
            <w:tr w:rsidR="00BE33C0" w14:paraId="7CCB77C7" w14:textId="77777777">
              <w:trPr>
                <w:jc w:val="center"/>
                <w:ins w:id="378" w:author="Bonnie Yang [2]" w:date="2023-03-10T11:18:00Z"/>
              </w:trPr>
              <w:tc>
                <w:tcPr>
                  <w:tcW w:w="1169" w:type="dxa"/>
                </w:tcPr>
                <w:p w14:paraId="70B09814" w14:textId="72EBAB7E" w:rsidR="00BE33C0" w:rsidRPr="007A35F7" w:rsidRDefault="00BE33C0" w:rsidP="00BE33C0">
                  <w:pPr>
                    <w:rPr>
                      <w:rFonts w:ascii="Arial" w:hAnsi="Arial" w:cs="Arial"/>
                    </w:rPr>
                  </w:pPr>
                  <w:r w:rsidRPr="007A35F7">
                    <w:rPr>
                      <w:rFonts w:ascii="Arial" w:hAnsi="Arial" w:cs="Arial"/>
                    </w:rPr>
                    <w:t>1.</w:t>
                  </w:r>
                  <w:r>
                    <w:rPr>
                      <w:rFonts w:ascii="Arial" w:hAnsi="Arial" w:cs="Arial"/>
                    </w:rPr>
                    <w:t>6</w:t>
                  </w:r>
                </w:p>
              </w:tc>
              <w:tc>
                <w:tcPr>
                  <w:tcW w:w="1357" w:type="dxa"/>
                </w:tcPr>
                <w:p w14:paraId="41C72842" w14:textId="792A0472" w:rsidR="00BE33C0" w:rsidRPr="007A35F7" w:rsidRDefault="00BE33C0" w:rsidP="00BE33C0">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10</w:t>
                  </w:r>
                </w:p>
              </w:tc>
              <w:tc>
                <w:tcPr>
                  <w:tcW w:w="1315" w:type="dxa"/>
                </w:tcPr>
                <w:p w14:paraId="10604286" w14:textId="3A0CF350" w:rsidR="00BE33C0" w:rsidRPr="007A35F7" w:rsidRDefault="00BE33C0" w:rsidP="00BE33C0">
                  <w:pPr>
                    <w:rPr>
                      <w:rFonts w:ascii="Arial" w:hAnsi="Arial" w:cs="Arial"/>
                    </w:rPr>
                  </w:pPr>
                  <w:r w:rsidRPr="007A35F7">
                    <w:rPr>
                      <w:rFonts w:ascii="Arial" w:hAnsi="Arial" w:cs="Arial"/>
                    </w:rPr>
                    <w:t>Bonnie</w:t>
                  </w:r>
                </w:p>
              </w:tc>
              <w:tc>
                <w:tcPr>
                  <w:tcW w:w="3924" w:type="dxa"/>
                </w:tcPr>
                <w:p w14:paraId="57E4BA49" w14:textId="1DDF2998" w:rsidR="00BE33C0" w:rsidRPr="00FC7349" w:rsidRDefault="00BE33C0" w:rsidP="00BE33C0">
                  <w:pPr>
                    <w:rPr>
                      <w:rFonts w:ascii="Arial" w:hAnsi="Arial" w:cs="Arial"/>
                    </w:rPr>
                  </w:pPr>
                  <w:r w:rsidRPr="00706147">
                    <w:rPr>
                      <w:rFonts w:ascii="Arial" w:hAnsi="Arial" w:cs="Arial"/>
                      <w:sz w:val="20"/>
                      <w:szCs w:val="20"/>
                    </w:rPr>
                    <w:t>Ingredient &lt;&gt; Vendor Item Mappings</w:t>
                  </w:r>
                </w:p>
              </w:tc>
            </w:tr>
            <w:tr w:rsidR="004B66F6" w14:paraId="0B59CE4A" w14:textId="77777777">
              <w:trPr>
                <w:jc w:val="center"/>
                <w:ins w:id="379" w:author="Bonnie Yang [2]" w:date="2023-05-30T11:17:00Z"/>
              </w:trPr>
              <w:tc>
                <w:tcPr>
                  <w:tcW w:w="1169" w:type="dxa"/>
                </w:tcPr>
                <w:p w14:paraId="7B058E7A" w14:textId="2F356A35" w:rsidR="004B66F6" w:rsidRPr="007A35F7" w:rsidRDefault="004B66F6" w:rsidP="004B66F6">
                  <w:pPr>
                    <w:rPr>
                      <w:rFonts w:ascii="Arial" w:hAnsi="Arial" w:cs="Arial"/>
                    </w:rPr>
                  </w:pPr>
                  <w:r w:rsidRPr="007A35F7">
                    <w:rPr>
                      <w:rFonts w:ascii="Arial" w:hAnsi="Arial" w:cs="Arial"/>
                    </w:rPr>
                    <w:t>1.</w:t>
                  </w:r>
                  <w:r>
                    <w:rPr>
                      <w:rFonts w:ascii="Arial" w:hAnsi="Arial" w:cs="Arial"/>
                    </w:rPr>
                    <w:t>7</w:t>
                  </w:r>
                </w:p>
              </w:tc>
              <w:tc>
                <w:tcPr>
                  <w:tcW w:w="1357" w:type="dxa"/>
                </w:tcPr>
                <w:p w14:paraId="1F37E0D9" w14:textId="2FDFBBAD" w:rsidR="004B66F6" w:rsidRPr="007A35F7" w:rsidRDefault="004B66F6" w:rsidP="004B66F6">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30</w:t>
                  </w:r>
                </w:p>
              </w:tc>
              <w:tc>
                <w:tcPr>
                  <w:tcW w:w="1315" w:type="dxa"/>
                </w:tcPr>
                <w:p w14:paraId="3DB9A87E" w14:textId="03C424B3" w:rsidR="004B66F6" w:rsidRPr="007A35F7" w:rsidRDefault="004B66F6" w:rsidP="004B66F6">
                  <w:pPr>
                    <w:rPr>
                      <w:rFonts w:ascii="Arial" w:hAnsi="Arial" w:cs="Arial"/>
                    </w:rPr>
                  </w:pPr>
                  <w:r w:rsidRPr="007A35F7">
                    <w:rPr>
                      <w:rFonts w:ascii="Arial" w:hAnsi="Arial" w:cs="Arial"/>
                    </w:rPr>
                    <w:t>Bonnie</w:t>
                  </w:r>
                </w:p>
              </w:tc>
              <w:tc>
                <w:tcPr>
                  <w:tcW w:w="3924" w:type="dxa"/>
                </w:tcPr>
                <w:p w14:paraId="1681C471" w14:textId="70A77A8F" w:rsidR="004B66F6" w:rsidRPr="00706147" w:rsidRDefault="004B66F6" w:rsidP="004B66F6">
                  <w:pPr>
                    <w:rPr>
                      <w:rFonts w:ascii="Arial" w:hAnsi="Arial" w:cs="Arial"/>
                      <w:sz w:val="20"/>
                      <w:szCs w:val="20"/>
                    </w:rPr>
                  </w:pPr>
                  <w:r w:rsidRPr="004B66F6">
                    <w:rPr>
                      <w:rFonts w:ascii="Arial" w:hAnsi="Arial" w:cs="Arial"/>
                      <w:sz w:val="20"/>
                      <w:szCs w:val="20"/>
                    </w:rPr>
                    <w:t>Support to search by Vendor SKU in items list</w:t>
                  </w:r>
                </w:p>
              </w:tc>
            </w:tr>
            <w:tr w:rsidR="00A93B6C" w14:paraId="64B52509" w14:textId="77777777">
              <w:trPr>
                <w:jc w:val="center"/>
                <w:ins w:id="380" w:author="Bonnie Yang [2]" w:date="2024-09-10T11:21:00Z"/>
              </w:trPr>
              <w:tc>
                <w:tcPr>
                  <w:tcW w:w="1169" w:type="dxa"/>
                </w:tcPr>
                <w:p w14:paraId="01B0937C" w14:textId="06A56075" w:rsidR="00A93B6C" w:rsidRPr="007A35F7" w:rsidRDefault="00A93B6C" w:rsidP="00A93B6C">
                  <w:pPr>
                    <w:rPr>
                      <w:ins w:id="381" w:author="Bonnie Yang [2]" w:date="2024-09-10T11:21:00Z" w16du:dateUtc="2024-09-10T03:21:00Z"/>
                      <w:rFonts w:ascii="Arial" w:hAnsi="Arial" w:cs="Arial"/>
                    </w:rPr>
                  </w:pPr>
                  <w:ins w:id="382" w:author="Bonnie Yang [2]" w:date="2024-09-10T11:21:00Z" w16du:dateUtc="2024-09-10T03:21:00Z">
                    <w:r>
                      <w:rPr>
                        <w:rFonts w:hint="eastAsia"/>
                      </w:rPr>
                      <w:t>1.8</w:t>
                    </w:r>
                  </w:ins>
                </w:p>
              </w:tc>
              <w:tc>
                <w:tcPr>
                  <w:tcW w:w="1357" w:type="dxa"/>
                </w:tcPr>
                <w:p w14:paraId="6E16B0CB" w14:textId="123DB11E" w:rsidR="00A93B6C" w:rsidRPr="007A35F7" w:rsidRDefault="00A93B6C" w:rsidP="00A93B6C">
                  <w:pPr>
                    <w:rPr>
                      <w:ins w:id="383" w:author="Bonnie Yang [2]" w:date="2024-09-10T11:21:00Z" w16du:dateUtc="2024-09-10T03:21:00Z"/>
                      <w:rFonts w:ascii="Arial" w:hAnsi="Arial" w:cs="Arial"/>
                    </w:rPr>
                  </w:pPr>
                  <w:ins w:id="384" w:author="Bonnie Yang [2]" w:date="2024-09-10T11:21:00Z" w16du:dateUtc="2024-09-10T03:21:00Z">
                    <w:r w:rsidRPr="007A35F7">
                      <w:rPr>
                        <w:rFonts w:ascii="Arial" w:hAnsi="Arial" w:cs="Arial"/>
                      </w:rPr>
                      <w:t>202</w:t>
                    </w:r>
                    <w:r>
                      <w:rPr>
                        <w:rFonts w:ascii="Arial" w:hAnsi="Arial" w:cs="Arial"/>
                      </w:rPr>
                      <w:t>4</w:t>
                    </w:r>
                    <w:r w:rsidRPr="007A35F7">
                      <w:rPr>
                        <w:rFonts w:ascii="Arial" w:hAnsi="Arial" w:cs="Arial"/>
                      </w:rPr>
                      <w:t>.</w:t>
                    </w:r>
                    <w:r>
                      <w:rPr>
                        <w:rFonts w:ascii="Arial" w:hAnsi="Arial" w:cs="Arial" w:hint="eastAsia"/>
                      </w:rPr>
                      <w:t>6</w:t>
                    </w:r>
                    <w:r>
                      <w:rPr>
                        <w:rFonts w:ascii="Arial" w:hAnsi="Arial" w:cs="Arial"/>
                      </w:rPr>
                      <w:t>.1</w:t>
                    </w:r>
                    <w:r>
                      <w:rPr>
                        <w:rFonts w:ascii="Arial" w:hAnsi="Arial" w:cs="Arial" w:hint="eastAsia"/>
                      </w:rPr>
                      <w:t>0</w:t>
                    </w:r>
                  </w:ins>
                </w:p>
              </w:tc>
              <w:tc>
                <w:tcPr>
                  <w:tcW w:w="1315" w:type="dxa"/>
                </w:tcPr>
                <w:p w14:paraId="77895727" w14:textId="63C08F42" w:rsidR="00A93B6C" w:rsidRPr="007A35F7" w:rsidRDefault="00A93B6C" w:rsidP="00A93B6C">
                  <w:pPr>
                    <w:rPr>
                      <w:ins w:id="385" w:author="Bonnie Yang [2]" w:date="2024-09-10T11:21:00Z" w16du:dateUtc="2024-09-10T03:21:00Z"/>
                      <w:rFonts w:ascii="Arial" w:hAnsi="Arial" w:cs="Arial"/>
                    </w:rPr>
                  </w:pPr>
                  <w:ins w:id="386" w:author="Bonnie Yang [2]" w:date="2024-09-10T11:21:00Z" w16du:dateUtc="2024-09-10T03:21:00Z">
                    <w:r w:rsidRPr="007A35F7">
                      <w:rPr>
                        <w:rFonts w:ascii="Arial" w:hAnsi="Arial" w:cs="Arial"/>
                      </w:rPr>
                      <w:t>Bonnie</w:t>
                    </w:r>
                  </w:ins>
                </w:p>
              </w:tc>
              <w:tc>
                <w:tcPr>
                  <w:tcW w:w="3924" w:type="dxa"/>
                </w:tcPr>
                <w:p w14:paraId="6AE16A3A" w14:textId="6D44BC21" w:rsidR="00A93B6C" w:rsidRPr="004B66F6" w:rsidRDefault="00A93B6C" w:rsidP="00A93B6C">
                  <w:pPr>
                    <w:rPr>
                      <w:ins w:id="387" w:author="Bonnie Yang [2]" w:date="2024-09-10T11:21:00Z" w16du:dateUtc="2024-09-10T03:21:00Z"/>
                      <w:rFonts w:ascii="Arial" w:hAnsi="Arial" w:cs="Arial"/>
                      <w:sz w:val="20"/>
                      <w:szCs w:val="20"/>
                    </w:rPr>
                  </w:pPr>
                  <w:ins w:id="388" w:author="Bonnie Yang [2]" w:date="2024-09-10T11:21:00Z" w16du:dateUtc="2024-09-10T03:21:00Z">
                    <w:r w:rsidRPr="00AA057D">
                      <w:t>Supplementing HDR Items List with SSOT Data</w:t>
                    </w:r>
                    <w:r>
                      <w:rPr>
                        <w:rFonts w:hint="eastAsia"/>
                      </w:rPr>
                      <w:t xml:space="preserve"> (</w:t>
                    </w:r>
                    <w:r w:rsidRPr="00AA057D">
                      <w:t>MD-13257</w:t>
                    </w:r>
                    <w:r>
                      <w:rPr>
                        <w:rFonts w:hint="eastAsia"/>
                      </w:rPr>
                      <w:t>)</w:t>
                    </w:r>
                  </w:ins>
                </w:p>
              </w:tc>
            </w:tr>
            <w:bookmarkEnd w:id="377"/>
            <w:tr w:rsidR="00A93B6C" w14:paraId="7215EC29" w14:textId="77777777">
              <w:trPr>
                <w:jc w:val="center"/>
                <w:ins w:id="389" w:author="Bonnie Yang [2]" w:date="2024-09-10T11:21:00Z"/>
              </w:trPr>
              <w:tc>
                <w:tcPr>
                  <w:tcW w:w="1169" w:type="dxa"/>
                </w:tcPr>
                <w:p w14:paraId="2240B6E0" w14:textId="77777777" w:rsidR="00A93B6C" w:rsidRPr="007A35F7" w:rsidRDefault="00A93B6C" w:rsidP="00A93B6C">
                  <w:pPr>
                    <w:rPr>
                      <w:ins w:id="390" w:author="Bonnie Yang [2]" w:date="2024-09-10T11:21:00Z" w16du:dateUtc="2024-09-10T03:21:00Z"/>
                      <w:rFonts w:ascii="Arial" w:hAnsi="Arial" w:cs="Arial"/>
                    </w:rPr>
                  </w:pPr>
                </w:p>
              </w:tc>
              <w:tc>
                <w:tcPr>
                  <w:tcW w:w="1357" w:type="dxa"/>
                </w:tcPr>
                <w:p w14:paraId="27B47B5B" w14:textId="77777777" w:rsidR="00A93B6C" w:rsidRPr="007A35F7" w:rsidRDefault="00A93B6C" w:rsidP="00A93B6C">
                  <w:pPr>
                    <w:rPr>
                      <w:ins w:id="391" w:author="Bonnie Yang [2]" w:date="2024-09-10T11:21:00Z" w16du:dateUtc="2024-09-10T03:21:00Z"/>
                      <w:rFonts w:ascii="Arial" w:hAnsi="Arial" w:cs="Arial"/>
                    </w:rPr>
                  </w:pPr>
                </w:p>
              </w:tc>
              <w:tc>
                <w:tcPr>
                  <w:tcW w:w="1315" w:type="dxa"/>
                </w:tcPr>
                <w:p w14:paraId="51ED0C94" w14:textId="77777777" w:rsidR="00A93B6C" w:rsidRPr="007A35F7" w:rsidRDefault="00A93B6C" w:rsidP="00A93B6C">
                  <w:pPr>
                    <w:rPr>
                      <w:ins w:id="392" w:author="Bonnie Yang [2]" w:date="2024-09-10T11:21:00Z" w16du:dateUtc="2024-09-10T03:21:00Z"/>
                      <w:rFonts w:ascii="Arial" w:hAnsi="Arial" w:cs="Arial"/>
                    </w:rPr>
                  </w:pPr>
                </w:p>
              </w:tc>
              <w:tc>
                <w:tcPr>
                  <w:tcW w:w="3924" w:type="dxa"/>
                </w:tcPr>
                <w:p w14:paraId="0E085E4A" w14:textId="77777777" w:rsidR="00A93B6C" w:rsidRPr="004B66F6" w:rsidRDefault="00A93B6C" w:rsidP="00A93B6C">
                  <w:pPr>
                    <w:rPr>
                      <w:ins w:id="393" w:author="Bonnie Yang [2]" w:date="2024-09-10T11:21:00Z" w16du:dateUtc="2024-09-10T03:21:00Z"/>
                      <w:rFonts w:ascii="Arial" w:hAnsi="Arial" w:cs="Arial"/>
                      <w:sz w:val="20"/>
                      <w:szCs w:val="20"/>
                    </w:rPr>
                  </w:pPr>
                </w:p>
              </w:tc>
            </w:tr>
          </w:tbl>
          <w:p w14:paraId="3D841292" w14:textId="77777777" w:rsidR="00426DE3" w:rsidRDefault="00426DE3"/>
        </w:tc>
      </w:tr>
      <w:tr w:rsidR="00426DE3" w:rsidRPr="00452515" w14:paraId="2135C456" w14:textId="77777777" w:rsidTr="00752837">
        <w:tc>
          <w:tcPr>
            <w:tcW w:w="8008" w:type="dxa"/>
          </w:tcPr>
          <w:p w14:paraId="5B3BD3B6" w14:textId="77777777" w:rsidR="00426DE3" w:rsidRPr="00452515" w:rsidRDefault="00426DE3">
            <w:r w:rsidRPr="00E97505">
              <w:rPr>
                <w:rStyle w:val="Strong"/>
              </w:rPr>
              <w:t>Stakeholder:</w:t>
            </w:r>
            <w:r w:rsidRPr="00452515">
              <w:t xml:space="preserve"> </w:t>
            </w:r>
            <w:r>
              <w:t>User with privilege</w:t>
            </w:r>
          </w:p>
        </w:tc>
      </w:tr>
      <w:tr w:rsidR="00426DE3" w:rsidRPr="00452515" w14:paraId="496ADDCD" w14:textId="77777777" w:rsidTr="00752837">
        <w:tc>
          <w:tcPr>
            <w:tcW w:w="8008" w:type="dxa"/>
          </w:tcPr>
          <w:p w14:paraId="26B9DB34" w14:textId="77777777" w:rsidR="00426DE3" w:rsidRPr="006762B2" w:rsidRDefault="00426DE3">
            <w:pPr>
              <w:rPr>
                <w:rFonts w:ascii="Arial" w:hAnsi="Arial" w:cs="Arial"/>
                <w:sz w:val="22"/>
              </w:rPr>
            </w:pPr>
            <w:r w:rsidRPr="00E97505">
              <w:rPr>
                <w:rStyle w:val="Strong"/>
              </w:rPr>
              <w:t xml:space="preserve">Pre-Condition: </w:t>
            </w:r>
          </w:p>
          <w:p w14:paraId="04298F4B" w14:textId="0FFC463D" w:rsidR="00426DE3" w:rsidRPr="00DD3CB0" w:rsidRDefault="00426DE3" w:rsidP="00752837">
            <w:pPr>
              <w:rPr>
                <w:rFonts w:ascii="Arial" w:hAnsi="Arial" w:cs="Arial"/>
                <w:sz w:val="20"/>
                <w:szCs w:val="20"/>
              </w:rPr>
            </w:pPr>
          </w:p>
        </w:tc>
      </w:tr>
      <w:tr w:rsidR="00426DE3" w:rsidRPr="00452515" w14:paraId="153AFFFA" w14:textId="77777777" w:rsidTr="00752837">
        <w:tc>
          <w:tcPr>
            <w:tcW w:w="8008" w:type="dxa"/>
          </w:tcPr>
          <w:p w14:paraId="23CBEC19" w14:textId="778F8452" w:rsidR="00426DE3" w:rsidRDefault="00426DE3">
            <w:pPr>
              <w:rPr>
                <w:rStyle w:val="Strong"/>
              </w:rPr>
            </w:pPr>
            <w:r w:rsidRPr="00E97505">
              <w:rPr>
                <w:rStyle w:val="Strong"/>
                <w:rFonts w:hint="eastAsia"/>
              </w:rPr>
              <w:t>Main Scenario:</w:t>
            </w:r>
          </w:p>
          <w:p w14:paraId="5F175EF7" w14:textId="6F5C701D" w:rsidR="00752837" w:rsidRPr="00752837" w:rsidRDefault="00752837">
            <w:pPr>
              <w:rPr>
                <w:rStyle w:val="Strong"/>
              </w:rPr>
            </w:pPr>
            <w:hyperlink r:id="rId25" w:history="1">
              <w:r w:rsidRPr="002E26C5">
                <w:rPr>
                  <w:rStyle w:val="Hyperlink"/>
                  <w:rFonts w:ascii="Arial" w:hAnsi="Arial" w:cs="Arial"/>
                  <w:sz w:val="22"/>
                </w:rPr>
                <w:t>https://wonder.atlassian.net/wiki/x/JgD59w</w:t>
              </w:r>
            </w:hyperlink>
            <w:r>
              <w:rPr>
                <w:rStyle w:val="Strong"/>
                <w:rFonts w:hint="eastAsia"/>
              </w:rPr>
              <w:t xml:space="preserve"> </w:t>
            </w:r>
          </w:p>
          <w:p w14:paraId="3AFDEB17" w14:textId="63B403F3" w:rsidR="005E1DE0" w:rsidRPr="00CC4733" w:rsidRDefault="00A941C2" w:rsidP="00752837">
            <w:pPr>
              <w:pStyle w:val="ListParagraph"/>
              <w:numPr>
                <w:ilvl w:val="0"/>
                <w:numId w:val="557"/>
              </w:numPr>
              <w:rPr>
                <w:ins w:id="394" w:author="Bonnie Yang [2]" w:date="2024-09-10T14:21:00Z" w16du:dateUtc="2024-09-10T06:21:00Z"/>
                <w:highlight w:val="yellow"/>
              </w:rPr>
            </w:pPr>
            <w:r>
              <w:rPr>
                <w:rFonts w:hint="eastAsia"/>
              </w:rPr>
              <w:t>D</w:t>
            </w:r>
            <w:r>
              <w:t>isplay all items (</w:t>
            </w:r>
            <w:proofErr w:type="gramStart"/>
            <w:r>
              <w:t>exclude</w:t>
            </w:r>
            <w:proofErr w:type="gramEnd"/>
            <w:r>
              <w:t xml:space="preserve"> soft deleted item) and display one of its item version data. By default, we show the </w:t>
            </w:r>
            <w:proofErr w:type="spellStart"/>
            <w:r>
              <w:t>acti</w:t>
            </w:r>
            <w:r w:rsidR="005E1DE0" w:rsidRPr="00CC4733">
              <w:rPr>
                <w:highlight w:val="yellow"/>
              </w:rPr>
              <w:t>Orderable</w:t>
            </w:r>
            <w:proofErr w:type="spellEnd"/>
            <w:r w:rsidR="005E1DE0" w:rsidRPr="00CC4733">
              <w:rPr>
                <w:highlight w:val="yellow"/>
              </w:rPr>
              <w:t xml:space="preserve"> Status</w:t>
            </w:r>
            <w:r w:rsidR="005E1DE0" w:rsidRPr="00CC4733">
              <w:rPr>
                <w:rFonts w:hint="eastAsia"/>
                <w:highlight w:val="yellow"/>
              </w:rPr>
              <w:t xml:space="preserve">: options </w:t>
            </w:r>
            <w:r w:rsidR="005E1DE0" w:rsidRPr="00CC4733">
              <w:rPr>
                <w:highlight w:val="yellow"/>
              </w:rPr>
              <w:t>‘</w:t>
            </w:r>
            <w:r w:rsidR="005E1DE0" w:rsidRPr="00CC4733">
              <w:rPr>
                <w:rFonts w:hint="eastAsia"/>
                <w:highlight w:val="yellow"/>
              </w:rPr>
              <w:t>Orderable</w:t>
            </w:r>
            <w:r w:rsidR="005E1DE0" w:rsidRPr="00CC4733">
              <w:rPr>
                <w:highlight w:val="yellow"/>
              </w:rPr>
              <w:t>’</w:t>
            </w:r>
            <w:r w:rsidR="005E1DE0" w:rsidRPr="00CC4733">
              <w:rPr>
                <w:rFonts w:hint="eastAsia"/>
                <w:highlight w:val="yellow"/>
              </w:rPr>
              <w:t xml:space="preserve">, </w:t>
            </w:r>
            <w:r w:rsidR="005E1DE0" w:rsidRPr="00CC4733">
              <w:rPr>
                <w:highlight w:val="yellow"/>
              </w:rPr>
              <w:t>‘</w:t>
            </w:r>
            <w:r w:rsidR="005E1DE0" w:rsidRPr="00CC4733">
              <w:rPr>
                <w:rFonts w:hint="eastAsia"/>
                <w:highlight w:val="yellow"/>
              </w:rPr>
              <w:t>Not Orderable</w:t>
            </w:r>
            <w:r w:rsidR="005E1DE0" w:rsidRPr="00CC4733">
              <w:rPr>
                <w:highlight w:val="yellow"/>
              </w:rPr>
              <w:t>’</w:t>
            </w:r>
            <w:r w:rsidR="005E1DE0" w:rsidRPr="00CC4733">
              <w:rPr>
                <w:rFonts w:hint="eastAsia"/>
                <w:highlight w:val="yellow"/>
              </w:rPr>
              <w:t xml:space="preserve">, </w:t>
            </w:r>
            <w:r w:rsidR="005E1DE0" w:rsidRPr="00CC4733">
              <w:rPr>
                <w:highlight w:val="yellow"/>
              </w:rPr>
              <w:t>‘</w:t>
            </w:r>
            <w:r w:rsidR="005E1DE0" w:rsidRPr="00CC4733">
              <w:rPr>
                <w:rFonts w:hint="eastAsia"/>
                <w:highlight w:val="yellow"/>
              </w:rPr>
              <w:t>Inventory Only</w:t>
            </w:r>
            <w:r w:rsidR="005E1DE0" w:rsidRPr="00CC4733">
              <w:rPr>
                <w:highlight w:val="yellow"/>
              </w:rPr>
              <w:t>’</w:t>
            </w:r>
            <w:r w:rsidR="005E1DE0" w:rsidRPr="00CC4733">
              <w:rPr>
                <w:rFonts w:hint="eastAsia"/>
                <w:highlight w:val="yellow"/>
              </w:rPr>
              <w:t>.</w:t>
            </w:r>
          </w:p>
          <w:p w14:paraId="49D971F2" w14:textId="14A6BE61" w:rsidR="00597EF3" w:rsidRDefault="00597EF3">
            <w:pPr>
              <w:pStyle w:val="ListParagraph"/>
              <w:ind w:left="720"/>
              <w:pPrChange w:id="395" w:author="Bonnie Yang [2]" w:date="2024-09-10T14:21:00Z" w16du:dateUtc="2024-09-10T06:21:00Z">
                <w:pPr>
                  <w:pStyle w:val="ListParagraph"/>
                  <w:numPr>
                    <w:numId w:val="1575"/>
                  </w:numPr>
                  <w:ind w:left="720" w:hanging="360"/>
                </w:pPr>
              </w:pPrChange>
            </w:pPr>
            <w:ins w:id="396" w:author="Bonnie Yang [2]" w:date="2024-09-10T14:21:00Z" w16du:dateUtc="2024-09-10T06:21:00Z">
              <w:r>
                <w:rPr>
                  <w:noProof/>
                </w:rPr>
                <w:drawing>
                  <wp:inline distT="0" distB="0" distL="0" distR="0" wp14:anchorId="5BE24496" wp14:editId="126E14EC">
                    <wp:extent cx="3238666" cy="1625684"/>
                    <wp:effectExtent l="0" t="0" r="0" b="0"/>
                    <wp:docPr id="48962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6644" name=""/>
                            <pic:cNvPicPr/>
                          </pic:nvPicPr>
                          <pic:blipFill>
                            <a:blip r:embed="rId26"/>
                            <a:stretch>
                              <a:fillRect/>
                            </a:stretch>
                          </pic:blipFill>
                          <pic:spPr>
                            <a:xfrm>
                              <a:off x="0" y="0"/>
                              <a:ext cx="3238666" cy="1625684"/>
                            </a:xfrm>
                            <a:prstGeom prst="rect">
                              <a:avLst/>
                            </a:prstGeom>
                          </pic:spPr>
                        </pic:pic>
                      </a:graphicData>
                    </a:graphic>
                  </wp:inline>
                </w:drawing>
              </w:r>
            </w:ins>
          </w:p>
          <w:p w14:paraId="2EC68277" w14:textId="77777777" w:rsidR="005E1DE0" w:rsidRDefault="005E1DE0" w:rsidP="00B86658">
            <w:pPr>
              <w:pStyle w:val="ListParagraph"/>
              <w:numPr>
                <w:ilvl w:val="1"/>
                <w:numId w:val="1575"/>
              </w:numPr>
              <w:ind w:left="720"/>
            </w:pPr>
            <w:r>
              <w:t>Capture ‘SSOT items’ from snowflake table (</w:t>
            </w:r>
            <w:proofErr w:type="spellStart"/>
            <w:r>
              <w:t>dw_prod_</w:t>
            </w:r>
            <w:proofErr w:type="gramStart"/>
            <w:r>
              <w:t>brd.inventory</w:t>
            </w:r>
            <w:proofErr w:type="gramEnd"/>
            <w:r>
              <w:t>.inventory_item_attributes</w:t>
            </w:r>
            <w:proofErr w:type="spellEnd"/>
            <w:r>
              <w:t>) according to the following logic. Then show them in the existing ‘HDR Items' page, please deduplicate items.</w:t>
            </w:r>
            <w:r>
              <w:rPr>
                <w:rFonts w:hint="eastAsia"/>
              </w:rPr>
              <w:t xml:space="preserve"> </w:t>
            </w:r>
          </w:p>
          <w:p w14:paraId="2C7935B4" w14:textId="1887DA18" w:rsidR="005E1DE0" w:rsidRDefault="005E1DE0" w:rsidP="005E1DE0">
            <w:pPr>
              <w:pStyle w:val="ListParagraph"/>
              <w:ind w:left="720"/>
            </w:pPr>
            <w:r>
              <w:t>Object type=ingredient/non-food/packaged/HDR recipe item</w:t>
            </w:r>
          </w:p>
          <w:p w14:paraId="410E01F3" w14:textId="77777777" w:rsidR="005E1DE0" w:rsidRDefault="005E1DE0" w:rsidP="005E1DE0">
            <w:pPr>
              <w:pStyle w:val="ListParagraph"/>
              <w:ind w:left="720"/>
            </w:pPr>
            <w:r>
              <w:t>AND 'EXISTS_AT_HDR'=TRUE</w:t>
            </w:r>
          </w:p>
          <w:p w14:paraId="516D8CA9" w14:textId="77777777" w:rsidR="005E1DE0" w:rsidRDefault="005E1DE0" w:rsidP="005E1DE0">
            <w:pPr>
              <w:pStyle w:val="ListParagraph"/>
              <w:ind w:left="720"/>
            </w:pPr>
            <w:r>
              <w:t>AND ‘SOLD_STATUS'=for sale/'N/A’/scheduled</w:t>
            </w:r>
          </w:p>
          <w:p w14:paraId="72BA10E0" w14:textId="77777777" w:rsidR="005E1DE0" w:rsidRDefault="005E1DE0" w:rsidP="005E1DE0">
            <w:pPr>
              <w:pStyle w:val="ListParagraph"/>
              <w:ind w:left="720"/>
            </w:pPr>
            <w:r>
              <w:t>AND 'MENU ITEM BOM_STATUS'=In Accompanying Items/In Active BOM/Null</w:t>
            </w:r>
          </w:p>
          <w:p w14:paraId="31B95645" w14:textId="34309FE3" w:rsidR="005E1DE0" w:rsidRDefault="005E1DE0" w:rsidP="005E1DE0">
            <w:pPr>
              <w:pStyle w:val="ListParagraph"/>
              <w:ind w:left="720"/>
            </w:pPr>
            <w:r>
              <w:t>AND 'ITEM_STATUS'=Active/R&amp;D</w:t>
            </w:r>
          </w:p>
          <w:p w14:paraId="4528479B" w14:textId="799884D3" w:rsidR="005E1DE0" w:rsidRPr="005E1DE0" w:rsidRDefault="005E1DE0" w:rsidP="005E1DE0">
            <w:pPr>
              <w:pStyle w:val="ListParagraph"/>
              <w:numPr>
                <w:ilvl w:val="1"/>
                <w:numId w:val="1575"/>
              </w:numPr>
              <w:ind w:left="735"/>
            </w:pPr>
            <w:r>
              <w:rPr>
                <w:rFonts w:hint="eastAsia"/>
              </w:rPr>
              <w:t xml:space="preserve">Note: </w:t>
            </w:r>
            <w:r w:rsidRPr="005E1DE0">
              <w:t>Please update the HDR Items list daily.</w:t>
            </w:r>
          </w:p>
          <w:p w14:paraId="63F2EC03" w14:textId="77777777" w:rsidR="00597EF3" w:rsidRDefault="005E1DE0" w:rsidP="00597EF3">
            <w:pPr>
              <w:pStyle w:val="ListParagraph"/>
              <w:numPr>
                <w:ilvl w:val="1"/>
                <w:numId w:val="1575"/>
              </w:numPr>
              <w:ind w:left="735"/>
              <w:rPr>
                <w:ins w:id="397" w:author="Bonnie Yang [2]" w:date="2024-09-10T14:20:00Z" w16du:dateUtc="2024-09-10T06:20:00Z"/>
              </w:rPr>
            </w:pPr>
            <w:r>
              <w:t xml:space="preserve">We should compare existing items against the SSOT items captured from Snowflake, and tag ‘SSOT Only’ on the items that don’t exist in the ‘HDR Item list'. </w:t>
            </w:r>
          </w:p>
          <w:p w14:paraId="56F246C1" w14:textId="77777777" w:rsidR="00597EF3" w:rsidRDefault="00597EF3" w:rsidP="00597EF3">
            <w:pPr>
              <w:pStyle w:val="ListParagraph"/>
              <w:numPr>
                <w:ilvl w:val="1"/>
                <w:numId w:val="1575"/>
              </w:numPr>
              <w:ind w:left="735"/>
              <w:rPr>
                <w:ins w:id="398" w:author="Bonnie Yang [2]" w:date="2024-09-10T14:20:00Z" w16du:dateUtc="2024-09-10T06:20:00Z"/>
              </w:rPr>
            </w:pPr>
            <w:ins w:id="399" w:author="Bonnie Yang [2]" w:date="2024-09-10T14:20:00Z" w16du:dateUtc="2024-09-10T06:20:00Z">
              <w:r>
                <w:t>Orderable: means the items of which 'mark as orderable' field=True.</w:t>
              </w:r>
            </w:ins>
          </w:p>
          <w:p w14:paraId="11097A10" w14:textId="77777777" w:rsidR="00597EF3" w:rsidRDefault="00597EF3" w:rsidP="00597EF3">
            <w:pPr>
              <w:pStyle w:val="ListParagraph"/>
              <w:numPr>
                <w:ilvl w:val="1"/>
                <w:numId w:val="1575"/>
              </w:numPr>
              <w:ind w:left="735"/>
              <w:rPr>
                <w:ins w:id="400" w:author="Bonnie Yang [2]" w:date="2024-09-10T14:20:00Z" w16du:dateUtc="2024-09-10T06:20:00Z"/>
              </w:rPr>
            </w:pPr>
            <w:ins w:id="401" w:author="Bonnie Yang [2]" w:date="2024-09-10T14:20:00Z" w16du:dateUtc="2024-09-10T06:20:00Z">
              <w:r>
                <w:t xml:space="preserve">Not Orderable: means the items of which 'mark as orderable' field=False. </w:t>
              </w:r>
            </w:ins>
          </w:p>
          <w:p w14:paraId="11CCB455" w14:textId="77777777" w:rsidR="00597EF3" w:rsidRDefault="00597EF3" w:rsidP="00597EF3">
            <w:pPr>
              <w:pStyle w:val="ListParagraph"/>
              <w:numPr>
                <w:ilvl w:val="1"/>
                <w:numId w:val="1575"/>
              </w:numPr>
              <w:ind w:left="735"/>
              <w:rPr>
                <w:ins w:id="402" w:author="Bonnie Yang [2]" w:date="2024-09-10T14:20:00Z" w16du:dateUtc="2024-09-10T06:20:00Z"/>
              </w:rPr>
            </w:pPr>
            <w:ins w:id="403" w:author="Bonnie Yang [2]" w:date="2024-09-10T14:20:00Z" w16du:dateUtc="2024-09-10T06:20:00Z">
              <w:r>
                <w:t>Inventory Only: means the items of which 'mark as orderable' field=False AND it is in SSOT table.</w:t>
              </w:r>
            </w:ins>
          </w:p>
          <w:p w14:paraId="07F81B4D" w14:textId="378559A4" w:rsidR="00597EF3" w:rsidRDefault="00597EF3" w:rsidP="00597EF3">
            <w:pPr>
              <w:pStyle w:val="ListParagraph"/>
              <w:numPr>
                <w:ilvl w:val="1"/>
                <w:numId w:val="1575"/>
              </w:numPr>
              <w:ind w:left="735"/>
              <w:rPr>
                <w:ins w:id="404" w:author="Bonnie Yang [2]" w:date="2024-09-10T14:21:00Z" w16du:dateUtc="2024-09-10T06:21:00Z"/>
              </w:rPr>
            </w:pPr>
            <w:ins w:id="405" w:author="Bonnie Yang [2]" w:date="2024-09-10T14:20:00Z" w16du:dateUtc="2024-09-10T06:20:00Z">
              <w:r>
                <w:t>If selected all above options, please don’t show the items of which orderable=null.</w:t>
              </w:r>
            </w:ins>
          </w:p>
          <w:p w14:paraId="08717E0F" w14:textId="59498E0E" w:rsidR="00597EF3" w:rsidRDefault="00597EF3">
            <w:pPr>
              <w:pStyle w:val="ListParagraph"/>
              <w:numPr>
                <w:ilvl w:val="1"/>
                <w:numId w:val="1575"/>
              </w:numPr>
              <w:ind w:left="735"/>
              <w:pPrChange w:id="406" w:author="Bonnie Yang [2]" w:date="2024-09-10T14:20:00Z" w16du:dateUtc="2024-09-10T06:20:00Z">
                <w:pPr>
                  <w:pStyle w:val="ListParagraph"/>
                  <w:ind w:left="720" w:hanging="360"/>
                </w:pPr>
              </w:pPrChange>
            </w:pPr>
            <w:ins w:id="407" w:author="Bonnie Yang [2]" w:date="2024-09-10T14:21:00Z" w16du:dateUtc="2024-09-10T06:21:00Z">
              <w:r w:rsidRPr="00597EF3">
                <w:t>In the column picker: Orderable (default selected)</w:t>
              </w:r>
            </w:ins>
          </w:p>
          <w:p w14:paraId="1627463A" w14:textId="5EE099BF" w:rsidR="00426DE3" w:rsidRDefault="00426DE3">
            <w:pPr>
              <w:pStyle w:val="ListParagraph"/>
              <w:ind w:left="360"/>
            </w:pPr>
          </w:p>
          <w:p w14:paraId="7BBDE3B4" w14:textId="215BEEB0" w:rsidR="00426DE3" w:rsidRDefault="00426DE3"/>
          <w:p w14:paraId="0BF9FD1F" w14:textId="210AF429" w:rsidR="00A6104B" w:rsidRDefault="00A54855">
            <w:pPr>
              <w:pStyle w:val="ListParagraph"/>
              <w:numPr>
                <w:ilvl w:val="0"/>
                <w:numId w:val="557"/>
              </w:numPr>
            </w:pPr>
            <w:r w:rsidRPr="0040514A">
              <w:rPr>
                <w:highlight w:val="yellow"/>
              </w:rPr>
              <w:t xml:space="preserve">ERP Info </w:t>
            </w:r>
            <w:r w:rsidR="00026F9C" w:rsidRPr="0040514A">
              <w:rPr>
                <w:rFonts w:hint="eastAsia"/>
                <w:highlight w:val="yellow"/>
              </w:rPr>
              <w:t>S</w:t>
            </w:r>
            <w:r w:rsidR="00026F9C" w:rsidRPr="0040514A">
              <w:rPr>
                <w:highlight w:val="yellow"/>
              </w:rPr>
              <w:t>tatus:</w:t>
            </w:r>
            <w:r w:rsidR="00026F9C">
              <w:t xml:space="preserve"> single select. Possible value is ‘All</w:t>
            </w:r>
            <w:proofErr w:type="gramStart"/>
            <w:r w:rsidR="00026F9C">
              <w:t>’, ‘</w:t>
            </w:r>
            <w:proofErr w:type="gramEnd"/>
            <w:r w:rsidR="00026F9C">
              <w:t>New</w:t>
            </w:r>
            <w:proofErr w:type="gramStart"/>
            <w:r w:rsidR="00026F9C">
              <w:t>’, ‘</w:t>
            </w:r>
            <w:proofErr w:type="gramEnd"/>
            <w:r w:rsidR="00DD7F44">
              <w:t>ERP Info</w:t>
            </w:r>
            <w:r w:rsidR="00026F9C">
              <w:t xml:space="preserve"> Created</w:t>
            </w:r>
            <w:proofErr w:type="gramStart"/>
            <w:r w:rsidR="00026F9C">
              <w:t>’, ‘</w:t>
            </w:r>
            <w:proofErr w:type="gramEnd"/>
            <w:r w:rsidR="00026F9C">
              <w:t>BOM Created’. Default by ‘All’.</w:t>
            </w:r>
            <w:r w:rsidR="00150740">
              <w:t xml:space="preserve"> </w:t>
            </w:r>
            <w:r w:rsidR="00E14970">
              <w:t>Display t</w:t>
            </w:r>
            <w:r w:rsidR="00E14970">
              <w:rPr>
                <w:rFonts w:hint="eastAsia"/>
              </w:rPr>
              <w:t>ooltip</w:t>
            </w:r>
            <w:r w:rsidR="00E14970">
              <w:t xml:space="preserve"> ‘</w:t>
            </w:r>
            <w:r w:rsidR="00CE50D5">
              <w:t>ERP Info</w:t>
            </w:r>
            <w:r w:rsidR="00E14970">
              <w:t xml:space="preserve"> Status indicates whether the internal manufacturing item has been created yet.’</w:t>
            </w:r>
          </w:p>
          <w:p w14:paraId="7A205620" w14:textId="51437110" w:rsidR="00A6104B" w:rsidRDefault="00D578CC" w:rsidP="00A6104B">
            <w:pPr>
              <w:pStyle w:val="ListParagraph"/>
              <w:numPr>
                <w:ilvl w:val="0"/>
                <w:numId w:val="1496"/>
              </w:numPr>
            </w:pPr>
            <w:r>
              <w:t>New</w:t>
            </w:r>
            <w:r w:rsidR="00A6104B">
              <w:t>: an item hasn’t created ERP item information.</w:t>
            </w:r>
          </w:p>
          <w:p w14:paraId="1167346A" w14:textId="1B5D5FB4" w:rsidR="00A6104B" w:rsidRDefault="00DD7F44" w:rsidP="00A6104B">
            <w:pPr>
              <w:pStyle w:val="ListParagraph"/>
              <w:numPr>
                <w:ilvl w:val="0"/>
                <w:numId w:val="1496"/>
              </w:numPr>
            </w:pPr>
            <w:r>
              <w:t>ERP Info</w:t>
            </w:r>
            <w:r w:rsidR="00A6104B">
              <w:t xml:space="preserve"> Created: an item has created ERP item information, but not yet create BOM</w:t>
            </w:r>
          </w:p>
          <w:p w14:paraId="63570C85" w14:textId="01943253" w:rsidR="00A6104B" w:rsidRDefault="00A6104B" w:rsidP="00A6104B">
            <w:pPr>
              <w:pStyle w:val="ListParagraph"/>
              <w:numPr>
                <w:ilvl w:val="0"/>
                <w:numId w:val="1496"/>
              </w:numPr>
            </w:pPr>
            <w:r>
              <w:rPr>
                <w:rFonts w:hint="eastAsia"/>
              </w:rPr>
              <w:t>B</w:t>
            </w:r>
            <w:r>
              <w:t>OM Created: an item has created BOM</w:t>
            </w:r>
            <w:r>
              <w:rPr>
                <w:rFonts w:hint="eastAsia"/>
              </w:rPr>
              <w:t>.</w:t>
            </w:r>
          </w:p>
          <w:p w14:paraId="209DC81E" w14:textId="5890834B" w:rsidR="00026F9C" w:rsidRDefault="00150740" w:rsidP="00A6104B">
            <w:pPr>
              <w:pStyle w:val="ListParagraph"/>
              <w:numPr>
                <w:ilvl w:val="0"/>
                <w:numId w:val="1496"/>
              </w:numPr>
            </w:pPr>
            <w:r>
              <w:t>A</w:t>
            </w:r>
            <w:r w:rsidRPr="00150740">
              <w:t xml:space="preserve">dd </w:t>
            </w:r>
            <w:proofErr w:type="gramStart"/>
            <w:r w:rsidRPr="00150740">
              <w:t>chip</w:t>
            </w:r>
            <w:proofErr w:type="gramEnd"/>
            <w:r w:rsidRPr="00150740">
              <w:t xml:space="preserve"> on values: new in blue, </w:t>
            </w:r>
            <w:r w:rsidR="001E1AC7">
              <w:t>ERP Info</w:t>
            </w:r>
            <w:r w:rsidRPr="00150740">
              <w:t xml:space="preserve"> created in green, BOM </w:t>
            </w:r>
            <w:proofErr w:type="gramStart"/>
            <w:r w:rsidRPr="00150740">
              <w:t>create</w:t>
            </w:r>
            <w:proofErr w:type="gramEnd"/>
            <w:r w:rsidRPr="00150740">
              <w:t xml:space="preserve"> in gray</w:t>
            </w:r>
            <w:r>
              <w:t>.</w:t>
            </w:r>
            <w:r>
              <w:rPr>
                <w:noProof/>
              </w:rPr>
              <w:drawing>
                <wp:inline distT="0" distB="0" distL="0" distR="0" wp14:anchorId="0759E858" wp14:editId="35425768">
                  <wp:extent cx="1856105" cy="429895"/>
                  <wp:effectExtent l="0" t="0" r="0" b="8255"/>
                  <wp:docPr id="2011944811" name="图片 201194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6105" cy="429895"/>
                          </a:xfrm>
                          <a:prstGeom prst="rect">
                            <a:avLst/>
                          </a:prstGeom>
                          <a:noFill/>
                          <a:ln>
                            <a:noFill/>
                          </a:ln>
                        </pic:spPr>
                      </pic:pic>
                    </a:graphicData>
                  </a:graphic>
                </wp:inline>
              </w:drawing>
            </w:r>
            <w:r>
              <w:t xml:space="preserve"> </w:t>
            </w:r>
            <w:r>
              <w:rPr>
                <w:noProof/>
              </w:rPr>
              <w:drawing>
                <wp:inline distT="0" distB="0" distL="0" distR="0" wp14:anchorId="19B18FEB" wp14:editId="0356E2E3">
                  <wp:extent cx="1877695" cy="484505"/>
                  <wp:effectExtent l="0" t="0" r="8255" b="0"/>
                  <wp:docPr id="2011944812" name="图片 201194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7695" cy="484505"/>
                          </a:xfrm>
                          <a:prstGeom prst="rect">
                            <a:avLst/>
                          </a:prstGeom>
                          <a:noFill/>
                          <a:ln>
                            <a:noFill/>
                          </a:ln>
                        </pic:spPr>
                      </pic:pic>
                    </a:graphicData>
                  </a:graphic>
                </wp:inline>
              </w:drawing>
            </w:r>
            <w:r>
              <w:t xml:space="preserve"> </w:t>
            </w:r>
            <w:r>
              <w:rPr>
                <w:noProof/>
              </w:rPr>
              <w:drawing>
                <wp:inline distT="0" distB="0" distL="0" distR="0" wp14:anchorId="574C0FF1" wp14:editId="68642DC1">
                  <wp:extent cx="1888490" cy="484505"/>
                  <wp:effectExtent l="0" t="0" r="0" b="0"/>
                  <wp:docPr id="2011944813" name="图片 201194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8490" cy="484505"/>
                          </a:xfrm>
                          <a:prstGeom prst="rect">
                            <a:avLst/>
                          </a:prstGeom>
                          <a:noFill/>
                          <a:ln>
                            <a:noFill/>
                          </a:ln>
                        </pic:spPr>
                      </pic:pic>
                    </a:graphicData>
                  </a:graphic>
                </wp:inline>
              </w:drawing>
            </w:r>
          </w:p>
          <w:p w14:paraId="151D044F" w14:textId="13182BFB" w:rsidR="00426DE3" w:rsidRPr="00C11AA9" w:rsidRDefault="00426DE3" w:rsidP="00752837">
            <w:pPr>
              <w:pStyle w:val="ListParagraph"/>
              <w:numPr>
                <w:ilvl w:val="0"/>
                <w:numId w:val="557"/>
              </w:numPr>
            </w:pPr>
          </w:p>
        </w:tc>
      </w:tr>
      <w:tr w:rsidR="00426DE3" w:rsidRPr="00452515" w14:paraId="4125DF58" w14:textId="77777777" w:rsidTr="00752837">
        <w:tc>
          <w:tcPr>
            <w:tcW w:w="8008" w:type="dxa"/>
          </w:tcPr>
          <w:p w14:paraId="137AD2EB" w14:textId="77777777" w:rsidR="00426DE3" w:rsidRDefault="00426DE3">
            <w:r w:rsidRPr="00452515">
              <w:t>Extend Scenario:</w:t>
            </w:r>
          </w:p>
          <w:p w14:paraId="69FA4494" w14:textId="77777777" w:rsidR="00426DE3" w:rsidRPr="00452515" w:rsidRDefault="00426DE3"/>
        </w:tc>
      </w:tr>
      <w:tr w:rsidR="00426DE3" w:rsidRPr="00452515" w14:paraId="206D6E59" w14:textId="77777777" w:rsidTr="00752837">
        <w:tc>
          <w:tcPr>
            <w:tcW w:w="8008" w:type="dxa"/>
          </w:tcPr>
          <w:p w14:paraId="64F61D4A" w14:textId="77777777" w:rsidR="00426DE3" w:rsidRDefault="00426DE3">
            <w:r w:rsidRPr="00452515">
              <w:t>Exception Scenario:</w:t>
            </w:r>
          </w:p>
          <w:p w14:paraId="50CE966B" w14:textId="77777777" w:rsidR="00426DE3" w:rsidRPr="00452515" w:rsidRDefault="00426DE3"/>
        </w:tc>
      </w:tr>
      <w:tr w:rsidR="00426DE3" w:rsidRPr="00452515" w14:paraId="27F521E0" w14:textId="77777777" w:rsidTr="00752837">
        <w:tc>
          <w:tcPr>
            <w:tcW w:w="8008" w:type="dxa"/>
          </w:tcPr>
          <w:p w14:paraId="212F2041" w14:textId="77777777" w:rsidR="00426DE3" w:rsidRPr="00452515" w:rsidRDefault="00426DE3">
            <w:r w:rsidRPr="00452515">
              <w:t>Notes:</w:t>
            </w:r>
          </w:p>
        </w:tc>
      </w:tr>
      <w:tr w:rsidR="00426DE3" w:rsidRPr="00452515" w14:paraId="53A29A71" w14:textId="77777777" w:rsidTr="00752837">
        <w:tc>
          <w:tcPr>
            <w:tcW w:w="8008" w:type="dxa"/>
          </w:tcPr>
          <w:p w14:paraId="02215410" w14:textId="77777777" w:rsidR="00426DE3" w:rsidRPr="00452515" w:rsidRDefault="00426DE3">
            <w:r w:rsidRPr="00452515">
              <w:t>Q/A:</w:t>
            </w:r>
          </w:p>
        </w:tc>
      </w:tr>
    </w:tbl>
    <w:p w14:paraId="200BB679" w14:textId="77777777" w:rsidR="00426DE3" w:rsidRDefault="00426DE3" w:rsidP="00426DE3"/>
    <w:p w14:paraId="25489CCB" w14:textId="60E1BA3A" w:rsidR="00EE2835" w:rsidRDefault="00F431BB" w:rsidP="00EE2835">
      <w:pPr>
        <w:pStyle w:val="Heading3"/>
        <w:numPr>
          <w:ilvl w:val="2"/>
          <w:numId w:val="296"/>
        </w:numPr>
      </w:pPr>
      <w:r>
        <w:rPr>
          <w:rFonts w:hint="eastAsia"/>
        </w:rPr>
        <w:t>Tran-</w:t>
      </w:r>
      <w:r w:rsidR="00EE2835" w:rsidRPr="00EE2835">
        <w:t>MS02-0</w:t>
      </w:r>
      <w:r w:rsidR="00EE2835">
        <w:t>3</w:t>
      </w:r>
      <w:r w:rsidR="00EE2835" w:rsidRPr="00EE2835">
        <w:t xml:space="preserve"> Recipe</w:t>
      </w:r>
      <w:r w:rsidR="00EE2835">
        <w:t xml:space="preserve"> </w:t>
      </w:r>
      <w:r w:rsidR="00BE5117">
        <w:rPr>
          <w:rFonts w:hint="eastAsia"/>
        </w:rPr>
        <w:t>Export</w:t>
      </w:r>
      <w:r w:rsidR="00FC3B79">
        <w:t xml:space="preserve"> &amp; Action</w:t>
      </w:r>
      <w:r w:rsidR="00BE5117">
        <w:t xml:space="preserve"> in Bulk Action Bar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E3CA9" w:rsidRPr="00452515" w14:paraId="38DCA6FB" w14:textId="77777777" w:rsidTr="00F431BB">
        <w:tc>
          <w:tcPr>
            <w:tcW w:w="8008" w:type="dxa"/>
          </w:tcPr>
          <w:p w14:paraId="4F5CDED0" w14:textId="2F5F0FD8" w:rsidR="00AE3CA9" w:rsidRPr="00E97505" w:rsidRDefault="00AE3CA9">
            <w:pPr>
              <w:rPr>
                <w:rStyle w:val="Strong"/>
              </w:rPr>
            </w:pPr>
            <w:r w:rsidRPr="009A1E8D">
              <w:rPr>
                <w:rStyle w:val="Strong"/>
              </w:rPr>
              <w:t>MS02-</w:t>
            </w:r>
            <w:r w:rsidR="00BE5117" w:rsidRPr="009A1E8D">
              <w:rPr>
                <w:rStyle w:val="Strong"/>
              </w:rPr>
              <w:t>0</w:t>
            </w:r>
            <w:r w:rsidR="00BE5117">
              <w:rPr>
                <w:rStyle w:val="Strong"/>
              </w:rPr>
              <w:t>3</w:t>
            </w:r>
            <w:r w:rsidR="00BE5117" w:rsidRPr="009A1E8D">
              <w:rPr>
                <w:rStyle w:val="Strong"/>
              </w:rPr>
              <w:t xml:space="preserve"> </w:t>
            </w:r>
            <w:r w:rsidR="00BE5117" w:rsidRPr="00BE5117">
              <w:rPr>
                <w:rStyle w:val="Strong"/>
              </w:rPr>
              <w:t>Recipe Export</w:t>
            </w:r>
            <w:r w:rsidR="00FC3B79">
              <w:rPr>
                <w:rStyle w:val="Strong"/>
              </w:rPr>
              <w:t xml:space="preserve"> &amp;</w:t>
            </w:r>
            <w:r w:rsidR="00FC3B79" w:rsidRPr="00BE5117">
              <w:rPr>
                <w:rStyle w:val="Strong"/>
              </w:rPr>
              <w:t xml:space="preserve"> Action</w:t>
            </w:r>
            <w:r w:rsidR="00FC3B79">
              <w:rPr>
                <w:rStyle w:val="Strong"/>
              </w:rPr>
              <w:t xml:space="preserve"> </w:t>
            </w:r>
            <w:r w:rsidR="00BE5117" w:rsidRPr="00BE5117">
              <w:rPr>
                <w:rStyle w:val="Strong"/>
              </w:rPr>
              <w:t>in Bulk Action Bar</w:t>
            </w:r>
          </w:p>
        </w:tc>
      </w:tr>
      <w:tr w:rsidR="00AE3CA9" w:rsidRPr="00452515" w14:paraId="43314737" w14:textId="77777777" w:rsidTr="00F431BB">
        <w:tc>
          <w:tcPr>
            <w:tcW w:w="8008" w:type="dxa"/>
          </w:tcPr>
          <w:p w14:paraId="03FEC7B9" w14:textId="77777777" w:rsidR="00AE3CA9" w:rsidRPr="00E97505" w:rsidRDefault="00AE3CA9">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E3CA9" w14:paraId="475E2C31" w14:textId="77777777">
              <w:trPr>
                <w:jc w:val="center"/>
              </w:trPr>
              <w:tc>
                <w:tcPr>
                  <w:tcW w:w="1169" w:type="dxa"/>
                </w:tcPr>
                <w:p w14:paraId="6040C432" w14:textId="77777777" w:rsidR="00AE3CA9" w:rsidRPr="007A35F7" w:rsidRDefault="00AE3CA9">
                  <w:pPr>
                    <w:rPr>
                      <w:rFonts w:ascii="Arial" w:hAnsi="Arial" w:cs="Arial"/>
                    </w:rPr>
                  </w:pPr>
                  <w:r w:rsidRPr="007A35F7">
                    <w:rPr>
                      <w:rFonts w:ascii="Arial" w:hAnsi="Arial" w:cs="Arial"/>
                    </w:rPr>
                    <w:t>Version</w:t>
                  </w:r>
                </w:p>
              </w:tc>
              <w:tc>
                <w:tcPr>
                  <w:tcW w:w="1357" w:type="dxa"/>
                </w:tcPr>
                <w:p w14:paraId="2FB390A6" w14:textId="77777777" w:rsidR="00AE3CA9" w:rsidRPr="007A35F7" w:rsidRDefault="00AE3CA9">
                  <w:pPr>
                    <w:rPr>
                      <w:rFonts w:ascii="Arial" w:hAnsi="Arial" w:cs="Arial"/>
                    </w:rPr>
                  </w:pPr>
                  <w:r w:rsidRPr="007A35F7">
                    <w:rPr>
                      <w:rFonts w:ascii="Arial" w:hAnsi="Arial" w:cs="Arial"/>
                    </w:rPr>
                    <w:t>Date</w:t>
                  </w:r>
                </w:p>
              </w:tc>
              <w:tc>
                <w:tcPr>
                  <w:tcW w:w="1315" w:type="dxa"/>
                </w:tcPr>
                <w:p w14:paraId="16C10C05" w14:textId="77777777" w:rsidR="00AE3CA9" w:rsidRPr="007A35F7" w:rsidRDefault="00AE3CA9">
                  <w:pPr>
                    <w:rPr>
                      <w:rFonts w:ascii="Arial" w:hAnsi="Arial" w:cs="Arial"/>
                    </w:rPr>
                  </w:pPr>
                  <w:r w:rsidRPr="007A35F7">
                    <w:rPr>
                      <w:rFonts w:ascii="Arial" w:hAnsi="Arial" w:cs="Arial"/>
                    </w:rPr>
                    <w:t>Updated By</w:t>
                  </w:r>
                </w:p>
              </w:tc>
              <w:tc>
                <w:tcPr>
                  <w:tcW w:w="3924" w:type="dxa"/>
                </w:tcPr>
                <w:p w14:paraId="06F6DBE2" w14:textId="77777777" w:rsidR="00AE3CA9" w:rsidRPr="007A35F7" w:rsidRDefault="00AE3CA9">
                  <w:pPr>
                    <w:rPr>
                      <w:rFonts w:ascii="Arial" w:hAnsi="Arial" w:cs="Arial"/>
                    </w:rPr>
                  </w:pPr>
                  <w:r w:rsidRPr="007A35F7">
                    <w:rPr>
                      <w:rFonts w:ascii="Arial" w:hAnsi="Arial" w:cs="Arial"/>
                    </w:rPr>
                    <w:t>Description</w:t>
                  </w:r>
                </w:p>
              </w:tc>
            </w:tr>
            <w:tr w:rsidR="00AE3CA9" w14:paraId="2161C8D1" w14:textId="77777777">
              <w:trPr>
                <w:jc w:val="center"/>
              </w:trPr>
              <w:tc>
                <w:tcPr>
                  <w:tcW w:w="1169" w:type="dxa"/>
                </w:tcPr>
                <w:p w14:paraId="02D22B65" w14:textId="77777777" w:rsidR="00AE3CA9" w:rsidRPr="007A35F7" w:rsidRDefault="00AE3CA9">
                  <w:pPr>
                    <w:rPr>
                      <w:rFonts w:ascii="Arial" w:hAnsi="Arial" w:cs="Arial"/>
                    </w:rPr>
                  </w:pPr>
                  <w:r w:rsidRPr="007A35F7">
                    <w:rPr>
                      <w:rFonts w:ascii="Arial" w:hAnsi="Arial" w:cs="Arial"/>
                    </w:rPr>
                    <w:t>1.0</w:t>
                  </w:r>
                </w:p>
              </w:tc>
              <w:tc>
                <w:tcPr>
                  <w:tcW w:w="1357" w:type="dxa"/>
                </w:tcPr>
                <w:p w14:paraId="53D78221" w14:textId="77777777" w:rsidR="00AE3CA9" w:rsidRPr="007A35F7" w:rsidRDefault="00AE3CA9">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15</w:t>
                  </w:r>
                </w:p>
              </w:tc>
              <w:tc>
                <w:tcPr>
                  <w:tcW w:w="1315" w:type="dxa"/>
                </w:tcPr>
                <w:p w14:paraId="0DA80DED" w14:textId="77777777" w:rsidR="00AE3CA9" w:rsidRPr="007A35F7" w:rsidRDefault="00AE3CA9">
                  <w:pPr>
                    <w:rPr>
                      <w:rFonts w:ascii="Arial" w:hAnsi="Arial" w:cs="Arial"/>
                    </w:rPr>
                  </w:pPr>
                  <w:r w:rsidRPr="007A35F7">
                    <w:rPr>
                      <w:rFonts w:ascii="Arial" w:hAnsi="Arial" w:cs="Arial"/>
                    </w:rPr>
                    <w:t>Bonnie</w:t>
                  </w:r>
                </w:p>
              </w:tc>
              <w:tc>
                <w:tcPr>
                  <w:tcW w:w="3924" w:type="dxa"/>
                </w:tcPr>
                <w:p w14:paraId="032AF0BA" w14:textId="77777777" w:rsidR="00AE3CA9" w:rsidRPr="007A35F7" w:rsidRDefault="00AE3CA9">
                  <w:pPr>
                    <w:rPr>
                      <w:rFonts w:ascii="Arial" w:hAnsi="Arial" w:cs="Arial"/>
                    </w:rPr>
                  </w:pPr>
                  <w:r w:rsidRPr="007A35F7">
                    <w:rPr>
                      <w:rFonts w:ascii="Arial" w:hAnsi="Arial" w:cs="Arial"/>
                    </w:rPr>
                    <w:t>First version</w:t>
                  </w:r>
                  <w:r>
                    <w:rPr>
                      <w:rFonts w:ascii="Arial" w:hAnsi="Arial" w:cs="Arial"/>
                    </w:rPr>
                    <w:t>, copy from ‘</w:t>
                  </w:r>
                  <w:r w:rsidRPr="004E4A79">
                    <w:rPr>
                      <w:rFonts w:ascii="Arial" w:hAnsi="Arial" w:cs="Arial"/>
                    </w:rPr>
                    <w:t>CB03-03 Recipe list</w:t>
                  </w:r>
                  <w:r>
                    <w:rPr>
                      <w:rFonts w:ascii="Arial" w:hAnsi="Arial" w:cs="Arial"/>
                    </w:rPr>
                    <w:t>’ and ‘</w:t>
                  </w:r>
                  <w:r w:rsidRPr="00482756">
                    <w:rPr>
                      <w:rFonts w:ascii="Arial" w:hAnsi="Arial" w:cs="Arial"/>
                    </w:rPr>
                    <w:t>CB02-03 Ingredient list</w:t>
                  </w:r>
                  <w:r>
                    <w:rPr>
                      <w:rFonts w:ascii="Arial" w:hAnsi="Arial" w:cs="Arial"/>
                    </w:rPr>
                    <w:t>’</w:t>
                  </w:r>
                </w:p>
              </w:tc>
            </w:tr>
            <w:tr w:rsidR="00405920" w14:paraId="6988A528" w14:textId="77777777">
              <w:trPr>
                <w:jc w:val="center"/>
              </w:trPr>
              <w:tc>
                <w:tcPr>
                  <w:tcW w:w="1169" w:type="dxa"/>
                </w:tcPr>
                <w:p w14:paraId="3F61CB13" w14:textId="15F2CBD2" w:rsidR="00405920" w:rsidRDefault="00405920" w:rsidP="00405920">
                  <w:ins w:id="408" w:author="Bonnie Yang [2]" w:date="2023-07-31T17:43:00Z">
                    <w:r w:rsidRPr="007A35F7">
                      <w:rPr>
                        <w:rFonts w:ascii="Arial" w:hAnsi="Arial" w:cs="Arial"/>
                      </w:rPr>
                      <w:t>1.</w:t>
                    </w:r>
                    <w:r>
                      <w:rPr>
                        <w:rFonts w:ascii="Arial" w:hAnsi="Arial" w:cs="Arial"/>
                      </w:rPr>
                      <w:t>1</w:t>
                    </w:r>
                  </w:ins>
                </w:p>
              </w:tc>
              <w:tc>
                <w:tcPr>
                  <w:tcW w:w="1357" w:type="dxa"/>
                </w:tcPr>
                <w:p w14:paraId="25B87DE2" w14:textId="1B84ED46" w:rsidR="00405920" w:rsidRDefault="00405920" w:rsidP="00405920">
                  <w:ins w:id="409" w:author="Bonnie Yang [2]" w:date="2023-07-31T17:43: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7.31</w:t>
                    </w:r>
                  </w:ins>
                </w:p>
              </w:tc>
              <w:tc>
                <w:tcPr>
                  <w:tcW w:w="1315" w:type="dxa"/>
                </w:tcPr>
                <w:p w14:paraId="31C202BF" w14:textId="0B8E75CB" w:rsidR="00405920" w:rsidRDefault="00405920" w:rsidP="00405920">
                  <w:ins w:id="410" w:author="Bonnie Yang [2]" w:date="2023-07-31T17:43:00Z">
                    <w:r w:rsidRPr="007A35F7">
                      <w:rPr>
                        <w:rFonts w:ascii="Arial" w:hAnsi="Arial" w:cs="Arial"/>
                      </w:rPr>
                      <w:t>Bonnie</w:t>
                    </w:r>
                  </w:ins>
                </w:p>
              </w:tc>
              <w:tc>
                <w:tcPr>
                  <w:tcW w:w="3924" w:type="dxa"/>
                </w:tcPr>
                <w:p w14:paraId="7AF02356" w14:textId="47D5A1B5" w:rsidR="00405920" w:rsidRDefault="00405920" w:rsidP="00405920">
                  <w:ins w:id="411" w:author="Bonnie Yang [2]" w:date="2023-07-31T17:43:00Z">
                    <w:r w:rsidRPr="00405920">
                      <w:rPr>
                        <w:rFonts w:ascii="Arial" w:hAnsi="Arial" w:cs="Arial"/>
                      </w:rPr>
                      <w:t>Force Sync Order Grid Items</w:t>
                    </w:r>
                  </w:ins>
                </w:p>
              </w:tc>
            </w:tr>
            <w:tr w:rsidR="00405920" w14:paraId="4C1BB6E7" w14:textId="77777777">
              <w:trPr>
                <w:jc w:val="center"/>
              </w:trPr>
              <w:tc>
                <w:tcPr>
                  <w:tcW w:w="1169" w:type="dxa"/>
                </w:tcPr>
                <w:p w14:paraId="3A34E6BE" w14:textId="77777777" w:rsidR="00405920" w:rsidRDefault="00405920" w:rsidP="00405920"/>
              </w:tc>
              <w:tc>
                <w:tcPr>
                  <w:tcW w:w="1357" w:type="dxa"/>
                </w:tcPr>
                <w:p w14:paraId="1A84E07E" w14:textId="77777777" w:rsidR="00405920" w:rsidRDefault="00405920" w:rsidP="00405920"/>
              </w:tc>
              <w:tc>
                <w:tcPr>
                  <w:tcW w:w="1315" w:type="dxa"/>
                </w:tcPr>
                <w:p w14:paraId="76A4F09A" w14:textId="77777777" w:rsidR="00405920" w:rsidRDefault="00405920" w:rsidP="00405920"/>
              </w:tc>
              <w:tc>
                <w:tcPr>
                  <w:tcW w:w="3924" w:type="dxa"/>
                </w:tcPr>
                <w:p w14:paraId="30AF31F1" w14:textId="77777777" w:rsidR="00405920" w:rsidRDefault="00405920" w:rsidP="00405920"/>
              </w:tc>
            </w:tr>
            <w:tr w:rsidR="00405920" w14:paraId="2F5B2A6D" w14:textId="77777777">
              <w:trPr>
                <w:jc w:val="center"/>
              </w:trPr>
              <w:tc>
                <w:tcPr>
                  <w:tcW w:w="1169" w:type="dxa"/>
                </w:tcPr>
                <w:p w14:paraId="5E449947" w14:textId="77777777" w:rsidR="00405920" w:rsidRDefault="00405920" w:rsidP="00405920"/>
              </w:tc>
              <w:tc>
                <w:tcPr>
                  <w:tcW w:w="1357" w:type="dxa"/>
                </w:tcPr>
                <w:p w14:paraId="08B91F13" w14:textId="77777777" w:rsidR="00405920" w:rsidRDefault="00405920" w:rsidP="00405920"/>
              </w:tc>
              <w:tc>
                <w:tcPr>
                  <w:tcW w:w="1315" w:type="dxa"/>
                </w:tcPr>
                <w:p w14:paraId="40E9CD0E" w14:textId="77777777" w:rsidR="00405920" w:rsidRDefault="00405920" w:rsidP="00405920"/>
              </w:tc>
              <w:tc>
                <w:tcPr>
                  <w:tcW w:w="3924" w:type="dxa"/>
                </w:tcPr>
                <w:p w14:paraId="646C71EB" w14:textId="77777777" w:rsidR="00405920" w:rsidRPr="00B66734" w:rsidRDefault="00405920" w:rsidP="00405920"/>
              </w:tc>
            </w:tr>
            <w:tr w:rsidR="00405920" w14:paraId="76B72EE5" w14:textId="77777777">
              <w:trPr>
                <w:jc w:val="center"/>
              </w:trPr>
              <w:tc>
                <w:tcPr>
                  <w:tcW w:w="1169" w:type="dxa"/>
                </w:tcPr>
                <w:p w14:paraId="57775A35" w14:textId="77777777" w:rsidR="00405920" w:rsidRDefault="00405920" w:rsidP="00405920"/>
              </w:tc>
              <w:tc>
                <w:tcPr>
                  <w:tcW w:w="1357" w:type="dxa"/>
                </w:tcPr>
                <w:p w14:paraId="18CC8F74" w14:textId="77777777" w:rsidR="00405920" w:rsidRDefault="00405920" w:rsidP="00405920"/>
              </w:tc>
              <w:tc>
                <w:tcPr>
                  <w:tcW w:w="1315" w:type="dxa"/>
                </w:tcPr>
                <w:p w14:paraId="7AA813B4" w14:textId="77777777" w:rsidR="00405920" w:rsidRDefault="00405920" w:rsidP="00405920"/>
              </w:tc>
              <w:tc>
                <w:tcPr>
                  <w:tcW w:w="3924" w:type="dxa"/>
                </w:tcPr>
                <w:p w14:paraId="1D08D3EF" w14:textId="77777777" w:rsidR="00405920" w:rsidRDefault="00405920" w:rsidP="00405920"/>
              </w:tc>
            </w:tr>
            <w:tr w:rsidR="00405920" w14:paraId="4C1D2D18" w14:textId="77777777">
              <w:trPr>
                <w:jc w:val="center"/>
              </w:trPr>
              <w:tc>
                <w:tcPr>
                  <w:tcW w:w="1169" w:type="dxa"/>
                </w:tcPr>
                <w:p w14:paraId="6C8EF46F" w14:textId="77777777" w:rsidR="00405920" w:rsidRDefault="00405920" w:rsidP="00405920"/>
              </w:tc>
              <w:tc>
                <w:tcPr>
                  <w:tcW w:w="1357" w:type="dxa"/>
                </w:tcPr>
                <w:p w14:paraId="4344403C" w14:textId="77777777" w:rsidR="00405920" w:rsidRDefault="00405920" w:rsidP="00405920"/>
              </w:tc>
              <w:tc>
                <w:tcPr>
                  <w:tcW w:w="1315" w:type="dxa"/>
                </w:tcPr>
                <w:p w14:paraId="2C6105A8" w14:textId="77777777" w:rsidR="00405920" w:rsidRDefault="00405920" w:rsidP="00405920"/>
              </w:tc>
              <w:tc>
                <w:tcPr>
                  <w:tcW w:w="3924" w:type="dxa"/>
                </w:tcPr>
                <w:p w14:paraId="2122B8ED" w14:textId="77777777" w:rsidR="00405920" w:rsidRPr="005C49CE" w:rsidRDefault="00405920" w:rsidP="00405920"/>
              </w:tc>
            </w:tr>
          </w:tbl>
          <w:p w14:paraId="1657D91F" w14:textId="77777777" w:rsidR="00AE3CA9" w:rsidRDefault="00AE3CA9"/>
        </w:tc>
      </w:tr>
      <w:tr w:rsidR="00AE3CA9" w:rsidRPr="00452515" w14:paraId="2CBDA218" w14:textId="77777777" w:rsidTr="00F431BB">
        <w:tc>
          <w:tcPr>
            <w:tcW w:w="8008" w:type="dxa"/>
          </w:tcPr>
          <w:p w14:paraId="5485D15C" w14:textId="77777777" w:rsidR="00AE3CA9" w:rsidRPr="00452515" w:rsidRDefault="00AE3CA9">
            <w:r w:rsidRPr="00E97505">
              <w:rPr>
                <w:rStyle w:val="Strong"/>
              </w:rPr>
              <w:t>Stakeholder:</w:t>
            </w:r>
            <w:r w:rsidRPr="00452515">
              <w:t xml:space="preserve"> </w:t>
            </w:r>
            <w:r>
              <w:t>User with privilege</w:t>
            </w:r>
          </w:p>
        </w:tc>
      </w:tr>
      <w:tr w:rsidR="00AE3CA9" w:rsidRPr="00452515" w14:paraId="078A5B3A" w14:textId="77777777" w:rsidTr="00F431BB">
        <w:tc>
          <w:tcPr>
            <w:tcW w:w="8008" w:type="dxa"/>
          </w:tcPr>
          <w:p w14:paraId="02004D3C" w14:textId="77777777" w:rsidR="00AE3CA9" w:rsidRPr="006762B2" w:rsidRDefault="00AE3CA9">
            <w:pPr>
              <w:rPr>
                <w:rFonts w:ascii="Arial" w:hAnsi="Arial" w:cs="Arial"/>
                <w:sz w:val="22"/>
              </w:rPr>
            </w:pPr>
            <w:r w:rsidRPr="00E97505">
              <w:rPr>
                <w:rStyle w:val="Strong"/>
              </w:rPr>
              <w:t xml:space="preserve">Pre-Condition: </w:t>
            </w:r>
          </w:p>
          <w:p w14:paraId="609FBA75" w14:textId="77777777" w:rsidR="00AE3CA9" w:rsidRPr="00915CFC" w:rsidRDefault="00AE3CA9">
            <w:pPr>
              <w:rPr>
                <w:rFonts w:ascii="Arial" w:hAnsi="Arial" w:cs="Arial"/>
                <w:sz w:val="20"/>
                <w:szCs w:val="20"/>
              </w:rPr>
            </w:pPr>
            <w:r w:rsidRPr="00915CFC">
              <w:rPr>
                <w:rFonts w:ascii="Arial" w:hAnsi="Arial" w:cs="Arial"/>
                <w:sz w:val="20"/>
                <w:szCs w:val="20"/>
              </w:rPr>
              <w:t>Figma for Recipe Quick Check Column:</w:t>
            </w:r>
          </w:p>
          <w:p w14:paraId="6AC0F52B" w14:textId="77777777" w:rsidR="00AE3CA9" w:rsidRPr="00DD3CB0" w:rsidRDefault="00AE3CA9">
            <w:pPr>
              <w:rPr>
                <w:rFonts w:ascii="Arial" w:hAnsi="Arial" w:cs="Arial"/>
                <w:sz w:val="20"/>
                <w:szCs w:val="20"/>
              </w:rPr>
            </w:pPr>
            <w:r w:rsidRPr="00915CFC">
              <w:rPr>
                <w:rFonts w:ascii="Arial" w:hAnsi="Arial" w:cs="Arial"/>
                <w:sz w:val="20"/>
                <w:szCs w:val="20"/>
              </w:rPr>
              <w:t>https://www.figma.com/file/CLIkYPE3J0PcrADKiK96gW/Recipe-Quick-Check?node-id=0%3A1</w:t>
            </w:r>
          </w:p>
        </w:tc>
      </w:tr>
      <w:tr w:rsidR="00AE3CA9" w:rsidRPr="00452515" w14:paraId="6071476C" w14:textId="77777777" w:rsidTr="00F431BB">
        <w:tc>
          <w:tcPr>
            <w:tcW w:w="8008" w:type="dxa"/>
          </w:tcPr>
          <w:p w14:paraId="61DA630F" w14:textId="77777777" w:rsidR="00AE3CA9" w:rsidRPr="00E97505" w:rsidRDefault="00AE3CA9">
            <w:pPr>
              <w:rPr>
                <w:rStyle w:val="Strong"/>
              </w:rPr>
            </w:pPr>
            <w:r w:rsidRPr="00E97505">
              <w:rPr>
                <w:rStyle w:val="Strong"/>
                <w:rFonts w:hint="eastAsia"/>
              </w:rPr>
              <w:t>Main Scenario:</w:t>
            </w:r>
          </w:p>
          <w:p w14:paraId="5C4BBBD2" w14:textId="532B1920" w:rsidR="00AE3CA9" w:rsidRPr="00C11AA9" w:rsidRDefault="00F431BB" w:rsidP="00F431BB">
            <w:pPr>
              <w:rPr>
                <w:rFonts w:hint="eastAsia"/>
              </w:rPr>
            </w:pPr>
            <w:r w:rsidRPr="00F431BB">
              <w:t>https://wonder.atlassian.net/wiki/x/-QGP_w</w:t>
            </w:r>
          </w:p>
        </w:tc>
      </w:tr>
      <w:tr w:rsidR="00AE3CA9" w:rsidRPr="00452515" w14:paraId="02829A5B" w14:textId="77777777" w:rsidTr="00F431BB">
        <w:tc>
          <w:tcPr>
            <w:tcW w:w="8008" w:type="dxa"/>
          </w:tcPr>
          <w:p w14:paraId="74CDD5CB" w14:textId="77777777" w:rsidR="00AE3CA9" w:rsidRDefault="00AE3CA9">
            <w:r w:rsidRPr="00452515">
              <w:t>Extend Scenario:</w:t>
            </w:r>
          </w:p>
          <w:p w14:paraId="178FCB9A" w14:textId="77777777" w:rsidR="00AE3CA9" w:rsidRPr="00452515" w:rsidRDefault="00AE3CA9"/>
        </w:tc>
      </w:tr>
      <w:tr w:rsidR="00AE3CA9" w:rsidRPr="00452515" w14:paraId="240DA8A7" w14:textId="77777777" w:rsidTr="00F431BB">
        <w:tc>
          <w:tcPr>
            <w:tcW w:w="8008" w:type="dxa"/>
          </w:tcPr>
          <w:p w14:paraId="67684C81" w14:textId="77777777" w:rsidR="00AE3CA9" w:rsidRDefault="00AE3CA9">
            <w:r w:rsidRPr="00452515">
              <w:t>Exception Scenario:</w:t>
            </w:r>
          </w:p>
          <w:p w14:paraId="274BDA97" w14:textId="77777777" w:rsidR="00AE3CA9" w:rsidRPr="00452515" w:rsidRDefault="00AE3CA9"/>
        </w:tc>
      </w:tr>
      <w:tr w:rsidR="00AE3CA9" w:rsidRPr="00452515" w14:paraId="4D043889" w14:textId="77777777" w:rsidTr="00F431BB">
        <w:tc>
          <w:tcPr>
            <w:tcW w:w="8008" w:type="dxa"/>
          </w:tcPr>
          <w:p w14:paraId="3B0BC152" w14:textId="77777777" w:rsidR="00AE3CA9" w:rsidRPr="00452515" w:rsidRDefault="00AE3CA9">
            <w:r w:rsidRPr="00452515">
              <w:t>Notes:</w:t>
            </w:r>
          </w:p>
        </w:tc>
      </w:tr>
      <w:tr w:rsidR="00AE3CA9" w:rsidRPr="00452515" w14:paraId="494C7C18" w14:textId="77777777" w:rsidTr="00F431BB">
        <w:tc>
          <w:tcPr>
            <w:tcW w:w="8008" w:type="dxa"/>
          </w:tcPr>
          <w:p w14:paraId="35F9C021" w14:textId="77777777" w:rsidR="00AE3CA9" w:rsidRPr="00452515" w:rsidRDefault="00AE3CA9">
            <w:r w:rsidRPr="00452515">
              <w:t>Q/A:</w:t>
            </w:r>
          </w:p>
        </w:tc>
      </w:tr>
    </w:tbl>
    <w:p w14:paraId="6BB86B35" w14:textId="77777777" w:rsidR="00AE3CA9" w:rsidRPr="00AE3CA9" w:rsidRDefault="00AE3CA9" w:rsidP="00AE3CA9"/>
    <w:p w14:paraId="01E2A3FE" w14:textId="287B21F4" w:rsidR="003679D8" w:rsidRDefault="00F431BB" w:rsidP="003679D8">
      <w:pPr>
        <w:pStyle w:val="Heading3"/>
        <w:numPr>
          <w:ilvl w:val="2"/>
          <w:numId w:val="1488"/>
        </w:numPr>
      </w:pPr>
      <w:r>
        <w:rPr>
          <w:rFonts w:hint="eastAsia"/>
        </w:rPr>
        <w:t>Tran-</w:t>
      </w:r>
      <w:r w:rsidR="003679D8" w:rsidRPr="00EE2835">
        <w:t>MS02-0</w:t>
      </w:r>
      <w:r w:rsidR="003679D8">
        <w:t>4</w:t>
      </w:r>
      <w:r w:rsidR="003679D8" w:rsidRPr="00EE2835">
        <w:t xml:space="preserve"> </w:t>
      </w:r>
      <w:r w:rsidR="003679D8">
        <w:t>A</w:t>
      </w:r>
      <w:r w:rsidR="003679D8">
        <w:rPr>
          <w:rFonts w:hint="eastAsia"/>
        </w:rPr>
        <w:t>dd</w:t>
      </w:r>
      <w:r w:rsidR="003679D8">
        <w:t xml:space="preserve"> to Menu in Bulk Action Bar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36"/>
      </w:tblGrid>
      <w:tr w:rsidR="003679D8" w:rsidRPr="00452515" w14:paraId="7ACBE57A" w14:textId="77777777" w:rsidTr="00F431BB">
        <w:tc>
          <w:tcPr>
            <w:tcW w:w="8136" w:type="dxa"/>
          </w:tcPr>
          <w:p w14:paraId="2494C810" w14:textId="5AABA612" w:rsidR="003679D8" w:rsidRPr="00E97505" w:rsidRDefault="003679D8">
            <w:pPr>
              <w:rPr>
                <w:rStyle w:val="Strong"/>
              </w:rPr>
            </w:pPr>
            <w:r w:rsidRPr="009A1E8D">
              <w:rPr>
                <w:rStyle w:val="Strong"/>
              </w:rPr>
              <w:t>MS02-0</w:t>
            </w:r>
            <w:r w:rsidRPr="003679D8">
              <w:rPr>
                <w:rStyle w:val="Strong"/>
              </w:rPr>
              <w:t>4 Add to Menu in Bulk Action Bar</w:t>
            </w:r>
          </w:p>
        </w:tc>
      </w:tr>
      <w:tr w:rsidR="003679D8" w:rsidRPr="00452515" w14:paraId="4547D192" w14:textId="77777777" w:rsidTr="00F431BB">
        <w:tc>
          <w:tcPr>
            <w:tcW w:w="8136" w:type="dxa"/>
          </w:tcPr>
          <w:p w14:paraId="7B2F6716" w14:textId="77777777" w:rsidR="003679D8" w:rsidRPr="00E97505" w:rsidRDefault="003679D8">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679D8" w14:paraId="5C4ABAA5" w14:textId="77777777" w:rsidTr="00F431BB">
              <w:trPr>
                <w:jc w:val="center"/>
              </w:trPr>
              <w:tc>
                <w:tcPr>
                  <w:tcW w:w="1169" w:type="dxa"/>
                </w:tcPr>
                <w:p w14:paraId="6492BB3D" w14:textId="77777777" w:rsidR="003679D8" w:rsidRPr="007A35F7" w:rsidRDefault="003679D8">
                  <w:pPr>
                    <w:rPr>
                      <w:rFonts w:ascii="Arial" w:hAnsi="Arial" w:cs="Arial"/>
                    </w:rPr>
                  </w:pPr>
                  <w:r w:rsidRPr="007A35F7">
                    <w:rPr>
                      <w:rFonts w:ascii="Arial" w:hAnsi="Arial" w:cs="Arial"/>
                    </w:rPr>
                    <w:t>Version</w:t>
                  </w:r>
                </w:p>
              </w:tc>
              <w:tc>
                <w:tcPr>
                  <w:tcW w:w="1357" w:type="dxa"/>
                </w:tcPr>
                <w:p w14:paraId="6C2603ED" w14:textId="77777777" w:rsidR="003679D8" w:rsidRPr="007A35F7" w:rsidRDefault="003679D8">
                  <w:pPr>
                    <w:rPr>
                      <w:rFonts w:ascii="Arial" w:hAnsi="Arial" w:cs="Arial"/>
                    </w:rPr>
                  </w:pPr>
                  <w:r w:rsidRPr="007A35F7">
                    <w:rPr>
                      <w:rFonts w:ascii="Arial" w:hAnsi="Arial" w:cs="Arial"/>
                    </w:rPr>
                    <w:t>Date</w:t>
                  </w:r>
                </w:p>
              </w:tc>
              <w:tc>
                <w:tcPr>
                  <w:tcW w:w="1315" w:type="dxa"/>
                </w:tcPr>
                <w:p w14:paraId="0971831A" w14:textId="77777777" w:rsidR="003679D8" w:rsidRPr="007A35F7" w:rsidRDefault="003679D8">
                  <w:pPr>
                    <w:rPr>
                      <w:rFonts w:ascii="Arial" w:hAnsi="Arial" w:cs="Arial"/>
                    </w:rPr>
                  </w:pPr>
                  <w:r w:rsidRPr="007A35F7">
                    <w:rPr>
                      <w:rFonts w:ascii="Arial" w:hAnsi="Arial" w:cs="Arial"/>
                    </w:rPr>
                    <w:t>Updated By</w:t>
                  </w:r>
                </w:p>
              </w:tc>
              <w:tc>
                <w:tcPr>
                  <w:tcW w:w="3924" w:type="dxa"/>
                </w:tcPr>
                <w:p w14:paraId="62BF346A" w14:textId="77777777" w:rsidR="003679D8" w:rsidRPr="007A35F7" w:rsidRDefault="003679D8">
                  <w:pPr>
                    <w:rPr>
                      <w:rFonts w:ascii="Arial" w:hAnsi="Arial" w:cs="Arial"/>
                    </w:rPr>
                  </w:pPr>
                  <w:r w:rsidRPr="007A35F7">
                    <w:rPr>
                      <w:rFonts w:ascii="Arial" w:hAnsi="Arial" w:cs="Arial"/>
                    </w:rPr>
                    <w:t>Description</w:t>
                  </w:r>
                </w:p>
              </w:tc>
            </w:tr>
            <w:tr w:rsidR="003679D8" w14:paraId="75EA5F6D" w14:textId="77777777" w:rsidTr="00F431BB">
              <w:trPr>
                <w:jc w:val="center"/>
              </w:trPr>
              <w:tc>
                <w:tcPr>
                  <w:tcW w:w="1169" w:type="dxa"/>
                </w:tcPr>
                <w:p w14:paraId="39E73A9C" w14:textId="77777777" w:rsidR="003679D8" w:rsidRPr="007A35F7" w:rsidRDefault="003679D8">
                  <w:pPr>
                    <w:rPr>
                      <w:rFonts w:ascii="Arial" w:hAnsi="Arial" w:cs="Arial"/>
                    </w:rPr>
                  </w:pPr>
                  <w:r w:rsidRPr="007A35F7">
                    <w:rPr>
                      <w:rFonts w:ascii="Arial" w:hAnsi="Arial" w:cs="Arial"/>
                    </w:rPr>
                    <w:t>1.0</w:t>
                  </w:r>
                </w:p>
              </w:tc>
              <w:tc>
                <w:tcPr>
                  <w:tcW w:w="1357" w:type="dxa"/>
                </w:tcPr>
                <w:p w14:paraId="76C0575F" w14:textId="77777777" w:rsidR="003679D8" w:rsidRPr="007A35F7" w:rsidRDefault="003679D8">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15</w:t>
                  </w:r>
                </w:p>
              </w:tc>
              <w:tc>
                <w:tcPr>
                  <w:tcW w:w="1315" w:type="dxa"/>
                </w:tcPr>
                <w:p w14:paraId="4BE4DC82" w14:textId="77777777" w:rsidR="003679D8" w:rsidRPr="007A35F7" w:rsidRDefault="003679D8">
                  <w:pPr>
                    <w:rPr>
                      <w:rFonts w:ascii="Arial" w:hAnsi="Arial" w:cs="Arial"/>
                    </w:rPr>
                  </w:pPr>
                  <w:r w:rsidRPr="007A35F7">
                    <w:rPr>
                      <w:rFonts w:ascii="Arial" w:hAnsi="Arial" w:cs="Arial"/>
                    </w:rPr>
                    <w:t>Bonnie</w:t>
                  </w:r>
                </w:p>
              </w:tc>
              <w:tc>
                <w:tcPr>
                  <w:tcW w:w="3924" w:type="dxa"/>
                </w:tcPr>
                <w:p w14:paraId="25EC50F4" w14:textId="77777777" w:rsidR="003679D8" w:rsidRPr="007A35F7" w:rsidRDefault="003679D8">
                  <w:pPr>
                    <w:rPr>
                      <w:rFonts w:ascii="Arial" w:hAnsi="Arial" w:cs="Arial"/>
                    </w:rPr>
                  </w:pPr>
                  <w:r w:rsidRPr="007A35F7">
                    <w:rPr>
                      <w:rFonts w:ascii="Arial" w:hAnsi="Arial" w:cs="Arial"/>
                    </w:rPr>
                    <w:t>First version</w:t>
                  </w:r>
                  <w:r>
                    <w:rPr>
                      <w:rFonts w:ascii="Arial" w:hAnsi="Arial" w:cs="Arial"/>
                    </w:rPr>
                    <w:t>, copy from ‘</w:t>
                  </w:r>
                  <w:r w:rsidRPr="004E4A79">
                    <w:rPr>
                      <w:rFonts w:ascii="Arial" w:hAnsi="Arial" w:cs="Arial"/>
                    </w:rPr>
                    <w:t>CB03-03 Recipe list</w:t>
                  </w:r>
                  <w:r>
                    <w:rPr>
                      <w:rFonts w:ascii="Arial" w:hAnsi="Arial" w:cs="Arial"/>
                    </w:rPr>
                    <w:t>’ and ‘</w:t>
                  </w:r>
                  <w:r w:rsidRPr="00482756">
                    <w:rPr>
                      <w:rFonts w:ascii="Arial" w:hAnsi="Arial" w:cs="Arial"/>
                    </w:rPr>
                    <w:t>CB02-03 Ingredient list</w:t>
                  </w:r>
                  <w:r>
                    <w:rPr>
                      <w:rFonts w:ascii="Arial" w:hAnsi="Arial" w:cs="Arial"/>
                    </w:rPr>
                    <w:t>’</w:t>
                  </w:r>
                </w:p>
              </w:tc>
            </w:tr>
            <w:tr w:rsidR="00F45952" w14:paraId="1F13A3DB" w14:textId="77777777" w:rsidTr="00F431BB">
              <w:trPr>
                <w:jc w:val="center"/>
              </w:trPr>
              <w:tc>
                <w:tcPr>
                  <w:tcW w:w="1169" w:type="dxa"/>
                </w:tcPr>
                <w:p w14:paraId="3B5BE10B" w14:textId="65CA7CFF" w:rsidR="00F45952" w:rsidRDefault="00F45952" w:rsidP="00F45952">
                  <w:ins w:id="412" w:author="Bonnie Yang" w:date="2023-02-10T15:34:00Z">
                    <w:r w:rsidRPr="007A35F7">
                      <w:rPr>
                        <w:rFonts w:ascii="Arial" w:hAnsi="Arial" w:cs="Arial"/>
                      </w:rPr>
                      <w:t>1.</w:t>
                    </w:r>
                  </w:ins>
                  <w:ins w:id="413" w:author="Bonnie Yang" w:date="2023-02-10T15:35:00Z">
                    <w:r>
                      <w:rPr>
                        <w:rFonts w:ascii="Arial" w:hAnsi="Arial" w:cs="Arial"/>
                      </w:rPr>
                      <w:t>1</w:t>
                    </w:r>
                  </w:ins>
                </w:p>
              </w:tc>
              <w:tc>
                <w:tcPr>
                  <w:tcW w:w="1357" w:type="dxa"/>
                </w:tcPr>
                <w:p w14:paraId="4ED533FE" w14:textId="6C24A84A" w:rsidR="00F45952" w:rsidRDefault="00F45952" w:rsidP="00F45952">
                  <w:ins w:id="414" w:author="Bonnie Yang" w:date="2023-02-10T15:3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10</w:t>
                    </w:r>
                  </w:ins>
                </w:p>
              </w:tc>
              <w:tc>
                <w:tcPr>
                  <w:tcW w:w="1315" w:type="dxa"/>
                </w:tcPr>
                <w:p w14:paraId="64387EAC" w14:textId="55591126" w:rsidR="00F45952" w:rsidRDefault="00F45952" w:rsidP="00F45952">
                  <w:ins w:id="415" w:author="Bonnie Yang" w:date="2023-02-10T15:34:00Z">
                    <w:r w:rsidRPr="007A35F7">
                      <w:rPr>
                        <w:rFonts w:ascii="Arial" w:hAnsi="Arial" w:cs="Arial"/>
                      </w:rPr>
                      <w:t>Bonnie</w:t>
                    </w:r>
                  </w:ins>
                </w:p>
              </w:tc>
              <w:tc>
                <w:tcPr>
                  <w:tcW w:w="3924" w:type="dxa"/>
                </w:tcPr>
                <w:p w14:paraId="66607FCC" w14:textId="54F3B8CB" w:rsidR="00F45952" w:rsidRDefault="00F45952" w:rsidP="00F45952">
                  <w:ins w:id="416" w:author="Bonnie Yang" w:date="2023-02-10T15:34:00Z">
                    <w:r w:rsidRPr="00FC7349">
                      <w:rPr>
                        <w:rFonts w:ascii="Arial" w:hAnsi="Arial" w:cs="Arial"/>
                      </w:rPr>
                      <w:t>Support to dormant for item</w:t>
                    </w:r>
                  </w:ins>
                </w:p>
              </w:tc>
            </w:tr>
            <w:tr w:rsidR="00F45952" w14:paraId="430EAADE" w14:textId="77777777" w:rsidTr="00F431BB">
              <w:trPr>
                <w:jc w:val="center"/>
              </w:trPr>
              <w:tc>
                <w:tcPr>
                  <w:tcW w:w="1169" w:type="dxa"/>
                </w:tcPr>
                <w:p w14:paraId="4F81CDDE" w14:textId="77777777" w:rsidR="00F45952" w:rsidRDefault="00F45952" w:rsidP="00F45952"/>
              </w:tc>
              <w:tc>
                <w:tcPr>
                  <w:tcW w:w="1357" w:type="dxa"/>
                </w:tcPr>
                <w:p w14:paraId="41C39829" w14:textId="77777777" w:rsidR="00F45952" w:rsidRDefault="00F45952" w:rsidP="00F45952"/>
              </w:tc>
              <w:tc>
                <w:tcPr>
                  <w:tcW w:w="1315" w:type="dxa"/>
                </w:tcPr>
                <w:p w14:paraId="07B146EC" w14:textId="77777777" w:rsidR="00F45952" w:rsidRDefault="00F45952" w:rsidP="00F45952"/>
              </w:tc>
              <w:tc>
                <w:tcPr>
                  <w:tcW w:w="3924" w:type="dxa"/>
                </w:tcPr>
                <w:p w14:paraId="36FA8009" w14:textId="77777777" w:rsidR="00F45952" w:rsidRDefault="00F45952" w:rsidP="00F45952"/>
              </w:tc>
            </w:tr>
            <w:tr w:rsidR="00F45952" w14:paraId="7A979637" w14:textId="77777777" w:rsidTr="00F431BB">
              <w:trPr>
                <w:jc w:val="center"/>
              </w:trPr>
              <w:tc>
                <w:tcPr>
                  <w:tcW w:w="1169" w:type="dxa"/>
                </w:tcPr>
                <w:p w14:paraId="24BDD912" w14:textId="77777777" w:rsidR="00F45952" w:rsidRDefault="00F45952" w:rsidP="00F45952"/>
              </w:tc>
              <w:tc>
                <w:tcPr>
                  <w:tcW w:w="1357" w:type="dxa"/>
                </w:tcPr>
                <w:p w14:paraId="223D59E3" w14:textId="77777777" w:rsidR="00F45952" w:rsidRDefault="00F45952" w:rsidP="00F45952"/>
              </w:tc>
              <w:tc>
                <w:tcPr>
                  <w:tcW w:w="1315" w:type="dxa"/>
                </w:tcPr>
                <w:p w14:paraId="26AE24D8" w14:textId="77777777" w:rsidR="00F45952" w:rsidRDefault="00F45952" w:rsidP="00F45952"/>
              </w:tc>
              <w:tc>
                <w:tcPr>
                  <w:tcW w:w="3924" w:type="dxa"/>
                </w:tcPr>
                <w:p w14:paraId="01C841F9" w14:textId="77777777" w:rsidR="00F45952" w:rsidRPr="00B66734" w:rsidRDefault="00F45952" w:rsidP="00F45952"/>
              </w:tc>
            </w:tr>
            <w:tr w:rsidR="00F45952" w14:paraId="4AC244E5" w14:textId="77777777" w:rsidTr="00F431BB">
              <w:trPr>
                <w:jc w:val="center"/>
              </w:trPr>
              <w:tc>
                <w:tcPr>
                  <w:tcW w:w="1169" w:type="dxa"/>
                </w:tcPr>
                <w:p w14:paraId="246AB4FE" w14:textId="77777777" w:rsidR="00F45952" w:rsidRDefault="00F45952" w:rsidP="00F45952"/>
              </w:tc>
              <w:tc>
                <w:tcPr>
                  <w:tcW w:w="1357" w:type="dxa"/>
                </w:tcPr>
                <w:p w14:paraId="2CAE4C2A" w14:textId="77777777" w:rsidR="00F45952" w:rsidRDefault="00F45952" w:rsidP="00F45952"/>
              </w:tc>
              <w:tc>
                <w:tcPr>
                  <w:tcW w:w="1315" w:type="dxa"/>
                </w:tcPr>
                <w:p w14:paraId="35ACC392" w14:textId="77777777" w:rsidR="00F45952" w:rsidRDefault="00F45952" w:rsidP="00F45952"/>
              </w:tc>
              <w:tc>
                <w:tcPr>
                  <w:tcW w:w="3924" w:type="dxa"/>
                </w:tcPr>
                <w:p w14:paraId="3FD7897D" w14:textId="77777777" w:rsidR="00F45952" w:rsidRDefault="00F45952" w:rsidP="00F45952"/>
              </w:tc>
            </w:tr>
            <w:tr w:rsidR="00F45952" w14:paraId="4B3805EB" w14:textId="77777777" w:rsidTr="00F431BB">
              <w:trPr>
                <w:jc w:val="center"/>
              </w:trPr>
              <w:tc>
                <w:tcPr>
                  <w:tcW w:w="1169" w:type="dxa"/>
                </w:tcPr>
                <w:p w14:paraId="19D9DFC8" w14:textId="77777777" w:rsidR="00F45952" w:rsidRDefault="00F45952" w:rsidP="00F45952"/>
              </w:tc>
              <w:tc>
                <w:tcPr>
                  <w:tcW w:w="1357" w:type="dxa"/>
                </w:tcPr>
                <w:p w14:paraId="566AC649" w14:textId="77777777" w:rsidR="00F45952" w:rsidRDefault="00F45952" w:rsidP="00F45952"/>
              </w:tc>
              <w:tc>
                <w:tcPr>
                  <w:tcW w:w="1315" w:type="dxa"/>
                </w:tcPr>
                <w:p w14:paraId="5945B50F" w14:textId="77777777" w:rsidR="00F45952" w:rsidRDefault="00F45952" w:rsidP="00F45952"/>
              </w:tc>
              <w:tc>
                <w:tcPr>
                  <w:tcW w:w="3924" w:type="dxa"/>
                </w:tcPr>
                <w:p w14:paraId="623FF8C8" w14:textId="77777777" w:rsidR="00F45952" w:rsidRPr="005C49CE" w:rsidRDefault="00F45952" w:rsidP="00F45952"/>
              </w:tc>
            </w:tr>
          </w:tbl>
          <w:p w14:paraId="3F47EC7A" w14:textId="77777777" w:rsidR="003679D8" w:rsidRDefault="003679D8"/>
        </w:tc>
      </w:tr>
      <w:tr w:rsidR="003679D8" w:rsidRPr="00452515" w14:paraId="79A7C26E" w14:textId="77777777" w:rsidTr="00F431BB">
        <w:tc>
          <w:tcPr>
            <w:tcW w:w="8136" w:type="dxa"/>
          </w:tcPr>
          <w:p w14:paraId="6F3FB24A" w14:textId="77777777" w:rsidR="003679D8" w:rsidRPr="00452515" w:rsidRDefault="003679D8">
            <w:r w:rsidRPr="00E97505">
              <w:rPr>
                <w:rStyle w:val="Strong"/>
              </w:rPr>
              <w:t>Stakeholder:</w:t>
            </w:r>
            <w:r w:rsidRPr="00452515">
              <w:t xml:space="preserve"> </w:t>
            </w:r>
            <w:r>
              <w:t>User with privilege</w:t>
            </w:r>
          </w:p>
        </w:tc>
      </w:tr>
      <w:tr w:rsidR="003679D8" w:rsidRPr="00452515" w14:paraId="179AAA66" w14:textId="77777777" w:rsidTr="00F431BB">
        <w:tc>
          <w:tcPr>
            <w:tcW w:w="8136" w:type="dxa"/>
          </w:tcPr>
          <w:p w14:paraId="33DAF86A" w14:textId="77777777" w:rsidR="003679D8" w:rsidRPr="006762B2" w:rsidRDefault="003679D8">
            <w:pPr>
              <w:rPr>
                <w:rFonts w:ascii="Arial" w:hAnsi="Arial" w:cs="Arial"/>
                <w:sz w:val="22"/>
              </w:rPr>
            </w:pPr>
            <w:r w:rsidRPr="00E97505">
              <w:rPr>
                <w:rStyle w:val="Strong"/>
              </w:rPr>
              <w:t xml:space="preserve">Pre-Condition: </w:t>
            </w:r>
          </w:p>
          <w:p w14:paraId="7278B71F" w14:textId="77777777" w:rsidR="003679D8" w:rsidRPr="00915CFC" w:rsidRDefault="003679D8">
            <w:pPr>
              <w:rPr>
                <w:rFonts w:ascii="Arial" w:hAnsi="Arial" w:cs="Arial"/>
                <w:sz w:val="20"/>
                <w:szCs w:val="20"/>
              </w:rPr>
            </w:pPr>
            <w:r w:rsidRPr="00915CFC">
              <w:rPr>
                <w:rFonts w:ascii="Arial" w:hAnsi="Arial" w:cs="Arial"/>
                <w:sz w:val="20"/>
                <w:szCs w:val="20"/>
              </w:rPr>
              <w:t>Figma for Recipe Quick Check Column:</w:t>
            </w:r>
          </w:p>
          <w:p w14:paraId="1C161E72" w14:textId="77777777" w:rsidR="003679D8" w:rsidRPr="00DD3CB0" w:rsidRDefault="003679D8">
            <w:pPr>
              <w:rPr>
                <w:rFonts w:ascii="Arial" w:hAnsi="Arial" w:cs="Arial"/>
                <w:sz w:val="20"/>
                <w:szCs w:val="20"/>
              </w:rPr>
            </w:pPr>
            <w:r w:rsidRPr="00915CFC">
              <w:rPr>
                <w:rFonts w:ascii="Arial" w:hAnsi="Arial" w:cs="Arial"/>
                <w:sz w:val="20"/>
                <w:szCs w:val="20"/>
              </w:rPr>
              <w:t>https://www.figma.com/file/CLIkYPE3J0PcrADKiK96gW/Recipe-Quick-Check?node-id=0%3A1</w:t>
            </w:r>
          </w:p>
        </w:tc>
      </w:tr>
      <w:tr w:rsidR="003679D8" w:rsidRPr="00452515" w14:paraId="4B8A5D79" w14:textId="77777777" w:rsidTr="00F431BB">
        <w:tc>
          <w:tcPr>
            <w:tcW w:w="8136" w:type="dxa"/>
          </w:tcPr>
          <w:p w14:paraId="1358F6C9" w14:textId="2D15D1C0" w:rsidR="003679D8" w:rsidRDefault="003679D8">
            <w:pPr>
              <w:rPr>
                <w:rStyle w:val="Strong"/>
              </w:rPr>
            </w:pPr>
            <w:r w:rsidRPr="00E97505">
              <w:rPr>
                <w:rStyle w:val="Strong"/>
                <w:rFonts w:hint="eastAsia"/>
              </w:rPr>
              <w:t>Main Scenario:</w:t>
            </w:r>
          </w:p>
          <w:p w14:paraId="4784C51A" w14:textId="7E4F514C" w:rsidR="003679D8" w:rsidRPr="00E97505" w:rsidRDefault="00F431BB" w:rsidP="00F431BB">
            <w:pPr>
              <w:rPr>
                <w:rStyle w:val="Strong"/>
                <w:rFonts w:hint="eastAsia"/>
              </w:rPr>
            </w:pPr>
            <w:r w:rsidRPr="00F431BB">
              <w:rPr>
                <w:rStyle w:val="Strong"/>
              </w:rPr>
              <w:t>https://wonder.atlassian.net/wiki/x/G4KO_w</w:t>
            </w:r>
          </w:p>
        </w:tc>
      </w:tr>
      <w:tr w:rsidR="003679D8" w:rsidRPr="00452515" w14:paraId="4098D844" w14:textId="77777777" w:rsidTr="00F431BB">
        <w:tc>
          <w:tcPr>
            <w:tcW w:w="8136" w:type="dxa"/>
          </w:tcPr>
          <w:p w14:paraId="1C198B24" w14:textId="77777777" w:rsidR="003679D8" w:rsidRDefault="003679D8">
            <w:r w:rsidRPr="00452515">
              <w:t>Extend Scenario:</w:t>
            </w:r>
          </w:p>
          <w:p w14:paraId="1AFB953C" w14:textId="77777777" w:rsidR="003679D8" w:rsidRPr="00452515" w:rsidRDefault="003679D8"/>
        </w:tc>
      </w:tr>
      <w:tr w:rsidR="003679D8" w:rsidRPr="00452515" w14:paraId="1CFB1731" w14:textId="77777777" w:rsidTr="00F431BB">
        <w:tc>
          <w:tcPr>
            <w:tcW w:w="8136" w:type="dxa"/>
          </w:tcPr>
          <w:p w14:paraId="42AD8EC1" w14:textId="77777777" w:rsidR="003679D8" w:rsidRDefault="003679D8">
            <w:r w:rsidRPr="00452515">
              <w:t>Exception Scenario:</w:t>
            </w:r>
          </w:p>
          <w:p w14:paraId="174A6B17" w14:textId="77777777" w:rsidR="003679D8" w:rsidRPr="00452515" w:rsidRDefault="003679D8"/>
        </w:tc>
      </w:tr>
      <w:tr w:rsidR="003679D8" w:rsidRPr="00452515" w14:paraId="36CAF053" w14:textId="77777777" w:rsidTr="00F431BB">
        <w:tc>
          <w:tcPr>
            <w:tcW w:w="8136" w:type="dxa"/>
          </w:tcPr>
          <w:p w14:paraId="67B5715D" w14:textId="77777777" w:rsidR="003679D8" w:rsidRPr="00452515" w:rsidRDefault="003679D8">
            <w:r w:rsidRPr="00452515">
              <w:t>Notes:</w:t>
            </w:r>
          </w:p>
        </w:tc>
      </w:tr>
      <w:tr w:rsidR="003679D8" w:rsidRPr="00452515" w14:paraId="1D431100" w14:textId="77777777" w:rsidTr="00F431BB">
        <w:tc>
          <w:tcPr>
            <w:tcW w:w="8136" w:type="dxa"/>
          </w:tcPr>
          <w:p w14:paraId="22727D71" w14:textId="77777777" w:rsidR="003679D8" w:rsidRPr="00452515" w:rsidRDefault="003679D8">
            <w:r w:rsidRPr="00452515">
              <w:t>Q/A:</w:t>
            </w:r>
          </w:p>
        </w:tc>
      </w:tr>
    </w:tbl>
    <w:p w14:paraId="1042E2E7" w14:textId="77777777" w:rsidR="003679D8" w:rsidRDefault="003679D8" w:rsidP="003679D8"/>
    <w:p w14:paraId="7768D794" w14:textId="137AC344" w:rsidR="00EE2835" w:rsidRDefault="003C3DF6" w:rsidP="00EE2835">
      <w:pPr>
        <w:pStyle w:val="Heading3"/>
        <w:numPr>
          <w:ilvl w:val="2"/>
          <w:numId w:val="296"/>
        </w:numPr>
      </w:pPr>
      <w:r>
        <w:rPr>
          <w:rFonts w:hint="eastAsia"/>
        </w:rPr>
        <w:t>Tran-</w:t>
      </w:r>
      <w:r w:rsidR="00EE2835" w:rsidRPr="00EE2835">
        <w:t>MS02-0</w:t>
      </w:r>
      <w:r w:rsidR="00E66FF2">
        <w:t>6</w:t>
      </w:r>
      <w:r w:rsidR="00EE2835" w:rsidRPr="00EE2835">
        <w:t xml:space="preserve"> </w:t>
      </w:r>
      <w:r w:rsidR="00EE2835">
        <w:t>ERP Item</w:t>
      </w:r>
      <w:r w:rsidR="00BE5117">
        <w:t xml:space="preserve"> Export</w:t>
      </w:r>
      <w:r w:rsidR="00E66FF2">
        <w:t xml:space="preserve"> in Bulk Action Bar</w:t>
      </w:r>
    </w:p>
    <w:p w14:paraId="71A069D5" w14:textId="66483A63" w:rsidR="00E66FF2" w:rsidRDefault="00E66FF2" w:rsidP="00E66FF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005145" w:rsidRPr="00452515" w14:paraId="4177137B" w14:textId="77777777" w:rsidTr="003C3DF6">
        <w:tc>
          <w:tcPr>
            <w:tcW w:w="8728" w:type="dxa"/>
          </w:tcPr>
          <w:p w14:paraId="01B61603" w14:textId="0BD5C1CA" w:rsidR="00005145" w:rsidRPr="00E97505" w:rsidRDefault="00005145">
            <w:pPr>
              <w:rPr>
                <w:rStyle w:val="Strong"/>
              </w:rPr>
            </w:pPr>
            <w:r>
              <w:rPr>
                <w:rStyle w:val="Strong"/>
              </w:rPr>
              <w:t>MS</w:t>
            </w:r>
            <w:r w:rsidRPr="00172036">
              <w:rPr>
                <w:rStyle w:val="Strong"/>
              </w:rPr>
              <w:t>0</w:t>
            </w:r>
            <w:r>
              <w:rPr>
                <w:rStyle w:val="Strong"/>
              </w:rPr>
              <w:t>2</w:t>
            </w:r>
            <w:r w:rsidRPr="00172036">
              <w:rPr>
                <w:rStyle w:val="Strong"/>
              </w:rPr>
              <w:t>-</w:t>
            </w:r>
            <w:r>
              <w:rPr>
                <w:rStyle w:val="Strong"/>
              </w:rPr>
              <w:t>06</w:t>
            </w:r>
            <w:r w:rsidRPr="00172036">
              <w:rPr>
                <w:rStyle w:val="Strong"/>
              </w:rPr>
              <w:t xml:space="preserve"> </w:t>
            </w:r>
            <w:r w:rsidRPr="00005145">
              <w:rPr>
                <w:rStyle w:val="Strong"/>
              </w:rPr>
              <w:t xml:space="preserve">ERP </w:t>
            </w:r>
            <w:proofErr w:type="gramStart"/>
            <w:r w:rsidRPr="00005145">
              <w:rPr>
                <w:rStyle w:val="Strong"/>
              </w:rPr>
              <w:t>Item Export</w:t>
            </w:r>
            <w:proofErr w:type="gramEnd"/>
            <w:r w:rsidRPr="00005145">
              <w:rPr>
                <w:rStyle w:val="Strong"/>
              </w:rPr>
              <w:t xml:space="preserve"> in Bulk Action Bar</w:t>
            </w:r>
          </w:p>
        </w:tc>
      </w:tr>
      <w:tr w:rsidR="00005145" w:rsidRPr="00452515" w14:paraId="0E89C340" w14:textId="77777777" w:rsidTr="003C3DF6">
        <w:tc>
          <w:tcPr>
            <w:tcW w:w="8728" w:type="dxa"/>
          </w:tcPr>
          <w:p w14:paraId="10333DD7" w14:textId="77777777" w:rsidR="00005145" w:rsidRPr="00E97505" w:rsidRDefault="0000514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05145" w14:paraId="3DE78D79" w14:textId="77777777">
              <w:trPr>
                <w:jc w:val="center"/>
              </w:trPr>
              <w:tc>
                <w:tcPr>
                  <w:tcW w:w="1169" w:type="dxa"/>
                </w:tcPr>
                <w:p w14:paraId="18D817A8" w14:textId="77777777" w:rsidR="00005145" w:rsidRPr="007A35F7" w:rsidRDefault="00005145">
                  <w:pPr>
                    <w:rPr>
                      <w:rFonts w:ascii="Arial" w:hAnsi="Arial" w:cs="Arial"/>
                    </w:rPr>
                  </w:pPr>
                  <w:r w:rsidRPr="007A35F7">
                    <w:rPr>
                      <w:rFonts w:ascii="Arial" w:hAnsi="Arial" w:cs="Arial"/>
                    </w:rPr>
                    <w:t>Version</w:t>
                  </w:r>
                </w:p>
              </w:tc>
              <w:tc>
                <w:tcPr>
                  <w:tcW w:w="1357" w:type="dxa"/>
                </w:tcPr>
                <w:p w14:paraId="35104480" w14:textId="77777777" w:rsidR="00005145" w:rsidRPr="007A35F7" w:rsidRDefault="00005145">
                  <w:pPr>
                    <w:rPr>
                      <w:rFonts w:ascii="Arial" w:hAnsi="Arial" w:cs="Arial"/>
                    </w:rPr>
                  </w:pPr>
                  <w:r w:rsidRPr="007A35F7">
                    <w:rPr>
                      <w:rFonts w:ascii="Arial" w:hAnsi="Arial" w:cs="Arial"/>
                    </w:rPr>
                    <w:t>Date</w:t>
                  </w:r>
                </w:p>
              </w:tc>
              <w:tc>
                <w:tcPr>
                  <w:tcW w:w="1315" w:type="dxa"/>
                </w:tcPr>
                <w:p w14:paraId="4C20AC61" w14:textId="77777777" w:rsidR="00005145" w:rsidRPr="007A35F7" w:rsidRDefault="00005145">
                  <w:pPr>
                    <w:rPr>
                      <w:rFonts w:ascii="Arial" w:hAnsi="Arial" w:cs="Arial"/>
                    </w:rPr>
                  </w:pPr>
                  <w:r w:rsidRPr="007A35F7">
                    <w:rPr>
                      <w:rFonts w:ascii="Arial" w:hAnsi="Arial" w:cs="Arial"/>
                    </w:rPr>
                    <w:t>Updated By</w:t>
                  </w:r>
                </w:p>
              </w:tc>
              <w:tc>
                <w:tcPr>
                  <w:tcW w:w="3924" w:type="dxa"/>
                </w:tcPr>
                <w:p w14:paraId="1C81E2D4" w14:textId="77777777" w:rsidR="00005145" w:rsidRPr="007A35F7" w:rsidRDefault="00005145">
                  <w:pPr>
                    <w:rPr>
                      <w:rFonts w:ascii="Arial" w:hAnsi="Arial" w:cs="Arial"/>
                    </w:rPr>
                  </w:pPr>
                  <w:r w:rsidRPr="007A35F7">
                    <w:rPr>
                      <w:rFonts w:ascii="Arial" w:hAnsi="Arial" w:cs="Arial"/>
                    </w:rPr>
                    <w:t>Description</w:t>
                  </w:r>
                </w:p>
              </w:tc>
            </w:tr>
            <w:tr w:rsidR="00005145" w14:paraId="35C06CB4" w14:textId="77777777">
              <w:trPr>
                <w:jc w:val="center"/>
              </w:trPr>
              <w:tc>
                <w:tcPr>
                  <w:tcW w:w="1169" w:type="dxa"/>
                </w:tcPr>
                <w:p w14:paraId="772B261B" w14:textId="77777777" w:rsidR="00005145" w:rsidRPr="007A35F7" w:rsidRDefault="00005145">
                  <w:pPr>
                    <w:rPr>
                      <w:rFonts w:ascii="Arial" w:hAnsi="Arial" w:cs="Arial"/>
                    </w:rPr>
                  </w:pPr>
                  <w:r w:rsidRPr="007A35F7">
                    <w:rPr>
                      <w:rFonts w:ascii="Arial" w:hAnsi="Arial" w:cs="Arial"/>
                    </w:rPr>
                    <w:t>1.0</w:t>
                  </w:r>
                </w:p>
              </w:tc>
              <w:tc>
                <w:tcPr>
                  <w:tcW w:w="1357" w:type="dxa"/>
                </w:tcPr>
                <w:p w14:paraId="4D61E121" w14:textId="77777777" w:rsidR="00005145" w:rsidRPr="007A35F7" w:rsidRDefault="00005145">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3F068AA0" w14:textId="77777777" w:rsidR="00005145" w:rsidRPr="007A35F7" w:rsidRDefault="00005145">
                  <w:pPr>
                    <w:rPr>
                      <w:rFonts w:ascii="Arial" w:hAnsi="Arial" w:cs="Arial"/>
                    </w:rPr>
                  </w:pPr>
                  <w:r w:rsidRPr="007A35F7">
                    <w:rPr>
                      <w:rFonts w:ascii="Arial" w:hAnsi="Arial" w:cs="Arial"/>
                    </w:rPr>
                    <w:t>Bonnie</w:t>
                  </w:r>
                </w:p>
              </w:tc>
              <w:tc>
                <w:tcPr>
                  <w:tcW w:w="3924" w:type="dxa"/>
                </w:tcPr>
                <w:p w14:paraId="7900FB95" w14:textId="77777777" w:rsidR="00005145" w:rsidRPr="007A35F7" w:rsidRDefault="00005145">
                  <w:pPr>
                    <w:rPr>
                      <w:rFonts w:ascii="Arial" w:hAnsi="Arial" w:cs="Arial"/>
                    </w:rPr>
                  </w:pPr>
                  <w:r w:rsidRPr="007A35F7">
                    <w:rPr>
                      <w:rFonts w:ascii="Arial" w:hAnsi="Arial" w:cs="Arial"/>
                    </w:rPr>
                    <w:t xml:space="preserve">First version, copy from </w:t>
                  </w:r>
                  <w:r w:rsidRPr="00D10BC3">
                    <w:rPr>
                      <w:rFonts w:ascii="Arial" w:hAnsi="Arial" w:cs="Arial"/>
                    </w:rPr>
                    <w:t>RS06-16 Export Items and BOMs</w:t>
                  </w:r>
                </w:p>
              </w:tc>
            </w:tr>
            <w:tr w:rsidR="00F45952" w14:paraId="77CBE051" w14:textId="77777777">
              <w:trPr>
                <w:jc w:val="center"/>
              </w:trPr>
              <w:tc>
                <w:tcPr>
                  <w:tcW w:w="1169" w:type="dxa"/>
                </w:tcPr>
                <w:p w14:paraId="32170CAF" w14:textId="67776268" w:rsidR="00F45952" w:rsidRDefault="00F45952" w:rsidP="00F45952">
                  <w:ins w:id="417" w:author="Bonnie Yang" w:date="2023-02-10T15:34:00Z">
                    <w:r w:rsidRPr="007A35F7">
                      <w:rPr>
                        <w:rFonts w:ascii="Arial" w:hAnsi="Arial" w:cs="Arial"/>
                      </w:rPr>
                      <w:t>1.</w:t>
                    </w:r>
                    <w:r>
                      <w:rPr>
                        <w:rFonts w:ascii="Arial" w:hAnsi="Arial" w:cs="Arial"/>
                      </w:rPr>
                      <w:t>1</w:t>
                    </w:r>
                  </w:ins>
                </w:p>
              </w:tc>
              <w:tc>
                <w:tcPr>
                  <w:tcW w:w="1357" w:type="dxa"/>
                </w:tcPr>
                <w:p w14:paraId="394E6081" w14:textId="2D736D45" w:rsidR="00F45952" w:rsidRDefault="00F45952" w:rsidP="00F45952">
                  <w:ins w:id="418" w:author="Bonnie Yang" w:date="2023-02-10T15:3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10</w:t>
                    </w:r>
                  </w:ins>
                </w:p>
              </w:tc>
              <w:tc>
                <w:tcPr>
                  <w:tcW w:w="1315" w:type="dxa"/>
                </w:tcPr>
                <w:p w14:paraId="0ED900EB" w14:textId="4033AEDB" w:rsidR="00F45952" w:rsidRDefault="00F45952" w:rsidP="00F45952">
                  <w:ins w:id="419" w:author="Bonnie Yang" w:date="2023-02-10T15:34:00Z">
                    <w:r w:rsidRPr="007A35F7">
                      <w:rPr>
                        <w:rFonts w:ascii="Arial" w:hAnsi="Arial" w:cs="Arial"/>
                      </w:rPr>
                      <w:t>Bonnie</w:t>
                    </w:r>
                  </w:ins>
                </w:p>
              </w:tc>
              <w:tc>
                <w:tcPr>
                  <w:tcW w:w="3924" w:type="dxa"/>
                </w:tcPr>
                <w:p w14:paraId="3604F8DC" w14:textId="19C7E9A4" w:rsidR="00F45952" w:rsidRDefault="00F45952" w:rsidP="00F45952">
                  <w:ins w:id="420" w:author="Bonnie Yang" w:date="2023-02-10T15:34:00Z">
                    <w:r w:rsidRPr="00FC7349">
                      <w:rPr>
                        <w:rFonts w:ascii="Arial" w:hAnsi="Arial" w:cs="Arial"/>
                      </w:rPr>
                      <w:t>Support to dormant for item</w:t>
                    </w:r>
                  </w:ins>
                </w:p>
              </w:tc>
            </w:tr>
            <w:tr w:rsidR="00F45952" w14:paraId="4803A452" w14:textId="77777777">
              <w:trPr>
                <w:jc w:val="center"/>
              </w:trPr>
              <w:tc>
                <w:tcPr>
                  <w:tcW w:w="1169" w:type="dxa"/>
                </w:tcPr>
                <w:p w14:paraId="63697FCE" w14:textId="77777777" w:rsidR="00F45952" w:rsidRDefault="00F45952" w:rsidP="00F45952"/>
              </w:tc>
              <w:tc>
                <w:tcPr>
                  <w:tcW w:w="1357" w:type="dxa"/>
                </w:tcPr>
                <w:p w14:paraId="6158EFC1" w14:textId="77777777" w:rsidR="00F45952" w:rsidRDefault="00F45952" w:rsidP="00F45952"/>
              </w:tc>
              <w:tc>
                <w:tcPr>
                  <w:tcW w:w="1315" w:type="dxa"/>
                </w:tcPr>
                <w:p w14:paraId="2BF2AADD" w14:textId="77777777" w:rsidR="00F45952" w:rsidRDefault="00F45952" w:rsidP="00F45952"/>
              </w:tc>
              <w:tc>
                <w:tcPr>
                  <w:tcW w:w="3924" w:type="dxa"/>
                </w:tcPr>
                <w:p w14:paraId="17919B68" w14:textId="77777777" w:rsidR="00F45952" w:rsidRDefault="00F45952" w:rsidP="00F45952"/>
              </w:tc>
            </w:tr>
            <w:tr w:rsidR="00F45952" w14:paraId="73AC760A" w14:textId="77777777">
              <w:trPr>
                <w:jc w:val="center"/>
              </w:trPr>
              <w:tc>
                <w:tcPr>
                  <w:tcW w:w="1169" w:type="dxa"/>
                </w:tcPr>
                <w:p w14:paraId="4EC3B8D4" w14:textId="77777777" w:rsidR="00F45952" w:rsidRDefault="00F45952" w:rsidP="00F45952"/>
              </w:tc>
              <w:tc>
                <w:tcPr>
                  <w:tcW w:w="1357" w:type="dxa"/>
                </w:tcPr>
                <w:p w14:paraId="45966B17" w14:textId="77777777" w:rsidR="00F45952" w:rsidRDefault="00F45952" w:rsidP="00F45952"/>
              </w:tc>
              <w:tc>
                <w:tcPr>
                  <w:tcW w:w="1315" w:type="dxa"/>
                </w:tcPr>
                <w:p w14:paraId="36973589" w14:textId="77777777" w:rsidR="00F45952" w:rsidRDefault="00F45952" w:rsidP="00F45952"/>
              </w:tc>
              <w:tc>
                <w:tcPr>
                  <w:tcW w:w="3924" w:type="dxa"/>
                </w:tcPr>
                <w:p w14:paraId="61ED9CFD" w14:textId="77777777" w:rsidR="00F45952" w:rsidRPr="00B66734" w:rsidRDefault="00F45952" w:rsidP="00F45952"/>
              </w:tc>
            </w:tr>
            <w:tr w:rsidR="00F45952" w14:paraId="12B6FE4E" w14:textId="77777777">
              <w:trPr>
                <w:jc w:val="center"/>
              </w:trPr>
              <w:tc>
                <w:tcPr>
                  <w:tcW w:w="1169" w:type="dxa"/>
                </w:tcPr>
                <w:p w14:paraId="3A395F8F" w14:textId="77777777" w:rsidR="00F45952" w:rsidRDefault="00F45952" w:rsidP="00F45952"/>
              </w:tc>
              <w:tc>
                <w:tcPr>
                  <w:tcW w:w="1357" w:type="dxa"/>
                </w:tcPr>
                <w:p w14:paraId="4613C997" w14:textId="77777777" w:rsidR="00F45952" w:rsidRDefault="00F45952" w:rsidP="00F45952"/>
              </w:tc>
              <w:tc>
                <w:tcPr>
                  <w:tcW w:w="1315" w:type="dxa"/>
                </w:tcPr>
                <w:p w14:paraId="00297B21" w14:textId="77777777" w:rsidR="00F45952" w:rsidRDefault="00F45952" w:rsidP="00F45952"/>
              </w:tc>
              <w:tc>
                <w:tcPr>
                  <w:tcW w:w="3924" w:type="dxa"/>
                </w:tcPr>
                <w:p w14:paraId="52654939" w14:textId="77777777" w:rsidR="00F45952" w:rsidRDefault="00F45952" w:rsidP="00F45952"/>
              </w:tc>
            </w:tr>
            <w:tr w:rsidR="00F45952" w14:paraId="1CA4E78C" w14:textId="77777777">
              <w:trPr>
                <w:jc w:val="center"/>
              </w:trPr>
              <w:tc>
                <w:tcPr>
                  <w:tcW w:w="1169" w:type="dxa"/>
                </w:tcPr>
                <w:p w14:paraId="1146BC19" w14:textId="77777777" w:rsidR="00F45952" w:rsidRDefault="00F45952" w:rsidP="00F45952"/>
              </w:tc>
              <w:tc>
                <w:tcPr>
                  <w:tcW w:w="1357" w:type="dxa"/>
                </w:tcPr>
                <w:p w14:paraId="61AAC2AD" w14:textId="77777777" w:rsidR="00F45952" w:rsidRDefault="00F45952" w:rsidP="00F45952"/>
              </w:tc>
              <w:tc>
                <w:tcPr>
                  <w:tcW w:w="1315" w:type="dxa"/>
                </w:tcPr>
                <w:p w14:paraId="6EFB5E81" w14:textId="77777777" w:rsidR="00F45952" w:rsidRDefault="00F45952" w:rsidP="00F45952"/>
              </w:tc>
              <w:tc>
                <w:tcPr>
                  <w:tcW w:w="3924" w:type="dxa"/>
                </w:tcPr>
                <w:p w14:paraId="3C657E23" w14:textId="77777777" w:rsidR="00F45952" w:rsidRPr="005C49CE" w:rsidRDefault="00F45952" w:rsidP="00F45952"/>
              </w:tc>
            </w:tr>
          </w:tbl>
          <w:p w14:paraId="7D53AFBC" w14:textId="77777777" w:rsidR="00005145" w:rsidRDefault="00005145"/>
        </w:tc>
      </w:tr>
      <w:tr w:rsidR="00005145" w:rsidRPr="00452515" w14:paraId="5CA0F6C7" w14:textId="77777777" w:rsidTr="003C3DF6">
        <w:tc>
          <w:tcPr>
            <w:tcW w:w="8728" w:type="dxa"/>
          </w:tcPr>
          <w:p w14:paraId="56141CC8" w14:textId="77777777" w:rsidR="00005145" w:rsidRPr="00452515" w:rsidRDefault="00005145">
            <w:r w:rsidRPr="00E97505">
              <w:rPr>
                <w:rStyle w:val="Strong"/>
              </w:rPr>
              <w:t>Stakeholder:</w:t>
            </w:r>
            <w:r w:rsidRPr="00452515">
              <w:t xml:space="preserve"> </w:t>
            </w:r>
            <w:r>
              <w:t>User with privilege</w:t>
            </w:r>
          </w:p>
        </w:tc>
      </w:tr>
      <w:tr w:rsidR="00005145" w:rsidRPr="00452515" w14:paraId="4F1E2732" w14:textId="77777777" w:rsidTr="003C3DF6">
        <w:tc>
          <w:tcPr>
            <w:tcW w:w="8728" w:type="dxa"/>
          </w:tcPr>
          <w:p w14:paraId="26280D22" w14:textId="77777777" w:rsidR="00005145" w:rsidRPr="00E97505" w:rsidRDefault="00005145">
            <w:pPr>
              <w:rPr>
                <w:rStyle w:val="Strong"/>
              </w:rPr>
            </w:pPr>
            <w:r w:rsidRPr="00E97505">
              <w:rPr>
                <w:rStyle w:val="Strong"/>
              </w:rPr>
              <w:t xml:space="preserve">Pre-Condition: </w:t>
            </w:r>
          </w:p>
          <w:p w14:paraId="698C86D9" w14:textId="77777777" w:rsidR="00005145" w:rsidRPr="00DD3CB0" w:rsidRDefault="00005145">
            <w:pPr>
              <w:rPr>
                <w:rFonts w:ascii="Arial" w:hAnsi="Arial" w:cs="Arial"/>
                <w:sz w:val="20"/>
                <w:szCs w:val="20"/>
              </w:rPr>
            </w:pPr>
            <w:r>
              <w:t>The user goes to the page</w:t>
            </w:r>
            <w:r w:rsidRPr="00DD3CB0">
              <w:rPr>
                <w:rFonts w:ascii="Arial" w:hAnsi="Arial" w:cs="Arial"/>
                <w:sz w:val="20"/>
                <w:szCs w:val="20"/>
              </w:rPr>
              <w:t xml:space="preserve"> </w:t>
            </w:r>
          </w:p>
        </w:tc>
      </w:tr>
      <w:tr w:rsidR="00005145" w:rsidRPr="00452515" w14:paraId="772B2270" w14:textId="77777777" w:rsidTr="003C3DF6">
        <w:tc>
          <w:tcPr>
            <w:tcW w:w="8728" w:type="dxa"/>
          </w:tcPr>
          <w:p w14:paraId="52D28660" w14:textId="77777777" w:rsidR="00005145" w:rsidRPr="00E97505" w:rsidRDefault="00005145">
            <w:pPr>
              <w:rPr>
                <w:rStyle w:val="Strong"/>
              </w:rPr>
            </w:pPr>
            <w:r w:rsidRPr="00E97505">
              <w:rPr>
                <w:rStyle w:val="Strong"/>
                <w:rFonts w:hint="eastAsia"/>
              </w:rPr>
              <w:t>Main Scenario:</w:t>
            </w:r>
          </w:p>
          <w:p w14:paraId="3F13D6FB" w14:textId="46B2B60D" w:rsidR="00005145" w:rsidRPr="00C11AA9" w:rsidRDefault="003C3DF6" w:rsidP="00F431BB">
            <w:r w:rsidRPr="003C3DF6">
              <w:t>https://wonder.atlassian.net/wiki/x/DQCS_w</w:t>
            </w:r>
          </w:p>
        </w:tc>
      </w:tr>
      <w:tr w:rsidR="00005145" w:rsidRPr="00452515" w14:paraId="3D3C4E5F" w14:textId="77777777" w:rsidTr="003C3DF6">
        <w:tc>
          <w:tcPr>
            <w:tcW w:w="8728" w:type="dxa"/>
          </w:tcPr>
          <w:p w14:paraId="4CD518ED" w14:textId="77777777" w:rsidR="00005145" w:rsidRPr="00CB46DC" w:rsidRDefault="00005145">
            <w:pPr>
              <w:rPr>
                <w:b/>
                <w:bCs/>
              </w:rPr>
            </w:pPr>
            <w:r w:rsidRPr="00CB46DC">
              <w:rPr>
                <w:b/>
                <w:bCs/>
              </w:rPr>
              <w:t>Extend Scenario: Export truck items and BOMs</w:t>
            </w:r>
          </w:p>
          <w:p w14:paraId="40A60C8D" w14:textId="32E2ACE3" w:rsidR="00005145" w:rsidRPr="003C3DF6" w:rsidRDefault="003C3DF6" w:rsidP="003C3DF6">
            <w:pPr>
              <w:rPr>
                <w:rFonts w:hint="eastAsia"/>
                <w:b/>
                <w:bCs/>
              </w:rPr>
            </w:pPr>
            <w:r w:rsidRPr="003C3DF6">
              <w:rPr>
                <w:b/>
                <w:bCs/>
              </w:rPr>
              <w:t>https://wonder.atlassian.net/wiki/x/DQCS_w</w:t>
            </w:r>
          </w:p>
        </w:tc>
      </w:tr>
      <w:tr w:rsidR="00005145" w:rsidRPr="00452515" w14:paraId="2FFB1765" w14:textId="77777777" w:rsidTr="003C3DF6">
        <w:tc>
          <w:tcPr>
            <w:tcW w:w="8728" w:type="dxa"/>
          </w:tcPr>
          <w:p w14:paraId="4D97617C" w14:textId="77777777" w:rsidR="00005145" w:rsidRDefault="00005145">
            <w:r w:rsidRPr="00452515">
              <w:t>Exception Scenario:</w:t>
            </w:r>
          </w:p>
          <w:p w14:paraId="4383BD1F" w14:textId="77777777" w:rsidR="00005145" w:rsidRPr="00452515" w:rsidRDefault="00005145"/>
        </w:tc>
      </w:tr>
      <w:tr w:rsidR="00005145" w:rsidRPr="00452515" w14:paraId="4CB1FDAB" w14:textId="77777777" w:rsidTr="003C3DF6">
        <w:tc>
          <w:tcPr>
            <w:tcW w:w="8728" w:type="dxa"/>
          </w:tcPr>
          <w:p w14:paraId="4EBD3BF5" w14:textId="77777777" w:rsidR="00005145" w:rsidRPr="00452515" w:rsidRDefault="00005145">
            <w:r w:rsidRPr="00452515">
              <w:t>Notes:</w:t>
            </w:r>
          </w:p>
        </w:tc>
      </w:tr>
      <w:tr w:rsidR="00005145" w:rsidRPr="00452515" w14:paraId="13A6E6A4" w14:textId="77777777" w:rsidTr="003C3DF6">
        <w:tc>
          <w:tcPr>
            <w:tcW w:w="8728" w:type="dxa"/>
          </w:tcPr>
          <w:p w14:paraId="635D76E4" w14:textId="77777777" w:rsidR="00005145" w:rsidRPr="00452515" w:rsidRDefault="00005145">
            <w:r w:rsidRPr="00452515">
              <w:t>Q/A:</w:t>
            </w:r>
          </w:p>
        </w:tc>
      </w:tr>
    </w:tbl>
    <w:p w14:paraId="7BF4C566" w14:textId="5C67555F" w:rsidR="00005145" w:rsidRDefault="00005145" w:rsidP="00E66FF2"/>
    <w:p w14:paraId="03430F68" w14:textId="77777777" w:rsidR="00005145" w:rsidRPr="00E66FF2" w:rsidRDefault="00005145" w:rsidP="00E66FF2"/>
    <w:p w14:paraId="53BEAFFA" w14:textId="2B8105CC" w:rsidR="005B40D3" w:rsidRDefault="003C3DF6" w:rsidP="00D27E00">
      <w:pPr>
        <w:pStyle w:val="Heading3"/>
        <w:numPr>
          <w:ilvl w:val="2"/>
          <w:numId w:val="296"/>
        </w:numPr>
      </w:pPr>
      <w:r>
        <w:rPr>
          <w:rFonts w:hint="eastAsia"/>
        </w:rPr>
        <w:t>Tran-</w:t>
      </w:r>
      <w:r w:rsidR="005B40D3" w:rsidRPr="006D7E15">
        <w:t>MS02-0</w:t>
      </w:r>
      <w:r w:rsidR="005B40D3">
        <w:t>7 Bulk Edit ERP I</w:t>
      </w:r>
      <w:r w:rsidR="005B40D3">
        <w:rPr>
          <w:rFonts w:hint="eastAsia"/>
        </w:rPr>
        <w:t>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B40D3" w:rsidRPr="00452515" w14:paraId="58B0987A" w14:textId="77777777" w:rsidTr="003C3DF6">
        <w:tc>
          <w:tcPr>
            <w:tcW w:w="8008" w:type="dxa"/>
          </w:tcPr>
          <w:p w14:paraId="57399FB4" w14:textId="79DB8AB2" w:rsidR="005B40D3" w:rsidRPr="00E97505" w:rsidRDefault="005B40D3">
            <w:pPr>
              <w:rPr>
                <w:rStyle w:val="Strong"/>
              </w:rPr>
            </w:pPr>
            <w:r>
              <w:rPr>
                <w:rStyle w:val="Strong"/>
              </w:rPr>
              <w:t>MS</w:t>
            </w:r>
            <w:r w:rsidRPr="00E97505">
              <w:rPr>
                <w:rStyle w:val="Strong"/>
              </w:rPr>
              <w:t>0</w:t>
            </w:r>
            <w:r>
              <w:rPr>
                <w:rStyle w:val="Strong"/>
              </w:rPr>
              <w:t>2</w:t>
            </w:r>
            <w:r w:rsidRPr="00E97505">
              <w:rPr>
                <w:rStyle w:val="Strong"/>
              </w:rPr>
              <w:t>-</w:t>
            </w:r>
            <w:r w:rsidR="0030692D" w:rsidRPr="00E97505">
              <w:rPr>
                <w:rStyle w:val="Strong"/>
              </w:rPr>
              <w:t>0</w:t>
            </w:r>
            <w:r w:rsidR="0030692D">
              <w:rPr>
                <w:rStyle w:val="Strong"/>
              </w:rPr>
              <w:t>7</w:t>
            </w:r>
            <w:r w:rsidR="0030692D" w:rsidRPr="00E97505">
              <w:rPr>
                <w:rStyle w:val="Strong"/>
              </w:rPr>
              <w:t xml:space="preserve"> </w:t>
            </w:r>
            <w:r w:rsidR="0030692D" w:rsidRPr="0030692D">
              <w:rPr>
                <w:rStyle w:val="Strong"/>
                <w:rPrChange w:id="421" w:author="Bonnie Yang" w:date="2022-10-08T10:16:00Z">
                  <w:rPr/>
                </w:rPrChange>
              </w:rPr>
              <w:t>Bulk Edit ERP Item</w:t>
            </w:r>
          </w:p>
        </w:tc>
      </w:tr>
      <w:tr w:rsidR="005B40D3" w:rsidRPr="00452515" w14:paraId="73E84743" w14:textId="77777777" w:rsidTr="003C3DF6">
        <w:tc>
          <w:tcPr>
            <w:tcW w:w="8008" w:type="dxa"/>
          </w:tcPr>
          <w:p w14:paraId="09D6633B" w14:textId="77777777" w:rsidR="005B40D3" w:rsidRPr="00E97505" w:rsidRDefault="005B40D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B40D3" w14:paraId="4DF04DD3" w14:textId="77777777">
              <w:trPr>
                <w:jc w:val="center"/>
              </w:trPr>
              <w:tc>
                <w:tcPr>
                  <w:tcW w:w="1169" w:type="dxa"/>
                </w:tcPr>
                <w:p w14:paraId="00A978EC" w14:textId="77777777" w:rsidR="005B40D3" w:rsidRPr="007A35F7" w:rsidRDefault="005B40D3">
                  <w:pPr>
                    <w:rPr>
                      <w:rFonts w:ascii="Arial" w:hAnsi="Arial" w:cs="Arial"/>
                    </w:rPr>
                  </w:pPr>
                  <w:r w:rsidRPr="007A35F7">
                    <w:rPr>
                      <w:rFonts w:ascii="Arial" w:hAnsi="Arial" w:cs="Arial"/>
                    </w:rPr>
                    <w:t>Version</w:t>
                  </w:r>
                </w:p>
              </w:tc>
              <w:tc>
                <w:tcPr>
                  <w:tcW w:w="1357" w:type="dxa"/>
                </w:tcPr>
                <w:p w14:paraId="0090A8D7" w14:textId="77777777" w:rsidR="005B40D3" w:rsidRPr="007A35F7" w:rsidRDefault="005B40D3">
                  <w:pPr>
                    <w:rPr>
                      <w:rFonts w:ascii="Arial" w:hAnsi="Arial" w:cs="Arial"/>
                    </w:rPr>
                  </w:pPr>
                  <w:r w:rsidRPr="007A35F7">
                    <w:rPr>
                      <w:rFonts w:ascii="Arial" w:hAnsi="Arial" w:cs="Arial"/>
                    </w:rPr>
                    <w:t>Date</w:t>
                  </w:r>
                </w:p>
              </w:tc>
              <w:tc>
                <w:tcPr>
                  <w:tcW w:w="1315" w:type="dxa"/>
                </w:tcPr>
                <w:p w14:paraId="48A9EEF0" w14:textId="77777777" w:rsidR="005B40D3" w:rsidRPr="007A35F7" w:rsidRDefault="005B40D3">
                  <w:pPr>
                    <w:rPr>
                      <w:rFonts w:ascii="Arial" w:hAnsi="Arial" w:cs="Arial"/>
                    </w:rPr>
                  </w:pPr>
                  <w:r w:rsidRPr="007A35F7">
                    <w:rPr>
                      <w:rFonts w:ascii="Arial" w:hAnsi="Arial" w:cs="Arial"/>
                    </w:rPr>
                    <w:t>Updated By</w:t>
                  </w:r>
                </w:p>
              </w:tc>
              <w:tc>
                <w:tcPr>
                  <w:tcW w:w="3924" w:type="dxa"/>
                </w:tcPr>
                <w:p w14:paraId="3A404052" w14:textId="77777777" w:rsidR="005B40D3" w:rsidRPr="007A35F7" w:rsidRDefault="005B40D3">
                  <w:pPr>
                    <w:rPr>
                      <w:rFonts w:ascii="Arial" w:hAnsi="Arial" w:cs="Arial"/>
                    </w:rPr>
                  </w:pPr>
                  <w:r w:rsidRPr="007A35F7">
                    <w:rPr>
                      <w:rFonts w:ascii="Arial" w:hAnsi="Arial" w:cs="Arial"/>
                    </w:rPr>
                    <w:t>Description</w:t>
                  </w:r>
                </w:p>
              </w:tc>
            </w:tr>
            <w:tr w:rsidR="005B40D3" w14:paraId="5A425F48" w14:textId="77777777">
              <w:trPr>
                <w:jc w:val="center"/>
              </w:trPr>
              <w:tc>
                <w:tcPr>
                  <w:tcW w:w="1169" w:type="dxa"/>
                </w:tcPr>
                <w:p w14:paraId="16E66ECC" w14:textId="77777777" w:rsidR="005B40D3" w:rsidRPr="007A35F7" w:rsidRDefault="005B40D3">
                  <w:pPr>
                    <w:rPr>
                      <w:rFonts w:ascii="Arial" w:hAnsi="Arial" w:cs="Arial"/>
                    </w:rPr>
                  </w:pPr>
                  <w:r w:rsidRPr="007A35F7">
                    <w:rPr>
                      <w:rFonts w:ascii="Arial" w:hAnsi="Arial" w:cs="Arial"/>
                    </w:rPr>
                    <w:t>1.0</w:t>
                  </w:r>
                </w:p>
              </w:tc>
              <w:tc>
                <w:tcPr>
                  <w:tcW w:w="1357" w:type="dxa"/>
                </w:tcPr>
                <w:p w14:paraId="2135451A" w14:textId="77777777" w:rsidR="005B40D3" w:rsidRPr="007A35F7" w:rsidRDefault="005B40D3">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.2</w:t>
                  </w:r>
                  <w:r>
                    <w:rPr>
                      <w:rFonts w:ascii="Arial" w:hAnsi="Arial" w:cs="Arial"/>
                    </w:rPr>
                    <w:t>9</w:t>
                  </w:r>
                </w:p>
              </w:tc>
              <w:tc>
                <w:tcPr>
                  <w:tcW w:w="1315" w:type="dxa"/>
                </w:tcPr>
                <w:p w14:paraId="13A8CABE" w14:textId="77777777" w:rsidR="005B40D3" w:rsidRPr="007A35F7" w:rsidRDefault="005B40D3">
                  <w:pPr>
                    <w:rPr>
                      <w:rFonts w:ascii="Arial" w:hAnsi="Arial" w:cs="Arial"/>
                    </w:rPr>
                  </w:pPr>
                  <w:r w:rsidRPr="007A35F7">
                    <w:rPr>
                      <w:rFonts w:ascii="Arial" w:hAnsi="Arial" w:cs="Arial"/>
                    </w:rPr>
                    <w:t>Bonnie</w:t>
                  </w:r>
                </w:p>
              </w:tc>
              <w:tc>
                <w:tcPr>
                  <w:tcW w:w="3924" w:type="dxa"/>
                </w:tcPr>
                <w:p w14:paraId="4D769BC3" w14:textId="77777777" w:rsidR="005B40D3" w:rsidRPr="007A35F7" w:rsidRDefault="005B40D3">
                  <w:pPr>
                    <w:rPr>
                      <w:rFonts w:ascii="Arial" w:hAnsi="Arial" w:cs="Arial"/>
                    </w:rPr>
                  </w:pPr>
                  <w:r w:rsidRPr="007A35F7">
                    <w:rPr>
                      <w:rFonts w:ascii="Arial" w:hAnsi="Arial" w:cs="Arial"/>
                    </w:rPr>
                    <w:t>First version, copy from ‘Recipe System’ doc</w:t>
                  </w:r>
                </w:p>
              </w:tc>
            </w:tr>
            <w:tr w:rsidR="006E3D75" w14:paraId="3207CE16" w14:textId="77777777">
              <w:trPr>
                <w:jc w:val="center"/>
              </w:trPr>
              <w:tc>
                <w:tcPr>
                  <w:tcW w:w="1169" w:type="dxa"/>
                </w:tcPr>
                <w:p w14:paraId="3F4E2606" w14:textId="1E318240" w:rsidR="006E3D75" w:rsidRDefault="006E3D75" w:rsidP="006E3D75">
                  <w:r>
                    <w:t>1.1</w:t>
                  </w:r>
                </w:p>
              </w:tc>
              <w:tc>
                <w:tcPr>
                  <w:tcW w:w="1357" w:type="dxa"/>
                </w:tcPr>
                <w:p w14:paraId="341577FE" w14:textId="1BED09A1" w:rsidR="006E3D75" w:rsidRDefault="006E3D75" w:rsidP="006E3D75">
                  <w:r>
                    <w:rPr>
                      <w:rFonts w:hint="eastAsia"/>
                    </w:rPr>
                    <w:t>2</w:t>
                  </w:r>
                  <w:r>
                    <w:t>022.10.13</w:t>
                  </w:r>
                </w:p>
              </w:tc>
              <w:tc>
                <w:tcPr>
                  <w:tcW w:w="1315" w:type="dxa"/>
                </w:tcPr>
                <w:p w14:paraId="36A90D83" w14:textId="6F97307D" w:rsidR="006E3D75" w:rsidRDefault="006E3D75" w:rsidP="006E3D75">
                  <w:r>
                    <w:rPr>
                      <w:rFonts w:hint="eastAsia"/>
                    </w:rPr>
                    <w:t>B</w:t>
                  </w:r>
                  <w:r>
                    <w:t>onnie</w:t>
                  </w:r>
                </w:p>
              </w:tc>
              <w:tc>
                <w:tcPr>
                  <w:tcW w:w="3924" w:type="dxa"/>
                </w:tcPr>
                <w:p w14:paraId="72731781" w14:textId="77777777" w:rsidR="006E3D75" w:rsidRDefault="006E3D75" w:rsidP="006E3D75">
                  <w:r w:rsidRPr="00520711">
                    <w:t>Add Resource Type field to Items &amp; Update Smallware Mappings</w:t>
                  </w:r>
                </w:p>
                <w:p w14:paraId="0E7823F3" w14:textId="4B7A5591" w:rsidR="00886B74" w:rsidRDefault="00886B74" w:rsidP="006E3D75">
                  <w:r w:rsidRPr="00886B74">
                    <w:t>Create Production Card for Recipe Details</w:t>
                  </w:r>
                </w:p>
              </w:tc>
            </w:tr>
            <w:tr w:rsidR="00286395" w14:paraId="5F7A6501" w14:textId="77777777">
              <w:trPr>
                <w:jc w:val="center"/>
              </w:trPr>
              <w:tc>
                <w:tcPr>
                  <w:tcW w:w="1169" w:type="dxa"/>
                </w:tcPr>
                <w:p w14:paraId="7079ED4B" w14:textId="4FD106E8" w:rsidR="00286395" w:rsidRDefault="00286395" w:rsidP="00286395">
                  <w:r>
                    <w:t>1.2</w:t>
                  </w:r>
                </w:p>
              </w:tc>
              <w:tc>
                <w:tcPr>
                  <w:tcW w:w="1357" w:type="dxa"/>
                </w:tcPr>
                <w:p w14:paraId="10914525" w14:textId="72DB3FD6" w:rsidR="00286395" w:rsidRDefault="00286395" w:rsidP="00286395">
                  <w:r>
                    <w:t>2023.1.30</w:t>
                  </w:r>
                </w:p>
              </w:tc>
              <w:tc>
                <w:tcPr>
                  <w:tcW w:w="1315" w:type="dxa"/>
                </w:tcPr>
                <w:p w14:paraId="30164953" w14:textId="3300A100" w:rsidR="00286395" w:rsidRDefault="00286395" w:rsidP="00286395">
                  <w:r>
                    <w:rPr>
                      <w:rFonts w:hint="eastAsia"/>
                    </w:rPr>
                    <w:t>Bonnie</w:t>
                  </w:r>
                </w:p>
              </w:tc>
              <w:tc>
                <w:tcPr>
                  <w:tcW w:w="3924" w:type="dxa"/>
                </w:tcPr>
                <w:p w14:paraId="6207C76C" w14:textId="2002D84B" w:rsidR="00286395" w:rsidRDefault="00286395" w:rsidP="00286395">
                  <w:r w:rsidRPr="00286395">
                    <w:t>Support Bulk Edit Sub-Object Type of Commissary Item</w:t>
                  </w:r>
                </w:p>
              </w:tc>
            </w:tr>
            <w:tr w:rsidR="00205D32" w14:paraId="67D13957" w14:textId="77777777">
              <w:trPr>
                <w:jc w:val="center"/>
              </w:trPr>
              <w:tc>
                <w:tcPr>
                  <w:tcW w:w="1169" w:type="dxa"/>
                </w:tcPr>
                <w:p w14:paraId="7581D158" w14:textId="295BCFF1" w:rsidR="00205D32" w:rsidRDefault="00205D32" w:rsidP="00205D32">
                  <w:ins w:id="422" w:author="Bonnie Yang" w:date="2023-03-15T17:37:00Z">
                    <w:r>
                      <w:t>1.3</w:t>
                    </w:r>
                  </w:ins>
                </w:p>
              </w:tc>
              <w:tc>
                <w:tcPr>
                  <w:tcW w:w="1357" w:type="dxa"/>
                </w:tcPr>
                <w:p w14:paraId="10491216" w14:textId="3160D715" w:rsidR="00205D32" w:rsidRDefault="00205D32" w:rsidP="00205D32">
                  <w:r>
                    <w:t>2023.3.7</w:t>
                  </w:r>
                </w:p>
              </w:tc>
              <w:tc>
                <w:tcPr>
                  <w:tcW w:w="1315" w:type="dxa"/>
                </w:tcPr>
                <w:p w14:paraId="5E4785DF" w14:textId="6B281AEA" w:rsidR="00205D32" w:rsidRDefault="00205D32" w:rsidP="00205D32">
                  <w:r>
                    <w:rPr>
                      <w:rFonts w:hint="eastAsia"/>
                    </w:rPr>
                    <w:t>Bonnie</w:t>
                  </w:r>
                </w:p>
              </w:tc>
              <w:tc>
                <w:tcPr>
                  <w:tcW w:w="3924" w:type="dxa"/>
                </w:tcPr>
                <w:p w14:paraId="78E79878" w14:textId="7C9D7E7C" w:rsidR="00205D32" w:rsidRPr="00B66734" w:rsidRDefault="00205D32" w:rsidP="00205D32">
                  <w:r w:rsidRPr="00816D53">
                    <w:t>Add Order Grid Codes to Locations</w:t>
                  </w:r>
                </w:p>
              </w:tc>
            </w:tr>
            <w:tr w:rsidR="0072162D" w14:paraId="10EAE776" w14:textId="77777777">
              <w:trPr>
                <w:jc w:val="center"/>
              </w:trPr>
              <w:tc>
                <w:tcPr>
                  <w:tcW w:w="1169" w:type="dxa"/>
                </w:tcPr>
                <w:p w14:paraId="6091A149" w14:textId="4977B51A" w:rsidR="0072162D" w:rsidRDefault="0072162D" w:rsidP="0072162D">
                  <w:ins w:id="423" w:author="Bonnie Yang" w:date="2023-03-24T17:00:00Z">
                    <w:r w:rsidRPr="007A35F7">
                      <w:rPr>
                        <w:rFonts w:ascii="Arial" w:hAnsi="Arial" w:cs="Arial"/>
                      </w:rPr>
                      <w:t>1.</w:t>
                    </w:r>
                    <w:r>
                      <w:rPr>
                        <w:rFonts w:ascii="Arial" w:hAnsi="Arial" w:cs="Arial"/>
                      </w:rPr>
                      <w:t>4</w:t>
                    </w:r>
                  </w:ins>
                </w:p>
              </w:tc>
              <w:tc>
                <w:tcPr>
                  <w:tcW w:w="1357" w:type="dxa"/>
                </w:tcPr>
                <w:p w14:paraId="4DE54FD3" w14:textId="7B33202C" w:rsidR="0072162D" w:rsidRDefault="0072162D" w:rsidP="0072162D">
                  <w:ins w:id="424" w:author="Bonnie Yang" w:date="2023-03-24T17:00: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ins>
                </w:p>
              </w:tc>
              <w:tc>
                <w:tcPr>
                  <w:tcW w:w="1315" w:type="dxa"/>
                </w:tcPr>
                <w:p w14:paraId="7134377A" w14:textId="736621A1" w:rsidR="0072162D" w:rsidRDefault="0072162D" w:rsidP="0072162D">
                  <w:ins w:id="425" w:author="Bonnie Yang" w:date="2023-03-24T17:00:00Z">
                    <w:r w:rsidRPr="007A35F7">
                      <w:rPr>
                        <w:rFonts w:ascii="Arial" w:hAnsi="Arial" w:cs="Arial"/>
                      </w:rPr>
                      <w:t>Bonnie</w:t>
                    </w:r>
                  </w:ins>
                </w:p>
              </w:tc>
              <w:tc>
                <w:tcPr>
                  <w:tcW w:w="3924" w:type="dxa"/>
                </w:tcPr>
                <w:p w14:paraId="7B413DC0" w14:textId="30252230" w:rsidR="0072162D" w:rsidRDefault="0072162D" w:rsidP="0072162D">
                  <w:ins w:id="426" w:author="Bonnie Yang" w:date="2023-03-24T17:00:00Z">
                    <w:r w:rsidRPr="0064533B">
                      <w:rPr>
                        <w:rFonts w:ascii="Arial" w:hAnsi="Arial" w:cs="Arial"/>
                      </w:rPr>
                      <w:t>Automate ALL ERP field creation and re-organize data field UI</w:t>
                    </w:r>
                  </w:ins>
                </w:p>
              </w:tc>
            </w:tr>
            <w:tr w:rsidR="00EE6F7F" w14:paraId="2ADD119F" w14:textId="77777777">
              <w:trPr>
                <w:jc w:val="center"/>
              </w:trPr>
              <w:tc>
                <w:tcPr>
                  <w:tcW w:w="1169" w:type="dxa"/>
                </w:tcPr>
                <w:p w14:paraId="1EBE6553" w14:textId="264058B4" w:rsidR="00EE6F7F" w:rsidRDefault="00EE6F7F" w:rsidP="00EE6F7F">
                  <w:ins w:id="427" w:author="Bonnie Yang" w:date="2023-06-01T14:27:00Z">
                    <w:r w:rsidRPr="007A35F7">
                      <w:rPr>
                        <w:rFonts w:ascii="Arial" w:hAnsi="Arial" w:cs="Arial"/>
                      </w:rPr>
                      <w:t>1.</w:t>
                    </w:r>
                    <w:r>
                      <w:rPr>
                        <w:rFonts w:ascii="Arial" w:hAnsi="Arial" w:cs="Arial"/>
                      </w:rPr>
                      <w:t>5</w:t>
                    </w:r>
                  </w:ins>
                </w:p>
              </w:tc>
              <w:tc>
                <w:tcPr>
                  <w:tcW w:w="1357" w:type="dxa"/>
                </w:tcPr>
                <w:p w14:paraId="0941D143" w14:textId="7783D211" w:rsidR="00EE6F7F" w:rsidRDefault="00EE6F7F" w:rsidP="00EE6F7F">
                  <w:ins w:id="428" w:author="Bonnie Yang" w:date="2023-06-01T14:27:00Z">
                    <w:r w:rsidRPr="007A35F7">
                      <w:rPr>
                        <w:rFonts w:ascii="Arial" w:hAnsi="Arial" w:cs="Arial"/>
                      </w:rPr>
                      <w:t>202</w:t>
                    </w:r>
                    <w:r>
                      <w:rPr>
                        <w:rFonts w:ascii="Arial" w:hAnsi="Arial" w:cs="Arial"/>
                      </w:rPr>
                      <w:t>3</w:t>
                    </w:r>
                    <w:r w:rsidRPr="007A35F7">
                      <w:rPr>
                        <w:rFonts w:ascii="Arial" w:hAnsi="Arial" w:cs="Arial"/>
                      </w:rPr>
                      <w:t>.</w:t>
                    </w:r>
                  </w:ins>
                  <w:ins w:id="429" w:author="Bonnie Yang" w:date="2023-06-01T14:28:00Z">
                    <w:r>
                      <w:rPr>
                        <w:rFonts w:ascii="Arial" w:hAnsi="Arial" w:cs="Arial"/>
                      </w:rPr>
                      <w:t>6</w:t>
                    </w:r>
                  </w:ins>
                  <w:ins w:id="430" w:author="Bonnie Yang" w:date="2023-06-01T14:27:00Z">
                    <w:r w:rsidRPr="007A35F7">
                      <w:rPr>
                        <w:rFonts w:ascii="Arial" w:hAnsi="Arial" w:cs="Arial"/>
                      </w:rPr>
                      <w:t>.</w:t>
                    </w:r>
                  </w:ins>
                  <w:ins w:id="431" w:author="Bonnie Yang" w:date="2023-06-01T14:28:00Z">
                    <w:r>
                      <w:rPr>
                        <w:rFonts w:ascii="Arial" w:hAnsi="Arial" w:cs="Arial"/>
                      </w:rPr>
                      <w:t>1</w:t>
                    </w:r>
                  </w:ins>
                </w:p>
              </w:tc>
              <w:tc>
                <w:tcPr>
                  <w:tcW w:w="1315" w:type="dxa"/>
                </w:tcPr>
                <w:p w14:paraId="3D059BFB" w14:textId="6B52FC60" w:rsidR="00EE6F7F" w:rsidRDefault="00EE6F7F" w:rsidP="00EE6F7F">
                  <w:ins w:id="432" w:author="Bonnie Yang" w:date="2023-06-01T14:27:00Z">
                    <w:r w:rsidRPr="007A35F7">
                      <w:rPr>
                        <w:rFonts w:ascii="Arial" w:hAnsi="Arial" w:cs="Arial"/>
                      </w:rPr>
                      <w:t>Bonnie</w:t>
                    </w:r>
                  </w:ins>
                </w:p>
              </w:tc>
              <w:tc>
                <w:tcPr>
                  <w:tcW w:w="3924" w:type="dxa"/>
                </w:tcPr>
                <w:p w14:paraId="1B3DBF35" w14:textId="60116363" w:rsidR="00EE6F7F" w:rsidRPr="005C49CE" w:rsidRDefault="00EE6F7F" w:rsidP="00EE6F7F">
                  <w:ins w:id="433" w:author="Bonnie Yang" w:date="2023-06-01T14:27:00Z">
                    <w:r w:rsidRPr="00EE6F7F">
                      <w:t>Bulk Edit Concept for items</w:t>
                    </w:r>
                  </w:ins>
                </w:p>
              </w:tc>
            </w:tr>
            <w:tr w:rsidR="006A350E" w14:paraId="0A5187B6" w14:textId="77777777">
              <w:trPr>
                <w:jc w:val="center"/>
                <w:ins w:id="434" w:author="Bonnie Yang [2]" w:date="2023-06-08T15:12:00Z"/>
              </w:trPr>
              <w:tc>
                <w:tcPr>
                  <w:tcW w:w="1169" w:type="dxa"/>
                </w:tcPr>
                <w:p w14:paraId="64BC5B7E" w14:textId="01DF0EA0" w:rsidR="006A350E" w:rsidRPr="007A35F7" w:rsidRDefault="006A350E" w:rsidP="006A350E">
                  <w:pPr>
                    <w:rPr>
                      <w:ins w:id="435" w:author="Bonnie Yang" w:date="2023-06-08T15:12:00Z"/>
                      <w:rFonts w:ascii="Arial" w:hAnsi="Arial" w:cs="Arial"/>
                    </w:rPr>
                  </w:pPr>
                  <w:ins w:id="436" w:author="Bonnie Yang" w:date="2023-06-08T15:12:00Z">
                    <w:r w:rsidRPr="007A35F7">
                      <w:rPr>
                        <w:rFonts w:ascii="Arial" w:hAnsi="Arial" w:cs="Arial"/>
                      </w:rPr>
                      <w:t>1.</w:t>
                    </w:r>
                  </w:ins>
                  <w:ins w:id="437" w:author="Bonnie Yang" w:date="2023-06-08T15:15:00Z">
                    <w:r w:rsidR="00020C24">
                      <w:rPr>
                        <w:rFonts w:ascii="Arial" w:hAnsi="Arial" w:cs="Arial"/>
                      </w:rPr>
                      <w:t>6</w:t>
                    </w:r>
                  </w:ins>
                </w:p>
              </w:tc>
              <w:tc>
                <w:tcPr>
                  <w:tcW w:w="1357" w:type="dxa"/>
                </w:tcPr>
                <w:p w14:paraId="290EDBFF" w14:textId="2D4A9F3F" w:rsidR="006A350E" w:rsidRPr="007A35F7" w:rsidRDefault="006A350E" w:rsidP="006A350E">
                  <w:pPr>
                    <w:rPr>
                      <w:ins w:id="438" w:author="Bonnie Yang" w:date="2023-06-08T15:12:00Z"/>
                      <w:rFonts w:ascii="Arial" w:hAnsi="Arial" w:cs="Arial"/>
                    </w:rPr>
                  </w:pPr>
                  <w:ins w:id="439" w:author="Bonnie Yang" w:date="2023-06-08T15:1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8</w:t>
                    </w:r>
                  </w:ins>
                </w:p>
              </w:tc>
              <w:tc>
                <w:tcPr>
                  <w:tcW w:w="1315" w:type="dxa"/>
                </w:tcPr>
                <w:p w14:paraId="3A1A9CB4" w14:textId="22CC0D6E" w:rsidR="006A350E" w:rsidRPr="007A35F7" w:rsidRDefault="006A350E" w:rsidP="006A350E">
                  <w:pPr>
                    <w:rPr>
                      <w:ins w:id="440" w:author="Bonnie Yang" w:date="2023-06-08T15:12:00Z"/>
                      <w:rFonts w:ascii="Arial" w:hAnsi="Arial" w:cs="Arial"/>
                    </w:rPr>
                  </w:pPr>
                  <w:ins w:id="441" w:author="Bonnie Yang" w:date="2023-06-08T15:12:00Z">
                    <w:r w:rsidRPr="007A35F7">
                      <w:rPr>
                        <w:rFonts w:ascii="Arial" w:hAnsi="Arial" w:cs="Arial"/>
                      </w:rPr>
                      <w:t>Bonnie</w:t>
                    </w:r>
                  </w:ins>
                </w:p>
              </w:tc>
              <w:tc>
                <w:tcPr>
                  <w:tcW w:w="3924" w:type="dxa"/>
                </w:tcPr>
                <w:p w14:paraId="29FA81C7" w14:textId="092BEAC3" w:rsidR="006A350E" w:rsidRPr="00EE6F7F" w:rsidRDefault="006A350E" w:rsidP="006A350E">
                  <w:pPr>
                    <w:rPr>
                      <w:ins w:id="442" w:author="Bonnie Yang" w:date="2023-06-08T15:12:00Z"/>
                    </w:rPr>
                  </w:pPr>
                  <w:ins w:id="443" w:author="Bonnie Yang" w:date="2023-06-08T15:12:00Z">
                    <w:r w:rsidRPr="00C0751B">
                      <w:t>Concept management</w:t>
                    </w:r>
                  </w:ins>
                </w:p>
              </w:tc>
            </w:tr>
          </w:tbl>
          <w:p w14:paraId="7DF9D188" w14:textId="77777777" w:rsidR="005B40D3" w:rsidRDefault="005B40D3"/>
        </w:tc>
      </w:tr>
      <w:tr w:rsidR="005B40D3" w:rsidRPr="00452515" w14:paraId="54B5C805" w14:textId="77777777" w:rsidTr="003C3DF6">
        <w:tc>
          <w:tcPr>
            <w:tcW w:w="8008" w:type="dxa"/>
          </w:tcPr>
          <w:p w14:paraId="3102D518" w14:textId="77777777" w:rsidR="005B40D3" w:rsidRPr="00452515" w:rsidRDefault="005B40D3">
            <w:r w:rsidRPr="00E97505">
              <w:rPr>
                <w:rStyle w:val="Strong"/>
              </w:rPr>
              <w:t>Stakeholder:</w:t>
            </w:r>
            <w:r w:rsidRPr="00452515">
              <w:t xml:space="preserve"> </w:t>
            </w:r>
            <w:r>
              <w:t>User with privilege</w:t>
            </w:r>
          </w:p>
        </w:tc>
      </w:tr>
      <w:tr w:rsidR="005B40D3" w:rsidRPr="00452515" w14:paraId="21F6D62B" w14:textId="77777777" w:rsidTr="003C3DF6">
        <w:tc>
          <w:tcPr>
            <w:tcW w:w="8008" w:type="dxa"/>
          </w:tcPr>
          <w:p w14:paraId="5CC73A89" w14:textId="77777777" w:rsidR="005B40D3" w:rsidRPr="00E97505" w:rsidRDefault="005B40D3">
            <w:pPr>
              <w:rPr>
                <w:rStyle w:val="Strong"/>
              </w:rPr>
            </w:pPr>
            <w:r w:rsidRPr="00E97505">
              <w:rPr>
                <w:rStyle w:val="Strong"/>
              </w:rPr>
              <w:t xml:space="preserve">Pre-Condition: </w:t>
            </w:r>
          </w:p>
          <w:p w14:paraId="621D87FD" w14:textId="77777777" w:rsidR="005B40D3" w:rsidRPr="00DD3CB0" w:rsidRDefault="005B40D3">
            <w:pPr>
              <w:rPr>
                <w:rFonts w:ascii="Arial" w:hAnsi="Arial" w:cs="Arial"/>
                <w:sz w:val="20"/>
                <w:szCs w:val="20"/>
              </w:rPr>
            </w:pPr>
            <w:r>
              <w:t>The user goes to the page</w:t>
            </w:r>
            <w:r w:rsidRPr="00DD3CB0">
              <w:rPr>
                <w:rFonts w:ascii="Arial" w:hAnsi="Arial" w:cs="Arial"/>
                <w:sz w:val="20"/>
                <w:szCs w:val="20"/>
              </w:rPr>
              <w:t xml:space="preserve"> </w:t>
            </w:r>
          </w:p>
        </w:tc>
      </w:tr>
      <w:tr w:rsidR="005B40D3" w:rsidRPr="00452515" w14:paraId="6670C590" w14:textId="77777777" w:rsidTr="003C3DF6">
        <w:tc>
          <w:tcPr>
            <w:tcW w:w="8008" w:type="dxa"/>
          </w:tcPr>
          <w:p w14:paraId="1583009F" w14:textId="77777777" w:rsidR="005B40D3" w:rsidRPr="00E97505" w:rsidRDefault="005B40D3">
            <w:pPr>
              <w:rPr>
                <w:rStyle w:val="Strong"/>
              </w:rPr>
            </w:pPr>
            <w:r w:rsidRPr="00E97505">
              <w:rPr>
                <w:rStyle w:val="Strong"/>
                <w:rFonts w:hint="eastAsia"/>
              </w:rPr>
              <w:t>Main Scenario:</w:t>
            </w:r>
          </w:p>
          <w:p w14:paraId="7C1C5834" w14:textId="3434C8EC" w:rsidR="0072162D" w:rsidRPr="00C11AA9" w:rsidRDefault="003C3DF6" w:rsidP="003C3DF6">
            <w:pPr>
              <w:rPr>
                <w:rFonts w:hint="eastAsia"/>
              </w:rPr>
            </w:pPr>
            <w:r w:rsidRPr="003C3DF6">
              <w:t>https://wonder.atlassian.net/wiki/x/GgCS_w</w:t>
            </w:r>
          </w:p>
        </w:tc>
      </w:tr>
      <w:tr w:rsidR="005B40D3" w:rsidRPr="00452515" w14:paraId="486A21C3" w14:textId="77777777" w:rsidTr="003C3DF6">
        <w:tc>
          <w:tcPr>
            <w:tcW w:w="8008" w:type="dxa"/>
          </w:tcPr>
          <w:p w14:paraId="0F581D20" w14:textId="77777777" w:rsidR="005B40D3" w:rsidRDefault="005B40D3">
            <w:r w:rsidRPr="00452515">
              <w:t>Extend Scenario:</w:t>
            </w:r>
          </w:p>
          <w:p w14:paraId="4262191C" w14:textId="77777777" w:rsidR="005B40D3" w:rsidRPr="00452515" w:rsidRDefault="005B40D3"/>
        </w:tc>
      </w:tr>
      <w:tr w:rsidR="005B40D3" w:rsidRPr="00452515" w14:paraId="247E5AB0" w14:textId="77777777" w:rsidTr="003C3DF6">
        <w:tc>
          <w:tcPr>
            <w:tcW w:w="8008" w:type="dxa"/>
          </w:tcPr>
          <w:p w14:paraId="2A9E0078" w14:textId="77777777" w:rsidR="005B40D3" w:rsidRDefault="005B40D3">
            <w:r w:rsidRPr="00452515">
              <w:t>Exception Scenario:</w:t>
            </w:r>
          </w:p>
          <w:p w14:paraId="0A84D224" w14:textId="77777777" w:rsidR="005B40D3" w:rsidRPr="00452515" w:rsidRDefault="005B40D3"/>
        </w:tc>
      </w:tr>
      <w:tr w:rsidR="005B40D3" w:rsidRPr="00452515" w14:paraId="5EE355D8" w14:textId="77777777" w:rsidTr="003C3DF6">
        <w:tc>
          <w:tcPr>
            <w:tcW w:w="8008" w:type="dxa"/>
          </w:tcPr>
          <w:p w14:paraId="1E69E0D7" w14:textId="77777777" w:rsidR="005B40D3" w:rsidRPr="00452515" w:rsidRDefault="005B40D3">
            <w:r w:rsidRPr="00452515">
              <w:t>Notes:</w:t>
            </w:r>
          </w:p>
        </w:tc>
      </w:tr>
      <w:tr w:rsidR="005B40D3" w:rsidRPr="00452515" w14:paraId="75F190E1" w14:textId="77777777" w:rsidTr="003C3DF6">
        <w:tc>
          <w:tcPr>
            <w:tcW w:w="8008" w:type="dxa"/>
          </w:tcPr>
          <w:p w14:paraId="52613315" w14:textId="77777777" w:rsidR="005B40D3" w:rsidRPr="00452515" w:rsidRDefault="005B40D3">
            <w:r w:rsidRPr="00452515">
              <w:t>Q/A:</w:t>
            </w:r>
          </w:p>
        </w:tc>
      </w:tr>
    </w:tbl>
    <w:p w14:paraId="23CFEC12" w14:textId="77777777" w:rsidR="00370D71" w:rsidRDefault="00370D71" w:rsidP="00123846"/>
    <w:p w14:paraId="7865763F" w14:textId="77777777" w:rsidR="00F563D8" w:rsidRPr="00F563D8" w:rsidRDefault="00F563D8" w:rsidP="00F563D8"/>
    <w:p w14:paraId="6D083882" w14:textId="1C248B00" w:rsidR="00546CCE" w:rsidRPr="006762B2" w:rsidRDefault="00A62052" w:rsidP="00546CCE">
      <w:pPr>
        <w:pStyle w:val="Heading3"/>
        <w:numPr>
          <w:ilvl w:val="2"/>
          <w:numId w:val="601"/>
        </w:numPr>
      </w:pPr>
      <w:r>
        <w:rPr>
          <w:rStyle w:val="Strong"/>
          <w:rFonts w:hint="eastAsia"/>
        </w:rPr>
        <w:t>Tran-</w:t>
      </w:r>
      <w:r w:rsidR="00546CCE">
        <w:rPr>
          <w:rStyle w:val="Strong"/>
        </w:rPr>
        <w:t>MS</w:t>
      </w:r>
      <w:r w:rsidR="00546CCE" w:rsidRPr="00E97505">
        <w:rPr>
          <w:rStyle w:val="Strong"/>
        </w:rPr>
        <w:t>0</w:t>
      </w:r>
      <w:r w:rsidR="00546CCE">
        <w:rPr>
          <w:rStyle w:val="Strong"/>
        </w:rPr>
        <w:t>2</w:t>
      </w:r>
      <w:r w:rsidR="00546CCE" w:rsidRPr="00E97505">
        <w:rPr>
          <w:rStyle w:val="Strong"/>
        </w:rPr>
        <w:t>-</w:t>
      </w:r>
      <w:r w:rsidR="00A71CB2">
        <w:rPr>
          <w:rStyle w:val="Strong"/>
        </w:rPr>
        <w:t>1</w:t>
      </w:r>
      <w:r w:rsidR="002073FB">
        <w:rPr>
          <w:rStyle w:val="Strong"/>
        </w:rPr>
        <w:t>2</w:t>
      </w:r>
      <w:r w:rsidR="00546CCE">
        <w:rPr>
          <w:rStyle w:val="Strong"/>
        </w:rPr>
        <w:t xml:space="preserve"> </w:t>
      </w:r>
      <w:r w:rsidR="00546CCE" w:rsidRPr="00546CCE">
        <w:t xml:space="preserve">Export </w:t>
      </w:r>
      <w:r w:rsidR="00546CCE">
        <w:t>A</w:t>
      </w:r>
      <w:r w:rsidR="00546CCE" w:rsidRPr="00546CCE">
        <w:t xml:space="preserve">ll </w:t>
      </w:r>
      <w:r w:rsidR="00546CCE">
        <w:t>D</w:t>
      </w:r>
      <w:r w:rsidR="00546CCE" w:rsidRPr="00546CCE">
        <w:t>ata</w:t>
      </w:r>
      <w:r w:rsidR="00546CCE">
        <w:t xml:space="preserve"> </w:t>
      </w:r>
      <w:r w:rsidR="00546CCE">
        <w:rPr>
          <w:rFonts w:hint="eastAsia"/>
        </w:rPr>
        <w:t>of</w:t>
      </w:r>
      <w:r w:rsidR="00546CCE">
        <w:t xml:space="preserve"> Recipe Items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46CCE" w:rsidRPr="00452515" w14:paraId="00D7C5D7" w14:textId="77777777" w:rsidTr="00A62052">
        <w:tc>
          <w:tcPr>
            <w:tcW w:w="8008" w:type="dxa"/>
          </w:tcPr>
          <w:p w14:paraId="313CB425" w14:textId="18AD1D38" w:rsidR="00546CCE" w:rsidRPr="00E97505" w:rsidRDefault="00546CCE">
            <w:pPr>
              <w:rPr>
                <w:rStyle w:val="Strong"/>
              </w:rPr>
            </w:pPr>
            <w:r>
              <w:rPr>
                <w:rStyle w:val="Strong"/>
              </w:rPr>
              <w:t>MS</w:t>
            </w:r>
            <w:r w:rsidRPr="00E97505">
              <w:rPr>
                <w:rStyle w:val="Strong"/>
              </w:rPr>
              <w:t>0</w:t>
            </w:r>
            <w:r>
              <w:rPr>
                <w:rStyle w:val="Strong"/>
              </w:rPr>
              <w:t>2</w:t>
            </w:r>
            <w:r w:rsidRPr="00E97505">
              <w:rPr>
                <w:rStyle w:val="Strong"/>
              </w:rPr>
              <w:t>-</w:t>
            </w:r>
            <w:r w:rsidR="00A71CB2">
              <w:rPr>
                <w:rStyle w:val="Strong"/>
              </w:rPr>
              <w:t>1</w:t>
            </w:r>
            <w:r w:rsidR="002073FB">
              <w:rPr>
                <w:rStyle w:val="Strong"/>
              </w:rPr>
              <w:t>2</w:t>
            </w:r>
            <w:r>
              <w:rPr>
                <w:rStyle w:val="Strong"/>
              </w:rPr>
              <w:t xml:space="preserve"> </w:t>
            </w:r>
            <w:r w:rsidRPr="00546CCE">
              <w:rPr>
                <w:rFonts w:ascii="Arial" w:hAnsi="Arial" w:cs="Arial"/>
              </w:rPr>
              <w:t>Export All Data of Recipe Items</w:t>
            </w:r>
          </w:p>
        </w:tc>
      </w:tr>
      <w:tr w:rsidR="00546CCE" w:rsidRPr="00452515" w14:paraId="30C68CBA" w14:textId="77777777" w:rsidTr="00A62052">
        <w:tc>
          <w:tcPr>
            <w:tcW w:w="8008" w:type="dxa"/>
          </w:tcPr>
          <w:p w14:paraId="70CD66C6" w14:textId="77777777" w:rsidR="00546CCE" w:rsidRPr="00E97505" w:rsidRDefault="00546CC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46CCE" w14:paraId="6852389A" w14:textId="77777777">
              <w:trPr>
                <w:jc w:val="center"/>
              </w:trPr>
              <w:tc>
                <w:tcPr>
                  <w:tcW w:w="1169" w:type="dxa"/>
                </w:tcPr>
                <w:p w14:paraId="12ECB770" w14:textId="77777777" w:rsidR="00546CCE" w:rsidRPr="007A35F7" w:rsidRDefault="00546CCE">
                  <w:pPr>
                    <w:rPr>
                      <w:rFonts w:ascii="Arial" w:hAnsi="Arial" w:cs="Arial"/>
                    </w:rPr>
                  </w:pPr>
                  <w:r w:rsidRPr="007A35F7">
                    <w:rPr>
                      <w:rFonts w:ascii="Arial" w:hAnsi="Arial" w:cs="Arial"/>
                    </w:rPr>
                    <w:t>Version</w:t>
                  </w:r>
                </w:p>
              </w:tc>
              <w:tc>
                <w:tcPr>
                  <w:tcW w:w="1357" w:type="dxa"/>
                </w:tcPr>
                <w:p w14:paraId="1E460C4C" w14:textId="77777777" w:rsidR="00546CCE" w:rsidRPr="007A35F7" w:rsidRDefault="00546CCE">
                  <w:pPr>
                    <w:rPr>
                      <w:rFonts w:ascii="Arial" w:hAnsi="Arial" w:cs="Arial"/>
                    </w:rPr>
                  </w:pPr>
                  <w:r w:rsidRPr="007A35F7">
                    <w:rPr>
                      <w:rFonts w:ascii="Arial" w:hAnsi="Arial" w:cs="Arial"/>
                    </w:rPr>
                    <w:t>Date</w:t>
                  </w:r>
                </w:p>
              </w:tc>
              <w:tc>
                <w:tcPr>
                  <w:tcW w:w="1315" w:type="dxa"/>
                </w:tcPr>
                <w:p w14:paraId="00527377" w14:textId="77777777" w:rsidR="00546CCE" w:rsidRPr="007A35F7" w:rsidRDefault="00546CCE">
                  <w:pPr>
                    <w:rPr>
                      <w:rFonts w:ascii="Arial" w:hAnsi="Arial" w:cs="Arial"/>
                    </w:rPr>
                  </w:pPr>
                  <w:r w:rsidRPr="007A35F7">
                    <w:rPr>
                      <w:rFonts w:ascii="Arial" w:hAnsi="Arial" w:cs="Arial"/>
                    </w:rPr>
                    <w:t>Updated By</w:t>
                  </w:r>
                </w:p>
              </w:tc>
              <w:tc>
                <w:tcPr>
                  <w:tcW w:w="3924" w:type="dxa"/>
                </w:tcPr>
                <w:p w14:paraId="76244404" w14:textId="77777777" w:rsidR="00546CCE" w:rsidRPr="007A35F7" w:rsidRDefault="00546CCE">
                  <w:pPr>
                    <w:rPr>
                      <w:rFonts w:ascii="Arial" w:hAnsi="Arial" w:cs="Arial"/>
                    </w:rPr>
                  </w:pPr>
                  <w:r w:rsidRPr="007A35F7">
                    <w:rPr>
                      <w:rFonts w:ascii="Arial" w:hAnsi="Arial" w:cs="Arial"/>
                    </w:rPr>
                    <w:t>Description</w:t>
                  </w:r>
                </w:p>
              </w:tc>
            </w:tr>
            <w:tr w:rsidR="00546CCE" w14:paraId="53274FAC" w14:textId="77777777">
              <w:trPr>
                <w:jc w:val="center"/>
              </w:trPr>
              <w:tc>
                <w:tcPr>
                  <w:tcW w:w="1169" w:type="dxa"/>
                </w:tcPr>
                <w:p w14:paraId="35524A6E" w14:textId="77777777" w:rsidR="00546CCE" w:rsidRPr="007A35F7" w:rsidRDefault="00546CCE">
                  <w:pPr>
                    <w:rPr>
                      <w:rFonts w:ascii="Arial" w:hAnsi="Arial" w:cs="Arial"/>
                    </w:rPr>
                  </w:pPr>
                  <w:r w:rsidRPr="007A35F7">
                    <w:rPr>
                      <w:rFonts w:ascii="Arial" w:hAnsi="Arial" w:cs="Arial"/>
                    </w:rPr>
                    <w:t>1.0</w:t>
                  </w:r>
                </w:p>
              </w:tc>
              <w:tc>
                <w:tcPr>
                  <w:tcW w:w="1357" w:type="dxa"/>
                </w:tcPr>
                <w:p w14:paraId="30FE39AD" w14:textId="1545B0A7" w:rsidR="00546CCE" w:rsidRPr="007A35F7" w:rsidRDefault="00546CC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19</w:t>
                  </w:r>
                </w:p>
              </w:tc>
              <w:tc>
                <w:tcPr>
                  <w:tcW w:w="1315" w:type="dxa"/>
                </w:tcPr>
                <w:p w14:paraId="23F761EA" w14:textId="77777777" w:rsidR="00546CCE" w:rsidRPr="007A35F7" w:rsidRDefault="00546CCE">
                  <w:pPr>
                    <w:rPr>
                      <w:rFonts w:ascii="Arial" w:hAnsi="Arial" w:cs="Arial"/>
                    </w:rPr>
                  </w:pPr>
                  <w:r w:rsidRPr="007A35F7">
                    <w:rPr>
                      <w:rFonts w:ascii="Arial" w:hAnsi="Arial" w:cs="Arial"/>
                    </w:rPr>
                    <w:t>Bonnie</w:t>
                  </w:r>
                </w:p>
              </w:tc>
              <w:tc>
                <w:tcPr>
                  <w:tcW w:w="3924" w:type="dxa"/>
                </w:tcPr>
                <w:p w14:paraId="64740D18" w14:textId="17CEDBC8" w:rsidR="00546CCE" w:rsidRPr="007A35F7" w:rsidRDefault="00546CCE">
                  <w:pPr>
                    <w:rPr>
                      <w:rFonts w:ascii="Arial" w:hAnsi="Arial" w:cs="Arial"/>
                    </w:rPr>
                  </w:pPr>
                  <w:r w:rsidRPr="007A35F7">
                    <w:rPr>
                      <w:rFonts w:ascii="Arial" w:hAnsi="Arial" w:cs="Arial"/>
                    </w:rPr>
                    <w:t xml:space="preserve">First version, copy from </w:t>
                  </w:r>
                  <w:r w:rsidRPr="00546CCE">
                    <w:rPr>
                      <w:rFonts w:ascii="Arial" w:hAnsi="Arial" w:cs="Arial"/>
                    </w:rPr>
                    <w:t>RS05-07 Export all data for Wonder Recipes</w:t>
                  </w:r>
                </w:p>
              </w:tc>
            </w:tr>
            <w:tr w:rsidR="00546CCE" w14:paraId="575E0509" w14:textId="77777777">
              <w:trPr>
                <w:jc w:val="center"/>
              </w:trPr>
              <w:tc>
                <w:tcPr>
                  <w:tcW w:w="1169" w:type="dxa"/>
                </w:tcPr>
                <w:p w14:paraId="2628604A" w14:textId="77777777" w:rsidR="00546CCE" w:rsidRDefault="00546CCE"/>
              </w:tc>
              <w:tc>
                <w:tcPr>
                  <w:tcW w:w="1357" w:type="dxa"/>
                </w:tcPr>
                <w:p w14:paraId="7602B273" w14:textId="77777777" w:rsidR="00546CCE" w:rsidRDefault="00546CCE"/>
              </w:tc>
              <w:tc>
                <w:tcPr>
                  <w:tcW w:w="1315" w:type="dxa"/>
                </w:tcPr>
                <w:p w14:paraId="6084CF20" w14:textId="77777777" w:rsidR="00546CCE" w:rsidRDefault="00546CCE"/>
              </w:tc>
              <w:tc>
                <w:tcPr>
                  <w:tcW w:w="3924" w:type="dxa"/>
                </w:tcPr>
                <w:p w14:paraId="620AE773" w14:textId="77777777" w:rsidR="00546CCE" w:rsidRDefault="00546CCE"/>
              </w:tc>
            </w:tr>
            <w:tr w:rsidR="00546CCE" w14:paraId="00CBFAC3" w14:textId="77777777">
              <w:trPr>
                <w:jc w:val="center"/>
              </w:trPr>
              <w:tc>
                <w:tcPr>
                  <w:tcW w:w="1169" w:type="dxa"/>
                </w:tcPr>
                <w:p w14:paraId="4CF41771" w14:textId="77777777" w:rsidR="00546CCE" w:rsidRDefault="00546CCE"/>
              </w:tc>
              <w:tc>
                <w:tcPr>
                  <w:tcW w:w="1357" w:type="dxa"/>
                </w:tcPr>
                <w:p w14:paraId="4B34167A" w14:textId="77777777" w:rsidR="00546CCE" w:rsidRDefault="00546CCE"/>
              </w:tc>
              <w:tc>
                <w:tcPr>
                  <w:tcW w:w="1315" w:type="dxa"/>
                </w:tcPr>
                <w:p w14:paraId="284F2AA7" w14:textId="77777777" w:rsidR="00546CCE" w:rsidRDefault="00546CCE"/>
              </w:tc>
              <w:tc>
                <w:tcPr>
                  <w:tcW w:w="3924" w:type="dxa"/>
                </w:tcPr>
                <w:p w14:paraId="00240477" w14:textId="77777777" w:rsidR="00546CCE" w:rsidRDefault="00546CCE"/>
              </w:tc>
            </w:tr>
            <w:tr w:rsidR="00546CCE" w14:paraId="1E64B83D" w14:textId="77777777">
              <w:trPr>
                <w:jc w:val="center"/>
              </w:trPr>
              <w:tc>
                <w:tcPr>
                  <w:tcW w:w="1169" w:type="dxa"/>
                </w:tcPr>
                <w:p w14:paraId="2C5FC0CB" w14:textId="77777777" w:rsidR="00546CCE" w:rsidRDefault="00546CCE"/>
              </w:tc>
              <w:tc>
                <w:tcPr>
                  <w:tcW w:w="1357" w:type="dxa"/>
                </w:tcPr>
                <w:p w14:paraId="7073E533" w14:textId="77777777" w:rsidR="00546CCE" w:rsidRDefault="00546CCE"/>
              </w:tc>
              <w:tc>
                <w:tcPr>
                  <w:tcW w:w="1315" w:type="dxa"/>
                </w:tcPr>
                <w:p w14:paraId="292CD68E" w14:textId="77777777" w:rsidR="00546CCE" w:rsidRDefault="00546CCE"/>
              </w:tc>
              <w:tc>
                <w:tcPr>
                  <w:tcW w:w="3924" w:type="dxa"/>
                </w:tcPr>
                <w:p w14:paraId="382FD755" w14:textId="77777777" w:rsidR="00546CCE" w:rsidRPr="00B66734" w:rsidRDefault="00546CCE"/>
              </w:tc>
            </w:tr>
            <w:tr w:rsidR="00546CCE" w14:paraId="10E85936" w14:textId="77777777">
              <w:trPr>
                <w:jc w:val="center"/>
              </w:trPr>
              <w:tc>
                <w:tcPr>
                  <w:tcW w:w="1169" w:type="dxa"/>
                </w:tcPr>
                <w:p w14:paraId="18FCC644" w14:textId="77777777" w:rsidR="00546CCE" w:rsidRDefault="00546CCE"/>
              </w:tc>
              <w:tc>
                <w:tcPr>
                  <w:tcW w:w="1357" w:type="dxa"/>
                </w:tcPr>
                <w:p w14:paraId="344EEAD5" w14:textId="77777777" w:rsidR="00546CCE" w:rsidRDefault="00546CCE"/>
              </w:tc>
              <w:tc>
                <w:tcPr>
                  <w:tcW w:w="1315" w:type="dxa"/>
                </w:tcPr>
                <w:p w14:paraId="5293B5D5" w14:textId="77777777" w:rsidR="00546CCE" w:rsidRDefault="00546CCE"/>
              </w:tc>
              <w:tc>
                <w:tcPr>
                  <w:tcW w:w="3924" w:type="dxa"/>
                </w:tcPr>
                <w:p w14:paraId="07B39F06" w14:textId="77777777" w:rsidR="00546CCE" w:rsidRDefault="00546CCE"/>
              </w:tc>
            </w:tr>
            <w:tr w:rsidR="00546CCE" w14:paraId="485516D7" w14:textId="77777777">
              <w:trPr>
                <w:jc w:val="center"/>
              </w:trPr>
              <w:tc>
                <w:tcPr>
                  <w:tcW w:w="1169" w:type="dxa"/>
                </w:tcPr>
                <w:p w14:paraId="3CB330A7" w14:textId="77777777" w:rsidR="00546CCE" w:rsidRDefault="00546CCE"/>
              </w:tc>
              <w:tc>
                <w:tcPr>
                  <w:tcW w:w="1357" w:type="dxa"/>
                </w:tcPr>
                <w:p w14:paraId="415E4DCF" w14:textId="77777777" w:rsidR="00546CCE" w:rsidRDefault="00546CCE"/>
              </w:tc>
              <w:tc>
                <w:tcPr>
                  <w:tcW w:w="1315" w:type="dxa"/>
                </w:tcPr>
                <w:p w14:paraId="59DBE18E" w14:textId="77777777" w:rsidR="00546CCE" w:rsidRDefault="00546CCE"/>
              </w:tc>
              <w:tc>
                <w:tcPr>
                  <w:tcW w:w="3924" w:type="dxa"/>
                </w:tcPr>
                <w:p w14:paraId="6368D8E1" w14:textId="77777777" w:rsidR="00546CCE" w:rsidRPr="005C49CE" w:rsidRDefault="00546CCE"/>
              </w:tc>
            </w:tr>
          </w:tbl>
          <w:p w14:paraId="035A0D8D" w14:textId="77777777" w:rsidR="00546CCE" w:rsidRDefault="00546CCE"/>
        </w:tc>
      </w:tr>
      <w:tr w:rsidR="00546CCE" w:rsidRPr="00452515" w14:paraId="565094D6" w14:textId="77777777" w:rsidTr="00A62052">
        <w:tc>
          <w:tcPr>
            <w:tcW w:w="8008" w:type="dxa"/>
          </w:tcPr>
          <w:p w14:paraId="4C117F61" w14:textId="77777777" w:rsidR="00546CCE" w:rsidRPr="00452515" w:rsidRDefault="00546CCE">
            <w:r w:rsidRPr="00E97505">
              <w:rPr>
                <w:rStyle w:val="Strong"/>
              </w:rPr>
              <w:t>Stakeholder:</w:t>
            </w:r>
            <w:r w:rsidRPr="00452515">
              <w:t xml:space="preserve"> </w:t>
            </w:r>
            <w:r>
              <w:t>User with privilege</w:t>
            </w:r>
          </w:p>
        </w:tc>
      </w:tr>
      <w:tr w:rsidR="00546CCE" w:rsidRPr="00452515" w14:paraId="444F4C76" w14:textId="77777777" w:rsidTr="00A62052">
        <w:tc>
          <w:tcPr>
            <w:tcW w:w="8008" w:type="dxa"/>
          </w:tcPr>
          <w:p w14:paraId="6C6AC575" w14:textId="77777777" w:rsidR="00546CCE" w:rsidRPr="00E97505" w:rsidRDefault="00546CCE">
            <w:pPr>
              <w:rPr>
                <w:rStyle w:val="Strong"/>
              </w:rPr>
            </w:pPr>
            <w:r w:rsidRPr="00E97505">
              <w:rPr>
                <w:rStyle w:val="Strong"/>
              </w:rPr>
              <w:t xml:space="preserve">Pre-Condition: </w:t>
            </w:r>
          </w:p>
          <w:p w14:paraId="57261309" w14:textId="77777777" w:rsidR="00546CCE" w:rsidRDefault="00546CCE">
            <w:pPr>
              <w:rPr>
                <w:rFonts w:ascii="Arial" w:hAnsi="Arial" w:cs="Arial"/>
                <w:sz w:val="20"/>
                <w:szCs w:val="20"/>
              </w:rPr>
            </w:pPr>
            <w:r>
              <w:t>The user goes to the page</w:t>
            </w:r>
            <w:r w:rsidRPr="00DD3CB0">
              <w:rPr>
                <w:rFonts w:ascii="Arial" w:hAnsi="Arial" w:cs="Arial"/>
                <w:sz w:val="20"/>
                <w:szCs w:val="20"/>
              </w:rPr>
              <w:t xml:space="preserve"> </w:t>
            </w:r>
          </w:p>
          <w:p w14:paraId="6AB53215" w14:textId="35E71F0B" w:rsidR="00546CCE" w:rsidRPr="00DD3CB0" w:rsidRDefault="00546CCE">
            <w:pPr>
              <w:rPr>
                <w:rFonts w:ascii="Arial" w:hAnsi="Arial" w:cs="Arial"/>
                <w:sz w:val="20"/>
                <w:szCs w:val="20"/>
              </w:rPr>
            </w:pPr>
          </w:p>
        </w:tc>
      </w:tr>
      <w:tr w:rsidR="00546CCE" w:rsidRPr="00452515" w14:paraId="2AAE290E" w14:textId="77777777" w:rsidTr="00A62052">
        <w:tc>
          <w:tcPr>
            <w:tcW w:w="8008" w:type="dxa"/>
          </w:tcPr>
          <w:p w14:paraId="313515DF" w14:textId="77777777" w:rsidR="00546CCE" w:rsidRPr="00E97505" w:rsidRDefault="00546CCE">
            <w:pPr>
              <w:rPr>
                <w:rStyle w:val="Strong"/>
              </w:rPr>
            </w:pPr>
            <w:r w:rsidRPr="00E97505">
              <w:rPr>
                <w:rStyle w:val="Strong"/>
                <w:rFonts w:hint="eastAsia"/>
              </w:rPr>
              <w:t>Main Scenario:</w:t>
            </w:r>
          </w:p>
          <w:p w14:paraId="323EB4E3" w14:textId="06806463" w:rsidR="00482F5A" w:rsidRPr="00C11AA9" w:rsidRDefault="00A62052" w:rsidP="00A62052">
            <w:pPr>
              <w:ind w:right="210"/>
              <w:rPr>
                <w:rFonts w:hint="eastAsia"/>
              </w:rPr>
            </w:pPr>
            <w:r w:rsidRPr="00A62052">
              <w:t>https://wonder.atlassian.net/wiki/x/HYCR_w</w:t>
            </w:r>
          </w:p>
        </w:tc>
      </w:tr>
      <w:tr w:rsidR="00546CCE" w:rsidRPr="00452515" w14:paraId="4635E2CB" w14:textId="77777777" w:rsidTr="00A62052">
        <w:tc>
          <w:tcPr>
            <w:tcW w:w="8008" w:type="dxa"/>
          </w:tcPr>
          <w:p w14:paraId="7669C796" w14:textId="77777777" w:rsidR="00546CCE" w:rsidRDefault="00546CCE">
            <w:r w:rsidRPr="00452515">
              <w:t>Extend Scenario:</w:t>
            </w:r>
          </w:p>
          <w:p w14:paraId="531ACCF6" w14:textId="77777777" w:rsidR="00546CCE" w:rsidRPr="00452515" w:rsidRDefault="00546CCE"/>
        </w:tc>
      </w:tr>
      <w:tr w:rsidR="00546CCE" w:rsidRPr="00452515" w14:paraId="00EBEDD1" w14:textId="77777777" w:rsidTr="00A62052">
        <w:tc>
          <w:tcPr>
            <w:tcW w:w="8008" w:type="dxa"/>
          </w:tcPr>
          <w:p w14:paraId="1C4A4F07" w14:textId="77777777" w:rsidR="00546CCE" w:rsidRDefault="00546CCE">
            <w:r w:rsidRPr="00452515">
              <w:t>Exception Scenario:</w:t>
            </w:r>
          </w:p>
          <w:p w14:paraId="69C68BBE" w14:textId="77777777" w:rsidR="00546CCE" w:rsidRPr="00452515" w:rsidRDefault="00546CCE"/>
        </w:tc>
      </w:tr>
      <w:tr w:rsidR="00546CCE" w:rsidRPr="00452515" w14:paraId="3A67C59D" w14:textId="77777777" w:rsidTr="00A62052">
        <w:tc>
          <w:tcPr>
            <w:tcW w:w="8008" w:type="dxa"/>
          </w:tcPr>
          <w:p w14:paraId="760F0CB7" w14:textId="77777777" w:rsidR="00546CCE" w:rsidRPr="00452515" w:rsidRDefault="00546CCE">
            <w:r w:rsidRPr="00452515">
              <w:t>Notes:</w:t>
            </w:r>
          </w:p>
        </w:tc>
      </w:tr>
      <w:tr w:rsidR="00546CCE" w:rsidRPr="00452515" w14:paraId="4E7F07D8" w14:textId="77777777" w:rsidTr="00A62052">
        <w:tc>
          <w:tcPr>
            <w:tcW w:w="8008" w:type="dxa"/>
          </w:tcPr>
          <w:p w14:paraId="3A14E417" w14:textId="77777777" w:rsidR="00546CCE" w:rsidRPr="00452515" w:rsidRDefault="00546CCE">
            <w:r w:rsidRPr="00452515">
              <w:t>Q/A:</w:t>
            </w:r>
          </w:p>
        </w:tc>
      </w:tr>
    </w:tbl>
    <w:p w14:paraId="40589A09" w14:textId="13975278" w:rsidR="00546CCE" w:rsidRDefault="00546CCE" w:rsidP="00426DE3"/>
    <w:p w14:paraId="3BD0F4FA" w14:textId="50F50F17" w:rsidR="00546CCE" w:rsidRPr="006762B2" w:rsidRDefault="00A62052" w:rsidP="00546CCE">
      <w:pPr>
        <w:pStyle w:val="Heading3"/>
        <w:numPr>
          <w:ilvl w:val="2"/>
          <w:numId w:val="604"/>
        </w:numPr>
      </w:pPr>
      <w:r>
        <w:rPr>
          <w:rStyle w:val="Strong"/>
          <w:rFonts w:hint="eastAsia"/>
        </w:rPr>
        <w:t>Tran-</w:t>
      </w:r>
      <w:r w:rsidR="00546CCE">
        <w:rPr>
          <w:rStyle w:val="Strong"/>
        </w:rPr>
        <w:t>MS</w:t>
      </w:r>
      <w:r w:rsidR="00546CCE" w:rsidRPr="00E97505">
        <w:rPr>
          <w:rStyle w:val="Strong"/>
        </w:rPr>
        <w:t>0</w:t>
      </w:r>
      <w:r w:rsidR="00546CCE">
        <w:rPr>
          <w:rStyle w:val="Strong"/>
        </w:rPr>
        <w:t>2</w:t>
      </w:r>
      <w:r w:rsidR="00546CCE" w:rsidRPr="00E97505">
        <w:rPr>
          <w:rStyle w:val="Strong"/>
        </w:rPr>
        <w:t>-</w:t>
      </w:r>
      <w:r w:rsidR="00A71CB2">
        <w:rPr>
          <w:rStyle w:val="Strong"/>
        </w:rPr>
        <w:t>1</w:t>
      </w:r>
      <w:r w:rsidR="002073FB">
        <w:rPr>
          <w:rStyle w:val="Strong"/>
        </w:rPr>
        <w:t>3</w:t>
      </w:r>
      <w:r w:rsidR="00546CCE">
        <w:rPr>
          <w:rStyle w:val="Strong"/>
        </w:rPr>
        <w:t xml:space="preserve"> </w:t>
      </w:r>
      <w:r w:rsidR="00546CCE" w:rsidRPr="00546CCE">
        <w:t>Export Nutrition Data</w:t>
      </w:r>
      <w:r w:rsidR="00546CCE">
        <w:t xml:space="preserve"> </w:t>
      </w:r>
      <w:r w:rsidR="00546CCE">
        <w:rPr>
          <w:rFonts w:hint="eastAsia"/>
        </w:rPr>
        <w:t>of</w:t>
      </w:r>
      <w:r w:rsidR="00546CCE">
        <w:t xml:space="preserve"> Recipe Items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46CCE" w:rsidRPr="00452515" w14:paraId="72F6F15A" w14:textId="77777777" w:rsidTr="00A62052">
        <w:tc>
          <w:tcPr>
            <w:tcW w:w="8008" w:type="dxa"/>
          </w:tcPr>
          <w:p w14:paraId="429BED99" w14:textId="1F9CB695" w:rsidR="00546CCE" w:rsidRPr="00E97505" w:rsidRDefault="00546CCE">
            <w:pPr>
              <w:rPr>
                <w:rStyle w:val="Strong"/>
              </w:rPr>
            </w:pPr>
            <w:r>
              <w:rPr>
                <w:rStyle w:val="Strong"/>
              </w:rPr>
              <w:t>MS</w:t>
            </w:r>
            <w:r w:rsidRPr="00E97505">
              <w:rPr>
                <w:rStyle w:val="Strong"/>
              </w:rPr>
              <w:t>0</w:t>
            </w:r>
            <w:r>
              <w:rPr>
                <w:rStyle w:val="Strong"/>
              </w:rPr>
              <w:t>2</w:t>
            </w:r>
            <w:r w:rsidRPr="00E97505">
              <w:rPr>
                <w:rStyle w:val="Strong"/>
              </w:rPr>
              <w:t>-</w:t>
            </w:r>
            <w:r w:rsidR="00A71CB2">
              <w:rPr>
                <w:rStyle w:val="Strong"/>
              </w:rPr>
              <w:t>1</w:t>
            </w:r>
            <w:r w:rsidR="002073FB">
              <w:rPr>
                <w:rStyle w:val="Strong"/>
              </w:rPr>
              <w:t>3</w:t>
            </w:r>
            <w:r>
              <w:rPr>
                <w:rStyle w:val="Strong"/>
              </w:rPr>
              <w:t xml:space="preserve"> </w:t>
            </w:r>
            <w:r w:rsidRPr="00546CCE">
              <w:rPr>
                <w:rFonts w:ascii="Arial" w:hAnsi="Arial" w:cs="Arial"/>
              </w:rPr>
              <w:t>Export Nutrition Data of Recipe Items</w:t>
            </w:r>
          </w:p>
        </w:tc>
      </w:tr>
      <w:tr w:rsidR="00546CCE" w:rsidRPr="00452515" w14:paraId="03141E54" w14:textId="77777777" w:rsidTr="00A62052">
        <w:tc>
          <w:tcPr>
            <w:tcW w:w="8008" w:type="dxa"/>
          </w:tcPr>
          <w:p w14:paraId="069603AF" w14:textId="77777777" w:rsidR="00546CCE" w:rsidRPr="00E97505" w:rsidRDefault="00546CC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46CCE" w14:paraId="4CB455B3" w14:textId="77777777" w:rsidTr="00A62052">
              <w:trPr>
                <w:jc w:val="center"/>
              </w:trPr>
              <w:tc>
                <w:tcPr>
                  <w:tcW w:w="1169" w:type="dxa"/>
                </w:tcPr>
                <w:p w14:paraId="4417F8F6" w14:textId="77777777" w:rsidR="00546CCE" w:rsidRPr="007A35F7" w:rsidRDefault="00546CCE">
                  <w:pPr>
                    <w:rPr>
                      <w:rFonts w:ascii="Arial" w:hAnsi="Arial" w:cs="Arial"/>
                    </w:rPr>
                  </w:pPr>
                  <w:r w:rsidRPr="007A35F7">
                    <w:rPr>
                      <w:rFonts w:ascii="Arial" w:hAnsi="Arial" w:cs="Arial"/>
                    </w:rPr>
                    <w:t>Version</w:t>
                  </w:r>
                </w:p>
              </w:tc>
              <w:tc>
                <w:tcPr>
                  <w:tcW w:w="1357" w:type="dxa"/>
                </w:tcPr>
                <w:p w14:paraId="66B6CB88" w14:textId="77777777" w:rsidR="00546CCE" w:rsidRPr="007A35F7" w:rsidRDefault="00546CCE">
                  <w:pPr>
                    <w:rPr>
                      <w:rFonts w:ascii="Arial" w:hAnsi="Arial" w:cs="Arial"/>
                    </w:rPr>
                  </w:pPr>
                  <w:r w:rsidRPr="007A35F7">
                    <w:rPr>
                      <w:rFonts w:ascii="Arial" w:hAnsi="Arial" w:cs="Arial"/>
                    </w:rPr>
                    <w:t>Date</w:t>
                  </w:r>
                </w:p>
              </w:tc>
              <w:tc>
                <w:tcPr>
                  <w:tcW w:w="1315" w:type="dxa"/>
                </w:tcPr>
                <w:p w14:paraId="0DAB1C44" w14:textId="77777777" w:rsidR="00546CCE" w:rsidRPr="007A35F7" w:rsidRDefault="00546CCE">
                  <w:pPr>
                    <w:rPr>
                      <w:rFonts w:ascii="Arial" w:hAnsi="Arial" w:cs="Arial"/>
                    </w:rPr>
                  </w:pPr>
                  <w:r w:rsidRPr="007A35F7">
                    <w:rPr>
                      <w:rFonts w:ascii="Arial" w:hAnsi="Arial" w:cs="Arial"/>
                    </w:rPr>
                    <w:t>Updated By</w:t>
                  </w:r>
                </w:p>
              </w:tc>
              <w:tc>
                <w:tcPr>
                  <w:tcW w:w="3924" w:type="dxa"/>
                </w:tcPr>
                <w:p w14:paraId="786819D7" w14:textId="77777777" w:rsidR="00546CCE" w:rsidRPr="007A35F7" w:rsidRDefault="00546CCE">
                  <w:pPr>
                    <w:rPr>
                      <w:rFonts w:ascii="Arial" w:hAnsi="Arial" w:cs="Arial"/>
                    </w:rPr>
                  </w:pPr>
                  <w:r w:rsidRPr="007A35F7">
                    <w:rPr>
                      <w:rFonts w:ascii="Arial" w:hAnsi="Arial" w:cs="Arial"/>
                    </w:rPr>
                    <w:t>Description</w:t>
                  </w:r>
                </w:p>
              </w:tc>
            </w:tr>
            <w:tr w:rsidR="00546CCE" w14:paraId="171DA809" w14:textId="77777777" w:rsidTr="00A62052">
              <w:trPr>
                <w:jc w:val="center"/>
              </w:trPr>
              <w:tc>
                <w:tcPr>
                  <w:tcW w:w="1169" w:type="dxa"/>
                </w:tcPr>
                <w:p w14:paraId="3D4892F6" w14:textId="77777777" w:rsidR="00546CCE" w:rsidRPr="007A35F7" w:rsidRDefault="00546CCE">
                  <w:pPr>
                    <w:rPr>
                      <w:rFonts w:ascii="Arial" w:hAnsi="Arial" w:cs="Arial"/>
                    </w:rPr>
                  </w:pPr>
                  <w:r w:rsidRPr="007A35F7">
                    <w:rPr>
                      <w:rFonts w:ascii="Arial" w:hAnsi="Arial" w:cs="Arial"/>
                    </w:rPr>
                    <w:t>1.0</w:t>
                  </w:r>
                </w:p>
              </w:tc>
              <w:tc>
                <w:tcPr>
                  <w:tcW w:w="1357" w:type="dxa"/>
                </w:tcPr>
                <w:p w14:paraId="243AC687" w14:textId="77777777" w:rsidR="00546CCE" w:rsidRPr="007A35F7" w:rsidRDefault="00546CC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19</w:t>
                  </w:r>
                </w:p>
              </w:tc>
              <w:tc>
                <w:tcPr>
                  <w:tcW w:w="1315" w:type="dxa"/>
                </w:tcPr>
                <w:p w14:paraId="7DDEF6BD" w14:textId="77777777" w:rsidR="00546CCE" w:rsidRPr="007A35F7" w:rsidRDefault="00546CCE">
                  <w:pPr>
                    <w:rPr>
                      <w:rFonts w:ascii="Arial" w:hAnsi="Arial" w:cs="Arial"/>
                    </w:rPr>
                  </w:pPr>
                  <w:r w:rsidRPr="007A35F7">
                    <w:rPr>
                      <w:rFonts w:ascii="Arial" w:hAnsi="Arial" w:cs="Arial"/>
                    </w:rPr>
                    <w:t>Bonnie</w:t>
                  </w:r>
                </w:p>
              </w:tc>
              <w:tc>
                <w:tcPr>
                  <w:tcW w:w="3924" w:type="dxa"/>
                </w:tcPr>
                <w:p w14:paraId="6DACBEB9" w14:textId="4B59CD9B" w:rsidR="00546CCE" w:rsidRPr="007A35F7" w:rsidRDefault="00546CCE">
                  <w:pPr>
                    <w:rPr>
                      <w:rFonts w:ascii="Arial" w:hAnsi="Arial" w:cs="Arial"/>
                    </w:rPr>
                  </w:pPr>
                  <w:r w:rsidRPr="007A35F7">
                    <w:rPr>
                      <w:rFonts w:ascii="Arial" w:hAnsi="Arial" w:cs="Arial"/>
                    </w:rPr>
                    <w:t>First version, copy from</w:t>
                  </w:r>
                  <w:r>
                    <w:t xml:space="preserve"> </w:t>
                  </w:r>
                  <w:r w:rsidRPr="00546CCE">
                    <w:rPr>
                      <w:rFonts w:ascii="Arial" w:hAnsi="Arial" w:cs="Arial"/>
                    </w:rPr>
                    <w:t>RS05-08 Export Nutrition Data</w:t>
                  </w:r>
                </w:p>
              </w:tc>
            </w:tr>
            <w:tr w:rsidR="00546CCE" w14:paraId="28D491C6" w14:textId="77777777" w:rsidTr="00A62052">
              <w:trPr>
                <w:jc w:val="center"/>
              </w:trPr>
              <w:tc>
                <w:tcPr>
                  <w:tcW w:w="1169" w:type="dxa"/>
                </w:tcPr>
                <w:p w14:paraId="67C4193D" w14:textId="77777777" w:rsidR="00546CCE" w:rsidRDefault="00546CCE"/>
              </w:tc>
              <w:tc>
                <w:tcPr>
                  <w:tcW w:w="1357" w:type="dxa"/>
                </w:tcPr>
                <w:p w14:paraId="69092D4C" w14:textId="77777777" w:rsidR="00546CCE" w:rsidRDefault="00546CCE"/>
              </w:tc>
              <w:tc>
                <w:tcPr>
                  <w:tcW w:w="1315" w:type="dxa"/>
                </w:tcPr>
                <w:p w14:paraId="201BAB48" w14:textId="77777777" w:rsidR="00546CCE" w:rsidRDefault="00546CCE"/>
              </w:tc>
              <w:tc>
                <w:tcPr>
                  <w:tcW w:w="3924" w:type="dxa"/>
                </w:tcPr>
                <w:p w14:paraId="6086A77F" w14:textId="77777777" w:rsidR="00546CCE" w:rsidRDefault="00546CCE"/>
              </w:tc>
            </w:tr>
            <w:tr w:rsidR="00546CCE" w14:paraId="1570144D" w14:textId="77777777" w:rsidTr="00A62052">
              <w:trPr>
                <w:jc w:val="center"/>
              </w:trPr>
              <w:tc>
                <w:tcPr>
                  <w:tcW w:w="1169" w:type="dxa"/>
                </w:tcPr>
                <w:p w14:paraId="7DE91C36" w14:textId="77777777" w:rsidR="00546CCE" w:rsidRDefault="00546CCE"/>
              </w:tc>
              <w:tc>
                <w:tcPr>
                  <w:tcW w:w="1357" w:type="dxa"/>
                </w:tcPr>
                <w:p w14:paraId="72EC482A" w14:textId="77777777" w:rsidR="00546CCE" w:rsidRDefault="00546CCE"/>
              </w:tc>
              <w:tc>
                <w:tcPr>
                  <w:tcW w:w="1315" w:type="dxa"/>
                </w:tcPr>
                <w:p w14:paraId="6D995988" w14:textId="77777777" w:rsidR="00546CCE" w:rsidRDefault="00546CCE"/>
              </w:tc>
              <w:tc>
                <w:tcPr>
                  <w:tcW w:w="3924" w:type="dxa"/>
                </w:tcPr>
                <w:p w14:paraId="2F0CB45D" w14:textId="77777777" w:rsidR="00546CCE" w:rsidRDefault="00546CCE"/>
              </w:tc>
            </w:tr>
            <w:tr w:rsidR="00546CCE" w14:paraId="23735BC1" w14:textId="77777777" w:rsidTr="00A62052">
              <w:trPr>
                <w:jc w:val="center"/>
              </w:trPr>
              <w:tc>
                <w:tcPr>
                  <w:tcW w:w="1169" w:type="dxa"/>
                </w:tcPr>
                <w:p w14:paraId="07C79083" w14:textId="77777777" w:rsidR="00546CCE" w:rsidRDefault="00546CCE"/>
              </w:tc>
              <w:tc>
                <w:tcPr>
                  <w:tcW w:w="1357" w:type="dxa"/>
                </w:tcPr>
                <w:p w14:paraId="0DFFB075" w14:textId="77777777" w:rsidR="00546CCE" w:rsidRDefault="00546CCE"/>
              </w:tc>
              <w:tc>
                <w:tcPr>
                  <w:tcW w:w="1315" w:type="dxa"/>
                </w:tcPr>
                <w:p w14:paraId="25213B31" w14:textId="77777777" w:rsidR="00546CCE" w:rsidRDefault="00546CCE"/>
              </w:tc>
              <w:tc>
                <w:tcPr>
                  <w:tcW w:w="3924" w:type="dxa"/>
                </w:tcPr>
                <w:p w14:paraId="06E8939B" w14:textId="77777777" w:rsidR="00546CCE" w:rsidRPr="00B66734" w:rsidRDefault="00546CCE"/>
              </w:tc>
            </w:tr>
            <w:tr w:rsidR="00546CCE" w14:paraId="58295D62" w14:textId="77777777" w:rsidTr="00A62052">
              <w:trPr>
                <w:jc w:val="center"/>
              </w:trPr>
              <w:tc>
                <w:tcPr>
                  <w:tcW w:w="1169" w:type="dxa"/>
                </w:tcPr>
                <w:p w14:paraId="1B93C8AB" w14:textId="77777777" w:rsidR="00546CCE" w:rsidRDefault="00546CCE"/>
              </w:tc>
              <w:tc>
                <w:tcPr>
                  <w:tcW w:w="1357" w:type="dxa"/>
                </w:tcPr>
                <w:p w14:paraId="0F85FB86" w14:textId="77777777" w:rsidR="00546CCE" w:rsidRDefault="00546CCE"/>
              </w:tc>
              <w:tc>
                <w:tcPr>
                  <w:tcW w:w="1315" w:type="dxa"/>
                </w:tcPr>
                <w:p w14:paraId="220F0E63" w14:textId="77777777" w:rsidR="00546CCE" w:rsidRDefault="00546CCE"/>
              </w:tc>
              <w:tc>
                <w:tcPr>
                  <w:tcW w:w="3924" w:type="dxa"/>
                </w:tcPr>
                <w:p w14:paraId="36A7A31D" w14:textId="77777777" w:rsidR="00546CCE" w:rsidRDefault="00546CCE"/>
              </w:tc>
            </w:tr>
            <w:tr w:rsidR="00546CCE" w14:paraId="246B31DA" w14:textId="77777777" w:rsidTr="00A62052">
              <w:trPr>
                <w:jc w:val="center"/>
              </w:trPr>
              <w:tc>
                <w:tcPr>
                  <w:tcW w:w="1169" w:type="dxa"/>
                </w:tcPr>
                <w:p w14:paraId="45F06E3D" w14:textId="77777777" w:rsidR="00546CCE" w:rsidRDefault="00546CCE"/>
              </w:tc>
              <w:tc>
                <w:tcPr>
                  <w:tcW w:w="1357" w:type="dxa"/>
                </w:tcPr>
                <w:p w14:paraId="33C1FABE" w14:textId="77777777" w:rsidR="00546CCE" w:rsidRDefault="00546CCE"/>
              </w:tc>
              <w:tc>
                <w:tcPr>
                  <w:tcW w:w="1315" w:type="dxa"/>
                </w:tcPr>
                <w:p w14:paraId="33BD2A09" w14:textId="77777777" w:rsidR="00546CCE" w:rsidRDefault="00546CCE"/>
              </w:tc>
              <w:tc>
                <w:tcPr>
                  <w:tcW w:w="3924" w:type="dxa"/>
                </w:tcPr>
                <w:p w14:paraId="7B025B08" w14:textId="77777777" w:rsidR="00546CCE" w:rsidRPr="005C49CE" w:rsidRDefault="00546CCE"/>
              </w:tc>
            </w:tr>
          </w:tbl>
          <w:p w14:paraId="3F643A0F" w14:textId="77777777" w:rsidR="00546CCE" w:rsidRDefault="00546CCE"/>
        </w:tc>
      </w:tr>
      <w:tr w:rsidR="00546CCE" w:rsidRPr="00452515" w14:paraId="5D409CE4" w14:textId="77777777" w:rsidTr="00A62052">
        <w:tc>
          <w:tcPr>
            <w:tcW w:w="8008" w:type="dxa"/>
          </w:tcPr>
          <w:p w14:paraId="35DC3DEE" w14:textId="77777777" w:rsidR="00546CCE" w:rsidRPr="00452515" w:rsidRDefault="00546CCE">
            <w:r w:rsidRPr="00E97505">
              <w:rPr>
                <w:rStyle w:val="Strong"/>
              </w:rPr>
              <w:t>Stakeholder:</w:t>
            </w:r>
            <w:r w:rsidRPr="00452515">
              <w:t xml:space="preserve"> </w:t>
            </w:r>
            <w:r>
              <w:t>User with privilege</w:t>
            </w:r>
          </w:p>
        </w:tc>
      </w:tr>
      <w:tr w:rsidR="00546CCE" w:rsidRPr="00452515" w14:paraId="18E7B601" w14:textId="77777777" w:rsidTr="00A62052">
        <w:tc>
          <w:tcPr>
            <w:tcW w:w="8008" w:type="dxa"/>
          </w:tcPr>
          <w:p w14:paraId="12CFC7F9" w14:textId="77777777" w:rsidR="00546CCE" w:rsidRPr="00E97505" w:rsidRDefault="00546CCE">
            <w:pPr>
              <w:rPr>
                <w:rStyle w:val="Strong"/>
              </w:rPr>
            </w:pPr>
            <w:r w:rsidRPr="00E97505">
              <w:rPr>
                <w:rStyle w:val="Strong"/>
              </w:rPr>
              <w:t xml:space="preserve">Pre-Condition: </w:t>
            </w:r>
          </w:p>
          <w:p w14:paraId="48375993" w14:textId="77777777" w:rsidR="00546CCE" w:rsidRDefault="00546CCE">
            <w:pPr>
              <w:rPr>
                <w:rFonts w:ascii="Arial" w:hAnsi="Arial" w:cs="Arial"/>
                <w:sz w:val="20"/>
                <w:szCs w:val="20"/>
              </w:rPr>
            </w:pPr>
            <w:r>
              <w:t>The user goes to the page</w:t>
            </w:r>
            <w:r w:rsidRPr="00DD3CB0">
              <w:rPr>
                <w:rFonts w:ascii="Arial" w:hAnsi="Arial" w:cs="Arial"/>
                <w:sz w:val="20"/>
                <w:szCs w:val="20"/>
              </w:rPr>
              <w:t xml:space="preserve"> </w:t>
            </w:r>
          </w:p>
          <w:p w14:paraId="0E742623" w14:textId="77777777" w:rsidR="00546CCE" w:rsidRPr="00DD3CB0" w:rsidRDefault="00546CCE">
            <w:pPr>
              <w:rPr>
                <w:rFonts w:ascii="Arial" w:hAnsi="Arial" w:cs="Arial"/>
                <w:sz w:val="20"/>
                <w:szCs w:val="20"/>
              </w:rPr>
            </w:pPr>
          </w:p>
        </w:tc>
      </w:tr>
      <w:tr w:rsidR="00546CCE" w:rsidRPr="00452515" w14:paraId="584C00C8" w14:textId="77777777" w:rsidTr="00A62052">
        <w:tc>
          <w:tcPr>
            <w:tcW w:w="8008" w:type="dxa"/>
          </w:tcPr>
          <w:p w14:paraId="42CB07B9" w14:textId="77777777" w:rsidR="00546CCE" w:rsidRDefault="00546CCE" w:rsidP="00A62052">
            <w:pPr>
              <w:rPr>
                <w:rStyle w:val="Strong"/>
              </w:rPr>
            </w:pPr>
            <w:r w:rsidRPr="00E97505">
              <w:rPr>
                <w:rStyle w:val="Strong"/>
                <w:rFonts w:hint="eastAsia"/>
              </w:rPr>
              <w:t>Main Scenario:</w:t>
            </w:r>
          </w:p>
          <w:p w14:paraId="3120F461" w14:textId="5CE1B5C0" w:rsidR="00A62052" w:rsidRPr="00A62052" w:rsidRDefault="00A62052" w:rsidP="00A62052">
            <w:pPr>
              <w:rPr>
                <w:rFonts w:ascii="Arial" w:hAnsi="Arial" w:cs="Arial" w:hint="eastAsia"/>
                <w:sz w:val="22"/>
              </w:rPr>
            </w:pPr>
            <w:r w:rsidRPr="00A62052">
              <w:rPr>
                <w:rFonts w:ascii="Arial" w:hAnsi="Arial" w:cs="Arial"/>
                <w:sz w:val="22"/>
              </w:rPr>
              <w:t>https://wonder.atlassian.net/wiki/x/poGQ_w</w:t>
            </w:r>
          </w:p>
        </w:tc>
      </w:tr>
      <w:tr w:rsidR="00546CCE" w:rsidRPr="00452515" w14:paraId="25A2AE09" w14:textId="77777777" w:rsidTr="00A62052">
        <w:tc>
          <w:tcPr>
            <w:tcW w:w="8008" w:type="dxa"/>
          </w:tcPr>
          <w:p w14:paraId="76C6E6CC" w14:textId="77777777" w:rsidR="00546CCE" w:rsidRDefault="00546CCE">
            <w:r w:rsidRPr="00452515">
              <w:t>Extend Scenario:</w:t>
            </w:r>
          </w:p>
          <w:p w14:paraId="479120C3" w14:textId="77777777" w:rsidR="00546CCE" w:rsidRPr="00452515" w:rsidRDefault="00546CCE"/>
        </w:tc>
      </w:tr>
      <w:tr w:rsidR="00546CCE" w:rsidRPr="00452515" w14:paraId="4EE13C80" w14:textId="77777777" w:rsidTr="00A62052">
        <w:tc>
          <w:tcPr>
            <w:tcW w:w="8008" w:type="dxa"/>
          </w:tcPr>
          <w:p w14:paraId="6CFB56E6" w14:textId="77777777" w:rsidR="00546CCE" w:rsidRDefault="00546CCE">
            <w:r w:rsidRPr="00452515">
              <w:t>Exception Scenario:</w:t>
            </w:r>
          </w:p>
          <w:p w14:paraId="0141A846" w14:textId="77777777" w:rsidR="00546CCE" w:rsidRPr="00452515" w:rsidRDefault="00546CCE"/>
        </w:tc>
      </w:tr>
      <w:tr w:rsidR="00546CCE" w:rsidRPr="00452515" w14:paraId="35F9693F" w14:textId="77777777" w:rsidTr="00A62052">
        <w:tc>
          <w:tcPr>
            <w:tcW w:w="8008" w:type="dxa"/>
          </w:tcPr>
          <w:p w14:paraId="31DAE7BF" w14:textId="77777777" w:rsidR="00546CCE" w:rsidRPr="00452515" w:rsidRDefault="00546CCE">
            <w:r w:rsidRPr="00452515">
              <w:t>Notes:</w:t>
            </w:r>
          </w:p>
        </w:tc>
      </w:tr>
      <w:tr w:rsidR="00546CCE" w:rsidRPr="00452515" w14:paraId="1B56C717" w14:textId="77777777" w:rsidTr="00A62052">
        <w:tc>
          <w:tcPr>
            <w:tcW w:w="8008" w:type="dxa"/>
          </w:tcPr>
          <w:p w14:paraId="3C476E14" w14:textId="77777777" w:rsidR="00546CCE" w:rsidRPr="00452515" w:rsidRDefault="00546CCE">
            <w:r w:rsidRPr="00452515">
              <w:t>Q/A:</w:t>
            </w:r>
          </w:p>
        </w:tc>
      </w:tr>
    </w:tbl>
    <w:p w14:paraId="2F4389B4" w14:textId="35A837C5" w:rsidR="00546CCE" w:rsidRDefault="00546CCE" w:rsidP="00426DE3"/>
    <w:p w14:paraId="1B86094F" w14:textId="48CD6AB9" w:rsidR="00F563D8" w:rsidRPr="006762B2" w:rsidRDefault="007A1D5C" w:rsidP="00444983">
      <w:pPr>
        <w:pStyle w:val="Heading3"/>
        <w:numPr>
          <w:ilvl w:val="2"/>
          <w:numId w:val="611"/>
        </w:numPr>
      </w:pPr>
      <w:r>
        <w:rPr>
          <w:rStyle w:val="Strong"/>
          <w:rFonts w:hint="eastAsia"/>
        </w:rPr>
        <w:t>Tran-</w:t>
      </w:r>
      <w:r w:rsidR="00F563D8">
        <w:rPr>
          <w:rStyle w:val="Strong"/>
        </w:rPr>
        <w:t>MS</w:t>
      </w:r>
      <w:r w:rsidR="00F563D8" w:rsidRPr="00E97505">
        <w:rPr>
          <w:rStyle w:val="Strong"/>
        </w:rPr>
        <w:t>0</w:t>
      </w:r>
      <w:r w:rsidR="00F563D8">
        <w:rPr>
          <w:rStyle w:val="Strong"/>
        </w:rPr>
        <w:t>2</w:t>
      </w:r>
      <w:r w:rsidR="00F563D8" w:rsidRPr="00E97505">
        <w:rPr>
          <w:rStyle w:val="Strong"/>
        </w:rPr>
        <w:t>-</w:t>
      </w:r>
      <w:r w:rsidR="00444983">
        <w:rPr>
          <w:rStyle w:val="Strong"/>
        </w:rPr>
        <w:t>1</w:t>
      </w:r>
      <w:r w:rsidR="002073FB">
        <w:rPr>
          <w:rStyle w:val="Strong"/>
        </w:rPr>
        <w:t>4</w:t>
      </w:r>
      <w:r w:rsidR="00F563D8">
        <w:rPr>
          <w:rStyle w:val="Strong"/>
        </w:rPr>
        <w:t xml:space="preserve"> </w:t>
      </w:r>
      <w:r w:rsidR="00444983">
        <w:rPr>
          <w:rStyle w:val="Strong"/>
        </w:rPr>
        <w:t>Nutrition Recalculation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F563D8" w:rsidRPr="00452515" w14:paraId="6138ED8D" w14:textId="77777777" w:rsidTr="007A1D5C">
        <w:tc>
          <w:tcPr>
            <w:tcW w:w="8008" w:type="dxa"/>
          </w:tcPr>
          <w:p w14:paraId="001FDB9E" w14:textId="425C0E53" w:rsidR="00F563D8" w:rsidRPr="00E97505" w:rsidRDefault="00F563D8">
            <w:pPr>
              <w:rPr>
                <w:rStyle w:val="Strong"/>
              </w:rPr>
            </w:pPr>
            <w:r>
              <w:rPr>
                <w:rStyle w:val="Strong"/>
              </w:rPr>
              <w:t>MS</w:t>
            </w:r>
            <w:r w:rsidRPr="00E97505">
              <w:rPr>
                <w:rStyle w:val="Strong"/>
              </w:rPr>
              <w:t>0</w:t>
            </w:r>
            <w:r>
              <w:rPr>
                <w:rStyle w:val="Strong"/>
              </w:rPr>
              <w:t>2</w:t>
            </w:r>
            <w:r w:rsidRPr="00E97505">
              <w:rPr>
                <w:rStyle w:val="Strong"/>
              </w:rPr>
              <w:t>-</w:t>
            </w:r>
            <w:r w:rsidR="00444983">
              <w:rPr>
                <w:rStyle w:val="Strong"/>
              </w:rPr>
              <w:t>1</w:t>
            </w:r>
            <w:r w:rsidR="002073FB">
              <w:rPr>
                <w:rStyle w:val="Strong"/>
              </w:rPr>
              <w:t>4</w:t>
            </w:r>
            <w:r w:rsidR="00444983">
              <w:rPr>
                <w:rStyle w:val="Strong"/>
              </w:rPr>
              <w:t xml:space="preserve"> Nutrition Recalculation</w:t>
            </w:r>
          </w:p>
        </w:tc>
      </w:tr>
      <w:tr w:rsidR="00F563D8" w:rsidRPr="00452515" w14:paraId="1482058A" w14:textId="77777777" w:rsidTr="007A1D5C">
        <w:tc>
          <w:tcPr>
            <w:tcW w:w="8008" w:type="dxa"/>
          </w:tcPr>
          <w:p w14:paraId="5FFE1A0E" w14:textId="77777777" w:rsidR="00F563D8" w:rsidRPr="00E97505" w:rsidRDefault="00F563D8">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563D8" w14:paraId="1DC6B72F" w14:textId="77777777">
              <w:trPr>
                <w:jc w:val="center"/>
              </w:trPr>
              <w:tc>
                <w:tcPr>
                  <w:tcW w:w="1169" w:type="dxa"/>
                </w:tcPr>
                <w:p w14:paraId="323A7F87" w14:textId="77777777" w:rsidR="00F563D8" w:rsidRPr="007A35F7" w:rsidRDefault="00F563D8">
                  <w:pPr>
                    <w:rPr>
                      <w:rFonts w:ascii="Arial" w:hAnsi="Arial" w:cs="Arial"/>
                    </w:rPr>
                  </w:pPr>
                  <w:r w:rsidRPr="007A35F7">
                    <w:rPr>
                      <w:rFonts w:ascii="Arial" w:hAnsi="Arial" w:cs="Arial"/>
                    </w:rPr>
                    <w:t>Version</w:t>
                  </w:r>
                </w:p>
              </w:tc>
              <w:tc>
                <w:tcPr>
                  <w:tcW w:w="1357" w:type="dxa"/>
                </w:tcPr>
                <w:p w14:paraId="093B1BDD" w14:textId="77777777" w:rsidR="00F563D8" w:rsidRPr="007A35F7" w:rsidRDefault="00F563D8">
                  <w:pPr>
                    <w:rPr>
                      <w:rFonts w:ascii="Arial" w:hAnsi="Arial" w:cs="Arial"/>
                    </w:rPr>
                  </w:pPr>
                  <w:r w:rsidRPr="007A35F7">
                    <w:rPr>
                      <w:rFonts w:ascii="Arial" w:hAnsi="Arial" w:cs="Arial"/>
                    </w:rPr>
                    <w:t>Date</w:t>
                  </w:r>
                </w:p>
              </w:tc>
              <w:tc>
                <w:tcPr>
                  <w:tcW w:w="1315" w:type="dxa"/>
                </w:tcPr>
                <w:p w14:paraId="3BA89B24" w14:textId="77777777" w:rsidR="00F563D8" w:rsidRPr="007A35F7" w:rsidRDefault="00F563D8">
                  <w:pPr>
                    <w:rPr>
                      <w:rFonts w:ascii="Arial" w:hAnsi="Arial" w:cs="Arial"/>
                    </w:rPr>
                  </w:pPr>
                  <w:r w:rsidRPr="007A35F7">
                    <w:rPr>
                      <w:rFonts w:ascii="Arial" w:hAnsi="Arial" w:cs="Arial"/>
                    </w:rPr>
                    <w:t>Updated By</w:t>
                  </w:r>
                </w:p>
              </w:tc>
              <w:tc>
                <w:tcPr>
                  <w:tcW w:w="3924" w:type="dxa"/>
                </w:tcPr>
                <w:p w14:paraId="4E549436" w14:textId="77777777" w:rsidR="00F563D8" w:rsidRPr="007A35F7" w:rsidRDefault="00F563D8">
                  <w:pPr>
                    <w:rPr>
                      <w:rFonts w:ascii="Arial" w:hAnsi="Arial" w:cs="Arial"/>
                    </w:rPr>
                  </w:pPr>
                  <w:r w:rsidRPr="007A35F7">
                    <w:rPr>
                      <w:rFonts w:ascii="Arial" w:hAnsi="Arial" w:cs="Arial"/>
                    </w:rPr>
                    <w:t>Description</w:t>
                  </w:r>
                </w:p>
              </w:tc>
            </w:tr>
            <w:tr w:rsidR="00F563D8" w14:paraId="674CC10A" w14:textId="77777777">
              <w:trPr>
                <w:jc w:val="center"/>
              </w:trPr>
              <w:tc>
                <w:tcPr>
                  <w:tcW w:w="1169" w:type="dxa"/>
                </w:tcPr>
                <w:p w14:paraId="6B6E3833" w14:textId="77777777" w:rsidR="00F563D8" w:rsidRPr="007A35F7" w:rsidRDefault="00F563D8">
                  <w:pPr>
                    <w:rPr>
                      <w:rFonts w:ascii="Arial" w:hAnsi="Arial" w:cs="Arial"/>
                    </w:rPr>
                  </w:pPr>
                  <w:r w:rsidRPr="007A35F7">
                    <w:rPr>
                      <w:rFonts w:ascii="Arial" w:hAnsi="Arial" w:cs="Arial"/>
                    </w:rPr>
                    <w:t>1.0</w:t>
                  </w:r>
                </w:p>
              </w:tc>
              <w:tc>
                <w:tcPr>
                  <w:tcW w:w="1357" w:type="dxa"/>
                </w:tcPr>
                <w:p w14:paraId="7E6EEA38" w14:textId="0CA6063B" w:rsidR="00F563D8" w:rsidRPr="007A35F7" w:rsidRDefault="00F563D8">
                  <w:pPr>
                    <w:rPr>
                      <w:rFonts w:ascii="Arial" w:hAnsi="Arial" w:cs="Arial"/>
                    </w:rPr>
                  </w:pPr>
                  <w:r w:rsidRPr="007A35F7">
                    <w:rPr>
                      <w:rFonts w:ascii="Arial" w:hAnsi="Arial" w:cs="Arial"/>
                    </w:rPr>
                    <w:t>2022.</w:t>
                  </w:r>
                  <w:r w:rsidR="00444983">
                    <w:rPr>
                      <w:rFonts w:ascii="Arial" w:hAnsi="Arial" w:cs="Arial"/>
                    </w:rPr>
                    <w:t>11</w:t>
                  </w:r>
                  <w:r w:rsidRPr="007A35F7">
                    <w:rPr>
                      <w:rFonts w:ascii="Arial" w:hAnsi="Arial" w:cs="Arial"/>
                    </w:rPr>
                    <w:t>.</w:t>
                  </w:r>
                  <w:r>
                    <w:rPr>
                      <w:rFonts w:ascii="Arial" w:hAnsi="Arial" w:cs="Arial"/>
                    </w:rPr>
                    <w:t>1</w:t>
                  </w:r>
                  <w:r w:rsidR="00444983">
                    <w:rPr>
                      <w:rFonts w:ascii="Arial" w:hAnsi="Arial" w:cs="Arial"/>
                    </w:rPr>
                    <w:t>4</w:t>
                  </w:r>
                </w:p>
              </w:tc>
              <w:tc>
                <w:tcPr>
                  <w:tcW w:w="1315" w:type="dxa"/>
                </w:tcPr>
                <w:p w14:paraId="001C638E" w14:textId="77777777" w:rsidR="00F563D8" w:rsidRPr="007A35F7" w:rsidRDefault="00F563D8">
                  <w:pPr>
                    <w:rPr>
                      <w:rFonts w:ascii="Arial" w:hAnsi="Arial" w:cs="Arial"/>
                    </w:rPr>
                  </w:pPr>
                  <w:r w:rsidRPr="007A35F7">
                    <w:rPr>
                      <w:rFonts w:ascii="Arial" w:hAnsi="Arial" w:cs="Arial"/>
                    </w:rPr>
                    <w:t>Bonnie</w:t>
                  </w:r>
                </w:p>
              </w:tc>
              <w:tc>
                <w:tcPr>
                  <w:tcW w:w="3924" w:type="dxa"/>
                </w:tcPr>
                <w:p w14:paraId="5C23DFC7" w14:textId="0F168C2E" w:rsidR="00F563D8" w:rsidRPr="007A35F7" w:rsidRDefault="00F563D8">
                  <w:pPr>
                    <w:rPr>
                      <w:rFonts w:ascii="Arial" w:hAnsi="Arial" w:cs="Arial"/>
                    </w:rPr>
                  </w:pPr>
                  <w:r w:rsidRPr="007A35F7">
                    <w:rPr>
                      <w:rFonts w:ascii="Arial" w:hAnsi="Arial" w:cs="Arial"/>
                    </w:rPr>
                    <w:t>First version</w:t>
                  </w:r>
                </w:p>
              </w:tc>
            </w:tr>
            <w:tr w:rsidR="00F563D8" w14:paraId="0B2D0D1F" w14:textId="77777777">
              <w:trPr>
                <w:jc w:val="center"/>
              </w:trPr>
              <w:tc>
                <w:tcPr>
                  <w:tcW w:w="1169" w:type="dxa"/>
                </w:tcPr>
                <w:p w14:paraId="06968C81" w14:textId="77777777" w:rsidR="00F563D8" w:rsidRDefault="00F563D8"/>
              </w:tc>
              <w:tc>
                <w:tcPr>
                  <w:tcW w:w="1357" w:type="dxa"/>
                </w:tcPr>
                <w:p w14:paraId="5898EB9B" w14:textId="77777777" w:rsidR="00F563D8" w:rsidRDefault="00F563D8"/>
              </w:tc>
              <w:tc>
                <w:tcPr>
                  <w:tcW w:w="1315" w:type="dxa"/>
                </w:tcPr>
                <w:p w14:paraId="7D9382BB" w14:textId="77777777" w:rsidR="00F563D8" w:rsidRDefault="00F563D8"/>
              </w:tc>
              <w:tc>
                <w:tcPr>
                  <w:tcW w:w="3924" w:type="dxa"/>
                </w:tcPr>
                <w:p w14:paraId="1F0B2F94" w14:textId="77777777" w:rsidR="00F563D8" w:rsidRDefault="00F563D8"/>
              </w:tc>
            </w:tr>
            <w:tr w:rsidR="00F563D8" w14:paraId="5E1A5F57" w14:textId="77777777">
              <w:trPr>
                <w:jc w:val="center"/>
              </w:trPr>
              <w:tc>
                <w:tcPr>
                  <w:tcW w:w="1169" w:type="dxa"/>
                </w:tcPr>
                <w:p w14:paraId="5A5D1542" w14:textId="77777777" w:rsidR="00F563D8" w:rsidRDefault="00F563D8"/>
              </w:tc>
              <w:tc>
                <w:tcPr>
                  <w:tcW w:w="1357" w:type="dxa"/>
                </w:tcPr>
                <w:p w14:paraId="40056B41" w14:textId="77777777" w:rsidR="00F563D8" w:rsidRDefault="00F563D8"/>
              </w:tc>
              <w:tc>
                <w:tcPr>
                  <w:tcW w:w="1315" w:type="dxa"/>
                </w:tcPr>
                <w:p w14:paraId="2AF07422" w14:textId="77777777" w:rsidR="00F563D8" w:rsidRDefault="00F563D8"/>
              </w:tc>
              <w:tc>
                <w:tcPr>
                  <w:tcW w:w="3924" w:type="dxa"/>
                </w:tcPr>
                <w:p w14:paraId="65A3F5D2" w14:textId="77777777" w:rsidR="00F563D8" w:rsidRDefault="00F563D8"/>
              </w:tc>
            </w:tr>
            <w:tr w:rsidR="00F563D8" w14:paraId="4B51C04E" w14:textId="77777777">
              <w:trPr>
                <w:jc w:val="center"/>
              </w:trPr>
              <w:tc>
                <w:tcPr>
                  <w:tcW w:w="1169" w:type="dxa"/>
                </w:tcPr>
                <w:p w14:paraId="34C87595" w14:textId="77777777" w:rsidR="00F563D8" w:rsidRDefault="00F563D8"/>
              </w:tc>
              <w:tc>
                <w:tcPr>
                  <w:tcW w:w="1357" w:type="dxa"/>
                </w:tcPr>
                <w:p w14:paraId="09539AF7" w14:textId="77777777" w:rsidR="00F563D8" w:rsidRDefault="00F563D8"/>
              </w:tc>
              <w:tc>
                <w:tcPr>
                  <w:tcW w:w="1315" w:type="dxa"/>
                </w:tcPr>
                <w:p w14:paraId="676CB44B" w14:textId="77777777" w:rsidR="00F563D8" w:rsidRDefault="00F563D8"/>
              </w:tc>
              <w:tc>
                <w:tcPr>
                  <w:tcW w:w="3924" w:type="dxa"/>
                </w:tcPr>
                <w:p w14:paraId="504D94C9" w14:textId="77777777" w:rsidR="00F563D8" w:rsidRPr="00B66734" w:rsidRDefault="00F563D8"/>
              </w:tc>
            </w:tr>
            <w:tr w:rsidR="00F563D8" w14:paraId="5AA1625F" w14:textId="77777777">
              <w:trPr>
                <w:jc w:val="center"/>
              </w:trPr>
              <w:tc>
                <w:tcPr>
                  <w:tcW w:w="1169" w:type="dxa"/>
                </w:tcPr>
                <w:p w14:paraId="1A4B4FA6" w14:textId="77777777" w:rsidR="00F563D8" w:rsidRDefault="00F563D8"/>
              </w:tc>
              <w:tc>
                <w:tcPr>
                  <w:tcW w:w="1357" w:type="dxa"/>
                </w:tcPr>
                <w:p w14:paraId="563B4894" w14:textId="77777777" w:rsidR="00F563D8" w:rsidRDefault="00F563D8"/>
              </w:tc>
              <w:tc>
                <w:tcPr>
                  <w:tcW w:w="1315" w:type="dxa"/>
                </w:tcPr>
                <w:p w14:paraId="3B5C353A" w14:textId="77777777" w:rsidR="00F563D8" w:rsidRDefault="00F563D8"/>
              </w:tc>
              <w:tc>
                <w:tcPr>
                  <w:tcW w:w="3924" w:type="dxa"/>
                </w:tcPr>
                <w:p w14:paraId="5B72B548" w14:textId="77777777" w:rsidR="00F563D8" w:rsidRDefault="00F563D8"/>
              </w:tc>
            </w:tr>
            <w:tr w:rsidR="00F563D8" w14:paraId="25D56749" w14:textId="77777777">
              <w:trPr>
                <w:jc w:val="center"/>
              </w:trPr>
              <w:tc>
                <w:tcPr>
                  <w:tcW w:w="1169" w:type="dxa"/>
                </w:tcPr>
                <w:p w14:paraId="7C47C0D5" w14:textId="77777777" w:rsidR="00F563D8" w:rsidRDefault="00F563D8"/>
              </w:tc>
              <w:tc>
                <w:tcPr>
                  <w:tcW w:w="1357" w:type="dxa"/>
                </w:tcPr>
                <w:p w14:paraId="67BDA1EA" w14:textId="77777777" w:rsidR="00F563D8" w:rsidRDefault="00F563D8"/>
              </w:tc>
              <w:tc>
                <w:tcPr>
                  <w:tcW w:w="1315" w:type="dxa"/>
                </w:tcPr>
                <w:p w14:paraId="70F975A2" w14:textId="77777777" w:rsidR="00F563D8" w:rsidRDefault="00F563D8"/>
              </w:tc>
              <w:tc>
                <w:tcPr>
                  <w:tcW w:w="3924" w:type="dxa"/>
                </w:tcPr>
                <w:p w14:paraId="2D22A9B6" w14:textId="77777777" w:rsidR="00F563D8" w:rsidRPr="005C49CE" w:rsidRDefault="00F563D8"/>
              </w:tc>
            </w:tr>
          </w:tbl>
          <w:p w14:paraId="06E82FE5" w14:textId="77777777" w:rsidR="00F563D8" w:rsidRDefault="00F563D8"/>
        </w:tc>
      </w:tr>
      <w:tr w:rsidR="00F563D8" w:rsidRPr="00452515" w14:paraId="3C774798" w14:textId="77777777" w:rsidTr="007A1D5C">
        <w:tc>
          <w:tcPr>
            <w:tcW w:w="8008" w:type="dxa"/>
          </w:tcPr>
          <w:p w14:paraId="5B1B2C17" w14:textId="77777777" w:rsidR="00F563D8" w:rsidRPr="00452515" w:rsidRDefault="00F563D8">
            <w:r w:rsidRPr="00E97505">
              <w:rPr>
                <w:rStyle w:val="Strong"/>
              </w:rPr>
              <w:t>Stakeholder:</w:t>
            </w:r>
            <w:r w:rsidRPr="00452515">
              <w:t xml:space="preserve"> </w:t>
            </w:r>
            <w:r>
              <w:t>User with privilege</w:t>
            </w:r>
          </w:p>
        </w:tc>
      </w:tr>
      <w:tr w:rsidR="00F563D8" w:rsidRPr="00452515" w14:paraId="15FBA292" w14:textId="77777777" w:rsidTr="007A1D5C">
        <w:tc>
          <w:tcPr>
            <w:tcW w:w="8008" w:type="dxa"/>
          </w:tcPr>
          <w:p w14:paraId="470278DF" w14:textId="77777777" w:rsidR="00F563D8" w:rsidRPr="00E97505" w:rsidRDefault="00F563D8">
            <w:pPr>
              <w:rPr>
                <w:rStyle w:val="Strong"/>
              </w:rPr>
            </w:pPr>
            <w:r w:rsidRPr="00E97505">
              <w:rPr>
                <w:rStyle w:val="Strong"/>
              </w:rPr>
              <w:t xml:space="preserve">Pre-Condition: </w:t>
            </w:r>
          </w:p>
          <w:p w14:paraId="44E3D702" w14:textId="5B9CF8C3" w:rsidR="00F563D8" w:rsidRDefault="00F563D8">
            <w:pPr>
              <w:rPr>
                <w:rFonts w:ascii="Arial" w:hAnsi="Arial" w:cs="Arial"/>
                <w:sz w:val="20"/>
                <w:szCs w:val="20"/>
              </w:rPr>
            </w:pPr>
            <w:r>
              <w:t>The user goes to the page</w:t>
            </w:r>
            <w:r w:rsidRPr="00DD3CB0">
              <w:rPr>
                <w:rFonts w:ascii="Arial" w:hAnsi="Arial" w:cs="Arial"/>
                <w:sz w:val="20"/>
                <w:szCs w:val="20"/>
              </w:rPr>
              <w:t xml:space="preserve"> </w:t>
            </w:r>
          </w:p>
          <w:p w14:paraId="73BC32F4" w14:textId="080B7BD1" w:rsidR="00E40104" w:rsidRPr="00E40104" w:rsidRDefault="007A1D5C" w:rsidP="007A1D5C">
            <w:pPr>
              <w:pStyle w:val="ListParagraph"/>
              <w:ind w:left="420"/>
              <w:rPr>
                <w:rFonts w:ascii="Arial" w:hAnsi="Arial" w:cs="Arial" w:hint="eastAsia"/>
                <w:sz w:val="20"/>
                <w:szCs w:val="20"/>
                <w:rPrChange w:id="444" w:author="Bonnie Yang" w:date="2022-11-16T16:17:00Z">
                  <w:rPr/>
                </w:rPrChange>
              </w:rPr>
            </w:pPr>
            <w:r w:rsidRPr="007A1D5C">
              <w:rPr>
                <w:rFonts w:ascii="Arial" w:hAnsi="Arial" w:cs="Arial"/>
                <w:sz w:val="20"/>
                <w:szCs w:val="20"/>
              </w:rPr>
              <w:t>https://wonder.atlassian.net/wiki/x/ZAKP_w</w:t>
            </w:r>
          </w:p>
        </w:tc>
      </w:tr>
      <w:tr w:rsidR="00F563D8" w:rsidRPr="00452515" w14:paraId="4FC98A2A" w14:textId="77777777" w:rsidTr="007A1D5C">
        <w:tc>
          <w:tcPr>
            <w:tcW w:w="8008" w:type="dxa"/>
          </w:tcPr>
          <w:p w14:paraId="71986C1D" w14:textId="1F4FAD67" w:rsidR="00F563D8" w:rsidRPr="00E97505" w:rsidRDefault="00F563D8">
            <w:pPr>
              <w:rPr>
                <w:rStyle w:val="Strong"/>
              </w:rPr>
            </w:pPr>
            <w:r w:rsidRPr="00E97505">
              <w:rPr>
                <w:rStyle w:val="Strong"/>
                <w:rFonts w:hint="eastAsia"/>
              </w:rPr>
              <w:t>Main Scenario</w:t>
            </w:r>
            <w:r w:rsidR="008978F5">
              <w:rPr>
                <w:rStyle w:val="Strong"/>
              </w:rPr>
              <w:t xml:space="preserve"> 1</w:t>
            </w:r>
            <w:r w:rsidRPr="00E97505">
              <w:rPr>
                <w:rStyle w:val="Strong"/>
                <w:rFonts w:hint="eastAsia"/>
              </w:rPr>
              <w:t>:</w:t>
            </w:r>
            <w:r w:rsidR="008978F5">
              <w:rPr>
                <w:rStyle w:val="Strong"/>
              </w:rPr>
              <w:t xml:space="preserve"> S</w:t>
            </w:r>
            <w:r w:rsidR="008978F5">
              <w:rPr>
                <w:rStyle w:val="Strong"/>
                <w:rFonts w:hint="eastAsia"/>
              </w:rPr>
              <w:t>ync</w:t>
            </w:r>
            <w:r w:rsidR="008978F5">
              <w:rPr>
                <w:rStyle w:val="Strong"/>
              </w:rPr>
              <w:t xml:space="preserve"> from PROD to UAT</w:t>
            </w:r>
            <w:ins w:id="445" w:author="Bonnie Yang" w:date="2022-11-07T16:03:00Z">
              <w:r w:rsidR="00BB2297">
                <w:rPr>
                  <w:rStyle w:val="Strong"/>
                </w:rPr>
                <w:t xml:space="preserve"> or from UAT to PROD</w:t>
              </w:r>
            </w:ins>
          </w:p>
          <w:p w14:paraId="3A9D8E1A" w14:textId="77777777" w:rsidR="008978F5" w:rsidRDefault="008978F5" w:rsidP="008978F5">
            <w:pPr>
              <w:pStyle w:val="ListParagraph"/>
              <w:numPr>
                <w:ilvl w:val="0"/>
                <w:numId w:val="1579"/>
              </w:numPr>
              <w:tabs>
                <w:tab w:val="left" w:pos="857"/>
              </w:tabs>
              <w:ind w:left="453" w:right="210" w:hanging="425"/>
            </w:pPr>
            <w:r w:rsidRPr="008978F5">
              <w:t>T</w:t>
            </w:r>
            <w:r w:rsidRPr="008978F5">
              <w:rPr>
                <w:rFonts w:hint="eastAsia"/>
              </w:rPr>
              <w:t>h</w:t>
            </w:r>
            <w:r w:rsidRPr="008978F5">
              <w:t xml:space="preserve">e nutrition/allergens/review status of the imported recipe/its </w:t>
            </w:r>
            <w:proofErr w:type="spellStart"/>
            <w:r w:rsidRPr="008978F5">
              <w:t>subrecipes</w:t>
            </w:r>
            <w:proofErr w:type="spellEnd"/>
            <w:r w:rsidRPr="008978F5">
              <w:t xml:space="preserve"> and ingredients should be the default values in imported JSON. (Means we should skip them when auto recalculate nutrition/allergens.)</w:t>
            </w:r>
          </w:p>
          <w:p w14:paraId="06356D18" w14:textId="77777777" w:rsidR="008978F5" w:rsidRDefault="008978F5" w:rsidP="008978F5">
            <w:pPr>
              <w:pStyle w:val="ListParagraph"/>
              <w:numPr>
                <w:ilvl w:val="0"/>
                <w:numId w:val="1579"/>
              </w:numPr>
              <w:tabs>
                <w:tab w:val="left" w:pos="857"/>
              </w:tabs>
              <w:ind w:left="453" w:right="210" w:hanging="425"/>
            </w:pPr>
            <w:r w:rsidRPr="008978F5">
              <w:rPr>
                <w:rFonts w:hint="eastAsia"/>
              </w:rPr>
              <w:t>A</w:t>
            </w:r>
            <w:r w:rsidRPr="008978F5">
              <w:t>fter successfully recalculate, their parent recipes’ nutrition reviewed status will be turned into ‘Need Review’ whatever their original review status is. The auto recalculation job won’t update the ‘</w:t>
            </w:r>
            <w:r w:rsidRPr="009E7E5B">
              <w:t>Last updated time by user</w:t>
            </w:r>
            <w:r>
              <w:t>’ field</w:t>
            </w:r>
            <w:r w:rsidRPr="008978F5">
              <w:t>. (</w:t>
            </w:r>
            <w:r>
              <w:t>However, w</w:t>
            </w:r>
            <w:r w:rsidRPr="004F545F">
              <w:t>e should</w:t>
            </w:r>
            <w:r>
              <w:t>n’t overwrite the nutrition of</w:t>
            </w:r>
            <w:r w:rsidRPr="004F545F">
              <w:t xml:space="preserve"> the main recipe and its sub recipes </w:t>
            </w:r>
            <w:r>
              <w:t xml:space="preserve">again </w:t>
            </w:r>
            <w:r w:rsidRPr="004F545F">
              <w:t>when auto recalculate nutrition/allergens.</w:t>
            </w:r>
            <w:r w:rsidRPr="008978F5">
              <w:t>)</w:t>
            </w:r>
          </w:p>
          <w:p w14:paraId="6D0ECD09" w14:textId="26E3A4C9" w:rsidR="008978F5" w:rsidRPr="008978F5" w:rsidRDefault="008978F5" w:rsidP="008978F5">
            <w:pPr>
              <w:pStyle w:val="ListParagraph"/>
              <w:numPr>
                <w:ilvl w:val="0"/>
                <w:numId w:val="1579"/>
              </w:numPr>
              <w:tabs>
                <w:tab w:val="left" w:pos="857"/>
              </w:tabs>
              <w:ind w:left="453" w:right="210" w:hanging="425"/>
              <w:rPr>
                <w:ins w:id="446" w:author="Bonnie Yang" w:date="2022-10-11T10:43:00Z"/>
              </w:rPr>
            </w:pPr>
            <w:r w:rsidRPr="008978F5">
              <w:rPr>
                <w:rFonts w:hint="eastAsia"/>
              </w:rPr>
              <w:t>T</w:t>
            </w:r>
            <w:r w:rsidRPr="008978F5">
              <w:t>he logic of changing nutrition:</w:t>
            </w:r>
          </w:p>
          <w:tbl>
            <w:tblPr>
              <w:tblStyle w:val="TableGrid"/>
              <w:tblW w:w="8505" w:type="dxa"/>
              <w:tblInd w:w="19" w:type="dxa"/>
              <w:tblLook w:val="04A0" w:firstRow="1" w:lastRow="0" w:firstColumn="1" w:lastColumn="0" w:noHBand="0" w:noVBand="1"/>
            </w:tblPr>
            <w:tblGrid>
              <w:gridCol w:w="1660"/>
              <w:gridCol w:w="2309"/>
              <w:gridCol w:w="4536"/>
            </w:tblGrid>
            <w:tr w:rsidR="008978F5" w:rsidRPr="005605CC" w14:paraId="5942E741" w14:textId="77777777">
              <w:tc>
                <w:tcPr>
                  <w:tcW w:w="1660" w:type="dxa"/>
                  <w:vAlign w:val="center"/>
                </w:tcPr>
                <w:p w14:paraId="6BDCC5BB" w14:textId="77777777" w:rsidR="008978F5" w:rsidRPr="005605CC" w:rsidRDefault="008978F5" w:rsidP="008978F5">
                  <w:pPr>
                    <w:rPr>
                      <w:rFonts w:eastAsiaTheme="minorHAnsi"/>
                      <w:b/>
                      <w:bCs/>
                      <w:sz w:val="18"/>
                      <w:szCs w:val="18"/>
                    </w:rPr>
                  </w:pPr>
                  <w:r w:rsidRPr="005605CC">
                    <w:rPr>
                      <w:rStyle w:val="Strong"/>
                      <w:rFonts w:asciiTheme="minorHAnsi" w:eastAsiaTheme="minorHAnsi" w:hAnsiTheme="minorHAnsi"/>
                      <w:b/>
                      <w:bCs/>
                      <w:sz w:val="18"/>
                      <w:szCs w:val="18"/>
                    </w:rPr>
                    <w:t>Actions</w:t>
                  </w:r>
                </w:p>
              </w:tc>
              <w:tc>
                <w:tcPr>
                  <w:tcW w:w="2309" w:type="dxa"/>
                  <w:vAlign w:val="center"/>
                </w:tcPr>
                <w:p w14:paraId="0F9A93B1" w14:textId="77777777" w:rsidR="008978F5" w:rsidRPr="005605CC" w:rsidRDefault="008978F5" w:rsidP="008978F5">
                  <w:pPr>
                    <w:rPr>
                      <w:rFonts w:eastAsiaTheme="minorHAnsi"/>
                      <w:b/>
                      <w:bCs/>
                      <w:sz w:val="18"/>
                      <w:szCs w:val="18"/>
                    </w:rPr>
                  </w:pPr>
                  <w:r w:rsidRPr="005605CC">
                    <w:rPr>
                      <w:rStyle w:val="Strong"/>
                      <w:rFonts w:asciiTheme="minorHAnsi" w:eastAsiaTheme="minorHAnsi" w:hAnsiTheme="minorHAnsi"/>
                      <w:b/>
                      <w:bCs/>
                      <w:sz w:val="18"/>
                      <w:szCs w:val="18"/>
                    </w:rPr>
                    <w:t xml:space="preserve">The </w:t>
                  </w:r>
                  <w:r>
                    <w:rPr>
                      <w:rStyle w:val="Strong"/>
                      <w:rFonts w:asciiTheme="minorHAnsi" w:eastAsiaTheme="minorHAnsi" w:hAnsiTheme="minorHAnsi" w:hint="eastAsia"/>
                      <w:b/>
                      <w:bCs/>
                      <w:sz w:val="18"/>
                      <w:szCs w:val="18"/>
                    </w:rPr>
                    <w:t>synced</w:t>
                  </w:r>
                  <w:r w:rsidRPr="005605CC">
                    <w:rPr>
                      <w:rStyle w:val="Strong"/>
                      <w:rFonts w:asciiTheme="minorHAnsi" w:eastAsiaTheme="minorHAnsi" w:hAnsiTheme="minorHAnsi"/>
                      <w:b/>
                      <w:bCs/>
                      <w:sz w:val="18"/>
                      <w:szCs w:val="18"/>
                    </w:rPr>
                    <w:t xml:space="preserve"> truck recipe and its </w:t>
                  </w:r>
                  <w:proofErr w:type="spellStart"/>
                  <w:r w:rsidRPr="005605CC">
                    <w:rPr>
                      <w:rStyle w:val="Strong"/>
                      <w:rFonts w:asciiTheme="minorHAnsi" w:eastAsiaTheme="minorHAnsi" w:hAnsiTheme="minorHAnsi"/>
                      <w:b/>
                      <w:bCs/>
                      <w:sz w:val="18"/>
                      <w:szCs w:val="18"/>
                    </w:rPr>
                    <w:t>subrecipe</w:t>
                  </w:r>
                  <w:proofErr w:type="spellEnd"/>
                </w:p>
              </w:tc>
              <w:tc>
                <w:tcPr>
                  <w:tcW w:w="4536" w:type="dxa"/>
                  <w:vAlign w:val="center"/>
                </w:tcPr>
                <w:p w14:paraId="3820B169" w14:textId="77777777" w:rsidR="008978F5" w:rsidRPr="005605CC" w:rsidRDefault="008978F5" w:rsidP="008978F5">
                  <w:pPr>
                    <w:rPr>
                      <w:rFonts w:eastAsiaTheme="minorHAnsi"/>
                      <w:b/>
                      <w:bCs/>
                      <w:sz w:val="18"/>
                      <w:szCs w:val="18"/>
                    </w:rPr>
                  </w:pPr>
                  <w:r w:rsidRPr="005605CC">
                    <w:rPr>
                      <w:rStyle w:val="Strong"/>
                      <w:rFonts w:asciiTheme="minorHAnsi" w:eastAsiaTheme="minorHAnsi" w:hAnsiTheme="minorHAnsi"/>
                      <w:b/>
                      <w:bCs/>
                      <w:sz w:val="18"/>
                      <w:szCs w:val="18"/>
                    </w:rPr>
                    <w:t>Parent Recipes of the main truck recipe/</w:t>
                  </w:r>
                  <w:proofErr w:type="spellStart"/>
                  <w:r w:rsidRPr="005605CC">
                    <w:rPr>
                      <w:rStyle w:val="Strong"/>
                      <w:rFonts w:asciiTheme="minorHAnsi" w:eastAsiaTheme="minorHAnsi" w:hAnsiTheme="minorHAnsi"/>
                      <w:b/>
                      <w:bCs/>
                      <w:sz w:val="18"/>
                      <w:szCs w:val="18"/>
                    </w:rPr>
                    <w:t>its</w:t>
                  </w:r>
                  <w:proofErr w:type="spellEnd"/>
                  <w:r w:rsidRPr="005605CC">
                    <w:rPr>
                      <w:rStyle w:val="Strong"/>
                      <w:rFonts w:asciiTheme="minorHAnsi" w:eastAsiaTheme="minorHAnsi" w:hAnsiTheme="minorHAnsi"/>
                      <w:b/>
                      <w:bCs/>
                      <w:sz w:val="18"/>
                      <w:szCs w:val="18"/>
                    </w:rPr>
                    <w:t xml:space="preserve"> </w:t>
                  </w:r>
                  <w:proofErr w:type="spellStart"/>
                  <w:r w:rsidRPr="005605CC">
                    <w:rPr>
                      <w:rStyle w:val="Strong"/>
                      <w:rFonts w:asciiTheme="minorHAnsi" w:eastAsiaTheme="minorHAnsi" w:hAnsiTheme="minorHAnsi"/>
                      <w:b/>
                      <w:bCs/>
                      <w:sz w:val="18"/>
                      <w:szCs w:val="18"/>
                    </w:rPr>
                    <w:t>subrecipes</w:t>
                  </w:r>
                  <w:proofErr w:type="spellEnd"/>
                </w:p>
              </w:tc>
            </w:tr>
            <w:tr w:rsidR="008978F5" w:rsidRPr="005605CC" w14:paraId="41824948" w14:textId="77777777">
              <w:tc>
                <w:tcPr>
                  <w:tcW w:w="1660" w:type="dxa"/>
                  <w:vAlign w:val="center"/>
                </w:tcPr>
                <w:p w14:paraId="76AE87D8" w14:textId="77777777" w:rsidR="008978F5" w:rsidRPr="005605CC" w:rsidRDefault="008978F5" w:rsidP="008978F5">
                  <w:pPr>
                    <w:rPr>
                      <w:rFonts w:eastAsiaTheme="minorHAnsi"/>
                      <w:sz w:val="18"/>
                      <w:szCs w:val="18"/>
                    </w:rPr>
                  </w:pPr>
                  <w:r w:rsidRPr="005605CC">
                    <w:rPr>
                      <w:rFonts w:eastAsiaTheme="minorHAnsi"/>
                      <w:sz w:val="18"/>
                      <w:szCs w:val="18"/>
                    </w:rPr>
                    <w:t>Import from PROD to UAT (</w:t>
                  </w:r>
                  <w:r w:rsidRPr="005605CC">
                    <w:rPr>
                      <w:rStyle w:val="Strong"/>
                      <w:rFonts w:asciiTheme="minorHAnsi" w:eastAsiaTheme="minorHAnsi" w:hAnsiTheme="minorHAnsi"/>
                      <w:sz w:val="18"/>
                      <w:szCs w:val="18"/>
                    </w:rPr>
                    <w:t>single</w:t>
                  </w:r>
                  <w:r w:rsidRPr="005605CC">
                    <w:rPr>
                      <w:rFonts w:eastAsiaTheme="minorHAnsi"/>
                      <w:sz w:val="18"/>
                      <w:szCs w:val="18"/>
                    </w:rPr>
                    <w:t xml:space="preserve"> import)</w:t>
                  </w:r>
                </w:p>
              </w:tc>
              <w:tc>
                <w:tcPr>
                  <w:tcW w:w="2309" w:type="dxa"/>
                  <w:vAlign w:val="center"/>
                </w:tcPr>
                <w:p w14:paraId="209E6481" w14:textId="77777777" w:rsidR="008978F5" w:rsidRPr="00984BE9" w:rsidRDefault="008978F5" w:rsidP="008978F5">
                  <w:pPr>
                    <w:pStyle w:val="NormalWeb"/>
                    <w:numPr>
                      <w:ilvl w:val="0"/>
                      <w:numId w:val="1558"/>
                    </w:numPr>
                    <w:rPr>
                      <w:rStyle w:val="Strong"/>
                      <w:rFonts w:asciiTheme="minorHAnsi" w:eastAsiaTheme="minorHAnsi" w:hAnsiTheme="minorHAnsi"/>
                      <w:sz w:val="18"/>
                      <w:szCs w:val="18"/>
                    </w:rPr>
                  </w:pPr>
                  <w:r w:rsidRPr="00984BE9">
                    <w:rPr>
                      <w:rStyle w:val="Strong"/>
                      <w:rFonts w:asciiTheme="minorHAnsi" w:eastAsiaTheme="minorHAnsi" w:hAnsiTheme="minorHAnsi"/>
                      <w:sz w:val="18"/>
                      <w:szCs w:val="18"/>
                    </w:rPr>
                    <w:t>Status is the original status in PROD</w:t>
                  </w:r>
                </w:p>
                <w:p w14:paraId="7782663A" w14:textId="77777777" w:rsidR="008978F5" w:rsidRPr="00984BE9" w:rsidRDefault="008978F5" w:rsidP="008978F5">
                  <w:pPr>
                    <w:pStyle w:val="NormalWeb"/>
                    <w:numPr>
                      <w:ilvl w:val="0"/>
                      <w:numId w:val="1558"/>
                    </w:numPr>
                    <w:rPr>
                      <w:rStyle w:val="Strong"/>
                      <w:rFonts w:asciiTheme="minorHAnsi" w:eastAsiaTheme="minorHAnsi" w:hAnsiTheme="minorHAnsi"/>
                      <w:sz w:val="18"/>
                      <w:szCs w:val="18"/>
                    </w:rPr>
                  </w:pPr>
                  <w:r w:rsidRPr="00984BE9">
                    <w:rPr>
                      <w:rStyle w:val="Strong"/>
                      <w:rFonts w:asciiTheme="minorHAnsi" w:eastAsiaTheme="minorHAnsi" w:hAnsiTheme="minorHAnsi"/>
                      <w:sz w:val="18"/>
                      <w:szCs w:val="18"/>
                    </w:rPr>
                    <w:t xml:space="preserve">Reviewed </w:t>
                  </w:r>
                  <w:proofErr w:type="gramStart"/>
                  <w:r w:rsidRPr="00984BE9">
                    <w:rPr>
                      <w:rStyle w:val="Strong"/>
                      <w:rFonts w:asciiTheme="minorHAnsi" w:eastAsiaTheme="minorHAnsi" w:hAnsiTheme="minorHAnsi"/>
                      <w:sz w:val="18"/>
                      <w:szCs w:val="18"/>
                    </w:rPr>
                    <w:t>by:</w:t>
                  </w:r>
                  <w:proofErr w:type="gramEnd"/>
                  <w:r w:rsidRPr="00984BE9">
                    <w:rPr>
                      <w:rStyle w:val="Strong"/>
                      <w:rFonts w:asciiTheme="minorHAnsi" w:eastAsiaTheme="minorHAnsi" w:hAnsiTheme="minorHAnsi"/>
                      <w:sz w:val="18"/>
                      <w:szCs w:val="18"/>
                    </w:rPr>
                    <w:t xml:space="preserve"> original user who reviewed the recipe</w:t>
                  </w:r>
                </w:p>
                <w:p w14:paraId="6098B634" w14:textId="77777777" w:rsidR="008978F5" w:rsidRPr="00984BE9" w:rsidRDefault="008978F5" w:rsidP="008978F5">
                  <w:pPr>
                    <w:pStyle w:val="NormalWeb"/>
                    <w:numPr>
                      <w:ilvl w:val="0"/>
                      <w:numId w:val="1558"/>
                    </w:numPr>
                    <w:rPr>
                      <w:rStyle w:val="Strong"/>
                      <w:rFonts w:asciiTheme="minorHAnsi" w:eastAsiaTheme="minorHAnsi" w:hAnsiTheme="minorHAnsi"/>
                      <w:sz w:val="18"/>
                      <w:szCs w:val="18"/>
                    </w:rPr>
                  </w:pPr>
                  <w:r w:rsidRPr="00984BE9">
                    <w:rPr>
                      <w:rStyle w:val="Strong"/>
                      <w:rFonts w:asciiTheme="minorHAnsi" w:eastAsiaTheme="minorHAnsi" w:hAnsiTheme="minorHAnsi"/>
                      <w:sz w:val="18"/>
                      <w:szCs w:val="18"/>
                    </w:rPr>
                    <w:t>Reviewed Time: original time when the recipe was reviewed</w:t>
                  </w:r>
                </w:p>
                <w:p w14:paraId="5D92E1E6" w14:textId="77777777" w:rsidR="008978F5" w:rsidRPr="00984BE9" w:rsidRDefault="008978F5" w:rsidP="008978F5">
                  <w:pPr>
                    <w:pStyle w:val="ListParagraph"/>
                    <w:numPr>
                      <w:ilvl w:val="0"/>
                      <w:numId w:val="1558"/>
                    </w:numPr>
                    <w:rPr>
                      <w:rFonts w:eastAsiaTheme="minorHAnsi"/>
                      <w:sz w:val="18"/>
                      <w:szCs w:val="18"/>
                    </w:rPr>
                  </w:pPr>
                  <w:r w:rsidRPr="00984BE9">
                    <w:rPr>
                      <w:rStyle w:val="Strong"/>
                      <w:rFonts w:asciiTheme="minorHAnsi" w:eastAsiaTheme="minorHAnsi" w:hAnsiTheme="minorHAnsi"/>
                      <w:sz w:val="18"/>
                      <w:szCs w:val="18"/>
                    </w:rPr>
                    <w:t xml:space="preserve">The logic of direct ingredient </w:t>
                  </w:r>
                  <w:proofErr w:type="gramStart"/>
                  <w:r w:rsidRPr="00984BE9">
                    <w:rPr>
                      <w:rStyle w:val="Strong"/>
                      <w:rFonts w:asciiTheme="minorHAnsi" w:eastAsiaTheme="minorHAnsi" w:hAnsiTheme="minorHAnsi"/>
                      <w:sz w:val="18"/>
                      <w:szCs w:val="18"/>
                    </w:rPr>
                    <w:t>component</w:t>
                  </w:r>
                  <w:proofErr w:type="gramEnd"/>
                  <w:r w:rsidRPr="00984BE9">
                    <w:rPr>
                      <w:rStyle w:val="Strong"/>
                      <w:rFonts w:asciiTheme="minorHAnsi" w:eastAsiaTheme="minorHAnsi" w:hAnsiTheme="minorHAnsi"/>
                      <w:sz w:val="18"/>
                      <w:szCs w:val="18"/>
                    </w:rPr>
                    <w:t xml:space="preserve"> is the same as </w:t>
                  </w:r>
                  <w:proofErr w:type="spellStart"/>
                  <w:r w:rsidRPr="00984BE9">
                    <w:rPr>
                      <w:rStyle w:val="Strong"/>
                      <w:rFonts w:asciiTheme="minorHAnsi" w:eastAsiaTheme="minorHAnsi" w:hAnsiTheme="minorHAnsi"/>
                      <w:sz w:val="18"/>
                      <w:szCs w:val="18"/>
                    </w:rPr>
                    <w:t>subrecipe</w:t>
                  </w:r>
                  <w:proofErr w:type="spellEnd"/>
                  <w:r w:rsidRPr="00984BE9">
                    <w:rPr>
                      <w:rStyle w:val="Strong"/>
                      <w:rFonts w:asciiTheme="minorHAnsi" w:eastAsiaTheme="minorHAnsi" w:hAnsiTheme="minorHAnsi"/>
                      <w:sz w:val="18"/>
                      <w:szCs w:val="18"/>
                    </w:rPr>
                    <w:t>.</w:t>
                  </w:r>
                </w:p>
              </w:tc>
              <w:tc>
                <w:tcPr>
                  <w:tcW w:w="4536" w:type="dxa"/>
                  <w:vAlign w:val="center"/>
                </w:tcPr>
                <w:p w14:paraId="66F11BCE" w14:textId="77777777" w:rsidR="008978F5" w:rsidRPr="005605CC" w:rsidRDefault="008978F5">
                  <w:pPr>
                    <w:pStyle w:val="NormalWeb"/>
                    <w:numPr>
                      <w:ilvl w:val="0"/>
                      <w:numId w:val="1582"/>
                    </w:numPr>
                    <w:rPr>
                      <w:rFonts w:asciiTheme="minorHAnsi" w:eastAsiaTheme="minorHAnsi" w:hAnsiTheme="minorHAnsi"/>
                      <w:sz w:val="18"/>
                      <w:szCs w:val="18"/>
                    </w:rPr>
                    <w:pPrChange w:id="447" w:author="Bonnie Yang" w:date="2022-11-04T11:15:00Z">
                      <w:pPr>
                        <w:pStyle w:val="NormalWeb"/>
                        <w:numPr>
                          <w:numId w:val="1505"/>
                        </w:numPr>
                        <w:tabs>
                          <w:tab w:val="num" w:pos="720"/>
                        </w:tabs>
                        <w:ind w:left="720" w:hanging="360"/>
                      </w:pPr>
                    </w:pPrChange>
                  </w:pPr>
                  <w:r w:rsidRPr="005605CC">
                    <w:rPr>
                      <w:rFonts w:asciiTheme="minorHAnsi" w:eastAsiaTheme="minorHAnsi" w:hAnsiTheme="minorHAnsi"/>
                      <w:sz w:val="18"/>
                      <w:szCs w:val="18"/>
                    </w:rPr>
                    <w:t xml:space="preserve">Currently there are 2 recalculation jobs, one is for calculating nutrition, the other is for calculating allergens. </w:t>
                  </w:r>
                </w:p>
                <w:p w14:paraId="4AC49337" w14:textId="3752AEA3" w:rsidR="008978F5" w:rsidRPr="005605CC" w:rsidRDefault="008978F5">
                  <w:pPr>
                    <w:pStyle w:val="NormalWeb"/>
                    <w:numPr>
                      <w:ilvl w:val="0"/>
                      <w:numId w:val="1582"/>
                    </w:numPr>
                    <w:rPr>
                      <w:rFonts w:asciiTheme="minorHAnsi" w:eastAsiaTheme="minorHAnsi" w:hAnsiTheme="minorHAnsi"/>
                      <w:sz w:val="18"/>
                      <w:szCs w:val="18"/>
                    </w:rPr>
                    <w:pPrChange w:id="448" w:author="Bonnie Yang" w:date="2022-11-04T11:15:00Z">
                      <w:pPr>
                        <w:pStyle w:val="NormalWeb"/>
                        <w:numPr>
                          <w:numId w:val="1505"/>
                        </w:numPr>
                        <w:tabs>
                          <w:tab w:val="num" w:pos="720"/>
                        </w:tabs>
                        <w:ind w:left="720" w:hanging="360"/>
                      </w:pPr>
                    </w:pPrChange>
                  </w:pPr>
                  <w:r w:rsidRPr="005605CC">
                    <w:rPr>
                      <w:rFonts w:asciiTheme="minorHAnsi" w:eastAsiaTheme="minorHAnsi" w:hAnsiTheme="minorHAnsi"/>
                      <w:sz w:val="18"/>
                      <w:szCs w:val="18"/>
                    </w:rPr>
                    <w:t xml:space="preserve">After updating the truck recipe and its components, </w:t>
                  </w:r>
                  <w:del w:id="449" w:author="Bonnie Yang" w:date="2022-11-07T15:51:00Z">
                    <w:r w:rsidRPr="005605CC" w:rsidDel="00DA36F2">
                      <w:rPr>
                        <w:rFonts w:asciiTheme="minorHAnsi" w:eastAsiaTheme="minorHAnsi" w:hAnsiTheme="minorHAnsi"/>
                        <w:sz w:val="18"/>
                        <w:szCs w:val="18"/>
                      </w:rPr>
                      <w:delText>auto recalculate their parent recipes</w:delText>
                    </w:r>
                  </w:del>
                  <w:r w:rsidRPr="005605CC">
                    <w:rPr>
                      <w:rFonts w:asciiTheme="minorHAnsi" w:eastAsiaTheme="minorHAnsi" w:hAnsiTheme="minorHAnsi"/>
                      <w:sz w:val="18"/>
                      <w:szCs w:val="18"/>
                    </w:rPr>
                    <w:t>(</w:t>
                  </w:r>
                  <w:del w:id="450" w:author="Bonnie Yang" w:date="2022-11-07T15:51:00Z">
                    <w:r w:rsidRPr="005605CC" w:rsidDel="00DA36F2">
                      <w:rPr>
                        <w:rFonts w:asciiTheme="minorHAnsi" w:eastAsiaTheme="minorHAnsi" w:hAnsiTheme="minorHAnsi"/>
                        <w:sz w:val="18"/>
                        <w:szCs w:val="18"/>
                      </w:rPr>
                      <w:delText xml:space="preserve">Won’t </w:delText>
                    </w:r>
                  </w:del>
                  <w:ins w:id="451" w:author="Bonnie Yang" w:date="2022-11-07T15:51:00Z">
                    <w:r w:rsidR="00DA36F2">
                      <w:rPr>
                        <w:rFonts w:asciiTheme="minorHAnsi" w:eastAsiaTheme="minorHAnsi" w:hAnsiTheme="minorHAnsi"/>
                        <w:sz w:val="18"/>
                        <w:szCs w:val="18"/>
                      </w:rPr>
                      <w:t xml:space="preserve">We should </w:t>
                    </w:r>
                  </w:ins>
                  <w:r w:rsidRPr="005605CC">
                    <w:rPr>
                      <w:rFonts w:asciiTheme="minorHAnsi" w:eastAsiaTheme="minorHAnsi" w:hAnsiTheme="minorHAnsi"/>
                      <w:sz w:val="18"/>
                      <w:szCs w:val="18"/>
                    </w:rPr>
                    <w:t>compare if the nutrition is changed exactly or not</w:t>
                  </w:r>
                  <w:ins w:id="452" w:author="Bonnie Yang" w:date="2022-11-07T15:51:00Z">
                    <w:r w:rsidR="00DA36F2">
                      <w:rPr>
                        <w:rFonts w:asciiTheme="minorHAnsi" w:eastAsiaTheme="minorHAnsi" w:hAnsiTheme="minorHAnsi"/>
                        <w:sz w:val="18"/>
                        <w:szCs w:val="18"/>
                      </w:rPr>
                      <w:t xml:space="preserve">, if yes, trigger </w:t>
                    </w:r>
                    <w:r w:rsidR="00DA36F2" w:rsidRPr="005605CC">
                      <w:rPr>
                        <w:rFonts w:asciiTheme="minorHAnsi" w:eastAsiaTheme="minorHAnsi" w:hAnsiTheme="minorHAnsi"/>
                        <w:sz w:val="18"/>
                        <w:szCs w:val="18"/>
                      </w:rPr>
                      <w:t>auto recalculat</w:t>
                    </w:r>
                  </w:ins>
                  <w:ins w:id="453" w:author="Bonnie Yang" w:date="2022-11-07T15:52:00Z">
                    <w:r w:rsidR="00DA36F2">
                      <w:rPr>
                        <w:rFonts w:asciiTheme="minorHAnsi" w:eastAsiaTheme="minorHAnsi" w:hAnsiTheme="minorHAnsi"/>
                        <w:sz w:val="18"/>
                        <w:szCs w:val="18"/>
                      </w:rPr>
                      <w:t>ion of</w:t>
                    </w:r>
                  </w:ins>
                  <w:ins w:id="454" w:author="Bonnie Yang" w:date="2022-11-07T15:51:00Z">
                    <w:r w:rsidR="00DA36F2" w:rsidRPr="005605CC">
                      <w:rPr>
                        <w:rFonts w:asciiTheme="minorHAnsi" w:eastAsiaTheme="minorHAnsi" w:hAnsiTheme="minorHAnsi"/>
                        <w:sz w:val="18"/>
                        <w:szCs w:val="18"/>
                      </w:rPr>
                      <w:t xml:space="preserve"> their parent recipes</w:t>
                    </w:r>
                  </w:ins>
                  <w:r w:rsidRPr="005605CC">
                    <w:rPr>
                      <w:rFonts w:asciiTheme="minorHAnsi" w:eastAsiaTheme="minorHAnsi" w:hAnsiTheme="minorHAnsi"/>
                      <w:sz w:val="18"/>
                      <w:szCs w:val="18"/>
                    </w:rPr>
                    <w:t>).</w:t>
                  </w:r>
                </w:p>
                <w:p w14:paraId="7250759A" w14:textId="2CE16FBA" w:rsidR="008978F5" w:rsidRPr="005605CC" w:rsidRDefault="008978F5" w:rsidP="008978F5">
                  <w:pPr>
                    <w:pStyle w:val="NormalWeb"/>
                    <w:numPr>
                      <w:ilvl w:val="0"/>
                      <w:numId w:val="1506"/>
                    </w:numPr>
                    <w:rPr>
                      <w:rFonts w:asciiTheme="minorHAnsi" w:eastAsiaTheme="minorHAnsi" w:hAnsiTheme="minorHAnsi"/>
                      <w:sz w:val="18"/>
                      <w:szCs w:val="18"/>
                    </w:rPr>
                  </w:pPr>
                  <w:r w:rsidRPr="005605CC">
                    <w:rPr>
                      <w:rFonts w:asciiTheme="minorHAnsi" w:eastAsiaTheme="minorHAnsi" w:hAnsiTheme="minorHAnsi"/>
                      <w:sz w:val="18"/>
                      <w:szCs w:val="18"/>
                    </w:rPr>
                    <w:t xml:space="preserve">After recalculating parent recipes, </w:t>
                  </w:r>
                  <w:del w:id="455" w:author="Bonnie Yang" w:date="2022-11-07T15:52:00Z">
                    <w:r w:rsidRPr="005605CC" w:rsidDel="00DA36F2">
                      <w:rPr>
                        <w:rFonts w:asciiTheme="minorHAnsi" w:eastAsiaTheme="minorHAnsi" w:hAnsiTheme="minorHAnsi"/>
                        <w:sz w:val="18"/>
                        <w:szCs w:val="18"/>
                      </w:rPr>
                      <w:delText xml:space="preserve">the parent recipe’s nutriton status is </w:delText>
                    </w:r>
                    <w:r w:rsidRPr="005605CC" w:rsidDel="00DA36F2">
                      <w:rPr>
                        <w:rStyle w:val="Strong"/>
                        <w:rFonts w:asciiTheme="minorHAnsi" w:eastAsiaTheme="minorHAnsi" w:hAnsiTheme="minorHAnsi"/>
                        <w:sz w:val="18"/>
                        <w:szCs w:val="18"/>
                      </w:rPr>
                      <w:delText>False</w:delText>
                    </w:r>
                    <w:r w:rsidRPr="005605CC" w:rsidDel="00DA36F2">
                      <w:rPr>
                        <w:rFonts w:asciiTheme="minorHAnsi" w:eastAsiaTheme="minorHAnsi" w:hAnsiTheme="minorHAnsi"/>
                        <w:sz w:val="18"/>
                        <w:szCs w:val="18"/>
                      </w:rPr>
                      <w:delText xml:space="preserve"> </w:delText>
                    </w:r>
                  </w:del>
                  <w:r w:rsidRPr="005605CC">
                    <w:rPr>
                      <w:rFonts w:asciiTheme="minorHAnsi" w:eastAsiaTheme="minorHAnsi" w:hAnsiTheme="minorHAnsi"/>
                      <w:sz w:val="18"/>
                      <w:szCs w:val="18"/>
                    </w:rPr>
                    <w:t>(</w:t>
                  </w:r>
                  <w:ins w:id="456" w:author="Bonnie Yang" w:date="2022-11-07T15:52:00Z">
                    <w:r w:rsidR="00DA36F2">
                      <w:rPr>
                        <w:rFonts w:asciiTheme="minorHAnsi" w:eastAsiaTheme="minorHAnsi" w:hAnsiTheme="minorHAnsi"/>
                        <w:sz w:val="18"/>
                        <w:szCs w:val="18"/>
                      </w:rPr>
                      <w:t>We should</w:t>
                    </w:r>
                  </w:ins>
                  <w:del w:id="457" w:author="Bonnie Yang" w:date="2022-11-07T15:52:00Z">
                    <w:r w:rsidRPr="005605CC" w:rsidDel="00DA36F2">
                      <w:rPr>
                        <w:rFonts w:asciiTheme="minorHAnsi" w:eastAsiaTheme="minorHAnsi" w:hAnsiTheme="minorHAnsi"/>
                        <w:sz w:val="18"/>
                        <w:szCs w:val="18"/>
                      </w:rPr>
                      <w:delText>Won’t</w:delText>
                    </w:r>
                  </w:del>
                  <w:r w:rsidRPr="005605CC">
                    <w:rPr>
                      <w:rFonts w:asciiTheme="minorHAnsi" w:eastAsiaTheme="minorHAnsi" w:hAnsiTheme="minorHAnsi"/>
                      <w:sz w:val="18"/>
                      <w:szCs w:val="18"/>
                    </w:rPr>
                    <w:t xml:space="preserve"> compare if the nutrition is changed exactly or not</w:t>
                  </w:r>
                  <w:ins w:id="458" w:author="Bonnie Yang" w:date="2022-11-07T15:52:00Z">
                    <w:r w:rsidR="00DA36F2">
                      <w:rPr>
                        <w:rFonts w:asciiTheme="minorHAnsi" w:eastAsiaTheme="minorHAnsi" w:hAnsiTheme="minorHAnsi"/>
                        <w:sz w:val="18"/>
                        <w:szCs w:val="18"/>
                      </w:rPr>
                      <w:t>, if yes, tur</w:t>
                    </w:r>
                  </w:ins>
                  <w:ins w:id="459" w:author="Bonnie Yang" w:date="2022-11-07T15:53:00Z">
                    <w:r w:rsidR="00DA36F2">
                      <w:rPr>
                        <w:rFonts w:asciiTheme="minorHAnsi" w:eastAsiaTheme="minorHAnsi" w:hAnsiTheme="minorHAnsi"/>
                        <w:sz w:val="18"/>
                        <w:szCs w:val="18"/>
                      </w:rPr>
                      <w:t xml:space="preserve">n </w:t>
                    </w:r>
                  </w:ins>
                  <w:ins w:id="460" w:author="Bonnie Yang" w:date="2022-11-07T15:52:00Z">
                    <w:r w:rsidR="00DA36F2" w:rsidRPr="005605CC">
                      <w:rPr>
                        <w:rFonts w:asciiTheme="minorHAnsi" w:eastAsiaTheme="minorHAnsi" w:hAnsiTheme="minorHAnsi"/>
                        <w:sz w:val="18"/>
                        <w:szCs w:val="18"/>
                      </w:rPr>
                      <w:t xml:space="preserve">the parent recipe’s </w:t>
                    </w:r>
                    <w:proofErr w:type="spellStart"/>
                    <w:r w:rsidR="00DA36F2" w:rsidRPr="005605CC">
                      <w:rPr>
                        <w:rFonts w:asciiTheme="minorHAnsi" w:eastAsiaTheme="minorHAnsi" w:hAnsiTheme="minorHAnsi"/>
                        <w:sz w:val="18"/>
                        <w:szCs w:val="18"/>
                      </w:rPr>
                      <w:t>nutriton</w:t>
                    </w:r>
                    <w:proofErr w:type="spellEnd"/>
                    <w:r w:rsidR="00DA36F2" w:rsidRPr="005605CC">
                      <w:rPr>
                        <w:rFonts w:asciiTheme="minorHAnsi" w:eastAsiaTheme="minorHAnsi" w:hAnsiTheme="minorHAnsi"/>
                        <w:sz w:val="18"/>
                        <w:szCs w:val="18"/>
                      </w:rPr>
                      <w:t xml:space="preserve"> status </w:t>
                    </w:r>
                  </w:ins>
                  <w:ins w:id="461" w:author="Bonnie Yang" w:date="2022-11-07T15:53:00Z">
                    <w:r w:rsidR="00DA36F2">
                      <w:rPr>
                        <w:rFonts w:asciiTheme="minorHAnsi" w:eastAsiaTheme="minorHAnsi" w:hAnsiTheme="minorHAnsi"/>
                        <w:sz w:val="18"/>
                        <w:szCs w:val="18"/>
                      </w:rPr>
                      <w:t>into need review</w:t>
                    </w:r>
                  </w:ins>
                  <w:del w:id="462" w:author="Bonnie Yang" w:date="2022-11-07T15:52:00Z">
                    <w:r w:rsidRPr="005605CC" w:rsidDel="00DA36F2">
                      <w:rPr>
                        <w:rFonts w:asciiTheme="minorHAnsi" w:eastAsiaTheme="minorHAnsi" w:hAnsiTheme="minorHAnsi"/>
                        <w:sz w:val="18"/>
                        <w:szCs w:val="18"/>
                      </w:rPr>
                      <w:delText>.</w:delText>
                    </w:r>
                  </w:del>
                  <w:r w:rsidRPr="005605CC">
                    <w:rPr>
                      <w:rFonts w:asciiTheme="minorHAnsi" w:eastAsiaTheme="minorHAnsi" w:hAnsiTheme="minorHAnsi"/>
                      <w:sz w:val="18"/>
                      <w:szCs w:val="18"/>
                    </w:rPr>
                    <w:t>)</w:t>
                  </w:r>
                </w:p>
                <w:p w14:paraId="05BCAFA6" w14:textId="77777777" w:rsidR="008978F5" w:rsidRDefault="008978F5" w:rsidP="008978F5">
                  <w:pPr>
                    <w:pStyle w:val="NormalWeb"/>
                    <w:numPr>
                      <w:ilvl w:val="0"/>
                      <w:numId w:val="1506"/>
                    </w:numPr>
                    <w:rPr>
                      <w:ins w:id="463" w:author="Bonnie Yang" w:date="2022-11-07T15:49:00Z"/>
                      <w:rFonts w:asciiTheme="minorHAnsi" w:eastAsiaTheme="minorHAnsi" w:hAnsiTheme="minorHAnsi"/>
                      <w:sz w:val="18"/>
                      <w:szCs w:val="18"/>
                    </w:rPr>
                  </w:pPr>
                  <w:r w:rsidRPr="005605CC">
                    <w:rPr>
                      <w:rFonts w:asciiTheme="minorHAnsi" w:eastAsiaTheme="minorHAnsi" w:hAnsiTheme="minorHAnsi"/>
                      <w:sz w:val="18"/>
                      <w:szCs w:val="18"/>
                    </w:rPr>
                    <w:t xml:space="preserve">The recalculation of parent recipes won’t override the recipes again which are synced/imported by </w:t>
                  </w:r>
                  <w:proofErr w:type="gramStart"/>
                  <w:r w:rsidRPr="005605CC">
                    <w:rPr>
                      <w:rFonts w:asciiTheme="minorHAnsi" w:eastAsiaTheme="minorHAnsi" w:hAnsiTheme="minorHAnsi"/>
                      <w:sz w:val="18"/>
                      <w:szCs w:val="18"/>
                    </w:rPr>
                    <w:t>user</w:t>
                  </w:r>
                  <w:proofErr w:type="gramEnd"/>
                  <w:r w:rsidRPr="005605CC">
                    <w:rPr>
                      <w:rFonts w:asciiTheme="minorHAnsi" w:eastAsiaTheme="minorHAnsi" w:hAnsiTheme="minorHAnsi"/>
                      <w:sz w:val="18"/>
                      <w:szCs w:val="18"/>
                    </w:rPr>
                    <w:t xml:space="preserve"> manually.</w:t>
                  </w:r>
                </w:p>
                <w:p w14:paraId="13BC7FDF" w14:textId="7EA27765" w:rsidR="00DA36F2" w:rsidRPr="005605CC" w:rsidRDefault="00DA36F2" w:rsidP="008978F5">
                  <w:pPr>
                    <w:pStyle w:val="NormalWeb"/>
                    <w:numPr>
                      <w:ilvl w:val="0"/>
                      <w:numId w:val="1506"/>
                    </w:numPr>
                    <w:rPr>
                      <w:rFonts w:asciiTheme="minorHAnsi" w:eastAsiaTheme="minorHAnsi" w:hAnsiTheme="minorHAnsi"/>
                      <w:sz w:val="18"/>
                      <w:szCs w:val="18"/>
                    </w:rPr>
                  </w:pPr>
                  <w:ins w:id="464" w:author="Bonnie Yang" w:date="2022-11-07T15:49:00Z">
                    <w:r>
                      <w:rPr>
                        <w:rFonts w:asciiTheme="minorHAnsi" w:eastAsiaTheme="minorHAnsi" w:hAnsiTheme="minorHAnsi" w:hint="eastAsia"/>
                        <w:sz w:val="18"/>
                        <w:szCs w:val="18"/>
                      </w:rPr>
                      <w:t>P</w:t>
                    </w:r>
                    <w:r>
                      <w:rPr>
                        <w:rFonts w:asciiTheme="minorHAnsi" w:eastAsiaTheme="minorHAnsi" w:hAnsiTheme="minorHAnsi"/>
                        <w:sz w:val="18"/>
                        <w:szCs w:val="18"/>
                      </w:rPr>
                      <w:t>lease refer to ‘</w:t>
                    </w:r>
                    <w:r w:rsidRPr="00DA36F2">
                      <w:rPr>
                        <w:rFonts w:asciiTheme="minorHAnsi" w:eastAsiaTheme="minorHAnsi" w:hAnsiTheme="minorHAnsi"/>
                        <w:sz w:val="18"/>
                        <w:szCs w:val="18"/>
                      </w:rPr>
                      <w:t>Main Scenario 2: Update Version</w:t>
                    </w:r>
                    <w:r>
                      <w:rPr>
                        <w:rFonts w:asciiTheme="minorHAnsi" w:eastAsiaTheme="minorHAnsi" w:hAnsiTheme="minorHAnsi"/>
                        <w:sz w:val="18"/>
                        <w:szCs w:val="18"/>
                      </w:rPr>
                      <w:t>’ for the logic of how to com</w:t>
                    </w:r>
                  </w:ins>
                  <w:ins w:id="465" w:author="Bonnie Yang" w:date="2022-11-07T15:50:00Z">
                    <w:r>
                      <w:rPr>
                        <w:rFonts w:asciiTheme="minorHAnsi" w:eastAsiaTheme="minorHAnsi" w:hAnsiTheme="minorHAnsi"/>
                        <w:sz w:val="18"/>
                        <w:szCs w:val="18"/>
                      </w:rPr>
                      <w:t xml:space="preserve">pare if nutrition </w:t>
                    </w:r>
                    <w:r>
                      <w:rPr>
                        <w:rFonts w:asciiTheme="minorHAnsi" w:eastAsiaTheme="minorHAnsi" w:hAnsiTheme="minorHAnsi" w:hint="eastAsia"/>
                        <w:sz w:val="18"/>
                        <w:szCs w:val="18"/>
                      </w:rPr>
                      <w:t>is</w:t>
                    </w:r>
                    <w:r>
                      <w:rPr>
                        <w:rFonts w:asciiTheme="minorHAnsi" w:eastAsiaTheme="minorHAnsi" w:hAnsiTheme="minorHAnsi"/>
                        <w:sz w:val="18"/>
                        <w:szCs w:val="18"/>
                      </w:rPr>
                      <w:t xml:space="preserve"> changed or not.</w:t>
                    </w:r>
                  </w:ins>
                </w:p>
              </w:tc>
            </w:tr>
            <w:tr w:rsidR="008978F5" w:rsidRPr="005605CC" w14:paraId="5B7C8F1F" w14:textId="77777777">
              <w:tc>
                <w:tcPr>
                  <w:tcW w:w="1660" w:type="dxa"/>
                  <w:vAlign w:val="center"/>
                </w:tcPr>
                <w:p w14:paraId="3E421CA2" w14:textId="77777777" w:rsidR="008978F5" w:rsidRPr="005605CC" w:rsidRDefault="008978F5" w:rsidP="008978F5">
                  <w:pPr>
                    <w:rPr>
                      <w:rFonts w:eastAsiaTheme="minorHAnsi"/>
                      <w:sz w:val="18"/>
                      <w:szCs w:val="18"/>
                    </w:rPr>
                  </w:pPr>
                  <w:r w:rsidRPr="005605CC">
                    <w:rPr>
                      <w:rFonts w:eastAsiaTheme="minorHAnsi"/>
                      <w:sz w:val="18"/>
                      <w:szCs w:val="18"/>
                    </w:rPr>
                    <w:t>Sync from PROD to UAT (</w:t>
                  </w:r>
                  <w:r w:rsidRPr="005605CC">
                    <w:rPr>
                      <w:rStyle w:val="Strong"/>
                      <w:rFonts w:asciiTheme="minorHAnsi" w:eastAsiaTheme="minorHAnsi" w:hAnsiTheme="minorHAnsi"/>
                      <w:sz w:val="18"/>
                      <w:szCs w:val="18"/>
                    </w:rPr>
                    <w:t>Bulk</w:t>
                  </w:r>
                  <w:r w:rsidRPr="005605CC">
                    <w:rPr>
                      <w:rFonts w:eastAsiaTheme="minorHAnsi"/>
                      <w:sz w:val="18"/>
                      <w:szCs w:val="18"/>
                    </w:rPr>
                    <w:t xml:space="preserve"> sync)</w:t>
                  </w:r>
                </w:p>
              </w:tc>
              <w:tc>
                <w:tcPr>
                  <w:tcW w:w="2309" w:type="dxa"/>
                  <w:vAlign w:val="center"/>
                </w:tcPr>
                <w:p w14:paraId="095145A7" w14:textId="77777777" w:rsidR="008978F5" w:rsidRPr="005605CC" w:rsidRDefault="008978F5" w:rsidP="008978F5">
                  <w:pPr>
                    <w:rPr>
                      <w:rFonts w:eastAsiaTheme="minorHAnsi"/>
                      <w:sz w:val="18"/>
                      <w:szCs w:val="18"/>
                    </w:rPr>
                  </w:pPr>
                  <w:r w:rsidRPr="005605CC">
                    <w:rPr>
                      <w:rFonts w:eastAsiaTheme="minorHAnsi"/>
                      <w:sz w:val="18"/>
                      <w:szCs w:val="18"/>
                    </w:rPr>
                    <w:t xml:space="preserve">The same logic as </w:t>
                  </w:r>
                  <w:r>
                    <w:rPr>
                      <w:rFonts w:eastAsiaTheme="minorHAnsi"/>
                      <w:sz w:val="18"/>
                      <w:szCs w:val="18"/>
                    </w:rPr>
                    <w:t>s</w:t>
                  </w:r>
                  <w:r w:rsidRPr="00984BE9">
                    <w:rPr>
                      <w:rFonts w:eastAsiaTheme="minorHAnsi"/>
                      <w:sz w:val="18"/>
                      <w:szCs w:val="18"/>
                    </w:rPr>
                    <w:t>ingle import</w:t>
                  </w:r>
                  <w:r w:rsidRPr="005605CC">
                    <w:rPr>
                      <w:rFonts w:eastAsiaTheme="minorHAnsi"/>
                      <w:sz w:val="18"/>
                      <w:szCs w:val="18"/>
                    </w:rPr>
                    <w:t>.</w:t>
                  </w:r>
                </w:p>
              </w:tc>
              <w:tc>
                <w:tcPr>
                  <w:tcW w:w="4536" w:type="dxa"/>
                  <w:vAlign w:val="center"/>
                </w:tcPr>
                <w:p w14:paraId="0DE9C022" w14:textId="77777777" w:rsidR="008978F5" w:rsidRPr="005605CC" w:rsidRDefault="008978F5" w:rsidP="008978F5">
                  <w:pPr>
                    <w:rPr>
                      <w:rFonts w:eastAsiaTheme="minorHAnsi"/>
                      <w:sz w:val="18"/>
                      <w:szCs w:val="18"/>
                    </w:rPr>
                  </w:pPr>
                  <w:r w:rsidRPr="005605CC">
                    <w:rPr>
                      <w:rFonts w:eastAsiaTheme="minorHAnsi"/>
                      <w:sz w:val="18"/>
                      <w:szCs w:val="18"/>
                    </w:rPr>
                    <w:t>The same logic as above.</w:t>
                  </w:r>
                </w:p>
              </w:tc>
            </w:tr>
            <w:tr w:rsidR="008978F5" w:rsidRPr="005605CC" w14:paraId="56049827" w14:textId="77777777">
              <w:tc>
                <w:tcPr>
                  <w:tcW w:w="1660" w:type="dxa"/>
                  <w:vAlign w:val="center"/>
                </w:tcPr>
                <w:p w14:paraId="548B8FFF" w14:textId="77777777" w:rsidR="008978F5" w:rsidRPr="005605CC" w:rsidRDefault="008978F5" w:rsidP="008978F5">
                  <w:pPr>
                    <w:rPr>
                      <w:rFonts w:eastAsiaTheme="minorHAnsi"/>
                      <w:sz w:val="18"/>
                      <w:szCs w:val="18"/>
                    </w:rPr>
                  </w:pPr>
                  <w:r w:rsidRPr="005605CC">
                    <w:rPr>
                      <w:rStyle w:val="Strong"/>
                      <w:rFonts w:asciiTheme="minorHAnsi" w:eastAsiaTheme="minorHAnsi" w:hAnsiTheme="minorHAnsi"/>
                      <w:sz w:val="18"/>
                      <w:szCs w:val="18"/>
                    </w:rPr>
                    <w:t>Single</w:t>
                  </w:r>
                  <w:r w:rsidRPr="005605CC">
                    <w:rPr>
                      <w:rFonts w:eastAsiaTheme="minorHAnsi"/>
                      <w:sz w:val="18"/>
                      <w:szCs w:val="18"/>
                    </w:rPr>
                    <w:t xml:space="preserve"> Sync from UAT to PROD </w:t>
                  </w:r>
                </w:p>
              </w:tc>
              <w:tc>
                <w:tcPr>
                  <w:tcW w:w="2309" w:type="dxa"/>
                  <w:vAlign w:val="center"/>
                </w:tcPr>
                <w:p w14:paraId="09200D85" w14:textId="77777777" w:rsidR="008978F5" w:rsidRDefault="008978F5" w:rsidP="008978F5">
                  <w:pPr>
                    <w:pStyle w:val="NormalWeb"/>
                    <w:rPr>
                      <w:rStyle w:val="Strong"/>
                      <w:rFonts w:asciiTheme="minorHAnsi" w:eastAsiaTheme="minorHAnsi" w:hAnsiTheme="minorHAnsi"/>
                      <w:sz w:val="18"/>
                      <w:szCs w:val="18"/>
                    </w:rPr>
                  </w:pPr>
                  <w:r w:rsidRPr="00984BE9">
                    <w:rPr>
                      <w:rStyle w:val="Strong"/>
                      <w:rFonts w:asciiTheme="minorHAnsi" w:eastAsiaTheme="minorHAnsi" w:hAnsiTheme="minorHAnsi"/>
                      <w:sz w:val="18"/>
                      <w:szCs w:val="18"/>
                    </w:rPr>
                    <w:t>Change status to false</w:t>
                  </w:r>
                  <w:r>
                    <w:rPr>
                      <w:rStyle w:val="Strong"/>
                      <w:rFonts w:asciiTheme="minorHAnsi" w:eastAsiaTheme="minorHAnsi" w:hAnsiTheme="minorHAnsi"/>
                      <w:sz w:val="18"/>
                      <w:szCs w:val="18"/>
                    </w:rPr>
                    <w:t>.</w:t>
                  </w:r>
                </w:p>
                <w:p w14:paraId="2DB35FAA" w14:textId="77777777" w:rsidR="008978F5" w:rsidRPr="00CE721A" w:rsidRDefault="008978F5" w:rsidP="008978F5">
                  <w:pPr>
                    <w:pStyle w:val="NormalWeb"/>
                    <w:rPr>
                      <w:rFonts w:asciiTheme="minorHAnsi" w:eastAsiaTheme="minorHAnsi" w:hAnsiTheme="minorHAnsi" w:cs="Arial"/>
                      <w:sz w:val="18"/>
                      <w:szCs w:val="18"/>
                    </w:rPr>
                  </w:pPr>
                  <w:r w:rsidRPr="00984BE9">
                    <w:rPr>
                      <w:rStyle w:val="Strong"/>
                      <w:rFonts w:asciiTheme="minorHAnsi" w:eastAsiaTheme="minorHAnsi" w:hAnsiTheme="minorHAnsi"/>
                      <w:sz w:val="18"/>
                      <w:szCs w:val="18"/>
                    </w:rPr>
                    <w:t>Nutrition needs to re-review everything that goes to PROD</w:t>
                  </w:r>
                </w:p>
              </w:tc>
              <w:tc>
                <w:tcPr>
                  <w:tcW w:w="4536" w:type="dxa"/>
                  <w:vAlign w:val="center"/>
                </w:tcPr>
                <w:p w14:paraId="5569C703" w14:textId="77777777" w:rsidR="008978F5" w:rsidRPr="005605CC" w:rsidRDefault="008978F5" w:rsidP="008978F5">
                  <w:pPr>
                    <w:rPr>
                      <w:rFonts w:eastAsiaTheme="minorHAnsi"/>
                      <w:sz w:val="18"/>
                      <w:szCs w:val="18"/>
                    </w:rPr>
                  </w:pPr>
                  <w:r w:rsidRPr="005605CC">
                    <w:rPr>
                      <w:rFonts w:eastAsiaTheme="minorHAnsi"/>
                      <w:sz w:val="18"/>
                      <w:szCs w:val="18"/>
                    </w:rPr>
                    <w:t xml:space="preserve">The same logic as above. </w:t>
                  </w:r>
                </w:p>
              </w:tc>
            </w:tr>
            <w:tr w:rsidR="008978F5" w:rsidRPr="005605CC" w14:paraId="0BD7A01D" w14:textId="77777777">
              <w:tc>
                <w:tcPr>
                  <w:tcW w:w="1660" w:type="dxa"/>
                  <w:vAlign w:val="center"/>
                </w:tcPr>
                <w:p w14:paraId="094DF6C0" w14:textId="77777777" w:rsidR="008978F5" w:rsidRPr="005605CC" w:rsidRDefault="008978F5" w:rsidP="008978F5">
                  <w:pPr>
                    <w:rPr>
                      <w:rFonts w:eastAsiaTheme="minorHAnsi"/>
                      <w:sz w:val="18"/>
                      <w:szCs w:val="18"/>
                    </w:rPr>
                  </w:pPr>
                  <w:r w:rsidRPr="005605CC">
                    <w:rPr>
                      <w:rStyle w:val="Strong"/>
                      <w:rFonts w:asciiTheme="minorHAnsi" w:eastAsiaTheme="minorHAnsi" w:hAnsiTheme="minorHAnsi"/>
                      <w:sz w:val="18"/>
                      <w:szCs w:val="18"/>
                    </w:rPr>
                    <w:t>Bulk</w:t>
                  </w:r>
                  <w:r w:rsidRPr="005605CC">
                    <w:rPr>
                      <w:rFonts w:eastAsiaTheme="minorHAnsi"/>
                      <w:sz w:val="18"/>
                      <w:szCs w:val="18"/>
                    </w:rPr>
                    <w:t xml:space="preserve"> Sync from UAT to PROD </w:t>
                  </w:r>
                </w:p>
              </w:tc>
              <w:tc>
                <w:tcPr>
                  <w:tcW w:w="2309" w:type="dxa"/>
                  <w:vAlign w:val="center"/>
                </w:tcPr>
                <w:p w14:paraId="0EFFCA6B" w14:textId="77777777" w:rsidR="008978F5" w:rsidRPr="005605CC" w:rsidRDefault="008978F5" w:rsidP="008978F5">
                  <w:pPr>
                    <w:rPr>
                      <w:rFonts w:eastAsiaTheme="minorHAnsi"/>
                      <w:sz w:val="18"/>
                      <w:szCs w:val="18"/>
                    </w:rPr>
                  </w:pPr>
                  <w:r w:rsidRPr="005605CC">
                    <w:rPr>
                      <w:rFonts w:eastAsiaTheme="minorHAnsi"/>
                      <w:sz w:val="18"/>
                      <w:szCs w:val="18"/>
                    </w:rPr>
                    <w:t>T</w:t>
                  </w:r>
                  <w:r w:rsidRPr="00984BE9">
                    <w:rPr>
                      <w:rStyle w:val="Strong"/>
                      <w:rFonts w:asciiTheme="minorHAnsi" w:hAnsiTheme="minorHAnsi"/>
                      <w:kern w:val="0"/>
                      <w:sz w:val="18"/>
                    </w:rPr>
                    <w:t>he same logic as single sy</w:t>
                  </w:r>
                  <w:r w:rsidRPr="00984BE9">
                    <w:rPr>
                      <w:rStyle w:val="Strong"/>
                      <w:rFonts w:asciiTheme="minorHAnsi" w:eastAsiaTheme="minorHAnsi" w:hAnsiTheme="minorHAnsi"/>
                      <w:kern w:val="0"/>
                      <w:sz w:val="18"/>
                      <w:szCs w:val="18"/>
                    </w:rPr>
                    <w:t>nc from UAT to PROD</w:t>
                  </w:r>
                  <w:r w:rsidRPr="00984BE9">
                    <w:rPr>
                      <w:rStyle w:val="Strong"/>
                      <w:rFonts w:asciiTheme="minorHAnsi" w:hAnsiTheme="minorHAnsi"/>
                      <w:kern w:val="0"/>
                      <w:sz w:val="18"/>
                    </w:rPr>
                    <w:t>.</w:t>
                  </w:r>
                </w:p>
              </w:tc>
              <w:tc>
                <w:tcPr>
                  <w:tcW w:w="4536" w:type="dxa"/>
                  <w:vAlign w:val="center"/>
                </w:tcPr>
                <w:p w14:paraId="060513DC" w14:textId="77777777" w:rsidR="008978F5" w:rsidRPr="005605CC" w:rsidRDefault="008978F5" w:rsidP="008978F5">
                  <w:pPr>
                    <w:rPr>
                      <w:rFonts w:eastAsiaTheme="minorHAnsi"/>
                      <w:sz w:val="18"/>
                      <w:szCs w:val="18"/>
                    </w:rPr>
                  </w:pPr>
                  <w:r w:rsidRPr="005605CC">
                    <w:rPr>
                      <w:rFonts w:eastAsiaTheme="minorHAnsi"/>
                      <w:sz w:val="18"/>
                      <w:szCs w:val="18"/>
                    </w:rPr>
                    <w:t xml:space="preserve">The same logic as above. </w:t>
                  </w:r>
                </w:p>
              </w:tc>
            </w:tr>
          </w:tbl>
          <w:p w14:paraId="6A262D0F" w14:textId="77777777" w:rsidR="008978F5" w:rsidRPr="005605CC" w:rsidRDefault="008978F5" w:rsidP="008978F5">
            <w:pPr>
              <w:ind w:left="360"/>
            </w:pPr>
          </w:p>
          <w:p w14:paraId="751D44E9" w14:textId="77777777" w:rsidR="008978F5" w:rsidRDefault="008978F5" w:rsidP="008978F5">
            <w:pPr>
              <w:tabs>
                <w:tab w:val="left" w:pos="857"/>
              </w:tabs>
              <w:ind w:left="28" w:right="210"/>
            </w:pPr>
          </w:p>
          <w:p w14:paraId="7F7893C3" w14:textId="0354A2F6" w:rsidR="008978F5" w:rsidRPr="00C11AA9" w:rsidRDefault="008978F5" w:rsidP="00444983">
            <w:pPr>
              <w:pStyle w:val="ListParagraph"/>
              <w:numPr>
                <w:ilvl w:val="0"/>
                <w:numId w:val="1579"/>
              </w:numPr>
              <w:tabs>
                <w:tab w:val="left" w:pos="857"/>
              </w:tabs>
              <w:ind w:left="453" w:right="210" w:hanging="425"/>
            </w:pPr>
          </w:p>
        </w:tc>
      </w:tr>
      <w:tr w:rsidR="00F563D8" w:rsidRPr="00452515" w14:paraId="0271E281" w14:textId="77777777" w:rsidTr="007A1D5C">
        <w:tc>
          <w:tcPr>
            <w:tcW w:w="8008" w:type="dxa"/>
          </w:tcPr>
          <w:p w14:paraId="02F51488" w14:textId="1CB59410" w:rsidR="008978F5" w:rsidRPr="008978F5" w:rsidRDefault="008978F5">
            <w:pPr>
              <w:rPr>
                <w:rFonts w:ascii="Arial" w:hAnsi="Arial" w:cs="Arial"/>
                <w:sz w:val="22"/>
              </w:rPr>
            </w:pPr>
            <w:r w:rsidRPr="00E97505">
              <w:rPr>
                <w:rStyle w:val="Strong"/>
                <w:rFonts w:hint="eastAsia"/>
              </w:rPr>
              <w:t>Main Scenario</w:t>
            </w:r>
            <w:r>
              <w:rPr>
                <w:rStyle w:val="Strong"/>
              </w:rPr>
              <w:t xml:space="preserve"> 2</w:t>
            </w:r>
            <w:r w:rsidRPr="00E97505">
              <w:rPr>
                <w:rStyle w:val="Strong"/>
                <w:rFonts w:hint="eastAsia"/>
              </w:rPr>
              <w:t>:</w:t>
            </w:r>
            <w:r>
              <w:rPr>
                <w:rStyle w:val="Strong"/>
              </w:rPr>
              <w:t xml:space="preserve"> Update Version</w:t>
            </w:r>
          </w:p>
          <w:p w14:paraId="2D326C4F" w14:textId="7086C733" w:rsidR="008978F5" w:rsidRPr="00452515" w:rsidRDefault="007A1D5C" w:rsidP="007A1D5C">
            <w:pPr>
              <w:pStyle w:val="ListParagraph"/>
              <w:ind w:left="310"/>
              <w:rPr>
                <w:rFonts w:hint="eastAsia"/>
              </w:rPr>
            </w:pPr>
            <w:r w:rsidRPr="007A1D5C">
              <w:t>https://wonder.atlassian.net/wiki/x/ZAKP_w</w:t>
            </w:r>
          </w:p>
        </w:tc>
      </w:tr>
      <w:tr w:rsidR="008978F5" w:rsidRPr="00452515" w14:paraId="6A08420D" w14:textId="77777777" w:rsidTr="007A1D5C">
        <w:tc>
          <w:tcPr>
            <w:tcW w:w="8008" w:type="dxa"/>
          </w:tcPr>
          <w:p w14:paraId="413A3F05" w14:textId="024F45F1" w:rsidR="008978F5" w:rsidRPr="008978F5" w:rsidRDefault="008978F5" w:rsidP="008978F5">
            <w:pPr>
              <w:rPr>
                <w:rFonts w:ascii="Arial" w:hAnsi="Arial" w:cs="Arial"/>
                <w:sz w:val="22"/>
              </w:rPr>
            </w:pPr>
            <w:r w:rsidRPr="00E97505">
              <w:rPr>
                <w:rStyle w:val="Strong"/>
                <w:rFonts w:hint="eastAsia"/>
              </w:rPr>
              <w:t>Main Scenario:</w:t>
            </w:r>
          </w:p>
          <w:p w14:paraId="1568A17F" w14:textId="77777777" w:rsidR="008978F5" w:rsidRPr="00E97505" w:rsidRDefault="008978F5">
            <w:pPr>
              <w:rPr>
                <w:rStyle w:val="Strong"/>
              </w:rPr>
            </w:pPr>
          </w:p>
        </w:tc>
      </w:tr>
      <w:tr w:rsidR="008978F5" w:rsidRPr="00452515" w14:paraId="5FB94B63" w14:textId="77777777" w:rsidTr="007A1D5C">
        <w:tc>
          <w:tcPr>
            <w:tcW w:w="8008" w:type="dxa"/>
          </w:tcPr>
          <w:p w14:paraId="43ACC37F" w14:textId="77777777" w:rsidR="008978F5" w:rsidRDefault="008978F5" w:rsidP="008978F5">
            <w:r w:rsidRPr="00452515">
              <w:t>Extend Scenario:</w:t>
            </w:r>
          </w:p>
          <w:p w14:paraId="49A1D01A" w14:textId="77777777" w:rsidR="008978F5" w:rsidRPr="00452515" w:rsidRDefault="008978F5"/>
        </w:tc>
      </w:tr>
      <w:tr w:rsidR="00F563D8" w:rsidRPr="00452515" w14:paraId="556FC28F" w14:textId="77777777" w:rsidTr="007A1D5C">
        <w:tc>
          <w:tcPr>
            <w:tcW w:w="8008" w:type="dxa"/>
          </w:tcPr>
          <w:p w14:paraId="660B2423" w14:textId="77777777" w:rsidR="00F563D8" w:rsidRDefault="00F563D8">
            <w:r w:rsidRPr="00452515">
              <w:t>Exception Scenario:</w:t>
            </w:r>
          </w:p>
          <w:p w14:paraId="5476322D" w14:textId="77777777" w:rsidR="00F563D8" w:rsidRPr="00452515" w:rsidRDefault="00F563D8"/>
        </w:tc>
      </w:tr>
      <w:tr w:rsidR="00F563D8" w:rsidRPr="00452515" w14:paraId="66218603" w14:textId="77777777" w:rsidTr="007A1D5C">
        <w:tc>
          <w:tcPr>
            <w:tcW w:w="8008" w:type="dxa"/>
          </w:tcPr>
          <w:p w14:paraId="3B87DC77" w14:textId="77777777" w:rsidR="00F563D8" w:rsidRPr="00452515" w:rsidRDefault="00F563D8">
            <w:r w:rsidRPr="00452515">
              <w:t>Notes:</w:t>
            </w:r>
          </w:p>
        </w:tc>
      </w:tr>
      <w:tr w:rsidR="00F563D8" w:rsidRPr="00452515" w14:paraId="56D75CBB" w14:textId="77777777" w:rsidTr="007A1D5C">
        <w:tc>
          <w:tcPr>
            <w:tcW w:w="8008" w:type="dxa"/>
          </w:tcPr>
          <w:p w14:paraId="2F1F178E" w14:textId="77777777" w:rsidR="00F563D8" w:rsidRPr="00452515" w:rsidRDefault="00F563D8">
            <w:r w:rsidRPr="00452515">
              <w:t>Q/A:</w:t>
            </w:r>
          </w:p>
        </w:tc>
      </w:tr>
    </w:tbl>
    <w:p w14:paraId="1F0D49FA" w14:textId="77777777" w:rsidR="00F563D8" w:rsidRDefault="00F563D8" w:rsidP="00F563D8"/>
    <w:p w14:paraId="117050BE" w14:textId="6D20AFC6" w:rsidR="00546CCE" w:rsidRDefault="006E7251">
      <w:pPr>
        <w:pStyle w:val="Heading3"/>
        <w:numPr>
          <w:ilvl w:val="2"/>
          <w:numId w:val="611"/>
        </w:numPr>
        <w:pPrChange w:id="466" w:author="Bonnie Yang [2]" w:date="2024-05-09T18:01:00Z" w16du:dateUtc="2024-05-09T10:01:00Z">
          <w:pPr/>
        </w:pPrChange>
      </w:pPr>
      <w:r w:rsidRPr="004B505D">
        <w:rPr>
          <w:rStyle w:val="Heading3Char"/>
          <w:rPrChange w:id="467" w:author="Bonnie Yang [2]" w:date="2024-05-09T18:01:00Z" w16du:dateUtc="2024-05-09T10:01:00Z">
            <w:rPr/>
          </w:rPrChange>
        </w:rPr>
        <w:t>MS02-11 Bulk Edit Transfer Pricin</w:t>
      </w:r>
      <w:r>
        <w:rPr>
          <w:rFonts w:hint="eastAsia"/>
        </w:rPr>
        <w:t>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B505D" w:rsidRPr="00452515" w14:paraId="4FB2133C" w14:textId="77777777" w:rsidTr="0090192E">
        <w:tc>
          <w:tcPr>
            <w:tcW w:w="8008" w:type="dxa"/>
          </w:tcPr>
          <w:p w14:paraId="46413C46" w14:textId="00551B98" w:rsidR="004B505D" w:rsidRPr="00E97505" w:rsidRDefault="004B505D" w:rsidP="0090192E">
            <w:pPr>
              <w:rPr>
                <w:rStyle w:val="Strong"/>
              </w:rPr>
            </w:pPr>
            <w:r w:rsidRPr="00B05CAC">
              <w:rPr>
                <w:rStyle w:val="Strong"/>
              </w:rPr>
              <w:t>MS</w:t>
            </w:r>
            <w:r>
              <w:rPr>
                <w:rStyle w:val="Strong"/>
                <w:rFonts w:hint="eastAsia"/>
              </w:rPr>
              <w:t>02-11 Bulk Edit Transfer Pricing</w:t>
            </w:r>
          </w:p>
        </w:tc>
      </w:tr>
      <w:tr w:rsidR="004B505D" w:rsidRPr="00452515" w14:paraId="56918F5A" w14:textId="77777777" w:rsidTr="0090192E">
        <w:tc>
          <w:tcPr>
            <w:tcW w:w="8008" w:type="dxa"/>
          </w:tcPr>
          <w:p w14:paraId="7D98BB69" w14:textId="77777777" w:rsidR="004B505D" w:rsidRPr="00E97505" w:rsidRDefault="004B505D" w:rsidP="0090192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B505D" w14:paraId="1FAD3923" w14:textId="77777777" w:rsidTr="0090192E">
              <w:trPr>
                <w:jc w:val="center"/>
              </w:trPr>
              <w:tc>
                <w:tcPr>
                  <w:tcW w:w="1169" w:type="dxa"/>
                </w:tcPr>
                <w:p w14:paraId="675AAA72" w14:textId="77777777" w:rsidR="004B505D" w:rsidRPr="007A35F7" w:rsidRDefault="004B505D" w:rsidP="0090192E">
                  <w:pPr>
                    <w:rPr>
                      <w:rFonts w:ascii="Arial" w:hAnsi="Arial" w:cs="Arial"/>
                    </w:rPr>
                  </w:pPr>
                  <w:r w:rsidRPr="007A35F7">
                    <w:rPr>
                      <w:rFonts w:ascii="Arial" w:hAnsi="Arial" w:cs="Arial"/>
                    </w:rPr>
                    <w:t>Version</w:t>
                  </w:r>
                </w:p>
              </w:tc>
              <w:tc>
                <w:tcPr>
                  <w:tcW w:w="1357" w:type="dxa"/>
                </w:tcPr>
                <w:p w14:paraId="1C49C8A2" w14:textId="77777777" w:rsidR="004B505D" w:rsidRPr="007A35F7" w:rsidRDefault="004B505D" w:rsidP="0090192E">
                  <w:pPr>
                    <w:rPr>
                      <w:rFonts w:ascii="Arial" w:hAnsi="Arial" w:cs="Arial"/>
                    </w:rPr>
                  </w:pPr>
                  <w:r w:rsidRPr="007A35F7">
                    <w:rPr>
                      <w:rFonts w:ascii="Arial" w:hAnsi="Arial" w:cs="Arial"/>
                    </w:rPr>
                    <w:t>Date</w:t>
                  </w:r>
                </w:p>
              </w:tc>
              <w:tc>
                <w:tcPr>
                  <w:tcW w:w="1315" w:type="dxa"/>
                </w:tcPr>
                <w:p w14:paraId="55A2B3EF" w14:textId="77777777" w:rsidR="004B505D" w:rsidRPr="007A35F7" w:rsidRDefault="004B505D" w:rsidP="0090192E">
                  <w:pPr>
                    <w:rPr>
                      <w:rFonts w:ascii="Arial" w:hAnsi="Arial" w:cs="Arial"/>
                    </w:rPr>
                  </w:pPr>
                  <w:r w:rsidRPr="007A35F7">
                    <w:rPr>
                      <w:rFonts w:ascii="Arial" w:hAnsi="Arial" w:cs="Arial"/>
                    </w:rPr>
                    <w:t>Updated By</w:t>
                  </w:r>
                </w:p>
              </w:tc>
              <w:tc>
                <w:tcPr>
                  <w:tcW w:w="3924" w:type="dxa"/>
                </w:tcPr>
                <w:p w14:paraId="5DDDC3CB" w14:textId="77777777" w:rsidR="004B505D" w:rsidRPr="007A35F7" w:rsidRDefault="004B505D" w:rsidP="0090192E">
                  <w:pPr>
                    <w:rPr>
                      <w:rFonts w:ascii="Arial" w:hAnsi="Arial" w:cs="Arial"/>
                    </w:rPr>
                  </w:pPr>
                  <w:r w:rsidRPr="007A35F7">
                    <w:rPr>
                      <w:rFonts w:ascii="Arial" w:hAnsi="Arial" w:cs="Arial"/>
                    </w:rPr>
                    <w:t>Description</w:t>
                  </w:r>
                </w:p>
              </w:tc>
            </w:tr>
            <w:tr w:rsidR="004B505D" w14:paraId="15C3273B" w14:textId="77777777" w:rsidTr="0090192E">
              <w:trPr>
                <w:jc w:val="center"/>
              </w:trPr>
              <w:tc>
                <w:tcPr>
                  <w:tcW w:w="1169" w:type="dxa"/>
                </w:tcPr>
                <w:p w14:paraId="5375A6E4" w14:textId="77777777" w:rsidR="004B505D" w:rsidRPr="007A35F7" w:rsidRDefault="004B505D" w:rsidP="004B505D">
                  <w:pPr>
                    <w:rPr>
                      <w:rFonts w:ascii="Arial" w:hAnsi="Arial" w:cs="Arial"/>
                    </w:rPr>
                  </w:pPr>
                  <w:r w:rsidRPr="007A35F7">
                    <w:rPr>
                      <w:rFonts w:ascii="Arial" w:hAnsi="Arial" w:cs="Arial"/>
                    </w:rPr>
                    <w:t>1.0</w:t>
                  </w:r>
                </w:p>
              </w:tc>
              <w:tc>
                <w:tcPr>
                  <w:tcW w:w="1357" w:type="dxa"/>
                </w:tcPr>
                <w:p w14:paraId="639054FD" w14:textId="58D0DDF7" w:rsidR="004B505D" w:rsidRPr="007A35F7" w:rsidRDefault="004B505D" w:rsidP="004B505D">
                  <w:pPr>
                    <w:rPr>
                      <w:rFonts w:ascii="Arial" w:hAnsi="Arial" w:cs="Arial"/>
                    </w:rPr>
                  </w:pPr>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5</w:t>
                  </w:r>
                  <w:r w:rsidRPr="007A35F7">
                    <w:rPr>
                      <w:rFonts w:ascii="Arial" w:hAnsi="Arial" w:cs="Arial"/>
                    </w:rPr>
                    <w:t>.</w:t>
                  </w:r>
                  <w:r>
                    <w:rPr>
                      <w:rFonts w:ascii="Arial" w:hAnsi="Arial" w:cs="Arial" w:hint="eastAsia"/>
                    </w:rPr>
                    <w:t>9</w:t>
                  </w:r>
                </w:p>
              </w:tc>
              <w:tc>
                <w:tcPr>
                  <w:tcW w:w="1315" w:type="dxa"/>
                </w:tcPr>
                <w:p w14:paraId="331957C9" w14:textId="1610E37C" w:rsidR="004B505D" w:rsidRPr="007A35F7" w:rsidRDefault="004B505D" w:rsidP="004B505D">
                  <w:pPr>
                    <w:rPr>
                      <w:rFonts w:ascii="Arial" w:hAnsi="Arial" w:cs="Arial"/>
                    </w:rPr>
                  </w:pPr>
                  <w:r w:rsidRPr="007A35F7">
                    <w:rPr>
                      <w:rFonts w:ascii="Arial" w:hAnsi="Arial" w:cs="Arial"/>
                    </w:rPr>
                    <w:t>Bonnie</w:t>
                  </w:r>
                </w:p>
              </w:tc>
              <w:tc>
                <w:tcPr>
                  <w:tcW w:w="3924" w:type="dxa"/>
                </w:tcPr>
                <w:p w14:paraId="6E4986BE" w14:textId="2E964967" w:rsidR="004B505D" w:rsidRPr="007A35F7" w:rsidRDefault="004B505D" w:rsidP="004B505D">
                  <w:pPr>
                    <w:rPr>
                      <w:rFonts w:ascii="Arial" w:hAnsi="Arial" w:cs="Arial"/>
                    </w:rPr>
                  </w:pPr>
                  <w:r w:rsidRPr="004B505D">
                    <w:rPr>
                      <w:rFonts w:ascii="Arial" w:hAnsi="Arial" w:cs="Arial"/>
                    </w:rPr>
                    <w:t>MD-12521</w:t>
                  </w:r>
                </w:p>
              </w:tc>
            </w:tr>
            <w:tr w:rsidR="004B505D" w14:paraId="1A6F88DA" w14:textId="77777777" w:rsidTr="0090192E">
              <w:trPr>
                <w:jc w:val="center"/>
              </w:trPr>
              <w:tc>
                <w:tcPr>
                  <w:tcW w:w="1169" w:type="dxa"/>
                </w:tcPr>
                <w:p w14:paraId="7AC4ADD0" w14:textId="77777777" w:rsidR="004B505D" w:rsidRDefault="004B505D" w:rsidP="004B505D"/>
              </w:tc>
              <w:tc>
                <w:tcPr>
                  <w:tcW w:w="1357" w:type="dxa"/>
                </w:tcPr>
                <w:p w14:paraId="664D0B48" w14:textId="77777777" w:rsidR="004B505D" w:rsidRDefault="004B505D" w:rsidP="004B505D"/>
              </w:tc>
              <w:tc>
                <w:tcPr>
                  <w:tcW w:w="1315" w:type="dxa"/>
                </w:tcPr>
                <w:p w14:paraId="34B6B9C6" w14:textId="77777777" w:rsidR="004B505D" w:rsidRDefault="004B505D" w:rsidP="004B505D"/>
              </w:tc>
              <w:tc>
                <w:tcPr>
                  <w:tcW w:w="3924" w:type="dxa"/>
                </w:tcPr>
                <w:p w14:paraId="6101BAFE" w14:textId="77777777" w:rsidR="004B505D" w:rsidRDefault="004B505D" w:rsidP="004B505D"/>
              </w:tc>
            </w:tr>
            <w:tr w:rsidR="004B505D" w14:paraId="025595F4" w14:textId="77777777" w:rsidTr="0090192E">
              <w:trPr>
                <w:jc w:val="center"/>
              </w:trPr>
              <w:tc>
                <w:tcPr>
                  <w:tcW w:w="1169" w:type="dxa"/>
                </w:tcPr>
                <w:p w14:paraId="43E1E039" w14:textId="77777777" w:rsidR="004B505D" w:rsidRDefault="004B505D" w:rsidP="004B505D"/>
              </w:tc>
              <w:tc>
                <w:tcPr>
                  <w:tcW w:w="1357" w:type="dxa"/>
                </w:tcPr>
                <w:p w14:paraId="4B63BA0E" w14:textId="77777777" w:rsidR="004B505D" w:rsidRDefault="004B505D" w:rsidP="004B505D"/>
              </w:tc>
              <w:tc>
                <w:tcPr>
                  <w:tcW w:w="1315" w:type="dxa"/>
                </w:tcPr>
                <w:p w14:paraId="4BE592A3" w14:textId="77777777" w:rsidR="004B505D" w:rsidRDefault="004B505D" w:rsidP="004B505D"/>
              </w:tc>
              <w:tc>
                <w:tcPr>
                  <w:tcW w:w="3924" w:type="dxa"/>
                </w:tcPr>
                <w:p w14:paraId="4137521A" w14:textId="77777777" w:rsidR="004B505D" w:rsidRDefault="004B505D" w:rsidP="004B505D"/>
              </w:tc>
            </w:tr>
            <w:tr w:rsidR="004B505D" w14:paraId="39EED149" w14:textId="77777777" w:rsidTr="0090192E">
              <w:trPr>
                <w:jc w:val="center"/>
              </w:trPr>
              <w:tc>
                <w:tcPr>
                  <w:tcW w:w="1169" w:type="dxa"/>
                </w:tcPr>
                <w:p w14:paraId="28665156" w14:textId="77777777" w:rsidR="004B505D" w:rsidRDefault="004B505D" w:rsidP="004B505D"/>
              </w:tc>
              <w:tc>
                <w:tcPr>
                  <w:tcW w:w="1357" w:type="dxa"/>
                </w:tcPr>
                <w:p w14:paraId="784B23B6" w14:textId="77777777" w:rsidR="004B505D" w:rsidRDefault="004B505D" w:rsidP="004B505D"/>
              </w:tc>
              <w:tc>
                <w:tcPr>
                  <w:tcW w:w="1315" w:type="dxa"/>
                </w:tcPr>
                <w:p w14:paraId="75A5FB4B" w14:textId="77777777" w:rsidR="004B505D" w:rsidRDefault="004B505D" w:rsidP="004B505D"/>
              </w:tc>
              <w:tc>
                <w:tcPr>
                  <w:tcW w:w="3924" w:type="dxa"/>
                </w:tcPr>
                <w:p w14:paraId="7BA667F3" w14:textId="77777777" w:rsidR="004B505D" w:rsidRPr="00B66734" w:rsidRDefault="004B505D" w:rsidP="004B505D"/>
              </w:tc>
            </w:tr>
            <w:tr w:rsidR="004B505D" w14:paraId="691A207B" w14:textId="77777777" w:rsidTr="0090192E">
              <w:trPr>
                <w:jc w:val="center"/>
              </w:trPr>
              <w:tc>
                <w:tcPr>
                  <w:tcW w:w="1169" w:type="dxa"/>
                </w:tcPr>
                <w:p w14:paraId="19DFA8AD" w14:textId="77777777" w:rsidR="004B505D" w:rsidRDefault="004B505D" w:rsidP="004B505D"/>
              </w:tc>
              <w:tc>
                <w:tcPr>
                  <w:tcW w:w="1357" w:type="dxa"/>
                </w:tcPr>
                <w:p w14:paraId="3456AF71" w14:textId="77777777" w:rsidR="004B505D" w:rsidRDefault="004B505D" w:rsidP="004B505D"/>
              </w:tc>
              <w:tc>
                <w:tcPr>
                  <w:tcW w:w="1315" w:type="dxa"/>
                </w:tcPr>
                <w:p w14:paraId="7C955D89" w14:textId="77777777" w:rsidR="004B505D" w:rsidRDefault="004B505D" w:rsidP="004B505D"/>
              </w:tc>
              <w:tc>
                <w:tcPr>
                  <w:tcW w:w="3924" w:type="dxa"/>
                </w:tcPr>
                <w:p w14:paraId="093248A9" w14:textId="77777777" w:rsidR="004B505D" w:rsidRDefault="004B505D" w:rsidP="004B505D"/>
              </w:tc>
            </w:tr>
            <w:tr w:rsidR="004B505D" w14:paraId="12E4EF7F" w14:textId="77777777" w:rsidTr="0090192E">
              <w:trPr>
                <w:jc w:val="center"/>
              </w:trPr>
              <w:tc>
                <w:tcPr>
                  <w:tcW w:w="1169" w:type="dxa"/>
                </w:tcPr>
                <w:p w14:paraId="2A5D0B84" w14:textId="77777777" w:rsidR="004B505D" w:rsidRDefault="004B505D" w:rsidP="004B505D"/>
              </w:tc>
              <w:tc>
                <w:tcPr>
                  <w:tcW w:w="1357" w:type="dxa"/>
                </w:tcPr>
                <w:p w14:paraId="4E8F91F5" w14:textId="77777777" w:rsidR="004B505D" w:rsidRDefault="004B505D" w:rsidP="004B505D"/>
              </w:tc>
              <w:tc>
                <w:tcPr>
                  <w:tcW w:w="1315" w:type="dxa"/>
                </w:tcPr>
                <w:p w14:paraId="74DF3706" w14:textId="77777777" w:rsidR="004B505D" w:rsidRDefault="004B505D" w:rsidP="004B505D"/>
              </w:tc>
              <w:tc>
                <w:tcPr>
                  <w:tcW w:w="3924" w:type="dxa"/>
                </w:tcPr>
                <w:p w14:paraId="324EC4E9" w14:textId="77777777" w:rsidR="004B505D" w:rsidRPr="005C49CE" w:rsidRDefault="004B505D" w:rsidP="004B505D"/>
              </w:tc>
            </w:tr>
          </w:tbl>
          <w:p w14:paraId="73C48E3C" w14:textId="77777777" w:rsidR="004B505D" w:rsidRDefault="004B505D" w:rsidP="0090192E"/>
        </w:tc>
      </w:tr>
      <w:tr w:rsidR="004B505D" w:rsidRPr="00452515" w14:paraId="7F5AFB85" w14:textId="77777777" w:rsidTr="0090192E">
        <w:tc>
          <w:tcPr>
            <w:tcW w:w="8008" w:type="dxa"/>
          </w:tcPr>
          <w:p w14:paraId="29355DC4" w14:textId="77777777" w:rsidR="004B505D" w:rsidRPr="00452515" w:rsidRDefault="004B505D" w:rsidP="0090192E">
            <w:r w:rsidRPr="00E97505">
              <w:rPr>
                <w:rStyle w:val="Strong"/>
              </w:rPr>
              <w:t>Stakeholder:</w:t>
            </w:r>
            <w:r w:rsidRPr="00452515">
              <w:t xml:space="preserve"> </w:t>
            </w:r>
            <w:r>
              <w:t>User with privilege</w:t>
            </w:r>
          </w:p>
        </w:tc>
      </w:tr>
      <w:tr w:rsidR="004B505D" w:rsidRPr="009A0B08" w14:paraId="2D8E7B4E" w14:textId="77777777" w:rsidTr="0090192E">
        <w:tc>
          <w:tcPr>
            <w:tcW w:w="8008" w:type="dxa"/>
          </w:tcPr>
          <w:p w14:paraId="60701CEB" w14:textId="77777777" w:rsidR="004B505D" w:rsidRDefault="004B505D" w:rsidP="0090192E">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48124A19" w14:textId="77777777" w:rsidR="004B505D" w:rsidRPr="009A0B08" w:rsidRDefault="004B505D" w:rsidP="0090192E">
            <w:pPr>
              <w:rPr>
                <w:rStyle w:val="Strong"/>
                <w:lang w:val="fr-FR"/>
              </w:rPr>
            </w:pPr>
          </w:p>
          <w:p w14:paraId="00B17C0D" w14:textId="77777777" w:rsidR="004B505D" w:rsidRDefault="004B505D" w:rsidP="0090192E">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33F09F78" w14:textId="77777777" w:rsidR="004B505D" w:rsidRPr="009A0B08" w:rsidRDefault="004B505D" w:rsidP="0090192E">
            <w:pPr>
              <w:rPr>
                <w:rStyle w:val="Strong"/>
                <w:lang w:val="fr-FR"/>
              </w:rPr>
            </w:pPr>
          </w:p>
          <w:p w14:paraId="31228088" w14:textId="77777777" w:rsidR="004B505D" w:rsidRDefault="004B505D" w:rsidP="0090192E">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13A9C0C1" w14:textId="77777777" w:rsidR="004B505D" w:rsidRDefault="004B505D" w:rsidP="0090192E">
            <w:pPr>
              <w:rPr>
                <w:rFonts w:ascii="Arial" w:hAnsi="Arial" w:cs="Arial"/>
                <w:sz w:val="20"/>
                <w:szCs w:val="20"/>
                <w:lang w:val="pt-BR"/>
              </w:rPr>
            </w:pPr>
          </w:p>
          <w:p w14:paraId="7254780D" w14:textId="77777777" w:rsidR="004B505D" w:rsidRPr="00D329EE" w:rsidRDefault="004B505D" w:rsidP="0090192E">
            <w:pPr>
              <w:rPr>
                <w:rFonts w:ascii="Arial" w:hAnsi="Arial" w:cs="Arial"/>
                <w:sz w:val="20"/>
                <w:szCs w:val="20"/>
                <w:lang w:val="pt-BR"/>
              </w:rPr>
            </w:pPr>
          </w:p>
        </w:tc>
      </w:tr>
      <w:tr w:rsidR="004B505D" w:rsidRPr="00452515" w14:paraId="4A28F1FA" w14:textId="77777777" w:rsidTr="0090192E">
        <w:tc>
          <w:tcPr>
            <w:tcW w:w="8008" w:type="dxa"/>
          </w:tcPr>
          <w:p w14:paraId="4E1D22D9" w14:textId="77777777" w:rsidR="004B505D" w:rsidRPr="00D97083" w:rsidRDefault="004B505D" w:rsidP="0090192E">
            <w:pPr>
              <w:rPr>
                <w:b/>
                <w:bCs/>
              </w:rPr>
            </w:pPr>
            <w:r w:rsidRPr="00D97083">
              <w:rPr>
                <w:rFonts w:hint="eastAsia"/>
                <w:b/>
                <w:bCs/>
              </w:rPr>
              <w:t>Main Scenario:</w:t>
            </w:r>
          </w:p>
          <w:p w14:paraId="5EC4CDA6" w14:textId="77777777" w:rsidR="004B505D" w:rsidRDefault="004B505D" w:rsidP="004B505D">
            <w:pPr>
              <w:pStyle w:val="ListParagraph"/>
              <w:numPr>
                <w:ilvl w:val="2"/>
                <w:numId w:val="1979"/>
              </w:numPr>
              <w:tabs>
                <w:tab w:val="left" w:pos="307"/>
              </w:tabs>
              <w:ind w:left="452"/>
            </w:pPr>
            <w:r w:rsidRPr="004B505D">
              <w:t xml:space="preserve">Adding new options 'Download Bulk Edit Pricing Template' and 'Bulk Edit Transfer Pricing' </w:t>
            </w:r>
            <w:proofErr w:type="gramStart"/>
            <w:r w:rsidRPr="004B505D">
              <w:t>in</w:t>
            </w:r>
            <w:proofErr w:type="gramEnd"/>
            <w:r w:rsidRPr="004B505D">
              <w:t xml:space="preserve"> item grid page. And adding a new permission for 'Bulk Edit Transfer Pricing'.</w:t>
            </w:r>
            <w:r>
              <w:t xml:space="preserve"> </w:t>
            </w:r>
          </w:p>
          <w:p w14:paraId="4ECEAB8F" w14:textId="2BD0D837" w:rsidR="004B505D" w:rsidRDefault="004B505D" w:rsidP="004B505D">
            <w:pPr>
              <w:pStyle w:val="ListParagraph"/>
              <w:numPr>
                <w:ilvl w:val="2"/>
                <w:numId w:val="1979"/>
              </w:numPr>
              <w:tabs>
                <w:tab w:val="left" w:pos="307"/>
              </w:tabs>
              <w:ind w:left="452"/>
            </w:pPr>
            <w:r w:rsidRPr="004B505D">
              <w:t>When bulk edit pricing by template, only update the effective version.</w:t>
            </w:r>
            <w:r w:rsidRPr="004B505D">
              <w:cr/>
              <w:t>If any item fails to be updated, we should show the result after the bulk edit action.</w:t>
            </w:r>
          </w:p>
          <w:p w14:paraId="0D21A389" w14:textId="028FBDB8" w:rsidR="003B1990" w:rsidRDefault="003B1990" w:rsidP="004B505D">
            <w:pPr>
              <w:pStyle w:val="ListParagraph"/>
              <w:numPr>
                <w:ilvl w:val="2"/>
                <w:numId w:val="1979"/>
              </w:numPr>
              <w:tabs>
                <w:tab w:val="left" w:pos="307"/>
              </w:tabs>
              <w:ind w:left="452"/>
            </w:pPr>
            <w:r w:rsidRPr="003B1990">
              <w:t>Remove auto calculation of Total Transfer Price Cost</w:t>
            </w:r>
            <w:r>
              <w:rPr>
                <w:rFonts w:hint="eastAsia"/>
              </w:rPr>
              <w:t xml:space="preserve">, </w:t>
            </w:r>
            <w:proofErr w:type="gramStart"/>
            <w:r w:rsidRPr="003B1990">
              <w:t>Allow</w:t>
            </w:r>
            <w:proofErr w:type="gramEnd"/>
            <w:r w:rsidRPr="003B1990">
              <w:t xml:space="preserve"> users to edit Total Transfer Price Cost </w:t>
            </w:r>
            <w:r>
              <w:rPr>
                <w:rFonts w:hint="eastAsia"/>
              </w:rPr>
              <w:t>by</w:t>
            </w:r>
            <w:r w:rsidRPr="003B1990">
              <w:t xml:space="preserve"> UI</w:t>
            </w:r>
            <w:r>
              <w:rPr>
                <w:rFonts w:hint="eastAsia"/>
              </w:rPr>
              <w:t>/bulk edit template.</w:t>
            </w:r>
          </w:p>
          <w:p w14:paraId="5E25F3E4" w14:textId="77777777" w:rsidR="00DF000A" w:rsidRDefault="004B505D" w:rsidP="004B505D">
            <w:pPr>
              <w:pStyle w:val="ListParagraph"/>
              <w:numPr>
                <w:ilvl w:val="2"/>
                <w:numId w:val="1979"/>
              </w:numPr>
              <w:tabs>
                <w:tab w:val="left" w:pos="307"/>
              </w:tabs>
              <w:ind w:left="452"/>
              <w:rPr>
                <w:ins w:id="468" w:author="Bonnie Yang [2]" w:date="2024-06-28T19:21:00Z" w16du:dateUtc="2024-06-28T11:21:00Z"/>
              </w:rPr>
            </w:pPr>
            <w:r w:rsidRPr="004B505D">
              <w:t>Error reason for invalid fields:</w:t>
            </w:r>
            <w:r w:rsidRPr="004B505D">
              <w:cr/>
              <w:t xml:space="preserve">Food Cost should be number &gt;=0, up to </w:t>
            </w:r>
            <w:del w:id="469" w:author="Bonnie Yang [2]" w:date="2024-06-28T19:20:00Z" w16du:dateUtc="2024-06-28T11:20:00Z">
              <w:r w:rsidRPr="004B505D" w:rsidDel="00DF000A">
                <w:delText xml:space="preserve">two </w:delText>
              </w:r>
            </w:del>
            <w:ins w:id="470" w:author="Bonnie Yang [2]" w:date="2024-06-28T19:20:00Z" w16du:dateUtc="2024-06-28T11:20:00Z">
              <w:r w:rsidR="00DF000A">
                <w:rPr>
                  <w:rFonts w:hint="eastAsia"/>
                </w:rPr>
                <w:t>5</w:t>
              </w:r>
              <w:r w:rsidR="00DF000A" w:rsidRPr="004B505D">
                <w:t xml:space="preserve"> </w:t>
              </w:r>
            </w:ins>
            <w:r w:rsidRPr="004B505D">
              <w:t>decimal places</w:t>
            </w:r>
            <w:r w:rsidRPr="004B505D">
              <w:cr/>
              <w:t xml:space="preserve">Packaging Cost should be number &gt;=0, up to </w:t>
            </w:r>
            <w:del w:id="471" w:author="Bonnie Yang [2]" w:date="2024-06-28T19:21:00Z" w16du:dateUtc="2024-06-28T11:21:00Z">
              <w:r w:rsidRPr="004B505D" w:rsidDel="00DF000A">
                <w:delText xml:space="preserve">two </w:delText>
              </w:r>
            </w:del>
            <w:ins w:id="472" w:author="Bonnie Yang [2]" w:date="2024-06-28T19:21:00Z" w16du:dateUtc="2024-06-28T11:21:00Z">
              <w:r w:rsidR="00DF000A">
                <w:rPr>
                  <w:rFonts w:hint="eastAsia"/>
                </w:rPr>
                <w:t>5</w:t>
              </w:r>
              <w:r w:rsidR="00DF000A" w:rsidRPr="004B505D">
                <w:t xml:space="preserve"> </w:t>
              </w:r>
            </w:ins>
            <w:r w:rsidRPr="004B505D">
              <w:t>decimal places</w:t>
            </w:r>
          </w:p>
          <w:p w14:paraId="3DAB857A" w14:textId="28B7DF6B" w:rsidR="004B505D" w:rsidRDefault="00DF000A" w:rsidP="00DF000A">
            <w:pPr>
              <w:pStyle w:val="ListParagraph"/>
              <w:tabs>
                <w:tab w:val="left" w:pos="307"/>
              </w:tabs>
              <w:ind w:left="452"/>
              <w:rPr>
                <w:ins w:id="473" w:author="Bonnie Yang [2]" w:date="2024-06-28T19:22:00Z" w16du:dateUtc="2024-06-28T11:22:00Z"/>
              </w:rPr>
            </w:pPr>
            <w:ins w:id="474" w:author="Bonnie Yang [2]" w:date="2024-06-28T19:21:00Z" w16du:dateUtc="2024-06-28T11:21:00Z">
              <w:r>
                <w:rPr>
                  <w:rFonts w:hint="eastAsia"/>
                </w:rPr>
                <w:t>Other</w:t>
              </w:r>
              <w:r w:rsidRPr="004B505D">
                <w:t xml:space="preserve"> should be number &gt;=0, up to </w:t>
              </w:r>
              <w:r>
                <w:rPr>
                  <w:rFonts w:hint="eastAsia"/>
                </w:rPr>
                <w:t>5</w:t>
              </w:r>
              <w:r w:rsidRPr="004B505D">
                <w:t xml:space="preserve"> decimal </w:t>
              </w:r>
              <w:proofErr w:type="spellStart"/>
              <w:r w:rsidRPr="004B505D">
                <w:t>places</w:t>
              </w:r>
            </w:ins>
            <w:del w:id="475" w:author="Bonnie Yang [2]" w:date="2024-06-28T19:21:00Z" w16du:dateUtc="2024-06-28T11:21:00Z">
              <w:r w:rsidR="004B505D" w:rsidRPr="004B505D" w:rsidDel="00DF000A">
                <w:cr/>
              </w:r>
            </w:del>
            <w:r w:rsidR="004B505D" w:rsidRPr="004B505D">
              <w:t>Direct</w:t>
            </w:r>
            <w:proofErr w:type="spellEnd"/>
            <w:r w:rsidR="004B505D" w:rsidRPr="004B505D">
              <w:t xml:space="preserve"> Labor Cost should be number &gt;=0, up to </w:t>
            </w:r>
            <w:del w:id="476" w:author="Bonnie Yang [2]" w:date="2024-06-28T19:21:00Z" w16du:dateUtc="2024-06-28T11:21:00Z">
              <w:r w:rsidR="004B505D" w:rsidRPr="004B505D" w:rsidDel="00DF000A">
                <w:delText xml:space="preserve">two </w:delText>
              </w:r>
            </w:del>
            <w:ins w:id="477" w:author="Bonnie Yang [2]" w:date="2024-06-28T19:21:00Z" w16du:dateUtc="2024-06-28T11:21:00Z">
              <w:r>
                <w:rPr>
                  <w:rFonts w:hint="eastAsia"/>
                </w:rPr>
                <w:t>5</w:t>
              </w:r>
              <w:r w:rsidRPr="004B505D">
                <w:t xml:space="preserve"> </w:t>
              </w:r>
            </w:ins>
            <w:r w:rsidR="004B505D" w:rsidRPr="004B505D">
              <w:t>decimal places</w:t>
            </w:r>
            <w:r w:rsidR="004B505D" w:rsidRPr="004B505D">
              <w:cr/>
              <w:t xml:space="preserve">Outbound &amp; Freight Cost should be number &gt;=0, up to </w:t>
            </w:r>
            <w:del w:id="478" w:author="Bonnie Yang [2]" w:date="2024-06-28T19:21:00Z" w16du:dateUtc="2024-06-28T11:21:00Z">
              <w:r w:rsidR="004B505D" w:rsidRPr="004B505D" w:rsidDel="00DF000A">
                <w:delText xml:space="preserve">two </w:delText>
              </w:r>
            </w:del>
            <w:ins w:id="479" w:author="Bonnie Yang [2]" w:date="2024-06-28T19:21:00Z" w16du:dateUtc="2024-06-28T11:21:00Z">
              <w:r>
                <w:rPr>
                  <w:rFonts w:hint="eastAsia"/>
                </w:rPr>
                <w:t>5</w:t>
              </w:r>
              <w:r w:rsidRPr="004B505D">
                <w:t xml:space="preserve"> </w:t>
              </w:r>
            </w:ins>
            <w:r w:rsidR="004B505D" w:rsidRPr="004B505D">
              <w:t>decimal places</w:t>
            </w:r>
            <w:r w:rsidR="004B505D" w:rsidRPr="004B505D">
              <w:cr/>
              <w:t xml:space="preserve">Fee Rate should be number &gt;=0, up to </w:t>
            </w:r>
            <w:del w:id="480" w:author="Bonnie Yang [2]" w:date="2024-06-28T19:21:00Z" w16du:dateUtc="2024-06-28T11:21:00Z">
              <w:r w:rsidR="004B505D" w:rsidRPr="004B505D" w:rsidDel="00DF000A">
                <w:delText xml:space="preserve">two </w:delText>
              </w:r>
            </w:del>
            <w:ins w:id="481" w:author="Bonnie Yang [2]" w:date="2024-06-28T19:21:00Z" w16du:dateUtc="2024-06-28T11:21:00Z">
              <w:r>
                <w:rPr>
                  <w:rFonts w:hint="eastAsia"/>
                </w:rPr>
                <w:t>5</w:t>
              </w:r>
              <w:r w:rsidRPr="004B505D">
                <w:t xml:space="preserve"> </w:t>
              </w:r>
            </w:ins>
            <w:r w:rsidR="004B505D" w:rsidRPr="004B505D">
              <w:t>decimal places</w:t>
            </w:r>
          </w:p>
          <w:p w14:paraId="44457D2F" w14:textId="27AB1875" w:rsidR="00DF000A" w:rsidRDefault="00DF000A">
            <w:pPr>
              <w:pStyle w:val="ListParagraph"/>
              <w:tabs>
                <w:tab w:val="left" w:pos="307"/>
              </w:tabs>
              <w:ind w:left="452"/>
              <w:pPrChange w:id="482" w:author="Bonnie Yang [2]" w:date="2024-06-28T19:21:00Z" w16du:dateUtc="2024-06-28T11:21:00Z">
                <w:pPr>
                  <w:pStyle w:val="ListParagraph"/>
                  <w:numPr>
                    <w:ilvl w:val="2"/>
                    <w:numId w:val="1979"/>
                  </w:numPr>
                  <w:tabs>
                    <w:tab w:val="left" w:pos="307"/>
                  </w:tabs>
                  <w:ind w:left="452" w:hanging="360"/>
                </w:pPr>
              </w:pPrChange>
            </w:pPr>
            <w:ins w:id="483" w:author="Bonnie Yang [2]" w:date="2024-06-28T19:22:00Z" w16du:dateUtc="2024-06-28T11:22:00Z">
              <w:r w:rsidRPr="00DF000A">
                <w:t>Exclusive</w:t>
              </w:r>
              <w:r>
                <w:rPr>
                  <w:rFonts w:hint="eastAsia"/>
                </w:rPr>
                <w:t xml:space="preserve"> should be </w:t>
              </w:r>
              <w:proofErr w:type="gramStart"/>
              <w:r>
                <w:rPr>
                  <w:rFonts w:hint="eastAsia"/>
                </w:rPr>
                <w:t>dro</w:t>
              </w:r>
            </w:ins>
            <w:ins w:id="484" w:author="Bonnie Yang [2]" w:date="2024-06-28T19:23:00Z" w16du:dateUtc="2024-06-28T11:23:00Z">
              <w:r>
                <w:rPr>
                  <w:rFonts w:hint="eastAsia"/>
                </w:rPr>
                <w:t>p</w:t>
              </w:r>
            </w:ins>
            <w:ins w:id="485" w:author="Bonnie Yang [2]" w:date="2024-06-28T19:22:00Z" w16du:dateUtc="2024-06-28T11:22:00Z">
              <w:r>
                <w:rPr>
                  <w:rFonts w:hint="eastAsia"/>
                </w:rPr>
                <w:t>down</w:t>
              </w:r>
              <w:proofErr w:type="gramEnd"/>
              <w:r>
                <w:rPr>
                  <w:rFonts w:hint="eastAsia"/>
                </w:rPr>
                <w:t xml:space="preserve"> value in Cookbook</w:t>
              </w:r>
            </w:ins>
            <w:ins w:id="486" w:author="Bonnie Yang [2]" w:date="2024-06-28T19:23:00Z" w16du:dateUtc="2024-06-28T11:23:00Z">
              <w:r>
                <w:rPr>
                  <w:rFonts w:hint="eastAsia"/>
                </w:rPr>
                <w:t>.</w:t>
              </w:r>
            </w:ins>
          </w:p>
          <w:p w14:paraId="33F9D838" w14:textId="6A7E667C" w:rsidR="004B505D" w:rsidRDefault="004B505D" w:rsidP="004B505D">
            <w:pPr>
              <w:pStyle w:val="ListParagraph"/>
              <w:numPr>
                <w:ilvl w:val="2"/>
                <w:numId w:val="1979"/>
              </w:numPr>
              <w:tabs>
                <w:tab w:val="left" w:pos="307"/>
              </w:tabs>
              <w:ind w:left="452"/>
            </w:pPr>
            <w:r>
              <w:rPr>
                <w:rFonts w:hint="eastAsia"/>
              </w:rPr>
              <w:t>Result message:</w:t>
            </w:r>
          </w:p>
          <w:p w14:paraId="6E7F8640" w14:textId="0131C80F" w:rsidR="004B505D" w:rsidRDefault="004B505D" w:rsidP="004B505D">
            <w:pPr>
              <w:pStyle w:val="ListParagraph"/>
              <w:tabs>
                <w:tab w:val="left" w:pos="307"/>
              </w:tabs>
              <w:ind w:left="452"/>
            </w:pPr>
            <w:r w:rsidRPr="004B505D">
              <w:t>'Successfully updated {Successfully Updated Numbers} items, and failed to update the following items:</w:t>
            </w:r>
            <w:r w:rsidRPr="004B505D">
              <w:cr/>
              <w:t xml:space="preserve">1. </w:t>
            </w:r>
            <w:proofErr w:type="gramStart"/>
            <w:r w:rsidRPr="004B505D">
              <w:t>Only</w:t>
            </w:r>
            <w:proofErr w:type="gramEnd"/>
            <w:r w:rsidRPr="004B505D">
              <w:t xml:space="preserve"> can update the pricing of 88*/5*/9* items.</w:t>
            </w:r>
            <w:r w:rsidRPr="004B505D">
              <w:cr/>
              <w:t xml:space="preserve">2. There are # item(s) without item </w:t>
            </w:r>
            <w:proofErr w:type="gramStart"/>
            <w:r w:rsidRPr="004B505D">
              <w:t>number</w:t>
            </w:r>
            <w:proofErr w:type="gramEnd"/>
            <w:r w:rsidRPr="004B505D">
              <w:t>.</w:t>
            </w:r>
            <w:r w:rsidRPr="004B505D">
              <w:cr/>
            </w:r>
            <w:proofErr w:type="gramStart"/>
            <w:r w:rsidRPr="004B505D">
              <w:t>3. {</w:t>
            </w:r>
            <w:proofErr w:type="gramEnd"/>
            <w:r w:rsidRPr="004B505D">
              <w:t xml:space="preserve">Item number1} </w:t>
            </w:r>
            <w:r w:rsidRPr="004B505D">
              <w:cr/>
              <w:t>Cannot find the item</w:t>
            </w:r>
            <w:r w:rsidRPr="004B505D">
              <w:cr/>
              <w:t>{Error reason1}</w:t>
            </w:r>
            <w:r w:rsidRPr="004B505D">
              <w:cr/>
              <w:t>{Error reason2}</w:t>
            </w:r>
            <w:r w:rsidRPr="004B505D">
              <w:cr/>
            </w:r>
            <w:proofErr w:type="gramStart"/>
            <w:r w:rsidRPr="004B505D">
              <w:t>3. {</w:t>
            </w:r>
            <w:proofErr w:type="gramEnd"/>
            <w:r w:rsidRPr="004B505D">
              <w:t xml:space="preserve">Item number1} </w:t>
            </w:r>
            <w:r w:rsidRPr="004B505D">
              <w:cr/>
              <w:t>{Error reason1}</w:t>
            </w:r>
            <w:r w:rsidRPr="004B505D">
              <w:cr/>
              <w:t>{Error reason2}</w:t>
            </w:r>
            <w:r w:rsidRPr="004B505D">
              <w:cr/>
            </w:r>
          </w:p>
          <w:p w14:paraId="26992811" w14:textId="77777777" w:rsidR="004B505D" w:rsidRPr="00A10A6E" w:rsidRDefault="004B505D" w:rsidP="004B505D">
            <w:pPr>
              <w:pStyle w:val="ListParagraph"/>
              <w:numPr>
                <w:ilvl w:val="2"/>
                <w:numId w:val="1979"/>
              </w:numPr>
              <w:tabs>
                <w:tab w:val="left" w:pos="307"/>
              </w:tabs>
              <w:ind w:left="452"/>
            </w:pPr>
          </w:p>
          <w:p w14:paraId="699866C9" w14:textId="77777777" w:rsidR="004B505D" w:rsidRPr="00E76B61" w:rsidRDefault="004B505D" w:rsidP="004B505D">
            <w:pPr>
              <w:pStyle w:val="ListParagraph"/>
              <w:numPr>
                <w:ilvl w:val="1"/>
                <w:numId w:val="0"/>
              </w:numPr>
              <w:tabs>
                <w:tab w:val="left" w:pos="307"/>
              </w:tabs>
              <w:ind w:left="1440" w:hanging="360"/>
            </w:pPr>
            <w:r>
              <w:rPr>
                <w:rFonts w:hint="eastAsia"/>
              </w:rPr>
              <w:t>W</w:t>
            </w:r>
          </w:p>
          <w:p w14:paraId="16AC250F" w14:textId="77777777" w:rsidR="004B505D" w:rsidRPr="00D97083" w:rsidRDefault="004B505D" w:rsidP="0090192E">
            <w:pPr>
              <w:rPr>
                <w:b/>
                <w:bCs/>
              </w:rPr>
            </w:pPr>
          </w:p>
          <w:p w14:paraId="65166379" w14:textId="77777777" w:rsidR="004B505D" w:rsidRDefault="004B505D" w:rsidP="0090192E">
            <w:pPr>
              <w:pStyle w:val="ListParagraph"/>
              <w:numPr>
                <w:ilvl w:val="2"/>
                <w:numId w:val="0"/>
              </w:numPr>
              <w:tabs>
                <w:tab w:val="left" w:pos="307"/>
              </w:tabs>
              <w:ind w:left="165" w:hanging="138"/>
            </w:pPr>
          </w:p>
          <w:p w14:paraId="26F30D8C" w14:textId="77777777" w:rsidR="004B505D" w:rsidRDefault="004B505D" w:rsidP="0090192E">
            <w:pPr>
              <w:pStyle w:val="ListParagraph"/>
              <w:numPr>
                <w:ilvl w:val="2"/>
                <w:numId w:val="0"/>
              </w:numPr>
              <w:tabs>
                <w:tab w:val="left" w:pos="307"/>
              </w:tabs>
              <w:ind w:left="165" w:hanging="138"/>
            </w:pPr>
          </w:p>
          <w:p w14:paraId="555B7F9C" w14:textId="77777777" w:rsidR="004B505D" w:rsidRDefault="004B505D" w:rsidP="0090192E">
            <w:pPr>
              <w:pStyle w:val="ListParagraph"/>
              <w:numPr>
                <w:ilvl w:val="2"/>
                <w:numId w:val="0"/>
              </w:numPr>
              <w:tabs>
                <w:tab w:val="left" w:pos="307"/>
              </w:tabs>
              <w:ind w:left="165" w:hanging="138"/>
            </w:pPr>
          </w:p>
          <w:p w14:paraId="323B7603" w14:textId="77777777" w:rsidR="004B505D" w:rsidRDefault="004B505D" w:rsidP="0090192E"/>
          <w:p w14:paraId="2E2B31F9" w14:textId="77777777" w:rsidR="004B505D" w:rsidRPr="00BD54DC" w:rsidRDefault="004B505D" w:rsidP="0090192E"/>
        </w:tc>
      </w:tr>
      <w:tr w:rsidR="004B505D" w:rsidRPr="00452515" w14:paraId="43A731B0" w14:textId="77777777" w:rsidTr="0090192E">
        <w:tc>
          <w:tcPr>
            <w:tcW w:w="8008" w:type="dxa"/>
          </w:tcPr>
          <w:p w14:paraId="1FD7D977" w14:textId="77777777" w:rsidR="004B505D" w:rsidRDefault="004B505D" w:rsidP="0090192E">
            <w:r w:rsidRPr="00452515">
              <w:t>Extend Scenario:</w:t>
            </w:r>
          </w:p>
          <w:p w14:paraId="36BE754F" w14:textId="77777777" w:rsidR="004B505D" w:rsidRPr="00452515" w:rsidRDefault="004B505D" w:rsidP="0090192E"/>
        </w:tc>
      </w:tr>
      <w:tr w:rsidR="004B505D" w:rsidRPr="00452515" w14:paraId="1A7BA3B4" w14:textId="77777777" w:rsidTr="0090192E">
        <w:tc>
          <w:tcPr>
            <w:tcW w:w="8008" w:type="dxa"/>
          </w:tcPr>
          <w:p w14:paraId="002A0C8D" w14:textId="77777777" w:rsidR="004B505D" w:rsidRDefault="004B505D" w:rsidP="0090192E">
            <w:r w:rsidRPr="00452515">
              <w:t>Exception Scenario:</w:t>
            </w:r>
          </w:p>
          <w:p w14:paraId="68302801" w14:textId="77777777" w:rsidR="004B505D" w:rsidRPr="00452515" w:rsidRDefault="004B505D" w:rsidP="0090192E"/>
        </w:tc>
      </w:tr>
      <w:tr w:rsidR="004B505D" w:rsidRPr="00452515" w14:paraId="104696BF" w14:textId="77777777" w:rsidTr="0090192E">
        <w:tc>
          <w:tcPr>
            <w:tcW w:w="8008" w:type="dxa"/>
          </w:tcPr>
          <w:p w14:paraId="1444037D" w14:textId="77777777" w:rsidR="004B505D" w:rsidRPr="00452515" w:rsidRDefault="004B505D" w:rsidP="0090192E">
            <w:r w:rsidRPr="00452515">
              <w:t>Notes:</w:t>
            </w:r>
          </w:p>
        </w:tc>
      </w:tr>
      <w:tr w:rsidR="004B505D" w:rsidRPr="00452515" w14:paraId="6D4C5480" w14:textId="77777777" w:rsidTr="0090192E">
        <w:tc>
          <w:tcPr>
            <w:tcW w:w="8008" w:type="dxa"/>
          </w:tcPr>
          <w:p w14:paraId="7F11EA09" w14:textId="77777777" w:rsidR="004B505D" w:rsidRPr="00452515" w:rsidRDefault="004B505D" w:rsidP="0090192E">
            <w:r w:rsidRPr="00452515">
              <w:t>Q/A:</w:t>
            </w:r>
          </w:p>
        </w:tc>
      </w:tr>
    </w:tbl>
    <w:p w14:paraId="539C150D" w14:textId="77777777" w:rsidR="006E7251" w:rsidRDefault="006E7251" w:rsidP="00426DE3">
      <w:pPr>
        <w:rPr>
          <w:ins w:id="487" w:author="Bonnie Yang [2]" w:date="2024-05-09T17:56:00Z" w16du:dateUtc="2024-05-09T09:56:00Z"/>
        </w:rPr>
      </w:pPr>
    </w:p>
    <w:p w14:paraId="41B737B1" w14:textId="77777777" w:rsidR="006E7251" w:rsidRDefault="006E7251" w:rsidP="00426DE3">
      <w:pPr>
        <w:rPr>
          <w:ins w:id="488" w:author="Bonnie Yang [2]" w:date="2024-05-09T17:56:00Z" w16du:dateUtc="2024-05-09T09:56:00Z"/>
        </w:rPr>
      </w:pPr>
    </w:p>
    <w:p w14:paraId="11B9556C" w14:textId="77777777" w:rsidR="006E7251" w:rsidRPr="002854BF" w:rsidRDefault="006E7251" w:rsidP="00426DE3"/>
    <w:p w14:paraId="21C818FD" w14:textId="4D9A4B5A" w:rsidR="002854BF" w:rsidRPr="00641B12" w:rsidRDefault="002854BF" w:rsidP="002854BF">
      <w:pPr>
        <w:pStyle w:val="Heading2"/>
        <w:rPr>
          <w:rFonts w:ascii="Arial" w:hAnsi="Arial" w:cs="Arial"/>
        </w:rPr>
      </w:pPr>
      <w:r w:rsidRPr="00641B12">
        <w:rPr>
          <w:rFonts w:ascii="Arial" w:hAnsi="Arial" w:cs="Arial"/>
        </w:rPr>
        <w:t>Create Item</w:t>
      </w:r>
    </w:p>
    <w:p w14:paraId="5DBFE2B1" w14:textId="77777777" w:rsidR="00C9701E" w:rsidRPr="002854BF" w:rsidRDefault="00C9701E" w:rsidP="00C9701E">
      <w:pPr>
        <w:pStyle w:val="Heading3"/>
      </w:pPr>
      <w:bookmarkStart w:id="489" w:name="_Hlk112254295"/>
      <w:r>
        <w:t xml:space="preserve">Creation Portal </w:t>
      </w:r>
      <w:r>
        <w:rPr>
          <w:rFonts w:hint="eastAsia"/>
        </w:rPr>
        <w:t>of</w:t>
      </w:r>
      <w:r>
        <w:t xml:space="preserve"> Item</w:t>
      </w:r>
    </w:p>
    <w:tbl>
      <w:tblPr>
        <w:tblStyle w:val="TableGrid"/>
        <w:tblW w:w="10774" w:type="dxa"/>
        <w:tblInd w:w="-998" w:type="dxa"/>
        <w:tblLook w:val="04A0" w:firstRow="1" w:lastRow="0" w:firstColumn="1" w:lastColumn="0" w:noHBand="0" w:noVBand="1"/>
      </w:tblPr>
      <w:tblGrid>
        <w:gridCol w:w="1422"/>
        <w:gridCol w:w="3256"/>
        <w:gridCol w:w="6096"/>
      </w:tblGrid>
      <w:tr w:rsidR="00C9701E" w14:paraId="7F1E7D7D" w14:textId="77777777">
        <w:trPr>
          <w:trHeight w:val="1148"/>
        </w:trPr>
        <w:tc>
          <w:tcPr>
            <w:tcW w:w="1422" w:type="dxa"/>
            <w:shd w:val="clear" w:color="auto" w:fill="5B9BD5" w:themeFill="accent5"/>
          </w:tcPr>
          <w:p w14:paraId="256879D8" w14:textId="77777777" w:rsidR="00C9701E" w:rsidRPr="00165000" w:rsidRDefault="00C9701E">
            <w:pPr>
              <w:rPr>
                <w:b/>
                <w:bCs/>
              </w:rPr>
            </w:pPr>
            <w:r w:rsidRPr="00165000">
              <w:rPr>
                <w:b/>
                <w:bCs/>
              </w:rPr>
              <w:t>Creation Portal of Item</w:t>
            </w:r>
          </w:p>
        </w:tc>
        <w:tc>
          <w:tcPr>
            <w:tcW w:w="3256" w:type="dxa"/>
            <w:shd w:val="clear" w:color="auto" w:fill="5B9BD5" w:themeFill="accent5"/>
          </w:tcPr>
          <w:p w14:paraId="34170945" w14:textId="77777777" w:rsidR="00C9701E" w:rsidRPr="00165000" w:rsidRDefault="00C9701E">
            <w:pPr>
              <w:rPr>
                <w:b/>
                <w:bCs/>
              </w:rPr>
            </w:pPr>
            <w:r w:rsidRPr="00165000">
              <w:rPr>
                <w:rFonts w:hint="eastAsia"/>
                <w:b/>
                <w:bCs/>
              </w:rPr>
              <w:t>R</w:t>
            </w:r>
            <w:r w:rsidRPr="00165000">
              <w:rPr>
                <w:b/>
                <w:bCs/>
              </w:rPr>
              <w:t>elated Item Type</w:t>
            </w:r>
          </w:p>
        </w:tc>
        <w:tc>
          <w:tcPr>
            <w:tcW w:w="6096" w:type="dxa"/>
            <w:shd w:val="clear" w:color="auto" w:fill="5B9BD5" w:themeFill="accent5"/>
          </w:tcPr>
          <w:p w14:paraId="72CB5F93" w14:textId="77777777" w:rsidR="00C9701E" w:rsidRPr="00165000" w:rsidRDefault="00C9701E">
            <w:pPr>
              <w:rPr>
                <w:b/>
                <w:bCs/>
              </w:rPr>
            </w:pPr>
            <w:r w:rsidRPr="00165000">
              <w:rPr>
                <w:b/>
                <w:bCs/>
              </w:rPr>
              <w:t>Reference Image/Notes</w:t>
            </w:r>
          </w:p>
        </w:tc>
      </w:tr>
      <w:tr w:rsidR="00C9701E" w14:paraId="2D8664DD" w14:textId="77777777">
        <w:tc>
          <w:tcPr>
            <w:tcW w:w="1422" w:type="dxa"/>
          </w:tcPr>
          <w:p w14:paraId="4FC1249D" w14:textId="77777777" w:rsidR="00C9701E" w:rsidRDefault="00C9701E">
            <w:pPr>
              <w:jc w:val="left"/>
            </w:pPr>
            <w:r w:rsidRPr="007938A4">
              <w:rPr>
                <w:rFonts w:hint="eastAsia"/>
              </w:rPr>
              <w:t>‘</w:t>
            </w:r>
            <w:r w:rsidRPr="007938A4">
              <w:t>Create Item’ button on Item Grid Gage</w:t>
            </w:r>
          </w:p>
        </w:tc>
        <w:tc>
          <w:tcPr>
            <w:tcW w:w="3256" w:type="dxa"/>
          </w:tcPr>
          <w:p w14:paraId="3FA66CC8" w14:textId="77777777" w:rsidR="00C9701E" w:rsidRDefault="00C9701E">
            <w:pPr>
              <w:pStyle w:val="ListParagraph"/>
              <w:numPr>
                <w:ilvl w:val="0"/>
                <w:numId w:val="28"/>
              </w:numPr>
              <w:spacing w:after="0" w:line="240" w:lineRule="auto"/>
            </w:pPr>
            <w:r w:rsidRPr="007938A4">
              <w:t>Ingredient Item</w:t>
            </w:r>
          </w:p>
          <w:p w14:paraId="6EA81503" w14:textId="77777777" w:rsidR="00C9701E" w:rsidRDefault="00C9701E">
            <w:pPr>
              <w:pStyle w:val="ListParagraph"/>
              <w:numPr>
                <w:ilvl w:val="0"/>
                <w:numId w:val="28"/>
              </w:numPr>
              <w:spacing w:after="0" w:line="240" w:lineRule="auto"/>
            </w:pPr>
            <w:r w:rsidRPr="007938A4">
              <w:t>Truck Item</w:t>
            </w:r>
          </w:p>
          <w:p w14:paraId="413B048F" w14:textId="77777777" w:rsidR="00C9701E" w:rsidRDefault="00C9701E">
            <w:pPr>
              <w:pStyle w:val="ListParagraph"/>
              <w:numPr>
                <w:ilvl w:val="0"/>
                <w:numId w:val="28"/>
              </w:numPr>
              <w:spacing w:after="0" w:line="240" w:lineRule="auto"/>
            </w:pPr>
            <w:r w:rsidRPr="007938A4">
              <w:t>Original Item</w:t>
            </w:r>
          </w:p>
          <w:p w14:paraId="102AAE28" w14:textId="77777777" w:rsidR="00C9701E" w:rsidRDefault="00C9701E">
            <w:pPr>
              <w:pStyle w:val="ListParagraph"/>
              <w:numPr>
                <w:ilvl w:val="0"/>
                <w:numId w:val="28"/>
              </w:numPr>
              <w:spacing w:after="0" w:line="240" w:lineRule="auto"/>
            </w:pPr>
            <w:r w:rsidRPr="007938A4">
              <w:t>Commissary</w:t>
            </w:r>
            <w:r>
              <w:t xml:space="preserve"> Item</w:t>
            </w:r>
          </w:p>
          <w:p w14:paraId="5067DD97" w14:textId="77777777" w:rsidR="00C9701E" w:rsidRDefault="00C9701E">
            <w:pPr>
              <w:pStyle w:val="ListParagraph"/>
              <w:numPr>
                <w:ilvl w:val="0"/>
                <w:numId w:val="28"/>
              </w:numPr>
              <w:spacing w:after="0" w:line="240" w:lineRule="auto"/>
            </w:pPr>
            <w:r w:rsidRPr="007938A4">
              <w:t xml:space="preserve">Original </w:t>
            </w:r>
            <w:proofErr w:type="spellStart"/>
            <w:r w:rsidRPr="007938A4">
              <w:t>Subrecipe</w:t>
            </w:r>
            <w:proofErr w:type="spellEnd"/>
            <w:r w:rsidRPr="007938A4">
              <w:t xml:space="preserve"> Item</w:t>
            </w:r>
          </w:p>
          <w:p w14:paraId="3BACD860" w14:textId="77777777" w:rsidR="00C9701E" w:rsidRDefault="00C9701E">
            <w:pPr>
              <w:pStyle w:val="ListParagraph"/>
              <w:numPr>
                <w:ilvl w:val="0"/>
                <w:numId w:val="28"/>
              </w:numPr>
              <w:spacing w:after="0" w:line="240" w:lineRule="auto"/>
            </w:pPr>
            <w:r w:rsidRPr="007938A4">
              <w:t>Non-Food Item</w:t>
            </w:r>
          </w:p>
          <w:p w14:paraId="70F5B1A4" w14:textId="77777777" w:rsidR="00C9701E" w:rsidRDefault="00C9701E">
            <w:pPr>
              <w:pStyle w:val="ListParagraph"/>
              <w:numPr>
                <w:ilvl w:val="0"/>
                <w:numId w:val="28"/>
              </w:numPr>
              <w:spacing w:after="0" w:line="240" w:lineRule="auto"/>
            </w:pPr>
            <w:r w:rsidRPr="007938A4">
              <w:t>Common Stock Tote Item</w:t>
            </w:r>
          </w:p>
          <w:p w14:paraId="1CACC775" w14:textId="77777777" w:rsidR="00C9701E" w:rsidRDefault="00C9701E">
            <w:pPr>
              <w:pStyle w:val="ListParagraph"/>
              <w:numPr>
                <w:ilvl w:val="0"/>
                <w:numId w:val="28"/>
              </w:numPr>
              <w:spacing w:after="0" w:line="240" w:lineRule="auto"/>
            </w:pPr>
            <w:r w:rsidRPr="007938A4">
              <w:t>Bag Item</w:t>
            </w:r>
          </w:p>
          <w:p w14:paraId="2B6C961E" w14:textId="77777777" w:rsidR="00C9701E" w:rsidRDefault="00C9701E">
            <w:pPr>
              <w:pStyle w:val="ListParagraph"/>
              <w:numPr>
                <w:ilvl w:val="0"/>
                <w:numId w:val="28"/>
              </w:numPr>
              <w:spacing w:after="0" w:line="240" w:lineRule="auto"/>
            </w:pPr>
            <w:r w:rsidRPr="007938A4">
              <w:t>Mobile SF Item</w:t>
            </w:r>
          </w:p>
        </w:tc>
        <w:tc>
          <w:tcPr>
            <w:tcW w:w="6096" w:type="dxa"/>
          </w:tcPr>
          <w:p w14:paraId="7FC7C2BA" w14:textId="77777777" w:rsidR="00C9701E" w:rsidRDefault="00C9701E">
            <w:r>
              <w:rPr>
                <w:noProof/>
              </w:rPr>
              <w:drawing>
                <wp:inline distT="0" distB="0" distL="0" distR="0" wp14:anchorId="164ADF5A" wp14:editId="5D55E492">
                  <wp:extent cx="3481753" cy="2051747"/>
                  <wp:effectExtent l="0" t="0" r="4445" b="5715"/>
                  <wp:docPr id="16" name="图片 1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Teams&#10;&#10;描述已自动生成"/>
                          <pic:cNvPicPr/>
                        </pic:nvPicPr>
                        <pic:blipFill>
                          <a:blip r:embed="rId30"/>
                          <a:stretch>
                            <a:fillRect/>
                          </a:stretch>
                        </pic:blipFill>
                        <pic:spPr>
                          <a:xfrm>
                            <a:off x="0" y="0"/>
                            <a:ext cx="3500512" cy="2062801"/>
                          </a:xfrm>
                          <a:prstGeom prst="rect">
                            <a:avLst/>
                          </a:prstGeom>
                        </pic:spPr>
                      </pic:pic>
                    </a:graphicData>
                  </a:graphic>
                </wp:inline>
              </w:drawing>
            </w:r>
          </w:p>
        </w:tc>
      </w:tr>
      <w:tr w:rsidR="00C9701E" w14:paraId="04CE5D6D" w14:textId="77777777">
        <w:tc>
          <w:tcPr>
            <w:tcW w:w="1422" w:type="dxa"/>
          </w:tcPr>
          <w:p w14:paraId="17D83F8A" w14:textId="77777777" w:rsidR="00C9701E" w:rsidRPr="007938A4" w:rsidRDefault="00C9701E">
            <w:pPr>
              <w:jc w:val="left"/>
            </w:pPr>
            <w:r>
              <w:t>‘Create Packaged Item’ option in ‘</w:t>
            </w:r>
            <w:r>
              <w:rPr>
                <w:rFonts w:hint="eastAsia"/>
              </w:rPr>
              <w:t>A</w:t>
            </w:r>
            <w:r>
              <w:t xml:space="preserve">ctions’ column </w:t>
            </w:r>
          </w:p>
        </w:tc>
        <w:tc>
          <w:tcPr>
            <w:tcW w:w="3256" w:type="dxa"/>
          </w:tcPr>
          <w:p w14:paraId="5E0A4F06" w14:textId="77777777" w:rsidR="00C9701E" w:rsidRDefault="00C9701E">
            <w:pPr>
              <w:pStyle w:val="ListParagraph"/>
              <w:numPr>
                <w:ilvl w:val="0"/>
                <w:numId w:val="27"/>
              </w:numPr>
            </w:pPr>
            <w:r w:rsidRPr="006A009E">
              <w:t>Ingredient</w:t>
            </w:r>
            <w:r>
              <w:t xml:space="preserve"> Item</w:t>
            </w:r>
            <w:r>
              <w:rPr>
                <w:rFonts w:ascii="Wingdings" w:eastAsia="Wingdings" w:hAnsi="Wingdings" w:cs="Wingdings"/>
              </w:rPr>
              <w:t>à</w:t>
            </w:r>
            <w:r w:rsidRPr="006A009E">
              <w:t xml:space="preserve"> Single Packaged Item</w:t>
            </w:r>
            <w:r>
              <w:t>/Truck Stock Item</w:t>
            </w:r>
          </w:p>
          <w:p w14:paraId="4C86745E" w14:textId="77777777" w:rsidR="00C9701E" w:rsidRPr="006A009E" w:rsidRDefault="00C9701E">
            <w:pPr>
              <w:pStyle w:val="ListParagraph"/>
              <w:numPr>
                <w:ilvl w:val="0"/>
                <w:numId w:val="27"/>
              </w:numPr>
            </w:pPr>
            <w:r w:rsidRPr="006A009E">
              <w:t>Commissary Item</w:t>
            </w:r>
            <w:r>
              <w:rPr>
                <w:rFonts w:ascii="Wingdings" w:eastAsia="Wingdings" w:hAnsi="Wingdings" w:cs="Wingdings"/>
              </w:rPr>
              <w:t>à</w:t>
            </w:r>
            <w:r w:rsidRPr="006A009E">
              <w:t xml:space="preserve"> Single Packaged Item</w:t>
            </w:r>
            <w:r>
              <w:t>/ Truck Stock Item</w:t>
            </w:r>
          </w:p>
          <w:p w14:paraId="5D2B1629" w14:textId="77777777" w:rsidR="00C9701E" w:rsidRDefault="00C9701E">
            <w:pPr>
              <w:pStyle w:val="ListParagraph"/>
              <w:numPr>
                <w:ilvl w:val="0"/>
                <w:numId w:val="27"/>
              </w:numPr>
            </w:pPr>
            <w:r>
              <w:t>Truck Item</w:t>
            </w:r>
            <w:r>
              <w:rPr>
                <w:rFonts w:ascii="Wingdings" w:eastAsia="Wingdings" w:hAnsi="Wingdings" w:cs="Wingdings"/>
              </w:rPr>
              <w:t>à</w:t>
            </w:r>
            <w:r w:rsidRPr="006A009E">
              <w:t xml:space="preserve"> </w:t>
            </w:r>
            <w:r>
              <w:t>P</w:t>
            </w:r>
            <w:r>
              <w:rPr>
                <w:rFonts w:hint="eastAsia"/>
              </w:rPr>
              <w:t>artial</w:t>
            </w:r>
            <w:r>
              <w:t xml:space="preserve"> Kit</w:t>
            </w:r>
            <w:r w:rsidRPr="006A009E">
              <w:t xml:space="preserve"> Item</w:t>
            </w:r>
          </w:p>
          <w:p w14:paraId="58FDFED5" w14:textId="77777777" w:rsidR="00C9701E" w:rsidRPr="007938A4" w:rsidRDefault="00C9701E">
            <w:pPr>
              <w:pStyle w:val="ListParagraph"/>
              <w:numPr>
                <w:ilvl w:val="0"/>
                <w:numId w:val="27"/>
              </w:numPr>
            </w:pPr>
            <w:r w:rsidRPr="006A009E">
              <w:t>Multi Packaged Item</w:t>
            </w:r>
            <w:r>
              <w:rPr>
                <w:rFonts w:ascii="Wingdings" w:eastAsia="Wingdings" w:hAnsi="Wingdings" w:cs="Wingdings"/>
              </w:rPr>
              <w:t>à</w:t>
            </w:r>
            <w:r w:rsidRPr="006A009E">
              <w:t xml:space="preserve"> </w:t>
            </w:r>
            <w:r>
              <w:t>Truck Stock Item</w:t>
            </w:r>
          </w:p>
        </w:tc>
        <w:tc>
          <w:tcPr>
            <w:tcW w:w="6096" w:type="dxa"/>
          </w:tcPr>
          <w:p w14:paraId="2326065A" w14:textId="77777777" w:rsidR="00C9701E" w:rsidRDefault="00C9701E">
            <w:pPr>
              <w:rPr>
                <w:noProof/>
              </w:rPr>
            </w:pPr>
            <w:ins w:id="490" w:author="Bonnie Yang" w:date="2022-08-23T15:39:00Z">
              <w:r>
                <w:rPr>
                  <w:noProof/>
                </w:rPr>
                <w:drawing>
                  <wp:inline distT="0" distB="0" distL="0" distR="0" wp14:anchorId="035BC009" wp14:editId="432E9373">
                    <wp:extent cx="617220" cy="720970"/>
                    <wp:effectExtent l="0" t="0" r="0" b="3175"/>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rotWithShape="1">
                            <a:blip r:embed="rId31"/>
                            <a:srcRect b="55787"/>
                            <a:stretch/>
                          </pic:blipFill>
                          <pic:spPr bwMode="auto">
                            <a:xfrm>
                              <a:off x="0" y="0"/>
                              <a:ext cx="617273" cy="721032"/>
                            </a:xfrm>
                            <a:prstGeom prst="rect">
                              <a:avLst/>
                            </a:prstGeom>
                            <a:ln>
                              <a:noFill/>
                            </a:ln>
                            <a:extLst>
                              <a:ext uri="{53640926-AAD7-44D8-BBD7-CCE9431645EC}">
                                <a14:shadowObscured xmlns:a14="http://schemas.microsoft.com/office/drawing/2010/main"/>
                              </a:ext>
                            </a:extLst>
                          </pic:spPr>
                        </pic:pic>
                      </a:graphicData>
                    </a:graphic>
                  </wp:inline>
                </w:drawing>
              </w:r>
            </w:ins>
          </w:p>
        </w:tc>
      </w:tr>
      <w:tr w:rsidR="00C9701E" w14:paraId="25C14091" w14:textId="77777777">
        <w:tc>
          <w:tcPr>
            <w:tcW w:w="1422" w:type="dxa"/>
          </w:tcPr>
          <w:p w14:paraId="7BE2D0F2" w14:textId="77777777" w:rsidR="00C9701E" w:rsidRDefault="00C9701E">
            <w:pPr>
              <w:jc w:val="left"/>
            </w:pPr>
            <w:r w:rsidRPr="0017431D">
              <w:rPr>
                <w:rFonts w:hint="eastAsia"/>
              </w:rPr>
              <w:t>‘</w:t>
            </w:r>
            <w:r w:rsidRPr="0017431D">
              <w:t xml:space="preserve">New’ button on </w:t>
            </w:r>
            <w:r>
              <w:t>‘</w:t>
            </w:r>
            <w:r w:rsidRPr="0017431D">
              <w:t>Edit Components</w:t>
            </w:r>
            <w:r>
              <w:t>’</w:t>
            </w:r>
            <w:r w:rsidRPr="0017431D">
              <w:t xml:space="preserve"> pop-up window</w:t>
            </w:r>
          </w:p>
        </w:tc>
        <w:tc>
          <w:tcPr>
            <w:tcW w:w="3256" w:type="dxa"/>
          </w:tcPr>
          <w:p w14:paraId="4776D684" w14:textId="77777777" w:rsidR="00C9701E" w:rsidRDefault="00C9701E">
            <w:pPr>
              <w:pStyle w:val="ListParagraph"/>
              <w:numPr>
                <w:ilvl w:val="0"/>
                <w:numId w:val="29"/>
              </w:numPr>
            </w:pPr>
            <w:r w:rsidRPr="0017431D">
              <w:t>Ingredient</w:t>
            </w:r>
            <w:r>
              <w:t xml:space="preserve"> Item</w:t>
            </w:r>
          </w:p>
          <w:p w14:paraId="35105082" w14:textId="77777777" w:rsidR="00C9701E" w:rsidRDefault="00C9701E">
            <w:pPr>
              <w:pStyle w:val="ListParagraph"/>
              <w:numPr>
                <w:ilvl w:val="0"/>
                <w:numId w:val="29"/>
              </w:numPr>
            </w:pPr>
            <w:r w:rsidRPr="0017431D">
              <w:t>Commissary Item</w:t>
            </w:r>
          </w:p>
        </w:tc>
        <w:tc>
          <w:tcPr>
            <w:tcW w:w="6096" w:type="dxa"/>
          </w:tcPr>
          <w:p w14:paraId="4DED5ACD" w14:textId="77777777" w:rsidR="00C9701E" w:rsidRDefault="00C9701E">
            <w:r>
              <w:rPr>
                <w:noProof/>
              </w:rPr>
              <w:drawing>
                <wp:inline distT="0" distB="0" distL="0" distR="0" wp14:anchorId="228567B4" wp14:editId="6CDB7785">
                  <wp:extent cx="3481705" cy="2676662"/>
                  <wp:effectExtent l="0" t="0" r="4445" b="9525"/>
                  <wp:docPr id="17" name="图片 1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 电子邮件&#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5969" cy="2687628"/>
                          </a:xfrm>
                          <a:prstGeom prst="rect">
                            <a:avLst/>
                          </a:prstGeom>
                          <a:noFill/>
                          <a:ln>
                            <a:noFill/>
                          </a:ln>
                        </pic:spPr>
                      </pic:pic>
                    </a:graphicData>
                  </a:graphic>
                </wp:inline>
              </w:drawing>
            </w:r>
          </w:p>
        </w:tc>
      </w:tr>
      <w:tr w:rsidR="00C9701E" w14:paraId="5A53E010" w14:textId="77777777">
        <w:tc>
          <w:tcPr>
            <w:tcW w:w="1422" w:type="dxa"/>
          </w:tcPr>
          <w:p w14:paraId="01D6C934" w14:textId="77777777" w:rsidR="00C9701E" w:rsidRDefault="00C9701E">
            <w:pPr>
              <w:jc w:val="left"/>
            </w:pPr>
            <w:r w:rsidRPr="006A009E">
              <w:rPr>
                <w:rFonts w:hint="eastAsia"/>
              </w:rPr>
              <w:t>‘</w:t>
            </w:r>
            <w:r w:rsidRPr="006A009E">
              <w:t xml:space="preserve">Create </w:t>
            </w:r>
            <w:r w:rsidRPr="00005851">
              <w:t>Packaged</w:t>
            </w:r>
            <w:r w:rsidRPr="006A009E">
              <w:t xml:space="preserve"> Item’ button on Item Detail page</w:t>
            </w:r>
          </w:p>
        </w:tc>
        <w:tc>
          <w:tcPr>
            <w:tcW w:w="3256" w:type="dxa"/>
          </w:tcPr>
          <w:p w14:paraId="27F19128" w14:textId="77777777" w:rsidR="00C9701E" w:rsidRDefault="00C9701E">
            <w:pPr>
              <w:pStyle w:val="ListParagraph"/>
              <w:numPr>
                <w:ilvl w:val="0"/>
                <w:numId w:val="27"/>
              </w:numPr>
            </w:pPr>
            <w:r w:rsidRPr="006A009E">
              <w:t>Ingredient</w:t>
            </w:r>
            <w:r>
              <w:t xml:space="preserve"> Item</w:t>
            </w:r>
            <w:r>
              <w:rPr>
                <w:rFonts w:ascii="Wingdings" w:eastAsia="Wingdings" w:hAnsi="Wingdings" w:cs="Wingdings"/>
              </w:rPr>
              <w:t>à</w:t>
            </w:r>
            <w:r w:rsidRPr="006A009E">
              <w:t xml:space="preserve"> Single Packaged Item</w:t>
            </w:r>
            <w:r>
              <w:t>/Truck Stock Item</w:t>
            </w:r>
          </w:p>
          <w:p w14:paraId="795A6706" w14:textId="77777777" w:rsidR="00C9701E" w:rsidRPr="006A009E" w:rsidRDefault="00C9701E">
            <w:pPr>
              <w:pStyle w:val="ListParagraph"/>
              <w:numPr>
                <w:ilvl w:val="0"/>
                <w:numId w:val="27"/>
              </w:numPr>
            </w:pPr>
            <w:r w:rsidRPr="006A009E">
              <w:t>Commissary Item</w:t>
            </w:r>
            <w:r>
              <w:rPr>
                <w:rFonts w:ascii="Wingdings" w:eastAsia="Wingdings" w:hAnsi="Wingdings" w:cs="Wingdings"/>
              </w:rPr>
              <w:t>à</w:t>
            </w:r>
            <w:r w:rsidRPr="006A009E">
              <w:t xml:space="preserve"> Single Packaged Item</w:t>
            </w:r>
            <w:r>
              <w:t>/ Truck Stock Item</w:t>
            </w:r>
          </w:p>
          <w:p w14:paraId="1C2F4A91" w14:textId="77777777" w:rsidR="00C9701E" w:rsidRPr="006A009E" w:rsidDel="005F5A14" w:rsidRDefault="00C9701E">
            <w:pPr>
              <w:pStyle w:val="ListParagraph"/>
              <w:numPr>
                <w:ilvl w:val="0"/>
                <w:numId w:val="27"/>
              </w:numPr>
              <w:rPr>
                <w:del w:id="491" w:author="Bonnie Yang" w:date="2022-09-02T16:24:00Z"/>
              </w:rPr>
            </w:pPr>
            <w:r>
              <w:t>Truck Item</w:t>
            </w:r>
            <w:r>
              <w:rPr>
                <w:rFonts w:ascii="Wingdings" w:eastAsia="Wingdings" w:hAnsi="Wingdings" w:cs="Wingdings"/>
              </w:rPr>
              <w:t>à</w:t>
            </w:r>
            <w:r w:rsidRPr="006A009E">
              <w:t xml:space="preserve"> </w:t>
            </w:r>
            <w:r>
              <w:t>P</w:t>
            </w:r>
            <w:r>
              <w:rPr>
                <w:rFonts w:hint="eastAsia"/>
              </w:rPr>
              <w:t>artial</w:t>
            </w:r>
            <w:r>
              <w:t xml:space="preserve"> </w:t>
            </w:r>
            <w:proofErr w:type="spellStart"/>
            <w:r>
              <w:t>Kit</w:t>
            </w:r>
            <w:del w:id="492" w:author="Bonnie Yang" w:date="2022-09-02T16:24:00Z">
              <w:r w:rsidDel="005F5A14">
                <w:delText>/Mulit</w:delText>
              </w:r>
              <w:r w:rsidRPr="006A009E" w:rsidDel="005F5A14">
                <w:delText xml:space="preserve"> Packaged Item</w:delText>
              </w:r>
            </w:del>
          </w:p>
          <w:p w14:paraId="5D4C5A0A" w14:textId="77777777" w:rsidR="00C9701E" w:rsidRDefault="00C9701E">
            <w:pPr>
              <w:pStyle w:val="ListParagraph"/>
              <w:numPr>
                <w:ilvl w:val="0"/>
                <w:numId w:val="27"/>
              </w:numPr>
            </w:pPr>
            <w:r w:rsidRPr="006A009E">
              <w:t>Multi</w:t>
            </w:r>
            <w:proofErr w:type="spellEnd"/>
            <w:r w:rsidRPr="006A009E">
              <w:t xml:space="preserve"> Packaged Item</w:t>
            </w:r>
            <w:r>
              <w:rPr>
                <w:rFonts w:ascii="Wingdings" w:eastAsia="Wingdings" w:hAnsi="Wingdings" w:cs="Wingdings"/>
              </w:rPr>
              <w:t>à</w:t>
            </w:r>
            <w:r w:rsidRPr="006A009E">
              <w:t xml:space="preserve"> </w:t>
            </w:r>
            <w:r>
              <w:t>Truck Stock Item</w:t>
            </w:r>
          </w:p>
        </w:tc>
        <w:tc>
          <w:tcPr>
            <w:tcW w:w="6096" w:type="dxa"/>
          </w:tcPr>
          <w:p w14:paraId="552728C5" w14:textId="77777777" w:rsidR="00C9701E" w:rsidRDefault="00C9701E">
            <w:r>
              <w:rPr>
                <w:noProof/>
              </w:rPr>
              <w:drawing>
                <wp:inline distT="0" distB="0" distL="0" distR="0" wp14:anchorId="4D94E98F" wp14:editId="3A8513DD">
                  <wp:extent cx="1767993" cy="1242168"/>
                  <wp:effectExtent l="0" t="0" r="3810" b="0"/>
                  <wp:docPr id="18" name="图片 1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手机屏幕截图&#10;&#10;描述已自动生成"/>
                          <pic:cNvPicPr/>
                        </pic:nvPicPr>
                        <pic:blipFill>
                          <a:blip r:embed="rId33"/>
                          <a:stretch>
                            <a:fillRect/>
                          </a:stretch>
                        </pic:blipFill>
                        <pic:spPr>
                          <a:xfrm>
                            <a:off x="0" y="0"/>
                            <a:ext cx="1767993" cy="1242168"/>
                          </a:xfrm>
                          <a:prstGeom prst="rect">
                            <a:avLst/>
                          </a:prstGeom>
                        </pic:spPr>
                      </pic:pic>
                    </a:graphicData>
                  </a:graphic>
                </wp:inline>
              </w:drawing>
            </w:r>
          </w:p>
        </w:tc>
      </w:tr>
      <w:tr w:rsidR="00C9701E" w14:paraId="785CA070" w14:textId="77777777">
        <w:tc>
          <w:tcPr>
            <w:tcW w:w="1422" w:type="dxa"/>
          </w:tcPr>
          <w:p w14:paraId="5EC79F20" w14:textId="77777777" w:rsidR="00C9701E" w:rsidRDefault="00C9701E">
            <w:r w:rsidRPr="007423D6">
              <w:rPr>
                <w:rFonts w:hint="eastAsia"/>
              </w:rPr>
              <w:t>‘</w:t>
            </w:r>
            <w:r w:rsidRPr="007423D6">
              <w:t xml:space="preserve">Create </w:t>
            </w:r>
            <w:r>
              <w:t xml:space="preserve">Multi Packaged </w:t>
            </w:r>
            <w:r w:rsidRPr="007423D6">
              <w:t>Item’ button on components card of truck item (Current Recipe</w:t>
            </w:r>
            <w:r>
              <w:t>’</w:t>
            </w:r>
            <w:r w:rsidRPr="007423D6">
              <w:t>s item setting)</w:t>
            </w:r>
          </w:p>
        </w:tc>
        <w:tc>
          <w:tcPr>
            <w:tcW w:w="3256" w:type="dxa"/>
          </w:tcPr>
          <w:p w14:paraId="2B307C3F" w14:textId="77777777" w:rsidR="00C9701E" w:rsidRDefault="00C9701E">
            <w:r w:rsidRPr="006A009E">
              <w:t>Multi Packaged Item</w:t>
            </w:r>
          </w:p>
        </w:tc>
        <w:tc>
          <w:tcPr>
            <w:tcW w:w="6096" w:type="dxa"/>
          </w:tcPr>
          <w:p w14:paraId="7E1B4CC2" w14:textId="77777777" w:rsidR="00C9701E" w:rsidRDefault="00C9701E">
            <w:r>
              <w:rPr>
                <w:noProof/>
              </w:rPr>
              <w:drawing>
                <wp:inline distT="0" distB="0" distL="0" distR="0" wp14:anchorId="413DAED8" wp14:editId="1E57EA84">
                  <wp:extent cx="3726162" cy="2391508"/>
                  <wp:effectExtent l="0" t="0" r="8255" b="8890"/>
                  <wp:docPr id="19" name="图片 1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网站&#10;&#10;描述已自动生成"/>
                          <pic:cNvPicPr/>
                        </pic:nvPicPr>
                        <pic:blipFill>
                          <a:blip r:embed="rId34"/>
                          <a:stretch>
                            <a:fillRect/>
                          </a:stretch>
                        </pic:blipFill>
                        <pic:spPr>
                          <a:xfrm>
                            <a:off x="0" y="0"/>
                            <a:ext cx="3736712" cy="2398279"/>
                          </a:xfrm>
                          <a:prstGeom prst="rect">
                            <a:avLst/>
                          </a:prstGeom>
                        </pic:spPr>
                      </pic:pic>
                    </a:graphicData>
                  </a:graphic>
                </wp:inline>
              </w:drawing>
            </w:r>
          </w:p>
        </w:tc>
      </w:tr>
      <w:tr w:rsidR="00C9701E" w14:paraId="18D3F42B" w14:textId="77777777">
        <w:tc>
          <w:tcPr>
            <w:tcW w:w="1422" w:type="dxa"/>
          </w:tcPr>
          <w:p w14:paraId="1483F388" w14:textId="77777777" w:rsidR="00C9701E" w:rsidRDefault="00C9701E">
            <w:r w:rsidRPr="007423D6">
              <w:rPr>
                <w:rFonts w:hint="eastAsia"/>
              </w:rPr>
              <w:t>‘</w:t>
            </w:r>
            <w:r w:rsidRPr="007423D6">
              <w:t xml:space="preserve">Create Item’ button on </w:t>
            </w:r>
            <w:r>
              <w:t>c</w:t>
            </w:r>
            <w:r w:rsidRPr="007423D6">
              <w:t>urrent kitting instruction function</w:t>
            </w:r>
          </w:p>
        </w:tc>
        <w:tc>
          <w:tcPr>
            <w:tcW w:w="3256" w:type="dxa"/>
          </w:tcPr>
          <w:p w14:paraId="25227236" w14:textId="77777777" w:rsidR="00C9701E" w:rsidRDefault="00C9701E">
            <w:pPr>
              <w:pStyle w:val="ListParagraph"/>
              <w:numPr>
                <w:ilvl w:val="0"/>
                <w:numId w:val="27"/>
              </w:numPr>
            </w:pPr>
            <w:r w:rsidRPr="006A009E">
              <w:t>Single Packaged Item</w:t>
            </w:r>
          </w:p>
          <w:p w14:paraId="3584583C" w14:textId="77777777" w:rsidR="00C9701E" w:rsidRDefault="00C9701E">
            <w:pPr>
              <w:pStyle w:val="ListParagraph"/>
              <w:numPr>
                <w:ilvl w:val="0"/>
                <w:numId w:val="27"/>
              </w:numPr>
            </w:pPr>
            <w:r>
              <w:t>Truck Stock Item</w:t>
            </w:r>
          </w:p>
          <w:p w14:paraId="3139CEBD" w14:textId="77777777" w:rsidR="00C9701E" w:rsidRDefault="00C9701E">
            <w:pPr>
              <w:pStyle w:val="ListParagraph"/>
              <w:numPr>
                <w:ilvl w:val="0"/>
                <w:numId w:val="27"/>
              </w:numPr>
            </w:pPr>
            <w:r>
              <w:t>P</w:t>
            </w:r>
            <w:r>
              <w:rPr>
                <w:rFonts w:hint="eastAsia"/>
              </w:rPr>
              <w:t>artial</w:t>
            </w:r>
            <w:r>
              <w:t xml:space="preserve"> Kit I</w:t>
            </w:r>
            <w:r>
              <w:rPr>
                <w:rFonts w:hint="eastAsia"/>
              </w:rPr>
              <w:t>tem</w:t>
            </w:r>
          </w:p>
        </w:tc>
        <w:tc>
          <w:tcPr>
            <w:tcW w:w="6096" w:type="dxa"/>
          </w:tcPr>
          <w:p w14:paraId="11BCF371" w14:textId="77777777" w:rsidR="00C9701E" w:rsidRDefault="00C9701E">
            <w:r>
              <w:rPr>
                <w:noProof/>
              </w:rPr>
              <w:drawing>
                <wp:inline distT="0" distB="0" distL="0" distR="0" wp14:anchorId="45356452" wp14:editId="2DCC8CA4">
                  <wp:extent cx="3705096" cy="1680552"/>
                  <wp:effectExtent l="0" t="0" r="0" b="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1640" cy="1697127"/>
                          </a:xfrm>
                          <a:prstGeom prst="rect">
                            <a:avLst/>
                          </a:prstGeom>
                          <a:noFill/>
                          <a:ln>
                            <a:noFill/>
                          </a:ln>
                        </pic:spPr>
                      </pic:pic>
                    </a:graphicData>
                  </a:graphic>
                </wp:inline>
              </w:drawing>
            </w:r>
          </w:p>
        </w:tc>
      </w:tr>
    </w:tbl>
    <w:p w14:paraId="47E53EC0" w14:textId="1A62A0D2" w:rsidR="00E56114" w:rsidRPr="002854BF" w:rsidRDefault="00E56114" w:rsidP="00E56114">
      <w:pPr>
        <w:pStyle w:val="Heading3"/>
        <w:numPr>
          <w:ilvl w:val="2"/>
          <w:numId w:val="113"/>
        </w:numPr>
      </w:pPr>
      <w:r>
        <w:t>Workflow of Creation Item</w:t>
      </w:r>
      <w:bookmarkEnd w:id="489"/>
    </w:p>
    <w:p w14:paraId="4E35AA63" w14:textId="793AA635" w:rsidR="002C28BF" w:rsidRDefault="001264C5" w:rsidP="002854BF">
      <w:r>
        <w:rPr>
          <w:rFonts w:hint="eastAsia"/>
        </w:rPr>
        <w:t>C</w:t>
      </w:r>
      <w:r>
        <w:t xml:space="preserve">urrently some types of items will be created by CDT team due to the workflow of R&amp;D. While some packaged </w:t>
      </w:r>
      <w:proofErr w:type="gramStart"/>
      <w:r>
        <w:t>item</w:t>
      </w:r>
      <w:proofErr w:type="gramEnd"/>
      <w:r>
        <w:t xml:space="preserve"> will be created by Ops team. </w:t>
      </w:r>
      <w:r w:rsidR="002C28BF">
        <w:t xml:space="preserve">The information of </w:t>
      </w:r>
      <w:proofErr w:type="gramStart"/>
      <w:r w:rsidR="002C28BF">
        <w:t>item</w:t>
      </w:r>
      <w:proofErr w:type="gramEnd"/>
      <w:r w:rsidR="002C28BF">
        <w:t xml:space="preserve"> is different when </w:t>
      </w:r>
      <w:proofErr w:type="gramStart"/>
      <w:r w:rsidR="002C28BF">
        <w:t>user creates</w:t>
      </w:r>
      <w:proofErr w:type="gramEnd"/>
      <w:r w:rsidR="002C28BF">
        <w:t xml:space="preserve"> different types of items. Here is the workflow of creating </w:t>
      </w:r>
      <w:proofErr w:type="gramStart"/>
      <w:r w:rsidR="002C28BF">
        <w:t>item</w:t>
      </w:r>
      <w:proofErr w:type="gramEnd"/>
      <w:r w:rsidR="002C28BF">
        <w:t xml:space="preserve"> according to item type.</w:t>
      </w:r>
    </w:p>
    <w:p w14:paraId="35B773E6" w14:textId="410B968D" w:rsidR="003D1C7F" w:rsidRDefault="003D1C7F" w:rsidP="003D1C7F">
      <w:pPr>
        <w:widowControl/>
        <w:jc w:val="left"/>
        <w:rPr>
          <w:rFonts w:ascii="宋体" w:eastAsia="宋体" w:hAnsi="宋体" w:cs="宋体"/>
          <w:kern w:val="0"/>
          <w:sz w:val="24"/>
          <w:szCs w:val="24"/>
        </w:rPr>
      </w:pPr>
      <w:r w:rsidRPr="003D1C7F">
        <w:rPr>
          <w:rFonts w:ascii="宋体" w:eastAsia="宋体" w:hAnsi="宋体" w:cs="宋体"/>
          <w:noProof/>
          <w:kern w:val="0"/>
          <w:sz w:val="24"/>
          <w:szCs w:val="24"/>
        </w:rPr>
        <w:drawing>
          <wp:inline distT="0" distB="0" distL="0" distR="0" wp14:anchorId="41E628C9" wp14:editId="38A22FAB">
            <wp:extent cx="4031166" cy="4546956"/>
            <wp:effectExtent l="0" t="0" r="7620" b="635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5704" cy="4552074"/>
                    </a:xfrm>
                    <a:prstGeom prst="rect">
                      <a:avLst/>
                    </a:prstGeom>
                    <a:noFill/>
                    <a:ln>
                      <a:noFill/>
                    </a:ln>
                  </pic:spPr>
                </pic:pic>
              </a:graphicData>
            </a:graphic>
          </wp:inline>
        </w:drawing>
      </w:r>
    </w:p>
    <w:p w14:paraId="749B7A7C" w14:textId="2FD9F543" w:rsidR="003D1C7F" w:rsidRPr="003D1C7F" w:rsidRDefault="003D1C7F" w:rsidP="003D1C7F">
      <w:pPr>
        <w:widowControl/>
        <w:jc w:val="left"/>
        <w:rPr>
          <w:rFonts w:ascii="宋体" w:eastAsia="宋体" w:hAnsi="宋体" w:cs="宋体"/>
          <w:kern w:val="0"/>
          <w:sz w:val="24"/>
          <w:szCs w:val="24"/>
        </w:rPr>
      </w:pPr>
      <w:r>
        <w:rPr>
          <w:noProof/>
        </w:rPr>
        <w:drawing>
          <wp:inline distT="0" distB="0" distL="0" distR="0" wp14:anchorId="57A2E3E7" wp14:editId="69C0FFD3">
            <wp:extent cx="3976576" cy="4226313"/>
            <wp:effectExtent l="0" t="0" r="5080" b="317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37"/>
                    <a:stretch>
                      <a:fillRect/>
                    </a:stretch>
                  </pic:blipFill>
                  <pic:spPr>
                    <a:xfrm>
                      <a:off x="0" y="0"/>
                      <a:ext cx="3984057" cy="4234264"/>
                    </a:xfrm>
                    <a:prstGeom prst="rect">
                      <a:avLst/>
                    </a:prstGeom>
                  </pic:spPr>
                </pic:pic>
              </a:graphicData>
            </a:graphic>
          </wp:inline>
        </w:drawing>
      </w:r>
    </w:p>
    <w:p w14:paraId="21B79F6D" w14:textId="5CB5EE83" w:rsidR="002C28BF" w:rsidRDefault="003D1C7F" w:rsidP="002854BF">
      <w:r>
        <w:rPr>
          <w:noProof/>
        </w:rPr>
        <w:drawing>
          <wp:inline distT="0" distB="0" distL="0" distR="0" wp14:anchorId="6FE3D865" wp14:editId="3F8B43D4">
            <wp:extent cx="3992155" cy="4234490"/>
            <wp:effectExtent l="0" t="0" r="889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8"/>
                    <a:stretch>
                      <a:fillRect/>
                    </a:stretch>
                  </pic:blipFill>
                  <pic:spPr>
                    <a:xfrm>
                      <a:off x="0" y="0"/>
                      <a:ext cx="4001811" cy="4244732"/>
                    </a:xfrm>
                    <a:prstGeom prst="rect">
                      <a:avLst/>
                    </a:prstGeom>
                  </pic:spPr>
                </pic:pic>
              </a:graphicData>
            </a:graphic>
          </wp:inline>
        </w:drawing>
      </w:r>
    </w:p>
    <w:p w14:paraId="4A8BF0E7" w14:textId="130A68C9" w:rsidR="003D1C7F" w:rsidRDefault="003D1C7F" w:rsidP="002854BF">
      <w:r>
        <w:rPr>
          <w:noProof/>
        </w:rPr>
        <w:drawing>
          <wp:inline distT="0" distB="0" distL="0" distR="0" wp14:anchorId="5F93B359" wp14:editId="4D526A8A">
            <wp:extent cx="3947532" cy="4344821"/>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39"/>
                    <a:stretch>
                      <a:fillRect/>
                    </a:stretch>
                  </pic:blipFill>
                  <pic:spPr>
                    <a:xfrm>
                      <a:off x="0" y="0"/>
                      <a:ext cx="3951921" cy="4349652"/>
                    </a:xfrm>
                    <a:prstGeom prst="rect">
                      <a:avLst/>
                    </a:prstGeom>
                  </pic:spPr>
                </pic:pic>
              </a:graphicData>
            </a:graphic>
          </wp:inline>
        </w:drawing>
      </w:r>
    </w:p>
    <w:p w14:paraId="11629960" w14:textId="41C435FF" w:rsidR="00F13FFF" w:rsidRDefault="00F13FFF" w:rsidP="002854BF"/>
    <w:p w14:paraId="2EBE79BD" w14:textId="21333774" w:rsidR="005A4D96" w:rsidRDefault="00C0244B" w:rsidP="005A4D96">
      <w:pPr>
        <w:pStyle w:val="Heading3"/>
        <w:numPr>
          <w:ilvl w:val="2"/>
          <w:numId w:val="135"/>
        </w:numPr>
      </w:pPr>
      <w:r>
        <w:rPr>
          <w:rFonts w:hint="eastAsia"/>
        </w:rPr>
        <w:t>Tran-</w:t>
      </w:r>
      <w:r w:rsidR="005A4D96">
        <w:t>Overview of Creation</w:t>
      </w:r>
      <w:r w:rsidR="006D12A6">
        <w:rPr>
          <w:rFonts w:hint="eastAsia"/>
        </w:rPr>
        <w:t>/</w:t>
      </w:r>
      <w:r w:rsidR="006D12A6">
        <w:t>Edit</w:t>
      </w:r>
      <w:r w:rsidR="005A4D96">
        <w:t xml:space="preserve"> Item</w:t>
      </w:r>
    </w:p>
    <w:p w14:paraId="5F53B985" w14:textId="18C07789" w:rsidR="007955A0" w:rsidRPr="007955A0" w:rsidRDefault="007955A0" w:rsidP="007955A0">
      <w:pPr>
        <w:rPr>
          <w:rFonts w:hint="eastAsia"/>
        </w:rPr>
      </w:pPr>
      <w:r w:rsidRPr="007955A0">
        <w:t>https://wonder.atlassian.net/wiki/x/ZQGt8w</w:t>
      </w:r>
    </w:p>
    <w:p w14:paraId="4F2F8932" w14:textId="78E60907" w:rsidR="00F13FFF" w:rsidRPr="00F13FFF" w:rsidRDefault="00077385" w:rsidP="006D7E15">
      <w:pPr>
        <w:pStyle w:val="Heading3"/>
      </w:pPr>
      <w:r>
        <w:rPr>
          <w:rFonts w:hint="eastAsia"/>
        </w:rPr>
        <w:t>Tran-</w:t>
      </w:r>
      <w:r w:rsidR="006D7E15" w:rsidRPr="006D7E15">
        <w:t>MS02-0</w:t>
      </w:r>
      <w:r w:rsidR="00D27E00">
        <w:t>3</w:t>
      </w:r>
      <w:r w:rsidR="006D7E15" w:rsidRPr="006D7E15">
        <w:t xml:space="preserve"> Create </w:t>
      </w:r>
      <w:r w:rsidR="006D7E15">
        <w:t>I</w:t>
      </w:r>
      <w:r w:rsidR="006D7E15">
        <w:rPr>
          <w:rFonts w:hint="eastAsia"/>
        </w:rPr>
        <w:t>ngredient</w:t>
      </w:r>
      <w:r w:rsidR="006D7E15">
        <w:t xml:space="preserve"> </w:t>
      </w:r>
      <w:r w:rsidR="006D7E15" w:rsidRPr="006D7E15">
        <w:t>Item</w:t>
      </w:r>
    </w:p>
    <w:p w14:paraId="6DAF246B" w14:textId="77777777" w:rsidR="00F13FFF" w:rsidRDefault="00F13FFF" w:rsidP="00F13FFF"/>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13FFF" w:rsidRPr="00452515" w14:paraId="0AB602EA" w14:textId="77777777" w:rsidTr="00077385">
        <w:tc>
          <w:tcPr>
            <w:tcW w:w="8008" w:type="dxa"/>
          </w:tcPr>
          <w:p w14:paraId="7315143B" w14:textId="659A6BF0" w:rsidR="00F13FFF" w:rsidRPr="00E97505" w:rsidRDefault="00F13FFF" w:rsidP="00740B04">
            <w:pPr>
              <w:rPr>
                <w:rStyle w:val="Strong"/>
              </w:rPr>
            </w:pPr>
            <w:r>
              <w:rPr>
                <w:rStyle w:val="Strong"/>
              </w:rPr>
              <w:t>MS</w:t>
            </w:r>
            <w:r w:rsidRPr="00E97505">
              <w:rPr>
                <w:rStyle w:val="Strong"/>
              </w:rPr>
              <w:t>0</w:t>
            </w:r>
            <w:r w:rsidR="006D7E15">
              <w:rPr>
                <w:rStyle w:val="Strong"/>
              </w:rPr>
              <w:t>2</w:t>
            </w:r>
            <w:r w:rsidRPr="00E97505">
              <w:rPr>
                <w:rStyle w:val="Strong"/>
              </w:rPr>
              <w:t>-0</w:t>
            </w:r>
            <w:r w:rsidR="00D27E00">
              <w:rPr>
                <w:rStyle w:val="Strong"/>
              </w:rPr>
              <w:t>3</w:t>
            </w:r>
            <w:r>
              <w:rPr>
                <w:rStyle w:val="Strong"/>
              </w:rPr>
              <w:t xml:space="preserve"> </w:t>
            </w:r>
            <w:r w:rsidR="006D7E15" w:rsidRPr="006D7E15">
              <w:rPr>
                <w:rFonts w:ascii="Arial" w:hAnsi="Arial" w:cs="Arial"/>
              </w:rPr>
              <w:t>Create Ingredient Item</w:t>
            </w:r>
          </w:p>
        </w:tc>
      </w:tr>
      <w:tr w:rsidR="00F13FFF" w:rsidRPr="00452515" w14:paraId="50051BCB" w14:textId="77777777" w:rsidTr="00077385">
        <w:tc>
          <w:tcPr>
            <w:tcW w:w="8008" w:type="dxa"/>
          </w:tcPr>
          <w:p w14:paraId="039A78A5" w14:textId="77777777" w:rsidR="00F13FFF" w:rsidRPr="00E97505" w:rsidRDefault="00F13FFF"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13FFF" w14:paraId="0D65BB1A" w14:textId="77777777" w:rsidTr="00740B04">
              <w:trPr>
                <w:jc w:val="center"/>
              </w:trPr>
              <w:tc>
                <w:tcPr>
                  <w:tcW w:w="1169" w:type="dxa"/>
                </w:tcPr>
                <w:p w14:paraId="5812F6CE" w14:textId="77777777" w:rsidR="00F13FFF" w:rsidRPr="007A35F7" w:rsidRDefault="00F13FFF" w:rsidP="00740B04">
                  <w:pPr>
                    <w:rPr>
                      <w:rFonts w:ascii="Arial" w:hAnsi="Arial" w:cs="Arial"/>
                    </w:rPr>
                  </w:pPr>
                  <w:r w:rsidRPr="007A35F7">
                    <w:rPr>
                      <w:rFonts w:ascii="Arial" w:hAnsi="Arial" w:cs="Arial"/>
                    </w:rPr>
                    <w:t>Version</w:t>
                  </w:r>
                </w:p>
              </w:tc>
              <w:tc>
                <w:tcPr>
                  <w:tcW w:w="1357" w:type="dxa"/>
                </w:tcPr>
                <w:p w14:paraId="6A9324C2" w14:textId="77777777" w:rsidR="00F13FFF" w:rsidRPr="007A35F7" w:rsidRDefault="00F13FFF" w:rsidP="00740B04">
                  <w:pPr>
                    <w:rPr>
                      <w:rFonts w:ascii="Arial" w:hAnsi="Arial" w:cs="Arial"/>
                    </w:rPr>
                  </w:pPr>
                  <w:r w:rsidRPr="007A35F7">
                    <w:rPr>
                      <w:rFonts w:ascii="Arial" w:hAnsi="Arial" w:cs="Arial"/>
                    </w:rPr>
                    <w:t>Date</w:t>
                  </w:r>
                </w:p>
              </w:tc>
              <w:tc>
                <w:tcPr>
                  <w:tcW w:w="1315" w:type="dxa"/>
                </w:tcPr>
                <w:p w14:paraId="29F62435" w14:textId="77777777" w:rsidR="00F13FFF" w:rsidRPr="007A35F7" w:rsidRDefault="00F13FFF" w:rsidP="00740B04">
                  <w:pPr>
                    <w:rPr>
                      <w:rFonts w:ascii="Arial" w:hAnsi="Arial" w:cs="Arial"/>
                    </w:rPr>
                  </w:pPr>
                  <w:r w:rsidRPr="007A35F7">
                    <w:rPr>
                      <w:rFonts w:ascii="Arial" w:hAnsi="Arial" w:cs="Arial"/>
                    </w:rPr>
                    <w:t>Updated By</w:t>
                  </w:r>
                </w:p>
              </w:tc>
              <w:tc>
                <w:tcPr>
                  <w:tcW w:w="3924" w:type="dxa"/>
                </w:tcPr>
                <w:p w14:paraId="62D7D726" w14:textId="77777777" w:rsidR="00F13FFF" w:rsidRPr="007A35F7" w:rsidRDefault="00F13FFF" w:rsidP="00740B04">
                  <w:pPr>
                    <w:rPr>
                      <w:rFonts w:ascii="Arial" w:hAnsi="Arial" w:cs="Arial"/>
                    </w:rPr>
                  </w:pPr>
                  <w:r w:rsidRPr="007A35F7">
                    <w:rPr>
                      <w:rFonts w:ascii="Arial" w:hAnsi="Arial" w:cs="Arial"/>
                    </w:rPr>
                    <w:t>Description</w:t>
                  </w:r>
                </w:p>
              </w:tc>
            </w:tr>
            <w:tr w:rsidR="00F13FFF" w14:paraId="490BC137" w14:textId="77777777" w:rsidTr="00740B04">
              <w:trPr>
                <w:jc w:val="center"/>
              </w:trPr>
              <w:tc>
                <w:tcPr>
                  <w:tcW w:w="1169" w:type="dxa"/>
                </w:tcPr>
                <w:p w14:paraId="12C7964F" w14:textId="77777777" w:rsidR="00F13FFF" w:rsidRPr="007A35F7" w:rsidRDefault="00F13FFF" w:rsidP="00740B04">
                  <w:pPr>
                    <w:rPr>
                      <w:rFonts w:ascii="Arial" w:hAnsi="Arial" w:cs="Arial"/>
                    </w:rPr>
                  </w:pPr>
                  <w:r w:rsidRPr="007A35F7">
                    <w:rPr>
                      <w:rFonts w:ascii="Arial" w:hAnsi="Arial" w:cs="Arial"/>
                    </w:rPr>
                    <w:t>1.0</w:t>
                  </w:r>
                </w:p>
              </w:tc>
              <w:tc>
                <w:tcPr>
                  <w:tcW w:w="1357" w:type="dxa"/>
                </w:tcPr>
                <w:p w14:paraId="0DDE2194" w14:textId="77777777" w:rsidR="00F13FFF" w:rsidRPr="007A35F7" w:rsidRDefault="00F13FFF" w:rsidP="00740B04">
                  <w:pPr>
                    <w:rPr>
                      <w:rFonts w:ascii="Arial" w:hAnsi="Arial" w:cs="Arial"/>
                    </w:rPr>
                  </w:pPr>
                  <w:r w:rsidRPr="007A35F7">
                    <w:rPr>
                      <w:rFonts w:ascii="Arial" w:hAnsi="Arial" w:cs="Arial"/>
                    </w:rPr>
                    <w:t>2022.8.23</w:t>
                  </w:r>
                </w:p>
              </w:tc>
              <w:tc>
                <w:tcPr>
                  <w:tcW w:w="1315" w:type="dxa"/>
                </w:tcPr>
                <w:p w14:paraId="1DBAEC2E" w14:textId="77777777" w:rsidR="00F13FFF" w:rsidRPr="007A35F7" w:rsidRDefault="00F13FFF" w:rsidP="00740B04">
                  <w:pPr>
                    <w:rPr>
                      <w:rFonts w:ascii="Arial" w:hAnsi="Arial" w:cs="Arial"/>
                    </w:rPr>
                  </w:pPr>
                  <w:r w:rsidRPr="007A35F7">
                    <w:rPr>
                      <w:rFonts w:ascii="Arial" w:hAnsi="Arial" w:cs="Arial"/>
                    </w:rPr>
                    <w:t>Bonnie</w:t>
                  </w:r>
                </w:p>
              </w:tc>
              <w:tc>
                <w:tcPr>
                  <w:tcW w:w="3924" w:type="dxa"/>
                </w:tcPr>
                <w:p w14:paraId="27036A24" w14:textId="77777777" w:rsidR="00F13FFF" w:rsidRPr="007A35F7" w:rsidRDefault="00F13FFF" w:rsidP="00740B04">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64533B" w14:paraId="0B3D2E31" w14:textId="77777777" w:rsidTr="00740B04">
              <w:trPr>
                <w:jc w:val="center"/>
              </w:trPr>
              <w:tc>
                <w:tcPr>
                  <w:tcW w:w="1169" w:type="dxa"/>
                </w:tcPr>
                <w:p w14:paraId="63004886" w14:textId="680DB180" w:rsidR="0064533B" w:rsidRDefault="0064533B" w:rsidP="0064533B">
                  <w:r w:rsidRPr="007A35F7">
                    <w:rPr>
                      <w:rFonts w:ascii="Arial" w:hAnsi="Arial" w:cs="Arial"/>
                    </w:rPr>
                    <w:t>1.</w:t>
                  </w:r>
                  <w:r>
                    <w:rPr>
                      <w:rFonts w:ascii="Arial" w:hAnsi="Arial" w:cs="Arial"/>
                    </w:rPr>
                    <w:t>1</w:t>
                  </w:r>
                </w:p>
              </w:tc>
              <w:tc>
                <w:tcPr>
                  <w:tcW w:w="1357" w:type="dxa"/>
                </w:tcPr>
                <w:p w14:paraId="1CEB2BF3" w14:textId="48CC1FAF" w:rsidR="0064533B" w:rsidRDefault="0064533B" w:rsidP="0064533B">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p>
              </w:tc>
              <w:tc>
                <w:tcPr>
                  <w:tcW w:w="1315" w:type="dxa"/>
                </w:tcPr>
                <w:p w14:paraId="0501D901" w14:textId="0C521F0D" w:rsidR="0064533B" w:rsidRDefault="0064533B" w:rsidP="0064533B">
                  <w:r w:rsidRPr="007A35F7">
                    <w:rPr>
                      <w:rFonts w:ascii="Arial" w:hAnsi="Arial" w:cs="Arial"/>
                    </w:rPr>
                    <w:t>Bonnie</w:t>
                  </w:r>
                </w:p>
              </w:tc>
              <w:tc>
                <w:tcPr>
                  <w:tcW w:w="3924" w:type="dxa"/>
                </w:tcPr>
                <w:p w14:paraId="32EEB908" w14:textId="496C612D" w:rsidR="0064533B" w:rsidRDefault="0064533B" w:rsidP="0064533B">
                  <w:r w:rsidRPr="0064533B">
                    <w:rPr>
                      <w:rFonts w:ascii="Arial" w:hAnsi="Arial" w:cs="Arial"/>
                    </w:rPr>
                    <w:t>Automate ALL ERP field creation and re-organize data field UI</w:t>
                  </w:r>
                </w:p>
              </w:tc>
            </w:tr>
            <w:tr w:rsidR="0064533B" w14:paraId="1FE9E040" w14:textId="77777777" w:rsidTr="00740B04">
              <w:trPr>
                <w:jc w:val="center"/>
              </w:trPr>
              <w:tc>
                <w:tcPr>
                  <w:tcW w:w="1169" w:type="dxa"/>
                </w:tcPr>
                <w:p w14:paraId="4521CFD0" w14:textId="77777777" w:rsidR="0064533B" w:rsidRDefault="0064533B" w:rsidP="0064533B"/>
              </w:tc>
              <w:tc>
                <w:tcPr>
                  <w:tcW w:w="1357" w:type="dxa"/>
                </w:tcPr>
                <w:p w14:paraId="3D2E3960" w14:textId="77777777" w:rsidR="0064533B" w:rsidRDefault="0064533B" w:rsidP="0064533B"/>
              </w:tc>
              <w:tc>
                <w:tcPr>
                  <w:tcW w:w="1315" w:type="dxa"/>
                </w:tcPr>
                <w:p w14:paraId="315BF769" w14:textId="77777777" w:rsidR="0064533B" w:rsidRDefault="0064533B" w:rsidP="0064533B"/>
              </w:tc>
              <w:tc>
                <w:tcPr>
                  <w:tcW w:w="3924" w:type="dxa"/>
                </w:tcPr>
                <w:p w14:paraId="302F4153" w14:textId="77777777" w:rsidR="0064533B" w:rsidRDefault="0064533B" w:rsidP="0064533B"/>
              </w:tc>
            </w:tr>
            <w:tr w:rsidR="0064533B" w14:paraId="3939D093" w14:textId="77777777" w:rsidTr="00740B04">
              <w:trPr>
                <w:jc w:val="center"/>
              </w:trPr>
              <w:tc>
                <w:tcPr>
                  <w:tcW w:w="1169" w:type="dxa"/>
                </w:tcPr>
                <w:p w14:paraId="6A4CBB95" w14:textId="77777777" w:rsidR="0064533B" w:rsidRDefault="0064533B" w:rsidP="0064533B"/>
              </w:tc>
              <w:tc>
                <w:tcPr>
                  <w:tcW w:w="1357" w:type="dxa"/>
                </w:tcPr>
                <w:p w14:paraId="1CC53625" w14:textId="77777777" w:rsidR="0064533B" w:rsidRDefault="0064533B" w:rsidP="0064533B"/>
              </w:tc>
              <w:tc>
                <w:tcPr>
                  <w:tcW w:w="1315" w:type="dxa"/>
                </w:tcPr>
                <w:p w14:paraId="54BAFC50" w14:textId="77777777" w:rsidR="0064533B" w:rsidRDefault="0064533B" w:rsidP="0064533B"/>
              </w:tc>
              <w:tc>
                <w:tcPr>
                  <w:tcW w:w="3924" w:type="dxa"/>
                </w:tcPr>
                <w:p w14:paraId="246E5EDB" w14:textId="77777777" w:rsidR="0064533B" w:rsidRPr="00B66734" w:rsidRDefault="0064533B" w:rsidP="0064533B"/>
              </w:tc>
            </w:tr>
            <w:tr w:rsidR="0064533B" w14:paraId="47288C1E" w14:textId="77777777" w:rsidTr="00740B04">
              <w:trPr>
                <w:jc w:val="center"/>
              </w:trPr>
              <w:tc>
                <w:tcPr>
                  <w:tcW w:w="1169" w:type="dxa"/>
                </w:tcPr>
                <w:p w14:paraId="7A036925" w14:textId="77777777" w:rsidR="0064533B" w:rsidRDefault="0064533B" w:rsidP="0064533B"/>
              </w:tc>
              <w:tc>
                <w:tcPr>
                  <w:tcW w:w="1357" w:type="dxa"/>
                </w:tcPr>
                <w:p w14:paraId="6FE5B729" w14:textId="77777777" w:rsidR="0064533B" w:rsidRDefault="0064533B" w:rsidP="0064533B"/>
              </w:tc>
              <w:tc>
                <w:tcPr>
                  <w:tcW w:w="1315" w:type="dxa"/>
                </w:tcPr>
                <w:p w14:paraId="5AB09083" w14:textId="77777777" w:rsidR="0064533B" w:rsidRDefault="0064533B" w:rsidP="0064533B"/>
              </w:tc>
              <w:tc>
                <w:tcPr>
                  <w:tcW w:w="3924" w:type="dxa"/>
                </w:tcPr>
                <w:p w14:paraId="42A4CBBB" w14:textId="77777777" w:rsidR="0064533B" w:rsidRDefault="0064533B" w:rsidP="0064533B"/>
              </w:tc>
            </w:tr>
            <w:tr w:rsidR="0064533B" w14:paraId="57AD469B" w14:textId="77777777" w:rsidTr="00740B04">
              <w:trPr>
                <w:jc w:val="center"/>
              </w:trPr>
              <w:tc>
                <w:tcPr>
                  <w:tcW w:w="1169" w:type="dxa"/>
                </w:tcPr>
                <w:p w14:paraId="799423CD" w14:textId="77777777" w:rsidR="0064533B" w:rsidRDefault="0064533B" w:rsidP="0064533B"/>
              </w:tc>
              <w:tc>
                <w:tcPr>
                  <w:tcW w:w="1357" w:type="dxa"/>
                </w:tcPr>
                <w:p w14:paraId="432E658F" w14:textId="77777777" w:rsidR="0064533B" w:rsidRDefault="0064533B" w:rsidP="0064533B"/>
              </w:tc>
              <w:tc>
                <w:tcPr>
                  <w:tcW w:w="1315" w:type="dxa"/>
                </w:tcPr>
                <w:p w14:paraId="65FB02FA" w14:textId="77777777" w:rsidR="0064533B" w:rsidRDefault="0064533B" w:rsidP="0064533B"/>
              </w:tc>
              <w:tc>
                <w:tcPr>
                  <w:tcW w:w="3924" w:type="dxa"/>
                </w:tcPr>
                <w:p w14:paraId="69AE1D77" w14:textId="77777777" w:rsidR="0064533B" w:rsidRPr="005C49CE" w:rsidRDefault="0064533B" w:rsidP="0064533B"/>
              </w:tc>
            </w:tr>
          </w:tbl>
          <w:p w14:paraId="2D7A8320" w14:textId="77777777" w:rsidR="00F13FFF" w:rsidRDefault="00F13FFF" w:rsidP="00740B04"/>
        </w:tc>
      </w:tr>
      <w:tr w:rsidR="00F13FFF" w:rsidRPr="00452515" w14:paraId="277188FB" w14:textId="77777777" w:rsidTr="00077385">
        <w:tc>
          <w:tcPr>
            <w:tcW w:w="8008" w:type="dxa"/>
          </w:tcPr>
          <w:p w14:paraId="6F082B49" w14:textId="77777777" w:rsidR="00F13FFF" w:rsidRPr="00452515" w:rsidRDefault="00F13FFF" w:rsidP="00740B04">
            <w:r w:rsidRPr="00E97505">
              <w:rPr>
                <w:rStyle w:val="Strong"/>
              </w:rPr>
              <w:t>Stakeholder:</w:t>
            </w:r>
            <w:r w:rsidRPr="00452515">
              <w:t xml:space="preserve"> </w:t>
            </w:r>
            <w:r>
              <w:t>User with privilege</w:t>
            </w:r>
          </w:p>
        </w:tc>
      </w:tr>
      <w:tr w:rsidR="00F13FFF" w:rsidRPr="00452515" w14:paraId="5F3EACB9" w14:textId="77777777" w:rsidTr="00077385">
        <w:tc>
          <w:tcPr>
            <w:tcW w:w="8008" w:type="dxa"/>
          </w:tcPr>
          <w:p w14:paraId="49A0C998" w14:textId="77777777" w:rsidR="00F13FFF" w:rsidRPr="00E97505" w:rsidRDefault="00F13FFF" w:rsidP="00740B04">
            <w:pPr>
              <w:rPr>
                <w:rStyle w:val="Strong"/>
              </w:rPr>
            </w:pPr>
            <w:r w:rsidRPr="00E97505">
              <w:rPr>
                <w:rStyle w:val="Strong"/>
              </w:rPr>
              <w:t xml:space="preserve">Pre-Condition: </w:t>
            </w:r>
          </w:p>
          <w:p w14:paraId="38629FD7" w14:textId="77777777" w:rsidR="00F13FFF" w:rsidRDefault="00F13FFF" w:rsidP="00740B04">
            <w:pPr>
              <w:rPr>
                <w:rFonts w:ascii="Arial" w:hAnsi="Arial" w:cs="Arial"/>
                <w:sz w:val="20"/>
                <w:szCs w:val="20"/>
              </w:rPr>
            </w:pPr>
            <w:r>
              <w:t>The user goes to the page</w:t>
            </w:r>
            <w:r w:rsidRPr="00DD3CB0">
              <w:rPr>
                <w:rFonts w:ascii="Arial" w:hAnsi="Arial" w:cs="Arial"/>
                <w:sz w:val="20"/>
                <w:szCs w:val="20"/>
              </w:rPr>
              <w:t xml:space="preserve"> </w:t>
            </w:r>
          </w:p>
          <w:p w14:paraId="3A9AC9DB" w14:textId="5A398C6D" w:rsidR="00F13FFF" w:rsidRPr="00DD3CB0" w:rsidRDefault="00F13FFF" w:rsidP="00740B04">
            <w:pPr>
              <w:rPr>
                <w:rFonts w:ascii="Arial" w:hAnsi="Arial" w:cs="Arial"/>
                <w:sz w:val="20"/>
                <w:szCs w:val="20"/>
              </w:rPr>
            </w:pPr>
          </w:p>
        </w:tc>
      </w:tr>
      <w:tr w:rsidR="00F13FFF" w:rsidRPr="00452515" w14:paraId="36AD03A9" w14:textId="77777777" w:rsidTr="00077385">
        <w:tc>
          <w:tcPr>
            <w:tcW w:w="8008" w:type="dxa"/>
          </w:tcPr>
          <w:p w14:paraId="6971DDA7" w14:textId="3A7E7429" w:rsidR="00271C65" w:rsidRPr="002711F1" w:rsidRDefault="00F13FFF" w:rsidP="00271C65">
            <w:pPr>
              <w:rPr>
                <w:rStyle w:val="Strong"/>
              </w:rPr>
            </w:pPr>
            <w:r w:rsidRPr="00E97505">
              <w:rPr>
                <w:rStyle w:val="Strong"/>
                <w:rFonts w:hint="eastAsia"/>
              </w:rPr>
              <w:t>Main Scenario</w:t>
            </w:r>
            <w:r w:rsidR="00271C65">
              <w:rPr>
                <w:rStyle w:val="Strong"/>
              </w:rPr>
              <w:t xml:space="preserve"> 1</w:t>
            </w:r>
            <w:r w:rsidR="00271C65" w:rsidRPr="002711F1">
              <w:rPr>
                <w:rStyle w:val="Strong"/>
                <w:rFonts w:hint="eastAsia"/>
              </w:rPr>
              <w:t>:</w:t>
            </w:r>
            <w:r w:rsidR="00271C65">
              <w:rPr>
                <w:rStyle w:val="Strong"/>
              </w:rPr>
              <w:t xml:space="preserve"> C</w:t>
            </w:r>
            <w:r w:rsidR="00271C65">
              <w:rPr>
                <w:rStyle w:val="Strong"/>
                <w:rFonts w:hint="eastAsia"/>
              </w:rPr>
              <w:t>reate</w:t>
            </w:r>
            <w:r w:rsidR="00271C65">
              <w:rPr>
                <w:rStyle w:val="Strong"/>
              </w:rPr>
              <w:t xml:space="preserve"> an ingredient</w:t>
            </w:r>
          </w:p>
          <w:p w14:paraId="7353DABB" w14:textId="5A3E4318" w:rsidR="00077385" w:rsidRDefault="00077385" w:rsidP="00077385">
            <w:r>
              <w:rPr>
                <w:rFonts w:hint="eastAsia"/>
              </w:rPr>
              <w:t xml:space="preserve">Refer to </w:t>
            </w:r>
            <w:hyperlink r:id="rId40" w:history="1">
              <w:r w:rsidRPr="00F5143E">
                <w:rPr>
                  <w:rStyle w:val="Hyperlink"/>
                </w:rPr>
                <w:t>https://wonder.atlassian.net/wiki/x/n4Cv8w</w:t>
              </w:r>
            </w:hyperlink>
          </w:p>
          <w:p w14:paraId="64E81651" w14:textId="21A0DB78" w:rsidR="00F13FFF" w:rsidRPr="00271C65" w:rsidRDefault="00077385" w:rsidP="00077385">
            <w:r>
              <w:rPr>
                <w:rFonts w:hint="eastAsia"/>
              </w:rPr>
              <w:t>for details.</w:t>
            </w:r>
          </w:p>
        </w:tc>
      </w:tr>
      <w:tr w:rsidR="00F13FFF" w:rsidRPr="00452515" w14:paraId="04BB5713" w14:textId="77777777" w:rsidTr="00077385">
        <w:tc>
          <w:tcPr>
            <w:tcW w:w="8008" w:type="dxa"/>
          </w:tcPr>
          <w:p w14:paraId="267239E5" w14:textId="77777777" w:rsidR="00F13FFF" w:rsidRDefault="00F13FFF" w:rsidP="00740B04">
            <w:r w:rsidRPr="00452515">
              <w:t>Extend Scenario:</w:t>
            </w:r>
          </w:p>
          <w:p w14:paraId="0723D552" w14:textId="77777777" w:rsidR="00F13FFF" w:rsidRPr="00452515" w:rsidRDefault="00F13FFF" w:rsidP="00740B04"/>
        </w:tc>
      </w:tr>
      <w:tr w:rsidR="00F13FFF" w:rsidRPr="00452515" w14:paraId="74E91F76" w14:textId="77777777" w:rsidTr="00077385">
        <w:tc>
          <w:tcPr>
            <w:tcW w:w="8008" w:type="dxa"/>
          </w:tcPr>
          <w:p w14:paraId="220834CB" w14:textId="77777777" w:rsidR="00F13FFF" w:rsidRDefault="00F13FFF" w:rsidP="00740B04">
            <w:r w:rsidRPr="00452515">
              <w:t>Exception Scenario:</w:t>
            </w:r>
          </w:p>
          <w:p w14:paraId="2FDE0EC3" w14:textId="77777777" w:rsidR="00F13FFF" w:rsidRPr="00452515" w:rsidRDefault="00F13FFF" w:rsidP="00740B04"/>
        </w:tc>
      </w:tr>
      <w:tr w:rsidR="00F13FFF" w:rsidRPr="00452515" w14:paraId="07EB1305" w14:textId="77777777" w:rsidTr="00077385">
        <w:tc>
          <w:tcPr>
            <w:tcW w:w="8008" w:type="dxa"/>
          </w:tcPr>
          <w:p w14:paraId="2E68DCCB" w14:textId="77777777" w:rsidR="00F13FFF" w:rsidRPr="00452515" w:rsidRDefault="00F13FFF" w:rsidP="00740B04">
            <w:r w:rsidRPr="00452515">
              <w:t>Notes:</w:t>
            </w:r>
          </w:p>
        </w:tc>
      </w:tr>
      <w:tr w:rsidR="00F13FFF" w:rsidRPr="00452515" w14:paraId="5DCB7641" w14:textId="77777777" w:rsidTr="00077385">
        <w:tc>
          <w:tcPr>
            <w:tcW w:w="8008" w:type="dxa"/>
          </w:tcPr>
          <w:p w14:paraId="60454DED" w14:textId="77777777" w:rsidR="00F13FFF" w:rsidRPr="00452515" w:rsidRDefault="00F13FFF" w:rsidP="00740B04">
            <w:r w:rsidRPr="00452515">
              <w:t>Q/A:</w:t>
            </w:r>
          </w:p>
        </w:tc>
      </w:tr>
    </w:tbl>
    <w:p w14:paraId="181BB0E4" w14:textId="77777777" w:rsidR="00F13FFF" w:rsidRDefault="00F13FFF" w:rsidP="002854BF"/>
    <w:p w14:paraId="4F20FED5" w14:textId="77777777" w:rsidR="00F13FFF" w:rsidRDefault="00F13FFF" w:rsidP="002854BF"/>
    <w:p w14:paraId="0761CDC3" w14:textId="09163C9B" w:rsidR="006871E5" w:rsidRDefault="000D5818" w:rsidP="006871E5">
      <w:pPr>
        <w:pStyle w:val="Heading3"/>
      </w:pPr>
      <w:r>
        <w:rPr>
          <w:rStyle w:val="Strong"/>
          <w:rFonts w:hint="eastAsia"/>
        </w:rPr>
        <w:t>Tran-</w:t>
      </w:r>
      <w:r w:rsidR="00122E87">
        <w:rPr>
          <w:rStyle w:val="Strong"/>
        </w:rPr>
        <w:t>MS</w:t>
      </w:r>
      <w:r w:rsidR="00122E87" w:rsidRPr="00E97505">
        <w:rPr>
          <w:rStyle w:val="Strong"/>
        </w:rPr>
        <w:t>0</w:t>
      </w:r>
      <w:r w:rsidR="00122E87">
        <w:rPr>
          <w:rStyle w:val="Strong"/>
        </w:rPr>
        <w:t>2</w:t>
      </w:r>
      <w:r w:rsidR="00122E87" w:rsidRPr="00E97505">
        <w:rPr>
          <w:rStyle w:val="Strong"/>
        </w:rPr>
        <w:t>-0</w:t>
      </w:r>
      <w:r w:rsidR="00D27E00">
        <w:rPr>
          <w:rStyle w:val="Strong"/>
        </w:rPr>
        <w:t>4</w:t>
      </w:r>
      <w:r w:rsidR="00122E87">
        <w:rPr>
          <w:rStyle w:val="Strong"/>
        </w:rPr>
        <w:t xml:space="preserve"> </w:t>
      </w:r>
      <w:r w:rsidR="006871E5">
        <w:t>Creat</w:t>
      </w:r>
      <w:r w:rsidR="00122E87">
        <w:t>e</w:t>
      </w:r>
      <w:r w:rsidR="006871E5">
        <w:t xml:space="preserve"> </w:t>
      </w:r>
      <w:r w:rsidR="006871E5">
        <w:rPr>
          <w:rStyle w:val="Strong"/>
        </w:rPr>
        <w:t xml:space="preserve">‘Recipe’ </w:t>
      </w:r>
      <w:r w:rsidR="006871E5">
        <w:t>Item</w:t>
      </w:r>
    </w:p>
    <w:tbl>
      <w:tblPr>
        <w:tblpPr w:leftFromText="180" w:rightFromText="180" w:vertAnchor="text" w:tblpX="274"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493" w:author="Bonnie Yang [2]" w:date="2024-10-10T17:52:00Z" w16du:dateUtc="2024-10-10T09:52:00Z">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8112"/>
        <w:tblGridChange w:id="494">
          <w:tblGrid>
            <w:gridCol w:w="8112"/>
          </w:tblGrid>
        </w:tblGridChange>
      </w:tblGrid>
      <w:tr w:rsidR="006871E5" w:rsidRPr="00452515" w14:paraId="2628FFFF" w14:textId="77777777" w:rsidTr="000D5818">
        <w:tc>
          <w:tcPr>
            <w:tcW w:w="8112" w:type="dxa"/>
            <w:tcPrChange w:id="495" w:author="Bonnie Yang [2]" w:date="2024-10-10T17:52:00Z" w16du:dateUtc="2024-10-10T09:52:00Z">
              <w:tcPr>
                <w:tcW w:w="8112" w:type="dxa"/>
              </w:tcPr>
            </w:tcPrChange>
          </w:tcPr>
          <w:p w14:paraId="4A57D23B" w14:textId="6D713B55" w:rsidR="006871E5" w:rsidRPr="00E97505" w:rsidRDefault="006871E5" w:rsidP="00D64FD7">
            <w:pPr>
              <w:rPr>
                <w:rStyle w:val="Strong"/>
                <w:b/>
                <w:szCs w:val="24"/>
              </w:rPr>
            </w:pPr>
            <w:r>
              <w:rPr>
                <w:rStyle w:val="Strong"/>
              </w:rPr>
              <w:t>MS</w:t>
            </w:r>
            <w:r w:rsidRPr="00E97505">
              <w:rPr>
                <w:rStyle w:val="Strong"/>
              </w:rPr>
              <w:t>0</w:t>
            </w:r>
            <w:r>
              <w:rPr>
                <w:rStyle w:val="Strong"/>
              </w:rPr>
              <w:t>2</w:t>
            </w:r>
            <w:r w:rsidRPr="00E97505">
              <w:rPr>
                <w:rStyle w:val="Strong"/>
              </w:rPr>
              <w:t>-0</w:t>
            </w:r>
            <w:r w:rsidR="00D27E00">
              <w:rPr>
                <w:rStyle w:val="Strong"/>
              </w:rPr>
              <w:t>4</w:t>
            </w:r>
            <w:r>
              <w:rPr>
                <w:rStyle w:val="Strong"/>
              </w:rPr>
              <w:t xml:space="preserve"> C</w:t>
            </w:r>
            <w:r>
              <w:rPr>
                <w:rStyle w:val="Strong"/>
                <w:rFonts w:hint="eastAsia"/>
              </w:rPr>
              <w:t>reate</w:t>
            </w:r>
            <w:r>
              <w:rPr>
                <w:rStyle w:val="Strong"/>
              </w:rPr>
              <w:t xml:space="preserve"> ‘Recipe’ Item</w:t>
            </w:r>
          </w:p>
        </w:tc>
      </w:tr>
      <w:tr w:rsidR="006871E5" w:rsidRPr="00452515" w14:paraId="561EB7DA" w14:textId="77777777" w:rsidTr="000D5818">
        <w:tc>
          <w:tcPr>
            <w:tcW w:w="8112" w:type="dxa"/>
            <w:tcPrChange w:id="496" w:author="Bonnie Yang [2]" w:date="2024-10-10T17:52:00Z" w16du:dateUtc="2024-10-10T09:52:00Z">
              <w:tcPr>
                <w:tcW w:w="8112" w:type="dxa"/>
              </w:tcPr>
            </w:tcPrChange>
          </w:tcPr>
          <w:p w14:paraId="0DF195F5" w14:textId="77777777" w:rsidR="006871E5" w:rsidRPr="00E97505" w:rsidRDefault="006871E5" w:rsidP="00D64FD7">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871E5" w14:paraId="4F75BBD0" w14:textId="77777777" w:rsidTr="00740B04">
              <w:trPr>
                <w:jc w:val="center"/>
              </w:trPr>
              <w:tc>
                <w:tcPr>
                  <w:tcW w:w="1169" w:type="dxa"/>
                </w:tcPr>
                <w:p w14:paraId="081293F3"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Version</w:t>
                  </w:r>
                </w:p>
              </w:tc>
              <w:tc>
                <w:tcPr>
                  <w:tcW w:w="1357" w:type="dxa"/>
                </w:tcPr>
                <w:p w14:paraId="4BC290BE"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Date</w:t>
                  </w:r>
                </w:p>
              </w:tc>
              <w:tc>
                <w:tcPr>
                  <w:tcW w:w="1315" w:type="dxa"/>
                </w:tcPr>
                <w:p w14:paraId="02379D19"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Updated By</w:t>
                  </w:r>
                </w:p>
              </w:tc>
              <w:tc>
                <w:tcPr>
                  <w:tcW w:w="3924" w:type="dxa"/>
                </w:tcPr>
                <w:p w14:paraId="2A9273EB"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Description</w:t>
                  </w:r>
                </w:p>
              </w:tc>
            </w:tr>
            <w:tr w:rsidR="006871E5" w14:paraId="54B469A1" w14:textId="77777777" w:rsidTr="00740B04">
              <w:trPr>
                <w:jc w:val="center"/>
              </w:trPr>
              <w:tc>
                <w:tcPr>
                  <w:tcW w:w="1169" w:type="dxa"/>
                </w:tcPr>
                <w:p w14:paraId="72B3094E" w14:textId="77777777" w:rsidR="006871E5" w:rsidRPr="007A35F7" w:rsidRDefault="006871E5" w:rsidP="003C4E15">
                  <w:pPr>
                    <w:framePr w:hSpace="180" w:wrap="around" w:vAnchor="text" w:hAnchor="text" w:x="274" w:y="1"/>
                    <w:suppressOverlap/>
                    <w:rPr>
                      <w:rFonts w:ascii="Arial" w:hAnsi="Arial" w:cs="Arial"/>
                    </w:rPr>
                  </w:pPr>
                  <w:bookmarkStart w:id="497" w:name="_Hlk205997628"/>
                  <w:r w:rsidRPr="007A35F7">
                    <w:rPr>
                      <w:rFonts w:ascii="Arial" w:hAnsi="Arial" w:cs="Arial"/>
                    </w:rPr>
                    <w:t>1.0</w:t>
                  </w:r>
                </w:p>
              </w:tc>
              <w:tc>
                <w:tcPr>
                  <w:tcW w:w="1357" w:type="dxa"/>
                </w:tcPr>
                <w:p w14:paraId="5978E102"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2022.8.23</w:t>
                  </w:r>
                </w:p>
              </w:tc>
              <w:tc>
                <w:tcPr>
                  <w:tcW w:w="1315" w:type="dxa"/>
                </w:tcPr>
                <w:p w14:paraId="0D5CE451" w14:textId="77777777"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Bonnie</w:t>
                  </w:r>
                </w:p>
              </w:tc>
              <w:tc>
                <w:tcPr>
                  <w:tcW w:w="3924" w:type="dxa"/>
                </w:tcPr>
                <w:p w14:paraId="3FAFC20E" w14:textId="79B89DEA" w:rsidR="006871E5" w:rsidRPr="007A35F7" w:rsidRDefault="006871E5" w:rsidP="003C4E15">
                  <w:pPr>
                    <w:framePr w:hSpace="180" w:wrap="around" w:vAnchor="text" w:hAnchor="text" w:x="274" w:y="1"/>
                    <w:suppressOverlap/>
                    <w:rPr>
                      <w:rFonts w:ascii="Arial" w:hAnsi="Arial" w:cs="Arial"/>
                    </w:rPr>
                  </w:pPr>
                  <w:r w:rsidRPr="007A35F7">
                    <w:rPr>
                      <w:rFonts w:ascii="Arial" w:hAnsi="Arial" w:cs="Arial"/>
                    </w:rPr>
                    <w:t xml:space="preserve">First version, copy from </w:t>
                  </w:r>
                  <w:r w:rsidR="00D05D98">
                    <w:rPr>
                      <w:rStyle w:val="Strong"/>
                    </w:rPr>
                    <w:t>CB03</w:t>
                  </w:r>
                  <w:r w:rsidR="00D05D98" w:rsidRPr="00A27006">
                    <w:rPr>
                      <w:rStyle w:val="Strong"/>
                    </w:rPr>
                    <w:t>-01 Create recipe</w:t>
                  </w:r>
                  <w:r w:rsidR="00D05D98" w:rsidRPr="007A35F7">
                    <w:rPr>
                      <w:rFonts w:ascii="Arial" w:hAnsi="Arial" w:cs="Arial"/>
                    </w:rPr>
                    <w:t xml:space="preserve"> </w:t>
                  </w:r>
                  <w:r w:rsidR="00D05D98">
                    <w:rPr>
                      <w:rFonts w:ascii="Arial" w:hAnsi="Arial" w:cs="Arial"/>
                    </w:rPr>
                    <w:t xml:space="preserve">in </w:t>
                  </w:r>
                  <w:r w:rsidRPr="007A35F7">
                    <w:rPr>
                      <w:rFonts w:ascii="Arial" w:hAnsi="Arial" w:cs="Arial"/>
                    </w:rPr>
                    <w:t>‘</w:t>
                  </w:r>
                  <w:r w:rsidR="00D05D98">
                    <w:rPr>
                      <w:rFonts w:ascii="Arial" w:hAnsi="Arial" w:cs="Arial"/>
                    </w:rPr>
                    <w:t>Cookbook</w:t>
                  </w:r>
                  <w:r w:rsidRPr="007A35F7">
                    <w:rPr>
                      <w:rFonts w:ascii="Arial" w:hAnsi="Arial" w:cs="Arial"/>
                    </w:rPr>
                    <w:t>’ doc</w:t>
                  </w:r>
                </w:p>
              </w:tc>
            </w:tr>
            <w:bookmarkEnd w:id="497"/>
            <w:tr w:rsidR="00A61C5B" w14:paraId="0CE55889" w14:textId="77777777" w:rsidTr="00740B04">
              <w:trPr>
                <w:jc w:val="center"/>
              </w:trPr>
              <w:tc>
                <w:tcPr>
                  <w:tcW w:w="1169" w:type="dxa"/>
                </w:tcPr>
                <w:p w14:paraId="28451776" w14:textId="70D06C90" w:rsidR="00A61C5B" w:rsidRDefault="00A61C5B" w:rsidP="003C4E15">
                  <w:pPr>
                    <w:framePr w:hSpace="180" w:wrap="around" w:vAnchor="text" w:hAnchor="text" w:x="274" w:y="1"/>
                    <w:suppressOverlap/>
                  </w:pPr>
                  <w:r>
                    <w:rPr>
                      <w:rFonts w:hint="eastAsia"/>
                    </w:rPr>
                    <w:t>1</w:t>
                  </w:r>
                  <w:r>
                    <w:t>.1</w:t>
                  </w:r>
                </w:p>
              </w:tc>
              <w:tc>
                <w:tcPr>
                  <w:tcW w:w="1357" w:type="dxa"/>
                </w:tcPr>
                <w:p w14:paraId="7DA1D8C3" w14:textId="3C3B5CFB" w:rsidR="00A61C5B" w:rsidRDefault="00A61C5B" w:rsidP="003C4E15">
                  <w:pPr>
                    <w:framePr w:hSpace="180" w:wrap="around" w:vAnchor="text" w:hAnchor="text" w:x="274" w:y="1"/>
                    <w:suppressOverlap/>
                  </w:pPr>
                  <w:r>
                    <w:rPr>
                      <w:rFonts w:hint="eastAsia"/>
                    </w:rPr>
                    <w:t>2</w:t>
                  </w:r>
                  <w:r>
                    <w:t>022.9.19</w:t>
                  </w:r>
                </w:p>
              </w:tc>
              <w:tc>
                <w:tcPr>
                  <w:tcW w:w="1315" w:type="dxa"/>
                </w:tcPr>
                <w:p w14:paraId="4505BB4F" w14:textId="4C6AEE0A" w:rsidR="00A61C5B" w:rsidRDefault="00A61C5B" w:rsidP="003C4E15">
                  <w:pPr>
                    <w:framePr w:hSpace="180" w:wrap="around" w:vAnchor="text" w:hAnchor="text" w:x="274" w:y="1"/>
                    <w:suppressOverlap/>
                  </w:pPr>
                  <w:r>
                    <w:rPr>
                      <w:rFonts w:hint="eastAsia"/>
                    </w:rPr>
                    <w:t>B</w:t>
                  </w:r>
                  <w:r>
                    <w:t>onnie</w:t>
                  </w:r>
                </w:p>
              </w:tc>
              <w:tc>
                <w:tcPr>
                  <w:tcW w:w="3924" w:type="dxa"/>
                </w:tcPr>
                <w:p w14:paraId="07EF92F4" w14:textId="3D3AC74E" w:rsidR="00A61C5B" w:rsidRDefault="00A61C5B" w:rsidP="003C4E15">
                  <w:pPr>
                    <w:framePr w:hSpace="180" w:wrap="around" w:vAnchor="text" w:hAnchor="text" w:x="274" w:y="1"/>
                    <w:suppressOverlap/>
                  </w:pPr>
                  <w:r w:rsidRPr="007C5555">
                    <w:t>Update Kitchen Sublocation to be multi-select</w:t>
                  </w:r>
                </w:p>
              </w:tc>
            </w:tr>
            <w:tr w:rsidR="008F3571" w14:paraId="38F082A5" w14:textId="77777777" w:rsidTr="00740B04">
              <w:trPr>
                <w:jc w:val="center"/>
              </w:trPr>
              <w:tc>
                <w:tcPr>
                  <w:tcW w:w="1169" w:type="dxa"/>
                </w:tcPr>
                <w:p w14:paraId="55823498" w14:textId="6C296954" w:rsidR="008F3571" w:rsidRDefault="008F3571" w:rsidP="003C4E15">
                  <w:pPr>
                    <w:framePr w:hSpace="180" w:wrap="around" w:vAnchor="text" w:hAnchor="text" w:x="274" w:y="1"/>
                    <w:suppressOverlap/>
                  </w:pPr>
                  <w:r>
                    <w:t>1.</w:t>
                  </w:r>
                  <w:r w:rsidR="00BF0012">
                    <w:t>2</w:t>
                  </w:r>
                </w:p>
              </w:tc>
              <w:tc>
                <w:tcPr>
                  <w:tcW w:w="1357" w:type="dxa"/>
                </w:tcPr>
                <w:p w14:paraId="7F28873A" w14:textId="1026C366" w:rsidR="008F3571" w:rsidRDefault="008F3571" w:rsidP="003C4E15">
                  <w:pPr>
                    <w:framePr w:hSpace="180" w:wrap="around" w:vAnchor="text" w:hAnchor="text" w:x="274" w:y="1"/>
                    <w:suppressOverlap/>
                  </w:pPr>
                  <w:r>
                    <w:t>2022.10.20</w:t>
                  </w:r>
                </w:p>
              </w:tc>
              <w:tc>
                <w:tcPr>
                  <w:tcW w:w="1315" w:type="dxa"/>
                </w:tcPr>
                <w:p w14:paraId="50D8BE5F" w14:textId="3A22CE10" w:rsidR="008F3571" w:rsidRDefault="008F3571" w:rsidP="003C4E15">
                  <w:pPr>
                    <w:framePr w:hSpace="180" w:wrap="around" w:vAnchor="text" w:hAnchor="text" w:x="274" w:y="1"/>
                    <w:suppressOverlap/>
                  </w:pPr>
                  <w:r>
                    <w:rPr>
                      <w:rFonts w:hint="eastAsia"/>
                    </w:rPr>
                    <w:t>Bonnie</w:t>
                  </w:r>
                </w:p>
              </w:tc>
              <w:tc>
                <w:tcPr>
                  <w:tcW w:w="3924" w:type="dxa"/>
                </w:tcPr>
                <w:p w14:paraId="260C178F" w14:textId="64480384" w:rsidR="008F3571" w:rsidRDefault="008F3571" w:rsidP="003C4E15">
                  <w:pPr>
                    <w:framePr w:hSpace="180" w:wrap="around" w:vAnchor="text" w:hAnchor="text" w:x="274" w:y="1"/>
                    <w:suppressOverlap/>
                  </w:pPr>
                  <w:r w:rsidRPr="00290D28">
                    <w:t>Create Production Card for Recipe Details</w:t>
                  </w:r>
                </w:p>
              </w:tc>
            </w:tr>
            <w:tr w:rsidR="0011414F" w14:paraId="679CE326" w14:textId="77777777" w:rsidTr="00740B04">
              <w:trPr>
                <w:jc w:val="center"/>
              </w:trPr>
              <w:tc>
                <w:tcPr>
                  <w:tcW w:w="1169" w:type="dxa"/>
                </w:tcPr>
                <w:p w14:paraId="7DD0C888" w14:textId="336904B4" w:rsidR="0011414F" w:rsidRDefault="0011414F" w:rsidP="003C4E15">
                  <w:pPr>
                    <w:framePr w:hSpace="180" w:wrap="around" w:vAnchor="text" w:hAnchor="text" w:x="274" w:y="1"/>
                    <w:suppressOverlap/>
                  </w:pPr>
                  <w:r>
                    <w:t>1.3</w:t>
                  </w:r>
                </w:p>
              </w:tc>
              <w:tc>
                <w:tcPr>
                  <w:tcW w:w="1357" w:type="dxa"/>
                </w:tcPr>
                <w:p w14:paraId="4DAA0C61" w14:textId="0441EBDA" w:rsidR="0011414F" w:rsidRDefault="0011414F" w:rsidP="003C4E15">
                  <w:pPr>
                    <w:framePr w:hSpace="180" w:wrap="around" w:vAnchor="text" w:hAnchor="text" w:x="274" w:y="1"/>
                    <w:suppressOverlap/>
                  </w:pPr>
                  <w:r>
                    <w:t>2023.1.13</w:t>
                  </w:r>
                </w:p>
              </w:tc>
              <w:tc>
                <w:tcPr>
                  <w:tcW w:w="1315" w:type="dxa"/>
                </w:tcPr>
                <w:p w14:paraId="0FA9D290" w14:textId="406A7A12" w:rsidR="0011414F" w:rsidRDefault="0011414F" w:rsidP="003C4E15">
                  <w:pPr>
                    <w:framePr w:hSpace="180" w:wrap="around" w:vAnchor="text" w:hAnchor="text" w:x="274" w:y="1"/>
                    <w:suppressOverlap/>
                  </w:pPr>
                  <w:r>
                    <w:rPr>
                      <w:rFonts w:hint="eastAsia"/>
                    </w:rPr>
                    <w:t>Bonnie</w:t>
                  </w:r>
                </w:p>
              </w:tc>
              <w:tc>
                <w:tcPr>
                  <w:tcW w:w="3924" w:type="dxa"/>
                </w:tcPr>
                <w:p w14:paraId="00FF9251" w14:textId="01C88D08" w:rsidR="0011414F" w:rsidRPr="00B66734" w:rsidRDefault="0011414F" w:rsidP="003C4E15">
                  <w:pPr>
                    <w:framePr w:hSpace="180" w:wrap="around" w:vAnchor="text" w:hAnchor="text" w:x="274" w:y="1"/>
                    <w:suppressOverlap/>
                  </w:pPr>
                  <w:r w:rsidRPr="0011414F">
                    <w:t>Preparation Recipe Type</w:t>
                  </w:r>
                </w:p>
              </w:tc>
            </w:tr>
            <w:tr w:rsidR="00617E7F" w14:paraId="775B9513" w14:textId="77777777" w:rsidTr="00740B04">
              <w:trPr>
                <w:jc w:val="center"/>
              </w:trPr>
              <w:tc>
                <w:tcPr>
                  <w:tcW w:w="1169" w:type="dxa"/>
                </w:tcPr>
                <w:p w14:paraId="08C30BB7" w14:textId="5AE7F2EC" w:rsidR="00617E7F" w:rsidRDefault="00617E7F" w:rsidP="003C4E15">
                  <w:pPr>
                    <w:framePr w:hSpace="180" w:wrap="around" w:vAnchor="text" w:hAnchor="text" w:x="274" w:y="1"/>
                    <w:suppressOverlap/>
                  </w:pPr>
                  <w:r w:rsidRPr="007A35F7">
                    <w:rPr>
                      <w:rFonts w:ascii="Arial" w:hAnsi="Arial" w:cs="Arial"/>
                    </w:rPr>
                    <w:t>1.</w:t>
                  </w:r>
                  <w:r>
                    <w:rPr>
                      <w:rFonts w:ascii="Arial" w:hAnsi="Arial" w:cs="Arial"/>
                    </w:rPr>
                    <w:t>4</w:t>
                  </w:r>
                </w:p>
              </w:tc>
              <w:tc>
                <w:tcPr>
                  <w:tcW w:w="1357" w:type="dxa"/>
                </w:tcPr>
                <w:p w14:paraId="3DA5216E" w14:textId="483405F0" w:rsidR="00617E7F" w:rsidRDefault="00617E7F" w:rsidP="003C4E15">
                  <w:pPr>
                    <w:framePr w:hSpace="180" w:wrap="around" w:vAnchor="text" w:hAnchor="text" w:x="274" w:y="1"/>
                    <w:suppressOverlap/>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p>
              </w:tc>
              <w:tc>
                <w:tcPr>
                  <w:tcW w:w="1315" w:type="dxa"/>
                </w:tcPr>
                <w:p w14:paraId="03004A69" w14:textId="0ED49A3D" w:rsidR="00617E7F" w:rsidRDefault="00617E7F" w:rsidP="003C4E15">
                  <w:pPr>
                    <w:framePr w:hSpace="180" w:wrap="around" w:vAnchor="text" w:hAnchor="text" w:x="274" w:y="1"/>
                    <w:suppressOverlap/>
                  </w:pPr>
                  <w:r w:rsidRPr="007A35F7">
                    <w:rPr>
                      <w:rFonts w:ascii="Arial" w:hAnsi="Arial" w:cs="Arial"/>
                    </w:rPr>
                    <w:t>Bonnie</w:t>
                  </w:r>
                </w:p>
              </w:tc>
              <w:tc>
                <w:tcPr>
                  <w:tcW w:w="3924" w:type="dxa"/>
                </w:tcPr>
                <w:p w14:paraId="3D3362A1" w14:textId="0D2DC5AB" w:rsidR="00617E7F" w:rsidRDefault="00617E7F" w:rsidP="003C4E15">
                  <w:pPr>
                    <w:framePr w:hSpace="180" w:wrap="around" w:vAnchor="text" w:hAnchor="text" w:x="274" w:y="1"/>
                    <w:suppressOverlap/>
                  </w:pPr>
                  <w:r w:rsidRPr="0064533B">
                    <w:rPr>
                      <w:rFonts w:ascii="Arial" w:hAnsi="Arial" w:cs="Arial"/>
                    </w:rPr>
                    <w:t>Automate ALL ERP field creation and re-organize data field UI</w:t>
                  </w:r>
                </w:p>
              </w:tc>
            </w:tr>
            <w:tr w:rsidR="00734133" w14:paraId="0D572A53" w14:textId="77777777" w:rsidTr="00740B04">
              <w:trPr>
                <w:jc w:val="center"/>
              </w:trPr>
              <w:tc>
                <w:tcPr>
                  <w:tcW w:w="1169" w:type="dxa"/>
                </w:tcPr>
                <w:p w14:paraId="0F7301E7" w14:textId="1B3F4B22" w:rsidR="00734133" w:rsidRDefault="00734133" w:rsidP="003C4E15">
                  <w:pPr>
                    <w:framePr w:hSpace="180" w:wrap="around" w:vAnchor="text" w:hAnchor="text" w:x="274" w:y="1"/>
                    <w:suppressOverlap/>
                  </w:pPr>
                  <w:r w:rsidRPr="007A35F7">
                    <w:rPr>
                      <w:rFonts w:ascii="Arial" w:hAnsi="Arial" w:cs="Arial"/>
                    </w:rPr>
                    <w:t>1.</w:t>
                  </w:r>
                  <w:r>
                    <w:rPr>
                      <w:rFonts w:ascii="Arial" w:hAnsi="Arial" w:cs="Arial"/>
                    </w:rPr>
                    <w:t>5</w:t>
                  </w:r>
                </w:p>
              </w:tc>
              <w:tc>
                <w:tcPr>
                  <w:tcW w:w="1357" w:type="dxa"/>
                </w:tcPr>
                <w:p w14:paraId="4A1CA21B" w14:textId="6AF1CA0D" w:rsidR="00734133" w:rsidRDefault="00734133" w:rsidP="003C4E15">
                  <w:pPr>
                    <w:framePr w:hSpace="180" w:wrap="around" w:vAnchor="text" w:hAnchor="text" w:x="274" w:y="1"/>
                    <w:suppressOverlap/>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8</w:t>
                  </w:r>
                </w:p>
              </w:tc>
              <w:tc>
                <w:tcPr>
                  <w:tcW w:w="1315" w:type="dxa"/>
                </w:tcPr>
                <w:p w14:paraId="4783BF93" w14:textId="33A85D04" w:rsidR="00734133" w:rsidRDefault="00734133" w:rsidP="003C4E15">
                  <w:pPr>
                    <w:framePr w:hSpace="180" w:wrap="around" w:vAnchor="text" w:hAnchor="text" w:x="274" w:y="1"/>
                    <w:suppressOverlap/>
                  </w:pPr>
                  <w:r w:rsidRPr="007A35F7">
                    <w:rPr>
                      <w:rFonts w:ascii="Arial" w:hAnsi="Arial" w:cs="Arial"/>
                    </w:rPr>
                    <w:t>Bonnie</w:t>
                  </w:r>
                </w:p>
              </w:tc>
              <w:tc>
                <w:tcPr>
                  <w:tcW w:w="3924" w:type="dxa"/>
                </w:tcPr>
                <w:p w14:paraId="2459351C" w14:textId="730965EF" w:rsidR="00734133" w:rsidRPr="00D05D98" w:rsidRDefault="00734133" w:rsidP="003C4E15">
                  <w:pPr>
                    <w:framePr w:hSpace="180" w:wrap="around" w:vAnchor="text" w:hAnchor="text" w:x="274" w:y="1"/>
                    <w:suppressOverlap/>
                  </w:pPr>
                  <w:r w:rsidRPr="00734133">
                    <w:t>Concept management</w:t>
                  </w:r>
                </w:p>
              </w:tc>
            </w:tr>
          </w:tbl>
          <w:p w14:paraId="63FF59A3" w14:textId="77777777" w:rsidR="006871E5" w:rsidRDefault="006871E5" w:rsidP="00D64FD7"/>
        </w:tc>
      </w:tr>
      <w:tr w:rsidR="006871E5" w:rsidRPr="00452515" w14:paraId="1190DF4E" w14:textId="77777777" w:rsidTr="000D5818">
        <w:tc>
          <w:tcPr>
            <w:tcW w:w="8112" w:type="dxa"/>
            <w:tcPrChange w:id="498" w:author="Bonnie Yang [2]" w:date="2024-10-10T17:52:00Z" w16du:dateUtc="2024-10-10T09:52:00Z">
              <w:tcPr>
                <w:tcW w:w="8112" w:type="dxa"/>
              </w:tcPr>
            </w:tcPrChange>
          </w:tcPr>
          <w:p w14:paraId="738006C6" w14:textId="77777777" w:rsidR="006871E5" w:rsidRPr="00452515" w:rsidRDefault="006871E5" w:rsidP="00D64FD7">
            <w:r w:rsidRPr="00E97505">
              <w:rPr>
                <w:rStyle w:val="Strong"/>
              </w:rPr>
              <w:t>Stakeholder:</w:t>
            </w:r>
            <w:r w:rsidRPr="00452515">
              <w:t xml:space="preserve"> </w:t>
            </w:r>
            <w:r>
              <w:t>User with privilege</w:t>
            </w:r>
          </w:p>
        </w:tc>
      </w:tr>
      <w:tr w:rsidR="006871E5" w:rsidRPr="00452515" w14:paraId="1E03AC68" w14:textId="77777777" w:rsidTr="000D5818">
        <w:tc>
          <w:tcPr>
            <w:tcW w:w="8112" w:type="dxa"/>
            <w:tcPrChange w:id="499" w:author="Bonnie Yang [2]" w:date="2024-10-10T17:52:00Z" w16du:dateUtc="2024-10-10T09:52:00Z">
              <w:tcPr>
                <w:tcW w:w="8112" w:type="dxa"/>
              </w:tcPr>
            </w:tcPrChange>
          </w:tcPr>
          <w:p w14:paraId="7DD37319" w14:textId="77777777" w:rsidR="006871E5" w:rsidRPr="00E97505" w:rsidRDefault="006871E5" w:rsidP="00D64FD7">
            <w:pPr>
              <w:rPr>
                <w:rStyle w:val="Strong"/>
              </w:rPr>
            </w:pPr>
            <w:r w:rsidRPr="00E97505">
              <w:rPr>
                <w:rStyle w:val="Strong"/>
              </w:rPr>
              <w:t xml:space="preserve">Pre-Condition: </w:t>
            </w:r>
          </w:p>
          <w:p w14:paraId="0C0D5EF1" w14:textId="77777777" w:rsidR="006871E5" w:rsidRDefault="006871E5" w:rsidP="00D64FD7">
            <w:pPr>
              <w:rPr>
                <w:rFonts w:ascii="Arial" w:hAnsi="Arial" w:cs="Arial"/>
                <w:sz w:val="20"/>
                <w:szCs w:val="20"/>
              </w:rPr>
            </w:pPr>
            <w:r>
              <w:t>The user goes to the page</w:t>
            </w:r>
            <w:r w:rsidRPr="00DD3CB0">
              <w:rPr>
                <w:rFonts w:ascii="Arial" w:hAnsi="Arial" w:cs="Arial"/>
                <w:sz w:val="20"/>
                <w:szCs w:val="20"/>
              </w:rPr>
              <w:t xml:space="preserve"> </w:t>
            </w:r>
          </w:p>
          <w:p w14:paraId="33F37607" w14:textId="559A1105" w:rsidR="006706BD" w:rsidRPr="00DD3CB0" w:rsidRDefault="006706BD" w:rsidP="00D64FD7">
            <w:pPr>
              <w:rPr>
                <w:rFonts w:ascii="Arial" w:hAnsi="Arial" w:cs="Arial"/>
                <w:sz w:val="20"/>
                <w:szCs w:val="20"/>
              </w:rPr>
            </w:pPr>
            <w:r>
              <w:rPr>
                <w:rFonts w:ascii="Arial" w:hAnsi="Arial" w:cs="Arial"/>
                <w:sz w:val="20"/>
                <w:szCs w:val="20"/>
              </w:rPr>
              <w:t xml:space="preserve">Data </w:t>
            </w:r>
            <w:r>
              <w:rPr>
                <w:rFonts w:ascii="Arial" w:hAnsi="Arial" w:cs="Arial" w:hint="eastAsia"/>
                <w:sz w:val="20"/>
                <w:szCs w:val="20"/>
              </w:rPr>
              <w:t>M</w:t>
            </w:r>
            <w:r>
              <w:rPr>
                <w:rFonts w:ascii="Arial" w:hAnsi="Arial" w:cs="Arial"/>
                <w:sz w:val="20"/>
                <w:szCs w:val="20"/>
              </w:rPr>
              <w:t xml:space="preserve">igration of Commissary Item: </w:t>
            </w:r>
            <w:r>
              <w:t xml:space="preserve"> </w:t>
            </w:r>
            <w:r w:rsidRPr="006706BD">
              <w:rPr>
                <w:rFonts w:ascii="Arial" w:hAnsi="Arial" w:cs="Arial"/>
                <w:sz w:val="20"/>
                <w:szCs w:val="20"/>
              </w:rPr>
              <w:t>https://wonder.atlassian.net/browse/MD-7397</w:t>
            </w:r>
          </w:p>
        </w:tc>
      </w:tr>
      <w:tr w:rsidR="006871E5" w:rsidRPr="00452515" w14:paraId="173CFC8F" w14:textId="77777777" w:rsidTr="000D5818">
        <w:tc>
          <w:tcPr>
            <w:tcW w:w="8112" w:type="dxa"/>
            <w:tcPrChange w:id="500" w:author="Bonnie Yang [2]" w:date="2024-10-10T17:52:00Z" w16du:dateUtc="2024-10-10T09:52:00Z">
              <w:tcPr>
                <w:tcW w:w="8112" w:type="dxa"/>
              </w:tcPr>
            </w:tcPrChange>
          </w:tcPr>
          <w:p w14:paraId="631AF635" w14:textId="6CF4A2FD" w:rsidR="006871E5" w:rsidRDefault="006871E5" w:rsidP="00D64FD7">
            <w:pPr>
              <w:rPr>
                <w:rStyle w:val="Strong"/>
              </w:rPr>
            </w:pPr>
            <w:r w:rsidRPr="00E97505">
              <w:rPr>
                <w:rStyle w:val="Strong"/>
                <w:rFonts w:hint="eastAsia"/>
              </w:rPr>
              <w:t>Main Scenario</w:t>
            </w:r>
            <w:r w:rsidR="004C0E58">
              <w:rPr>
                <w:rStyle w:val="Strong"/>
              </w:rPr>
              <w:t xml:space="preserve"> </w:t>
            </w:r>
            <w:proofErr w:type="gramStart"/>
            <w:r w:rsidR="004C0E58">
              <w:rPr>
                <w:rStyle w:val="Strong"/>
              </w:rPr>
              <w:t>1</w:t>
            </w:r>
            <w:r w:rsidRPr="00E97505">
              <w:rPr>
                <w:rStyle w:val="Strong"/>
                <w:rFonts w:hint="eastAsia"/>
              </w:rPr>
              <w:t>:</w:t>
            </w:r>
            <w:r w:rsidR="00D05D98">
              <w:rPr>
                <w:rStyle w:val="Strong"/>
              </w:rPr>
              <w:t xml:space="preserve"> </w:t>
            </w:r>
            <w:r w:rsidR="004C0E58">
              <w:rPr>
                <w:rStyle w:val="Strong"/>
              </w:rPr>
              <w:t>‘</w:t>
            </w:r>
            <w:proofErr w:type="gramEnd"/>
            <w:r w:rsidR="004C0E58">
              <w:rPr>
                <w:rStyle w:val="Strong"/>
              </w:rPr>
              <w:t>Create Item’ button on item grid page</w:t>
            </w:r>
          </w:p>
          <w:p w14:paraId="6AFD6C9F" w14:textId="62336DAE" w:rsidR="00B5615C" w:rsidRPr="000D5818" w:rsidRDefault="000D5818" w:rsidP="000D5818">
            <w:pPr>
              <w:rPr>
                <w:rFonts w:ascii="Arial" w:hAnsi="Arial" w:cs="Arial" w:hint="eastAsia"/>
                <w:sz w:val="22"/>
              </w:rPr>
            </w:pPr>
            <w:r w:rsidRPr="000D5818">
              <w:rPr>
                <w:rFonts w:ascii="Arial" w:hAnsi="Arial" w:cs="Arial"/>
                <w:sz w:val="22"/>
              </w:rPr>
              <w:t>https://wonder.atlassian.net/wiki/x/sgB6_w</w:t>
            </w:r>
          </w:p>
        </w:tc>
      </w:tr>
      <w:tr w:rsidR="006871E5" w:rsidRPr="00452515" w14:paraId="65375EE8" w14:textId="77777777" w:rsidTr="000D5818">
        <w:tc>
          <w:tcPr>
            <w:tcW w:w="8112" w:type="dxa"/>
            <w:tcPrChange w:id="501" w:author="Bonnie Yang [2]" w:date="2024-10-10T17:52:00Z" w16du:dateUtc="2024-10-10T09:52:00Z">
              <w:tcPr>
                <w:tcW w:w="8112" w:type="dxa"/>
              </w:tcPr>
            </w:tcPrChange>
          </w:tcPr>
          <w:p w14:paraId="19B1C9E6" w14:textId="77777777" w:rsidR="006871E5" w:rsidRDefault="006871E5" w:rsidP="00D64FD7">
            <w:r w:rsidRPr="00452515">
              <w:t>Extend Scenario:</w:t>
            </w:r>
          </w:p>
          <w:p w14:paraId="549B4F20" w14:textId="77777777" w:rsidR="006871E5" w:rsidRPr="00452515" w:rsidRDefault="006871E5" w:rsidP="00D64FD7"/>
        </w:tc>
      </w:tr>
      <w:tr w:rsidR="006871E5" w:rsidRPr="00452515" w14:paraId="2716DF5D" w14:textId="77777777" w:rsidTr="000D5818">
        <w:tc>
          <w:tcPr>
            <w:tcW w:w="8112" w:type="dxa"/>
            <w:tcPrChange w:id="502" w:author="Bonnie Yang [2]" w:date="2024-10-10T17:52:00Z" w16du:dateUtc="2024-10-10T09:52:00Z">
              <w:tcPr>
                <w:tcW w:w="8112" w:type="dxa"/>
              </w:tcPr>
            </w:tcPrChange>
          </w:tcPr>
          <w:p w14:paraId="1840D3C8" w14:textId="77777777" w:rsidR="006871E5" w:rsidRDefault="006871E5" w:rsidP="00D64FD7">
            <w:r w:rsidRPr="00452515">
              <w:t>Exception Scenario:</w:t>
            </w:r>
          </w:p>
          <w:p w14:paraId="0A096FE8" w14:textId="77777777" w:rsidR="006871E5" w:rsidRPr="00452515" w:rsidRDefault="006871E5" w:rsidP="00D64FD7"/>
        </w:tc>
      </w:tr>
      <w:tr w:rsidR="006871E5" w:rsidRPr="00452515" w14:paraId="60CCB920" w14:textId="77777777" w:rsidTr="000D5818">
        <w:tc>
          <w:tcPr>
            <w:tcW w:w="8112" w:type="dxa"/>
            <w:tcPrChange w:id="503" w:author="Bonnie Yang [2]" w:date="2024-10-10T17:52:00Z" w16du:dateUtc="2024-10-10T09:52:00Z">
              <w:tcPr>
                <w:tcW w:w="8112" w:type="dxa"/>
              </w:tcPr>
            </w:tcPrChange>
          </w:tcPr>
          <w:p w14:paraId="3383C296" w14:textId="77777777" w:rsidR="006871E5" w:rsidRPr="00452515" w:rsidRDefault="006871E5" w:rsidP="00D64FD7">
            <w:r w:rsidRPr="00452515">
              <w:t>Notes:</w:t>
            </w:r>
          </w:p>
        </w:tc>
      </w:tr>
      <w:tr w:rsidR="006871E5" w:rsidRPr="00452515" w14:paraId="3D8B3F8E" w14:textId="77777777" w:rsidTr="000D5818">
        <w:tc>
          <w:tcPr>
            <w:tcW w:w="8112" w:type="dxa"/>
            <w:tcPrChange w:id="504" w:author="Bonnie Yang [2]" w:date="2024-10-10T17:52:00Z" w16du:dateUtc="2024-10-10T09:52:00Z">
              <w:tcPr>
                <w:tcW w:w="8112" w:type="dxa"/>
              </w:tcPr>
            </w:tcPrChange>
          </w:tcPr>
          <w:p w14:paraId="28E6E927" w14:textId="77777777" w:rsidR="006871E5" w:rsidRPr="00452515" w:rsidRDefault="006871E5" w:rsidP="00D64FD7">
            <w:r w:rsidRPr="00452515">
              <w:t>Q/A:</w:t>
            </w:r>
          </w:p>
        </w:tc>
      </w:tr>
    </w:tbl>
    <w:p w14:paraId="1719E1B0" w14:textId="541379AB" w:rsidR="00B5615C" w:rsidRDefault="00101990" w:rsidP="006871E5">
      <w:r>
        <w:br w:type="textWrapping" w:clear="all"/>
      </w:r>
    </w:p>
    <w:p w14:paraId="557DD453" w14:textId="051C7E97" w:rsidR="001E4DF3" w:rsidRDefault="00667D96" w:rsidP="001E4DF3">
      <w:pPr>
        <w:pStyle w:val="Heading3"/>
      </w:pPr>
      <w:r>
        <w:rPr>
          <w:rStyle w:val="Strong"/>
          <w:rFonts w:hint="eastAsia"/>
        </w:rPr>
        <w:t>Tran-</w:t>
      </w:r>
      <w:r w:rsidR="001E4DF3">
        <w:rPr>
          <w:rStyle w:val="Strong"/>
        </w:rPr>
        <w:t>MS</w:t>
      </w:r>
      <w:r w:rsidR="001E4DF3" w:rsidRPr="00E97505">
        <w:rPr>
          <w:rStyle w:val="Strong"/>
        </w:rPr>
        <w:t>0</w:t>
      </w:r>
      <w:r w:rsidR="001E4DF3">
        <w:rPr>
          <w:rStyle w:val="Strong"/>
        </w:rPr>
        <w:t>2</w:t>
      </w:r>
      <w:r w:rsidR="001E4DF3" w:rsidRPr="00E97505">
        <w:rPr>
          <w:rStyle w:val="Strong"/>
        </w:rPr>
        <w:t>-0</w:t>
      </w:r>
      <w:r w:rsidR="001E4DF3">
        <w:rPr>
          <w:rStyle w:val="Strong"/>
        </w:rPr>
        <w:t xml:space="preserve">5 </w:t>
      </w:r>
      <w:r w:rsidR="001E4DF3">
        <w:t xml:space="preserve">Create </w:t>
      </w:r>
      <w:r w:rsidR="001E4DF3">
        <w:rPr>
          <w:rStyle w:val="Strong"/>
        </w:rPr>
        <w:t xml:space="preserve">Preparation </w:t>
      </w:r>
      <w:r w:rsidR="001E4DF3">
        <w:t>Item</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505" w:author="Bonnie Yang" w:date="2022-08-28T23:13:00Z">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8008"/>
        <w:tblGridChange w:id="506">
          <w:tblGrid>
            <w:gridCol w:w="8008"/>
            <w:gridCol w:w="23064"/>
            <w:gridCol w:w="767"/>
          </w:tblGrid>
        </w:tblGridChange>
      </w:tblGrid>
      <w:tr w:rsidR="001E4DF3" w:rsidRPr="00452515" w14:paraId="1DC48164" w14:textId="77777777" w:rsidTr="00667D96">
        <w:trPr>
          <w:trPrChange w:id="507" w:author="Bonnie Yang" w:date="2022-08-28T23:13:00Z">
            <w:trPr>
              <w:gridBefore w:val="2"/>
            </w:trPr>
          </w:trPrChange>
        </w:trPr>
        <w:tc>
          <w:tcPr>
            <w:tcW w:w="8008" w:type="dxa"/>
            <w:tcPrChange w:id="508" w:author="Bonnie Yang" w:date="2022-08-28T23:13:00Z">
              <w:tcPr>
                <w:tcW w:w="8008" w:type="dxa"/>
              </w:tcPr>
            </w:tcPrChange>
          </w:tcPr>
          <w:p w14:paraId="5D86F727" w14:textId="44431048" w:rsidR="001E4DF3" w:rsidRPr="00E97505" w:rsidRDefault="001E4DF3">
            <w:pPr>
              <w:rPr>
                <w:rStyle w:val="Strong"/>
                <w:b/>
                <w:szCs w:val="24"/>
              </w:rPr>
            </w:pPr>
            <w:r>
              <w:rPr>
                <w:rStyle w:val="Strong"/>
              </w:rPr>
              <w:t>MS</w:t>
            </w:r>
            <w:r w:rsidRPr="00E97505">
              <w:rPr>
                <w:rStyle w:val="Strong"/>
              </w:rPr>
              <w:t>0</w:t>
            </w:r>
            <w:r>
              <w:rPr>
                <w:rStyle w:val="Strong"/>
              </w:rPr>
              <w:t>2</w:t>
            </w:r>
            <w:r w:rsidRPr="00E97505">
              <w:rPr>
                <w:rStyle w:val="Strong"/>
              </w:rPr>
              <w:t>-</w:t>
            </w:r>
            <w:r>
              <w:rPr>
                <w:rStyle w:val="Strong"/>
              </w:rPr>
              <w:t>5 C</w:t>
            </w:r>
            <w:r>
              <w:rPr>
                <w:rStyle w:val="Strong"/>
                <w:rFonts w:hint="eastAsia"/>
              </w:rPr>
              <w:t>reate</w:t>
            </w:r>
            <w:r>
              <w:rPr>
                <w:rStyle w:val="Strong"/>
              </w:rPr>
              <w:t xml:space="preserve"> Preparation Item</w:t>
            </w:r>
          </w:p>
        </w:tc>
      </w:tr>
      <w:tr w:rsidR="001E4DF3" w:rsidRPr="00452515" w14:paraId="043A45E7" w14:textId="77777777" w:rsidTr="00667D96">
        <w:trPr>
          <w:trPrChange w:id="509" w:author="Bonnie Yang" w:date="2022-08-28T23:13:00Z">
            <w:trPr>
              <w:gridBefore w:val="2"/>
            </w:trPr>
          </w:trPrChange>
        </w:trPr>
        <w:tc>
          <w:tcPr>
            <w:tcW w:w="8008" w:type="dxa"/>
            <w:tcPrChange w:id="510" w:author="Bonnie Yang" w:date="2022-08-28T23:13:00Z">
              <w:tcPr>
                <w:tcW w:w="8008" w:type="dxa"/>
              </w:tcPr>
            </w:tcPrChange>
          </w:tcPr>
          <w:p w14:paraId="16A4943A" w14:textId="77777777" w:rsidR="001E4DF3" w:rsidRPr="00E97505" w:rsidRDefault="001E4DF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E4DF3" w14:paraId="2CA97774" w14:textId="77777777" w:rsidTr="000D5818">
              <w:trPr>
                <w:jc w:val="center"/>
              </w:trPr>
              <w:tc>
                <w:tcPr>
                  <w:tcW w:w="1169" w:type="dxa"/>
                </w:tcPr>
                <w:p w14:paraId="42D71FB4" w14:textId="77777777" w:rsidR="001E4DF3" w:rsidRPr="007A35F7" w:rsidRDefault="001E4DF3" w:rsidP="003C4E15">
                  <w:pPr>
                    <w:framePr w:hSpace="180" w:wrap="around" w:vAnchor="text" w:hAnchor="text" w:y="1"/>
                    <w:suppressOverlap/>
                    <w:rPr>
                      <w:rFonts w:ascii="Arial" w:hAnsi="Arial" w:cs="Arial"/>
                    </w:rPr>
                    <w:pPrChange w:id="511" w:author="Bonnie Yang" w:date="2022-08-28T23:13:00Z">
                      <w:pPr/>
                    </w:pPrChange>
                  </w:pPr>
                  <w:r w:rsidRPr="007A35F7">
                    <w:rPr>
                      <w:rFonts w:ascii="Arial" w:hAnsi="Arial" w:cs="Arial"/>
                    </w:rPr>
                    <w:t>Version</w:t>
                  </w:r>
                </w:p>
              </w:tc>
              <w:tc>
                <w:tcPr>
                  <w:tcW w:w="1357" w:type="dxa"/>
                </w:tcPr>
                <w:p w14:paraId="51E823CA" w14:textId="77777777" w:rsidR="001E4DF3" w:rsidRPr="007A35F7" w:rsidRDefault="001E4DF3" w:rsidP="003C4E15">
                  <w:pPr>
                    <w:framePr w:hSpace="180" w:wrap="around" w:vAnchor="text" w:hAnchor="text" w:y="1"/>
                    <w:suppressOverlap/>
                    <w:rPr>
                      <w:rFonts w:ascii="Arial" w:hAnsi="Arial" w:cs="Arial"/>
                    </w:rPr>
                    <w:pPrChange w:id="512" w:author="Bonnie Yang" w:date="2022-08-28T23:13:00Z">
                      <w:pPr/>
                    </w:pPrChange>
                  </w:pPr>
                  <w:r w:rsidRPr="007A35F7">
                    <w:rPr>
                      <w:rFonts w:ascii="Arial" w:hAnsi="Arial" w:cs="Arial"/>
                    </w:rPr>
                    <w:t>Date</w:t>
                  </w:r>
                </w:p>
              </w:tc>
              <w:tc>
                <w:tcPr>
                  <w:tcW w:w="1315" w:type="dxa"/>
                </w:tcPr>
                <w:p w14:paraId="51B1EFB2" w14:textId="77777777" w:rsidR="001E4DF3" w:rsidRPr="007A35F7" w:rsidRDefault="001E4DF3" w:rsidP="003C4E15">
                  <w:pPr>
                    <w:framePr w:hSpace="180" w:wrap="around" w:vAnchor="text" w:hAnchor="text" w:y="1"/>
                    <w:suppressOverlap/>
                    <w:rPr>
                      <w:rFonts w:ascii="Arial" w:hAnsi="Arial" w:cs="Arial"/>
                    </w:rPr>
                    <w:pPrChange w:id="513" w:author="Bonnie Yang" w:date="2022-08-28T23:13:00Z">
                      <w:pPr/>
                    </w:pPrChange>
                  </w:pPr>
                  <w:r w:rsidRPr="007A35F7">
                    <w:rPr>
                      <w:rFonts w:ascii="Arial" w:hAnsi="Arial" w:cs="Arial"/>
                    </w:rPr>
                    <w:t>Updated By</w:t>
                  </w:r>
                </w:p>
              </w:tc>
              <w:tc>
                <w:tcPr>
                  <w:tcW w:w="3924" w:type="dxa"/>
                </w:tcPr>
                <w:p w14:paraId="32456E69" w14:textId="77777777" w:rsidR="001E4DF3" w:rsidRPr="007A35F7" w:rsidRDefault="001E4DF3" w:rsidP="003C4E15">
                  <w:pPr>
                    <w:framePr w:hSpace="180" w:wrap="around" w:vAnchor="text" w:hAnchor="text" w:y="1"/>
                    <w:suppressOverlap/>
                    <w:rPr>
                      <w:rFonts w:ascii="Arial" w:hAnsi="Arial" w:cs="Arial"/>
                    </w:rPr>
                    <w:pPrChange w:id="514" w:author="Bonnie Yang" w:date="2022-08-28T23:13:00Z">
                      <w:pPr/>
                    </w:pPrChange>
                  </w:pPr>
                  <w:r w:rsidRPr="007A35F7">
                    <w:rPr>
                      <w:rFonts w:ascii="Arial" w:hAnsi="Arial" w:cs="Arial"/>
                    </w:rPr>
                    <w:t>Description</w:t>
                  </w:r>
                </w:p>
              </w:tc>
            </w:tr>
            <w:tr w:rsidR="001E4DF3" w14:paraId="4B3A6AD4" w14:textId="77777777" w:rsidTr="000D5818">
              <w:trPr>
                <w:jc w:val="center"/>
              </w:trPr>
              <w:tc>
                <w:tcPr>
                  <w:tcW w:w="1169" w:type="dxa"/>
                </w:tcPr>
                <w:p w14:paraId="7C5877A7" w14:textId="78C1294A" w:rsidR="001E4DF3" w:rsidRPr="007A35F7" w:rsidRDefault="001E4DF3" w:rsidP="003C4E15">
                  <w:pPr>
                    <w:framePr w:hSpace="180" w:wrap="around" w:vAnchor="text" w:hAnchor="text" w:y="1"/>
                    <w:suppressOverlap/>
                    <w:rPr>
                      <w:rFonts w:ascii="Arial" w:hAnsi="Arial" w:cs="Arial"/>
                    </w:rPr>
                    <w:pPrChange w:id="515" w:author="Bonnie Yang" w:date="2022-08-28T23:13:00Z">
                      <w:pPr/>
                    </w:pPrChange>
                  </w:pPr>
                  <w:ins w:id="516" w:author="Bonnie Yang" w:date="2022-10-21T16:22:00Z">
                    <w:r>
                      <w:t>1.</w:t>
                    </w:r>
                  </w:ins>
                  <w:r>
                    <w:t>0</w:t>
                  </w:r>
                </w:p>
              </w:tc>
              <w:tc>
                <w:tcPr>
                  <w:tcW w:w="1357" w:type="dxa"/>
                </w:tcPr>
                <w:p w14:paraId="68F32BB0" w14:textId="0AF07147" w:rsidR="001E4DF3" w:rsidRPr="007A35F7" w:rsidRDefault="001E4DF3" w:rsidP="003C4E15">
                  <w:pPr>
                    <w:framePr w:hSpace="180" w:wrap="around" w:vAnchor="text" w:hAnchor="text" w:y="1"/>
                    <w:suppressOverlap/>
                    <w:rPr>
                      <w:rFonts w:ascii="Arial" w:hAnsi="Arial" w:cs="Arial"/>
                    </w:rPr>
                    <w:pPrChange w:id="517" w:author="Bonnie Yang" w:date="2022-08-28T23:13:00Z">
                      <w:pPr/>
                    </w:pPrChange>
                  </w:pPr>
                  <w:ins w:id="518" w:author="Bonnie Yang" w:date="2022-10-21T16:22:00Z">
                    <w:r>
                      <w:t>2022.10.2</w:t>
                    </w:r>
                  </w:ins>
                  <w:r>
                    <w:t>8</w:t>
                  </w:r>
                </w:p>
              </w:tc>
              <w:tc>
                <w:tcPr>
                  <w:tcW w:w="1315" w:type="dxa"/>
                </w:tcPr>
                <w:p w14:paraId="53E0000A" w14:textId="552E9DE0" w:rsidR="001E4DF3" w:rsidRPr="007A35F7" w:rsidRDefault="001E4DF3" w:rsidP="003C4E15">
                  <w:pPr>
                    <w:framePr w:hSpace="180" w:wrap="around" w:vAnchor="text" w:hAnchor="text" w:y="1"/>
                    <w:suppressOverlap/>
                    <w:rPr>
                      <w:rFonts w:ascii="Arial" w:hAnsi="Arial" w:cs="Arial"/>
                    </w:rPr>
                    <w:pPrChange w:id="519" w:author="Bonnie Yang" w:date="2022-08-28T23:13:00Z">
                      <w:pPr/>
                    </w:pPrChange>
                  </w:pPr>
                  <w:ins w:id="520" w:author="Bonnie Yang" w:date="2022-10-21T16:22:00Z">
                    <w:r>
                      <w:rPr>
                        <w:rFonts w:hint="eastAsia"/>
                      </w:rPr>
                      <w:t>Bonnie</w:t>
                    </w:r>
                  </w:ins>
                </w:p>
              </w:tc>
              <w:tc>
                <w:tcPr>
                  <w:tcW w:w="3924" w:type="dxa"/>
                </w:tcPr>
                <w:p w14:paraId="536E5832" w14:textId="62EB1C2B" w:rsidR="001E4DF3" w:rsidRPr="007A35F7" w:rsidRDefault="001E4DF3" w:rsidP="003C4E15">
                  <w:pPr>
                    <w:framePr w:hSpace="180" w:wrap="around" w:vAnchor="text" w:hAnchor="text" w:y="1"/>
                    <w:suppressOverlap/>
                    <w:rPr>
                      <w:rFonts w:ascii="Arial" w:hAnsi="Arial" w:cs="Arial"/>
                    </w:rPr>
                    <w:pPrChange w:id="521" w:author="Bonnie Yang" w:date="2022-08-28T23:13:00Z">
                      <w:pPr/>
                    </w:pPrChange>
                  </w:pPr>
                  <w:r w:rsidRPr="001E4DF3">
                    <w:t>Preparation Recipe Type</w:t>
                  </w:r>
                </w:p>
              </w:tc>
            </w:tr>
            <w:tr w:rsidR="00493637" w14:paraId="35C85283" w14:textId="77777777" w:rsidTr="000D5818">
              <w:trPr>
                <w:jc w:val="center"/>
              </w:trPr>
              <w:tc>
                <w:tcPr>
                  <w:tcW w:w="1169" w:type="dxa"/>
                </w:tcPr>
                <w:p w14:paraId="1B2119BD" w14:textId="574756BC" w:rsidR="00493637" w:rsidRDefault="00493637" w:rsidP="003C4E15">
                  <w:pPr>
                    <w:framePr w:hSpace="180" w:wrap="around" w:vAnchor="text" w:hAnchor="text" w:y="1"/>
                    <w:suppressOverlap/>
                  </w:pPr>
                  <w:ins w:id="522" w:author="Bonnie Yang" w:date="2023-03-13T17:35:00Z">
                    <w:r w:rsidRPr="007A35F7">
                      <w:rPr>
                        <w:rFonts w:ascii="Arial" w:hAnsi="Arial" w:cs="Arial"/>
                      </w:rPr>
                      <w:t>1.</w:t>
                    </w:r>
                    <w:r>
                      <w:rPr>
                        <w:rFonts w:ascii="Arial" w:hAnsi="Arial" w:cs="Arial"/>
                      </w:rPr>
                      <w:t>1</w:t>
                    </w:r>
                  </w:ins>
                </w:p>
              </w:tc>
              <w:tc>
                <w:tcPr>
                  <w:tcW w:w="1357" w:type="dxa"/>
                </w:tcPr>
                <w:p w14:paraId="5FE52F84" w14:textId="2D36073A" w:rsidR="00493637" w:rsidRDefault="00493637" w:rsidP="003C4E15">
                  <w:pPr>
                    <w:framePr w:hSpace="180" w:wrap="around" w:vAnchor="text" w:hAnchor="text" w:y="1"/>
                    <w:suppressOverlap/>
                  </w:pPr>
                  <w:ins w:id="523" w:author="Bonnie Yang" w:date="2023-03-13T17:35: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13</w:t>
                    </w:r>
                  </w:ins>
                </w:p>
              </w:tc>
              <w:tc>
                <w:tcPr>
                  <w:tcW w:w="1315" w:type="dxa"/>
                </w:tcPr>
                <w:p w14:paraId="765CBC35" w14:textId="0CC002A8" w:rsidR="00493637" w:rsidRDefault="00493637" w:rsidP="003C4E15">
                  <w:pPr>
                    <w:framePr w:hSpace="180" w:wrap="around" w:vAnchor="text" w:hAnchor="text" w:y="1"/>
                    <w:suppressOverlap/>
                  </w:pPr>
                  <w:ins w:id="524" w:author="Bonnie Yang" w:date="2023-03-13T17:35:00Z">
                    <w:r w:rsidRPr="007A35F7">
                      <w:rPr>
                        <w:rFonts w:ascii="Arial" w:hAnsi="Arial" w:cs="Arial"/>
                      </w:rPr>
                      <w:t>Bonnie</w:t>
                    </w:r>
                  </w:ins>
                </w:p>
              </w:tc>
              <w:tc>
                <w:tcPr>
                  <w:tcW w:w="3924" w:type="dxa"/>
                </w:tcPr>
                <w:p w14:paraId="5EAD349D" w14:textId="3D329E8E" w:rsidR="00493637" w:rsidRDefault="00493637" w:rsidP="003C4E15">
                  <w:pPr>
                    <w:framePr w:hSpace="180" w:wrap="around" w:vAnchor="text" w:hAnchor="text" w:y="1"/>
                    <w:suppressOverlap/>
                  </w:pPr>
                  <w:ins w:id="525" w:author="Bonnie Yang" w:date="2023-03-13T17:35:00Z">
                    <w:r w:rsidRPr="00644691">
                      <w:t>Create Active Flag for Preparations</w:t>
                    </w:r>
                  </w:ins>
                </w:p>
              </w:tc>
            </w:tr>
            <w:tr w:rsidR="00493637" w14:paraId="634BC96D" w14:textId="77777777" w:rsidTr="000D5818">
              <w:trPr>
                <w:jc w:val="center"/>
              </w:trPr>
              <w:tc>
                <w:tcPr>
                  <w:tcW w:w="1169" w:type="dxa"/>
                </w:tcPr>
                <w:p w14:paraId="61123F82" w14:textId="0027FD50" w:rsidR="00493637" w:rsidRDefault="00493637" w:rsidP="003C4E15">
                  <w:pPr>
                    <w:framePr w:hSpace="180" w:wrap="around" w:vAnchor="text" w:hAnchor="text" w:y="1"/>
                    <w:suppressOverlap/>
                    <w:pPrChange w:id="526" w:author="Bonnie Yang" w:date="2022-08-28T23:13:00Z">
                      <w:pPr/>
                    </w:pPrChange>
                  </w:pPr>
                </w:p>
              </w:tc>
              <w:tc>
                <w:tcPr>
                  <w:tcW w:w="1357" w:type="dxa"/>
                </w:tcPr>
                <w:p w14:paraId="141B48DA" w14:textId="208A994E" w:rsidR="00493637" w:rsidRDefault="00493637" w:rsidP="003C4E15">
                  <w:pPr>
                    <w:framePr w:hSpace="180" w:wrap="around" w:vAnchor="text" w:hAnchor="text" w:y="1"/>
                    <w:suppressOverlap/>
                    <w:pPrChange w:id="527" w:author="Bonnie Yang" w:date="2022-08-28T23:13:00Z">
                      <w:pPr/>
                    </w:pPrChange>
                  </w:pPr>
                </w:p>
              </w:tc>
              <w:tc>
                <w:tcPr>
                  <w:tcW w:w="1315" w:type="dxa"/>
                </w:tcPr>
                <w:p w14:paraId="75C698E0" w14:textId="6BDD36C2" w:rsidR="00493637" w:rsidRDefault="00493637" w:rsidP="003C4E15">
                  <w:pPr>
                    <w:framePr w:hSpace="180" w:wrap="around" w:vAnchor="text" w:hAnchor="text" w:y="1"/>
                    <w:suppressOverlap/>
                    <w:pPrChange w:id="528" w:author="Bonnie Yang" w:date="2022-08-28T23:13:00Z">
                      <w:pPr/>
                    </w:pPrChange>
                  </w:pPr>
                </w:p>
              </w:tc>
              <w:tc>
                <w:tcPr>
                  <w:tcW w:w="3924" w:type="dxa"/>
                </w:tcPr>
                <w:p w14:paraId="5EE3C6BA" w14:textId="04CA9C5C" w:rsidR="00493637" w:rsidRDefault="00493637" w:rsidP="003C4E15">
                  <w:pPr>
                    <w:framePr w:hSpace="180" w:wrap="around" w:vAnchor="text" w:hAnchor="text" w:y="1"/>
                    <w:suppressOverlap/>
                    <w:pPrChange w:id="529" w:author="Bonnie Yang" w:date="2022-08-28T23:13:00Z">
                      <w:pPr/>
                    </w:pPrChange>
                  </w:pPr>
                </w:p>
              </w:tc>
            </w:tr>
            <w:tr w:rsidR="00493637" w14:paraId="1F561EA1" w14:textId="77777777" w:rsidTr="000D5818">
              <w:trPr>
                <w:jc w:val="center"/>
              </w:trPr>
              <w:tc>
                <w:tcPr>
                  <w:tcW w:w="1169" w:type="dxa"/>
                </w:tcPr>
                <w:p w14:paraId="6D7B3E1A" w14:textId="77777777" w:rsidR="00493637" w:rsidRDefault="00493637" w:rsidP="003C4E15">
                  <w:pPr>
                    <w:framePr w:hSpace="180" w:wrap="around" w:vAnchor="text" w:hAnchor="text" w:y="1"/>
                    <w:suppressOverlap/>
                    <w:pPrChange w:id="530" w:author="Bonnie Yang" w:date="2022-08-28T23:13:00Z">
                      <w:pPr/>
                    </w:pPrChange>
                  </w:pPr>
                </w:p>
              </w:tc>
              <w:tc>
                <w:tcPr>
                  <w:tcW w:w="1357" w:type="dxa"/>
                </w:tcPr>
                <w:p w14:paraId="2C0A4DAE" w14:textId="77777777" w:rsidR="00493637" w:rsidRDefault="00493637" w:rsidP="003C4E15">
                  <w:pPr>
                    <w:framePr w:hSpace="180" w:wrap="around" w:vAnchor="text" w:hAnchor="text" w:y="1"/>
                    <w:suppressOverlap/>
                    <w:pPrChange w:id="531" w:author="Bonnie Yang" w:date="2022-08-28T23:13:00Z">
                      <w:pPr/>
                    </w:pPrChange>
                  </w:pPr>
                </w:p>
              </w:tc>
              <w:tc>
                <w:tcPr>
                  <w:tcW w:w="1315" w:type="dxa"/>
                </w:tcPr>
                <w:p w14:paraId="2252C4C9" w14:textId="77777777" w:rsidR="00493637" w:rsidRDefault="00493637" w:rsidP="003C4E15">
                  <w:pPr>
                    <w:framePr w:hSpace="180" w:wrap="around" w:vAnchor="text" w:hAnchor="text" w:y="1"/>
                    <w:suppressOverlap/>
                    <w:pPrChange w:id="532" w:author="Bonnie Yang" w:date="2022-08-28T23:13:00Z">
                      <w:pPr/>
                    </w:pPrChange>
                  </w:pPr>
                </w:p>
              </w:tc>
              <w:tc>
                <w:tcPr>
                  <w:tcW w:w="3924" w:type="dxa"/>
                </w:tcPr>
                <w:p w14:paraId="5C540BD0" w14:textId="77777777" w:rsidR="00493637" w:rsidRPr="00B66734" w:rsidRDefault="00493637" w:rsidP="003C4E15">
                  <w:pPr>
                    <w:framePr w:hSpace="180" w:wrap="around" w:vAnchor="text" w:hAnchor="text" w:y="1"/>
                    <w:suppressOverlap/>
                    <w:pPrChange w:id="533" w:author="Bonnie Yang" w:date="2022-08-28T23:13:00Z">
                      <w:pPr/>
                    </w:pPrChange>
                  </w:pPr>
                </w:p>
              </w:tc>
            </w:tr>
            <w:tr w:rsidR="00493637" w14:paraId="2C0B3C9E" w14:textId="77777777" w:rsidTr="000D5818">
              <w:trPr>
                <w:jc w:val="center"/>
              </w:trPr>
              <w:tc>
                <w:tcPr>
                  <w:tcW w:w="1169" w:type="dxa"/>
                </w:tcPr>
                <w:p w14:paraId="45E1C7D3" w14:textId="77777777" w:rsidR="00493637" w:rsidRDefault="00493637" w:rsidP="003C4E15">
                  <w:pPr>
                    <w:framePr w:hSpace="180" w:wrap="around" w:vAnchor="text" w:hAnchor="text" w:y="1"/>
                    <w:suppressOverlap/>
                    <w:pPrChange w:id="534" w:author="Bonnie Yang" w:date="2022-08-28T23:13:00Z">
                      <w:pPr/>
                    </w:pPrChange>
                  </w:pPr>
                </w:p>
              </w:tc>
              <w:tc>
                <w:tcPr>
                  <w:tcW w:w="1357" w:type="dxa"/>
                </w:tcPr>
                <w:p w14:paraId="01BBD27B" w14:textId="77777777" w:rsidR="00493637" w:rsidRDefault="00493637" w:rsidP="003C4E15">
                  <w:pPr>
                    <w:framePr w:hSpace="180" w:wrap="around" w:vAnchor="text" w:hAnchor="text" w:y="1"/>
                    <w:suppressOverlap/>
                    <w:pPrChange w:id="535" w:author="Bonnie Yang" w:date="2022-08-28T23:13:00Z">
                      <w:pPr/>
                    </w:pPrChange>
                  </w:pPr>
                </w:p>
              </w:tc>
              <w:tc>
                <w:tcPr>
                  <w:tcW w:w="1315" w:type="dxa"/>
                </w:tcPr>
                <w:p w14:paraId="1D867095" w14:textId="77777777" w:rsidR="00493637" w:rsidRDefault="00493637" w:rsidP="003C4E15">
                  <w:pPr>
                    <w:framePr w:hSpace="180" w:wrap="around" w:vAnchor="text" w:hAnchor="text" w:y="1"/>
                    <w:suppressOverlap/>
                    <w:pPrChange w:id="536" w:author="Bonnie Yang" w:date="2022-08-28T23:13:00Z">
                      <w:pPr/>
                    </w:pPrChange>
                  </w:pPr>
                </w:p>
              </w:tc>
              <w:tc>
                <w:tcPr>
                  <w:tcW w:w="3924" w:type="dxa"/>
                </w:tcPr>
                <w:p w14:paraId="4999CAF0" w14:textId="77777777" w:rsidR="00493637" w:rsidRDefault="00493637" w:rsidP="003C4E15">
                  <w:pPr>
                    <w:framePr w:hSpace="180" w:wrap="around" w:vAnchor="text" w:hAnchor="text" w:y="1"/>
                    <w:suppressOverlap/>
                    <w:pPrChange w:id="537" w:author="Bonnie Yang" w:date="2022-08-28T23:13:00Z">
                      <w:pPr/>
                    </w:pPrChange>
                  </w:pPr>
                </w:p>
              </w:tc>
            </w:tr>
            <w:tr w:rsidR="00493637" w14:paraId="0616CA97" w14:textId="77777777" w:rsidTr="000D5818">
              <w:trPr>
                <w:jc w:val="center"/>
              </w:trPr>
              <w:tc>
                <w:tcPr>
                  <w:tcW w:w="1169" w:type="dxa"/>
                </w:tcPr>
                <w:p w14:paraId="462154A9" w14:textId="77777777" w:rsidR="00493637" w:rsidRDefault="00493637" w:rsidP="003C4E15">
                  <w:pPr>
                    <w:framePr w:hSpace="180" w:wrap="around" w:vAnchor="text" w:hAnchor="text" w:y="1"/>
                    <w:suppressOverlap/>
                    <w:pPrChange w:id="538" w:author="Bonnie Yang" w:date="2022-08-28T23:13:00Z">
                      <w:pPr/>
                    </w:pPrChange>
                  </w:pPr>
                </w:p>
              </w:tc>
              <w:tc>
                <w:tcPr>
                  <w:tcW w:w="1357" w:type="dxa"/>
                </w:tcPr>
                <w:p w14:paraId="07B9BA61" w14:textId="77777777" w:rsidR="00493637" w:rsidRDefault="00493637" w:rsidP="003C4E15">
                  <w:pPr>
                    <w:framePr w:hSpace="180" w:wrap="around" w:vAnchor="text" w:hAnchor="text" w:y="1"/>
                    <w:suppressOverlap/>
                    <w:pPrChange w:id="539" w:author="Bonnie Yang" w:date="2022-08-28T23:13:00Z">
                      <w:pPr/>
                    </w:pPrChange>
                  </w:pPr>
                </w:p>
              </w:tc>
              <w:tc>
                <w:tcPr>
                  <w:tcW w:w="1315" w:type="dxa"/>
                </w:tcPr>
                <w:p w14:paraId="7B2FCCB0" w14:textId="77777777" w:rsidR="00493637" w:rsidRDefault="00493637" w:rsidP="003C4E15">
                  <w:pPr>
                    <w:framePr w:hSpace="180" w:wrap="around" w:vAnchor="text" w:hAnchor="text" w:y="1"/>
                    <w:suppressOverlap/>
                    <w:pPrChange w:id="540" w:author="Bonnie Yang" w:date="2022-08-28T23:13:00Z">
                      <w:pPr/>
                    </w:pPrChange>
                  </w:pPr>
                </w:p>
              </w:tc>
              <w:tc>
                <w:tcPr>
                  <w:tcW w:w="3924" w:type="dxa"/>
                </w:tcPr>
                <w:p w14:paraId="73CC77A4" w14:textId="77777777" w:rsidR="00493637" w:rsidRPr="00D05D98" w:rsidRDefault="00493637" w:rsidP="003C4E15">
                  <w:pPr>
                    <w:framePr w:hSpace="180" w:wrap="around" w:vAnchor="text" w:hAnchor="text" w:y="1"/>
                    <w:suppressOverlap/>
                    <w:pPrChange w:id="541" w:author="Bonnie Yang" w:date="2022-08-28T23:13:00Z">
                      <w:pPr/>
                    </w:pPrChange>
                  </w:pPr>
                </w:p>
              </w:tc>
            </w:tr>
          </w:tbl>
          <w:p w14:paraId="3366A7A5" w14:textId="77777777" w:rsidR="001E4DF3" w:rsidRDefault="001E4DF3"/>
        </w:tc>
      </w:tr>
      <w:tr w:rsidR="001E4DF3" w:rsidRPr="00452515" w14:paraId="5342CB84" w14:textId="77777777" w:rsidTr="00667D96">
        <w:trPr>
          <w:trPrChange w:id="542" w:author="Bonnie Yang" w:date="2022-08-28T23:13:00Z">
            <w:trPr>
              <w:gridBefore w:val="2"/>
            </w:trPr>
          </w:trPrChange>
        </w:trPr>
        <w:tc>
          <w:tcPr>
            <w:tcW w:w="8008" w:type="dxa"/>
            <w:tcPrChange w:id="543" w:author="Bonnie Yang" w:date="2022-08-28T23:13:00Z">
              <w:tcPr>
                <w:tcW w:w="8008" w:type="dxa"/>
              </w:tcPr>
            </w:tcPrChange>
          </w:tcPr>
          <w:p w14:paraId="4A98640B" w14:textId="77777777" w:rsidR="001E4DF3" w:rsidRPr="00452515" w:rsidRDefault="001E4DF3">
            <w:r w:rsidRPr="00E97505">
              <w:rPr>
                <w:rStyle w:val="Strong"/>
              </w:rPr>
              <w:t>Stakeholder:</w:t>
            </w:r>
            <w:r w:rsidRPr="00452515">
              <w:t xml:space="preserve"> </w:t>
            </w:r>
            <w:r>
              <w:t>User with privilege</w:t>
            </w:r>
          </w:p>
        </w:tc>
      </w:tr>
      <w:tr w:rsidR="001E4DF3" w:rsidRPr="00452515" w14:paraId="5F45C845" w14:textId="77777777" w:rsidTr="00667D96">
        <w:trPr>
          <w:trPrChange w:id="544" w:author="Bonnie Yang" w:date="2022-08-28T23:13:00Z">
            <w:trPr>
              <w:gridBefore w:val="2"/>
            </w:trPr>
          </w:trPrChange>
        </w:trPr>
        <w:tc>
          <w:tcPr>
            <w:tcW w:w="8008" w:type="dxa"/>
            <w:tcPrChange w:id="545" w:author="Bonnie Yang" w:date="2022-08-28T23:13:00Z">
              <w:tcPr>
                <w:tcW w:w="8008" w:type="dxa"/>
              </w:tcPr>
            </w:tcPrChange>
          </w:tcPr>
          <w:p w14:paraId="448678C5" w14:textId="77777777" w:rsidR="001E4DF3" w:rsidRPr="00E97505" w:rsidRDefault="001E4DF3">
            <w:pPr>
              <w:rPr>
                <w:rStyle w:val="Strong"/>
              </w:rPr>
            </w:pPr>
            <w:r w:rsidRPr="00E97505">
              <w:rPr>
                <w:rStyle w:val="Strong"/>
              </w:rPr>
              <w:t xml:space="preserve">Pre-Condition: </w:t>
            </w:r>
          </w:p>
          <w:p w14:paraId="75D3F408" w14:textId="77777777" w:rsidR="001E4DF3" w:rsidRPr="00DD3CB0" w:rsidRDefault="001E4DF3">
            <w:pPr>
              <w:rPr>
                <w:rFonts w:ascii="Arial" w:hAnsi="Arial" w:cs="Arial"/>
                <w:sz w:val="20"/>
                <w:szCs w:val="20"/>
              </w:rPr>
            </w:pPr>
            <w:r>
              <w:t>The user goes to the page</w:t>
            </w:r>
            <w:r w:rsidRPr="00DD3CB0">
              <w:rPr>
                <w:rFonts w:ascii="Arial" w:hAnsi="Arial" w:cs="Arial"/>
                <w:sz w:val="20"/>
                <w:szCs w:val="20"/>
              </w:rPr>
              <w:t xml:space="preserve"> </w:t>
            </w:r>
          </w:p>
        </w:tc>
      </w:tr>
      <w:tr w:rsidR="001E4DF3" w:rsidRPr="00452515" w14:paraId="22AC9195" w14:textId="77777777" w:rsidTr="00667D96">
        <w:tc>
          <w:tcPr>
            <w:tcW w:w="8008" w:type="dxa"/>
          </w:tcPr>
          <w:p w14:paraId="1320F887" w14:textId="3CE4872E" w:rsidR="001E4DF3" w:rsidRDefault="001E4DF3">
            <w:pPr>
              <w:rPr>
                <w:rStyle w:val="Strong"/>
              </w:rPr>
            </w:pPr>
            <w:r w:rsidRPr="00E97505">
              <w:rPr>
                <w:rStyle w:val="Strong"/>
                <w:rFonts w:hint="eastAsia"/>
              </w:rPr>
              <w:t>Main Scenario</w:t>
            </w:r>
            <w:r>
              <w:rPr>
                <w:rStyle w:val="Strong"/>
              </w:rPr>
              <w:t xml:space="preserve"> 1</w:t>
            </w:r>
            <w:r w:rsidRPr="00E97505">
              <w:rPr>
                <w:rStyle w:val="Strong"/>
                <w:rFonts w:hint="eastAsia"/>
              </w:rPr>
              <w:t>:</w:t>
            </w:r>
            <w:r>
              <w:rPr>
                <w:rStyle w:val="Strong"/>
              </w:rPr>
              <w:t xml:space="preserve"> </w:t>
            </w:r>
          </w:p>
          <w:p w14:paraId="5DB277D8" w14:textId="2DE4221E" w:rsidR="001E4DF3" w:rsidRPr="00667D96" w:rsidRDefault="00667D96" w:rsidP="00667D96">
            <w:pPr>
              <w:rPr>
                <w:rFonts w:ascii="Arial" w:hAnsi="Arial" w:cs="Arial" w:hint="eastAsia"/>
                <w:sz w:val="22"/>
              </w:rPr>
            </w:pPr>
            <w:r w:rsidRPr="00667D96">
              <w:rPr>
                <w:rFonts w:ascii="Arial" w:hAnsi="Arial" w:cs="Arial"/>
                <w:sz w:val="22"/>
              </w:rPr>
              <w:t>https://wonder.atlassian.net/wiki/x/AYF5_w</w:t>
            </w:r>
          </w:p>
        </w:tc>
      </w:tr>
      <w:tr w:rsidR="001E4DF3" w:rsidRPr="00452515" w14:paraId="4A23B5E9" w14:textId="77777777" w:rsidTr="00667D96">
        <w:trPr>
          <w:trPrChange w:id="546" w:author="Bonnie Yang" w:date="2022-08-28T23:13:00Z">
            <w:trPr>
              <w:gridBefore w:val="2"/>
            </w:trPr>
          </w:trPrChange>
        </w:trPr>
        <w:tc>
          <w:tcPr>
            <w:tcW w:w="8008" w:type="dxa"/>
            <w:tcPrChange w:id="547" w:author="Bonnie Yang" w:date="2022-08-28T23:13:00Z">
              <w:tcPr>
                <w:tcW w:w="8008" w:type="dxa"/>
              </w:tcPr>
            </w:tcPrChange>
          </w:tcPr>
          <w:p w14:paraId="0AFDFB2F" w14:textId="77777777" w:rsidR="001E4DF3" w:rsidRDefault="001E4DF3">
            <w:r w:rsidRPr="00452515">
              <w:t>Extend Scenario:</w:t>
            </w:r>
          </w:p>
          <w:p w14:paraId="4C99FA4A" w14:textId="77777777" w:rsidR="001E4DF3" w:rsidRPr="00452515" w:rsidRDefault="001E4DF3"/>
        </w:tc>
      </w:tr>
      <w:tr w:rsidR="001E4DF3" w:rsidRPr="00452515" w14:paraId="2F81FE8B" w14:textId="77777777" w:rsidTr="00667D96">
        <w:trPr>
          <w:trPrChange w:id="548" w:author="Bonnie Yang" w:date="2022-08-28T23:13:00Z">
            <w:trPr>
              <w:gridBefore w:val="2"/>
            </w:trPr>
          </w:trPrChange>
        </w:trPr>
        <w:tc>
          <w:tcPr>
            <w:tcW w:w="8008" w:type="dxa"/>
            <w:tcPrChange w:id="549" w:author="Bonnie Yang" w:date="2022-08-28T23:13:00Z">
              <w:tcPr>
                <w:tcW w:w="8008" w:type="dxa"/>
              </w:tcPr>
            </w:tcPrChange>
          </w:tcPr>
          <w:p w14:paraId="57067AFE" w14:textId="77777777" w:rsidR="001E4DF3" w:rsidRDefault="001E4DF3">
            <w:r w:rsidRPr="00452515">
              <w:t>Exception Scenario:</w:t>
            </w:r>
          </w:p>
          <w:p w14:paraId="2EA949D3" w14:textId="77777777" w:rsidR="001E4DF3" w:rsidRPr="00452515" w:rsidRDefault="001E4DF3"/>
        </w:tc>
      </w:tr>
      <w:tr w:rsidR="001E4DF3" w:rsidRPr="00452515" w14:paraId="39E66546" w14:textId="77777777" w:rsidTr="00667D96">
        <w:trPr>
          <w:trPrChange w:id="550" w:author="Bonnie Yang" w:date="2022-08-28T23:13:00Z">
            <w:trPr>
              <w:gridBefore w:val="2"/>
            </w:trPr>
          </w:trPrChange>
        </w:trPr>
        <w:tc>
          <w:tcPr>
            <w:tcW w:w="8008" w:type="dxa"/>
            <w:tcPrChange w:id="551" w:author="Bonnie Yang" w:date="2022-08-28T23:13:00Z">
              <w:tcPr>
                <w:tcW w:w="8008" w:type="dxa"/>
              </w:tcPr>
            </w:tcPrChange>
          </w:tcPr>
          <w:p w14:paraId="290EDAA3" w14:textId="77777777" w:rsidR="001E4DF3" w:rsidRPr="00452515" w:rsidRDefault="001E4DF3">
            <w:r w:rsidRPr="00452515">
              <w:t>Notes:</w:t>
            </w:r>
          </w:p>
        </w:tc>
      </w:tr>
      <w:tr w:rsidR="001E4DF3" w:rsidRPr="00452515" w14:paraId="51FDBBBB" w14:textId="77777777" w:rsidTr="00667D96">
        <w:trPr>
          <w:trPrChange w:id="552" w:author="Bonnie Yang" w:date="2022-08-28T23:13:00Z">
            <w:trPr>
              <w:gridBefore w:val="2"/>
            </w:trPr>
          </w:trPrChange>
        </w:trPr>
        <w:tc>
          <w:tcPr>
            <w:tcW w:w="8008" w:type="dxa"/>
            <w:tcPrChange w:id="553" w:author="Bonnie Yang" w:date="2022-08-28T23:13:00Z">
              <w:tcPr>
                <w:tcW w:w="8008" w:type="dxa"/>
              </w:tcPr>
            </w:tcPrChange>
          </w:tcPr>
          <w:p w14:paraId="56C801E6" w14:textId="77777777" w:rsidR="001E4DF3" w:rsidRPr="00452515" w:rsidRDefault="001E4DF3">
            <w:r w:rsidRPr="00452515">
              <w:t>Q/A:</w:t>
            </w:r>
          </w:p>
        </w:tc>
      </w:tr>
    </w:tbl>
    <w:p w14:paraId="177CA28F" w14:textId="77777777" w:rsidR="001E4DF3" w:rsidRPr="001E4DF3" w:rsidRDefault="001E4DF3" w:rsidP="001E4DF3"/>
    <w:p w14:paraId="5D93A2CC" w14:textId="77777777" w:rsidR="001E4DF3" w:rsidRPr="001E4DF3" w:rsidRDefault="001E4DF3" w:rsidP="001E4DF3"/>
    <w:p w14:paraId="1F2C8704" w14:textId="1D1A39FC" w:rsidR="00B5615C" w:rsidRDefault="00117D16" w:rsidP="00122E87">
      <w:pPr>
        <w:pStyle w:val="Heading3"/>
        <w:numPr>
          <w:ilvl w:val="2"/>
          <w:numId w:val="62"/>
        </w:numPr>
      </w:pPr>
      <w:r>
        <w:rPr>
          <w:rStyle w:val="Strong"/>
          <w:rFonts w:hint="eastAsia"/>
        </w:rPr>
        <w:t>Tran-</w:t>
      </w:r>
      <w:r w:rsidR="00122E87">
        <w:rPr>
          <w:rStyle w:val="Strong"/>
        </w:rPr>
        <w:t>MS</w:t>
      </w:r>
      <w:r w:rsidR="00122E87" w:rsidRPr="00E97505">
        <w:rPr>
          <w:rStyle w:val="Strong"/>
        </w:rPr>
        <w:t>0</w:t>
      </w:r>
      <w:r w:rsidR="00122E87">
        <w:rPr>
          <w:rStyle w:val="Strong"/>
        </w:rPr>
        <w:t>2</w:t>
      </w:r>
      <w:r w:rsidR="00122E87" w:rsidRPr="00E97505">
        <w:rPr>
          <w:rStyle w:val="Strong"/>
        </w:rPr>
        <w:t>-0</w:t>
      </w:r>
      <w:r w:rsidR="00F06051">
        <w:rPr>
          <w:rStyle w:val="Strong"/>
        </w:rPr>
        <w:t>6</w:t>
      </w:r>
      <w:r w:rsidR="00122E87">
        <w:rPr>
          <w:rStyle w:val="Strong"/>
        </w:rPr>
        <w:t xml:space="preserve"> </w:t>
      </w:r>
      <w:r w:rsidR="00B5615C">
        <w:t>Creat</w:t>
      </w:r>
      <w:r w:rsidR="00122E87">
        <w:t>e</w:t>
      </w:r>
      <w:r w:rsidR="00B5615C">
        <w:t xml:space="preserve"> </w:t>
      </w:r>
      <w:r w:rsidR="00B5615C">
        <w:rPr>
          <w:rStyle w:val="Strong"/>
        </w:rPr>
        <w:t>‘</w:t>
      </w:r>
      <w:r w:rsidR="00122E87">
        <w:rPr>
          <w:rStyle w:val="Strong"/>
        </w:rPr>
        <w:t>Packaged</w:t>
      </w:r>
      <w:r w:rsidR="00B5615C">
        <w:rPr>
          <w:rStyle w:val="Strong"/>
        </w:rPr>
        <w:t xml:space="preserve">’ </w:t>
      </w:r>
      <w:r w:rsidR="00B5615C">
        <w:t>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F832A2" w:rsidRPr="00452515" w14:paraId="629BB046" w14:textId="77777777" w:rsidTr="00117D16">
        <w:tc>
          <w:tcPr>
            <w:tcW w:w="8008" w:type="dxa"/>
          </w:tcPr>
          <w:p w14:paraId="056DDBF3" w14:textId="284E4EB4" w:rsidR="00F832A2" w:rsidRPr="00E97505" w:rsidRDefault="00F832A2" w:rsidP="00D245F8">
            <w:pPr>
              <w:rPr>
                <w:rStyle w:val="Strong"/>
              </w:rPr>
            </w:pPr>
            <w:r>
              <w:rPr>
                <w:rStyle w:val="Strong"/>
              </w:rPr>
              <w:t>MS</w:t>
            </w:r>
            <w:r w:rsidRPr="00E97505">
              <w:rPr>
                <w:rStyle w:val="Strong"/>
              </w:rPr>
              <w:t>0</w:t>
            </w:r>
            <w:r>
              <w:rPr>
                <w:rStyle w:val="Strong"/>
              </w:rPr>
              <w:t>2</w:t>
            </w:r>
            <w:r w:rsidRPr="00E97505">
              <w:rPr>
                <w:rStyle w:val="Strong"/>
              </w:rPr>
              <w:t>-</w:t>
            </w:r>
            <w:ins w:id="554" w:author="Bonnie Yang" w:date="2023-03-24T16:42:00Z">
              <w:r w:rsidR="00E44AD5">
                <w:rPr>
                  <w:rStyle w:val="Strong"/>
                </w:rPr>
                <w:t>0</w:t>
              </w:r>
            </w:ins>
            <w:r w:rsidR="00F06051">
              <w:rPr>
                <w:rStyle w:val="Strong"/>
              </w:rPr>
              <w:t>6</w:t>
            </w:r>
            <w:ins w:id="555" w:author="Bonnie Yang" w:date="2023-03-24T16:42:00Z">
              <w:r w:rsidR="00E44AD5" w:rsidRPr="00E44AD5">
                <w:rPr>
                  <w:rStyle w:val="Strong"/>
                </w:rPr>
                <w:t xml:space="preserve"> Create ‘Packaged’ Item</w:t>
              </w:r>
            </w:ins>
            <w:del w:id="556" w:author="Bonnie Yang" w:date="2023-03-24T16:42:00Z">
              <w:r w:rsidDel="00E44AD5">
                <w:rPr>
                  <w:rStyle w:val="Strong"/>
                </w:rPr>
                <w:delText>16</w:delText>
              </w:r>
              <w:r w:rsidRPr="00546CCE" w:rsidDel="00E44AD5">
                <w:rPr>
                  <w:rFonts w:ascii="Arial" w:hAnsi="Arial" w:cs="Arial"/>
                </w:rPr>
                <w:delText xml:space="preserve"> </w:delText>
              </w:r>
            </w:del>
          </w:p>
        </w:tc>
      </w:tr>
      <w:tr w:rsidR="00F832A2" w:rsidRPr="00452515" w14:paraId="46101E1F" w14:textId="77777777" w:rsidTr="00117D16">
        <w:tc>
          <w:tcPr>
            <w:tcW w:w="8008" w:type="dxa"/>
          </w:tcPr>
          <w:p w14:paraId="09C653B6" w14:textId="77777777" w:rsidR="00F832A2" w:rsidRPr="00E97505" w:rsidRDefault="00F832A2" w:rsidP="00D245F8">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832A2" w14:paraId="6E7DBE17" w14:textId="77777777" w:rsidTr="00D245F8">
              <w:trPr>
                <w:jc w:val="center"/>
              </w:trPr>
              <w:tc>
                <w:tcPr>
                  <w:tcW w:w="1169" w:type="dxa"/>
                </w:tcPr>
                <w:p w14:paraId="18861E46" w14:textId="77777777" w:rsidR="00F832A2" w:rsidRPr="007A35F7" w:rsidRDefault="00F832A2" w:rsidP="00D245F8">
                  <w:pPr>
                    <w:rPr>
                      <w:rFonts w:ascii="Arial" w:hAnsi="Arial" w:cs="Arial"/>
                    </w:rPr>
                  </w:pPr>
                  <w:r w:rsidRPr="007A35F7">
                    <w:rPr>
                      <w:rFonts w:ascii="Arial" w:hAnsi="Arial" w:cs="Arial"/>
                    </w:rPr>
                    <w:t>Version</w:t>
                  </w:r>
                </w:p>
              </w:tc>
              <w:tc>
                <w:tcPr>
                  <w:tcW w:w="1357" w:type="dxa"/>
                </w:tcPr>
                <w:p w14:paraId="6C441CE6" w14:textId="77777777" w:rsidR="00F832A2" w:rsidRPr="007A35F7" w:rsidRDefault="00F832A2" w:rsidP="00D245F8">
                  <w:pPr>
                    <w:rPr>
                      <w:rFonts w:ascii="Arial" w:hAnsi="Arial" w:cs="Arial"/>
                    </w:rPr>
                  </w:pPr>
                  <w:r w:rsidRPr="007A35F7">
                    <w:rPr>
                      <w:rFonts w:ascii="Arial" w:hAnsi="Arial" w:cs="Arial"/>
                    </w:rPr>
                    <w:t>Date</w:t>
                  </w:r>
                </w:p>
              </w:tc>
              <w:tc>
                <w:tcPr>
                  <w:tcW w:w="1315" w:type="dxa"/>
                </w:tcPr>
                <w:p w14:paraId="0C15899C" w14:textId="77777777" w:rsidR="00F832A2" w:rsidRPr="007A35F7" w:rsidRDefault="00F832A2" w:rsidP="00D245F8">
                  <w:pPr>
                    <w:rPr>
                      <w:rFonts w:ascii="Arial" w:hAnsi="Arial" w:cs="Arial"/>
                    </w:rPr>
                  </w:pPr>
                  <w:r w:rsidRPr="007A35F7">
                    <w:rPr>
                      <w:rFonts w:ascii="Arial" w:hAnsi="Arial" w:cs="Arial"/>
                    </w:rPr>
                    <w:t>Updated By</w:t>
                  </w:r>
                </w:p>
              </w:tc>
              <w:tc>
                <w:tcPr>
                  <w:tcW w:w="3924" w:type="dxa"/>
                </w:tcPr>
                <w:p w14:paraId="314CE86F" w14:textId="77777777" w:rsidR="00F832A2" w:rsidRPr="007A35F7" w:rsidRDefault="00F832A2" w:rsidP="00D245F8">
                  <w:pPr>
                    <w:rPr>
                      <w:rFonts w:ascii="Arial" w:hAnsi="Arial" w:cs="Arial"/>
                    </w:rPr>
                  </w:pPr>
                  <w:r w:rsidRPr="007A35F7">
                    <w:rPr>
                      <w:rFonts w:ascii="Arial" w:hAnsi="Arial" w:cs="Arial"/>
                    </w:rPr>
                    <w:t>Description</w:t>
                  </w:r>
                </w:p>
              </w:tc>
            </w:tr>
            <w:tr w:rsidR="00B37B3F" w14:paraId="1D568CAC" w14:textId="77777777" w:rsidTr="00D245F8">
              <w:trPr>
                <w:jc w:val="center"/>
              </w:trPr>
              <w:tc>
                <w:tcPr>
                  <w:tcW w:w="1169" w:type="dxa"/>
                </w:tcPr>
                <w:p w14:paraId="68F27B67" w14:textId="4FA3D238" w:rsidR="00B37B3F" w:rsidRPr="007A35F7" w:rsidRDefault="00B37B3F" w:rsidP="00B37B3F">
                  <w:pPr>
                    <w:rPr>
                      <w:rFonts w:ascii="Arial" w:hAnsi="Arial" w:cs="Arial"/>
                    </w:rPr>
                  </w:pPr>
                  <w:ins w:id="557" w:author="Bonnie Yang" w:date="2023-03-24T14:48:00Z">
                    <w:r w:rsidRPr="007A35F7">
                      <w:rPr>
                        <w:rFonts w:ascii="Arial" w:hAnsi="Arial" w:cs="Arial"/>
                      </w:rPr>
                      <w:t>1.</w:t>
                    </w:r>
                  </w:ins>
                  <w:r>
                    <w:rPr>
                      <w:rFonts w:ascii="Arial" w:hAnsi="Arial" w:cs="Arial"/>
                    </w:rPr>
                    <w:t>0</w:t>
                  </w:r>
                </w:p>
              </w:tc>
              <w:tc>
                <w:tcPr>
                  <w:tcW w:w="1357" w:type="dxa"/>
                </w:tcPr>
                <w:p w14:paraId="397512C8" w14:textId="43BFC12E" w:rsidR="00B37B3F" w:rsidRPr="007A35F7" w:rsidRDefault="00B37B3F" w:rsidP="00B37B3F">
                  <w:pPr>
                    <w:rPr>
                      <w:rFonts w:ascii="Arial" w:hAnsi="Arial" w:cs="Arial"/>
                    </w:rPr>
                  </w:pPr>
                  <w:ins w:id="558" w:author="Bonnie Yang" w:date="2023-03-24T14:48: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ins>
                </w:p>
              </w:tc>
              <w:tc>
                <w:tcPr>
                  <w:tcW w:w="1315" w:type="dxa"/>
                </w:tcPr>
                <w:p w14:paraId="5B5E5FDE" w14:textId="241FC448" w:rsidR="00B37B3F" w:rsidRPr="007A35F7" w:rsidRDefault="00B37B3F" w:rsidP="00B37B3F">
                  <w:pPr>
                    <w:rPr>
                      <w:rFonts w:ascii="Arial" w:hAnsi="Arial" w:cs="Arial"/>
                    </w:rPr>
                  </w:pPr>
                  <w:ins w:id="559" w:author="Bonnie Yang" w:date="2023-03-24T14:48:00Z">
                    <w:r w:rsidRPr="007A35F7">
                      <w:rPr>
                        <w:rFonts w:ascii="Arial" w:hAnsi="Arial" w:cs="Arial"/>
                      </w:rPr>
                      <w:t>Bonnie</w:t>
                    </w:r>
                  </w:ins>
                </w:p>
              </w:tc>
              <w:tc>
                <w:tcPr>
                  <w:tcW w:w="3924" w:type="dxa"/>
                </w:tcPr>
                <w:p w14:paraId="4E909FFD" w14:textId="7E1C6BC9" w:rsidR="00B37B3F" w:rsidRPr="007A35F7" w:rsidRDefault="00B37B3F" w:rsidP="00B37B3F">
                  <w:pPr>
                    <w:rPr>
                      <w:rFonts w:ascii="Arial" w:hAnsi="Arial" w:cs="Arial"/>
                    </w:rPr>
                  </w:pPr>
                  <w:ins w:id="560" w:author="Bonnie Yang" w:date="2023-03-24T14:48:00Z">
                    <w:r w:rsidRPr="0064533B">
                      <w:rPr>
                        <w:rFonts w:ascii="Arial" w:hAnsi="Arial" w:cs="Arial"/>
                      </w:rPr>
                      <w:t>Automate ALL ERP field creation and re-organize data field UI</w:t>
                    </w:r>
                  </w:ins>
                </w:p>
              </w:tc>
            </w:tr>
            <w:tr w:rsidR="00F832A2" w14:paraId="3F7A5A5D" w14:textId="77777777" w:rsidTr="00D245F8">
              <w:trPr>
                <w:jc w:val="center"/>
              </w:trPr>
              <w:tc>
                <w:tcPr>
                  <w:tcW w:w="1169" w:type="dxa"/>
                </w:tcPr>
                <w:p w14:paraId="1C5F5B35" w14:textId="77777777" w:rsidR="00F832A2" w:rsidRDefault="00F832A2" w:rsidP="00D245F8"/>
              </w:tc>
              <w:tc>
                <w:tcPr>
                  <w:tcW w:w="1357" w:type="dxa"/>
                </w:tcPr>
                <w:p w14:paraId="113AC6FD" w14:textId="77777777" w:rsidR="00F832A2" w:rsidRDefault="00F832A2" w:rsidP="00D245F8"/>
              </w:tc>
              <w:tc>
                <w:tcPr>
                  <w:tcW w:w="1315" w:type="dxa"/>
                </w:tcPr>
                <w:p w14:paraId="16F09D5F" w14:textId="77777777" w:rsidR="00F832A2" w:rsidRDefault="00F832A2" w:rsidP="00D245F8"/>
              </w:tc>
              <w:tc>
                <w:tcPr>
                  <w:tcW w:w="3924" w:type="dxa"/>
                </w:tcPr>
                <w:p w14:paraId="27D2079A" w14:textId="77777777" w:rsidR="00F832A2" w:rsidRDefault="00F832A2" w:rsidP="00D245F8"/>
              </w:tc>
            </w:tr>
            <w:tr w:rsidR="00F832A2" w14:paraId="61E14712" w14:textId="77777777" w:rsidTr="00D245F8">
              <w:trPr>
                <w:jc w:val="center"/>
              </w:trPr>
              <w:tc>
                <w:tcPr>
                  <w:tcW w:w="1169" w:type="dxa"/>
                </w:tcPr>
                <w:p w14:paraId="53E97D32" w14:textId="77777777" w:rsidR="00F832A2" w:rsidRDefault="00F832A2" w:rsidP="00D245F8"/>
              </w:tc>
              <w:tc>
                <w:tcPr>
                  <w:tcW w:w="1357" w:type="dxa"/>
                </w:tcPr>
                <w:p w14:paraId="3F74D815" w14:textId="77777777" w:rsidR="00F832A2" w:rsidRDefault="00F832A2" w:rsidP="00D245F8"/>
              </w:tc>
              <w:tc>
                <w:tcPr>
                  <w:tcW w:w="1315" w:type="dxa"/>
                </w:tcPr>
                <w:p w14:paraId="00926D35" w14:textId="77777777" w:rsidR="00F832A2" w:rsidRDefault="00F832A2" w:rsidP="00D245F8"/>
              </w:tc>
              <w:tc>
                <w:tcPr>
                  <w:tcW w:w="3924" w:type="dxa"/>
                </w:tcPr>
                <w:p w14:paraId="0C7439FD" w14:textId="77777777" w:rsidR="00F832A2" w:rsidRDefault="00F832A2" w:rsidP="00D245F8"/>
              </w:tc>
            </w:tr>
            <w:tr w:rsidR="00F832A2" w14:paraId="1C85C308" w14:textId="77777777" w:rsidTr="00D245F8">
              <w:trPr>
                <w:jc w:val="center"/>
              </w:trPr>
              <w:tc>
                <w:tcPr>
                  <w:tcW w:w="1169" w:type="dxa"/>
                </w:tcPr>
                <w:p w14:paraId="1A7070AB" w14:textId="77777777" w:rsidR="00F832A2" w:rsidRDefault="00F832A2" w:rsidP="00D245F8"/>
              </w:tc>
              <w:tc>
                <w:tcPr>
                  <w:tcW w:w="1357" w:type="dxa"/>
                </w:tcPr>
                <w:p w14:paraId="669F1A4C" w14:textId="77777777" w:rsidR="00F832A2" w:rsidRDefault="00F832A2" w:rsidP="00D245F8"/>
              </w:tc>
              <w:tc>
                <w:tcPr>
                  <w:tcW w:w="1315" w:type="dxa"/>
                </w:tcPr>
                <w:p w14:paraId="00C0CF13" w14:textId="77777777" w:rsidR="00F832A2" w:rsidRDefault="00F832A2" w:rsidP="00D245F8"/>
              </w:tc>
              <w:tc>
                <w:tcPr>
                  <w:tcW w:w="3924" w:type="dxa"/>
                </w:tcPr>
                <w:p w14:paraId="7FD4A9DF" w14:textId="77777777" w:rsidR="00F832A2" w:rsidRPr="00B66734" w:rsidRDefault="00F832A2" w:rsidP="00D245F8"/>
              </w:tc>
            </w:tr>
            <w:tr w:rsidR="00F832A2" w14:paraId="439C8295" w14:textId="77777777" w:rsidTr="00D245F8">
              <w:trPr>
                <w:jc w:val="center"/>
              </w:trPr>
              <w:tc>
                <w:tcPr>
                  <w:tcW w:w="1169" w:type="dxa"/>
                </w:tcPr>
                <w:p w14:paraId="5297C207" w14:textId="77777777" w:rsidR="00F832A2" w:rsidRDefault="00F832A2" w:rsidP="00D245F8"/>
              </w:tc>
              <w:tc>
                <w:tcPr>
                  <w:tcW w:w="1357" w:type="dxa"/>
                </w:tcPr>
                <w:p w14:paraId="22FB6242" w14:textId="77777777" w:rsidR="00F832A2" w:rsidRDefault="00F832A2" w:rsidP="00D245F8"/>
              </w:tc>
              <w:tc>
                <w:tcPr>
                  <w:tcW w:w="1315" w:type="dxa"/>
                </w:tcPr>
                <w:p w14:paraId="20F53E0B" w14:textId="77777777" w:rsidR="00F832A2" w:rsidRDefault="00F832A2" w:rsidP="00D245F8"/>
              </w:tc>
              <w:tc>
                <w:tcPr>
                  <w:tcW w:w="3924" w:type="dxa"/>
                </w:tcPr>
                <w:p w14:paraId="7B59EB15" w14:textId="77777777" w:rsidR="00F832A2" w:rsidRDefault="00F832A2" w:rsidP="00D245F8"/>
              </w:tc>
            </w:tr>
            <w:tr w:rsidR="00F832A2" w14:paraId="4F3A5A85" w14:textId="77777777" w:rsidTr="00D245F8">
              <w:trPr>
                <w:jc w:val="center"/>
              </w:trPr>
              <w:tc>
                <w:tcPr>
                  <w:tcW w:w="1169" w:type="dxa"/>
                </w:tcPr>
                <w:p w14:paraId="664A7501" w14:textId="77777777" w:rsidR="00F832A2" w:rsidRDefault="00F832A2" w:rsidP="00D245F8"/>
              </w:tc>
              <w:tc>
                <w:tcPr>
                  <w:tcW w:w="1357" w:type="dxa"/>
                </w:tcPr>
                <w:p w14:paraId="51779043" w14:textId="77777777" w:rsidR="00F832A2" w:rsidRDefault="00F832A2" w:rsidP="00D245F8"/>
              </w:tc>
              <w:tc>
                <w:tcPr>
                  <w:tcW w:w="1315" w:type="dxa"/>
                </w:tcPr>
                <w:p w14:paraId="72E63F91" w14:textId="77777777" w:rsidR="00F832A2" w:rsidRDefault="00F832A2" w:rsidP="00D245F8"/>
              </w:tc>
              <w:tc>
                <w:tcPr>
                  <w:tcW w:w="3924" w:type="dxa"/>
                </w:tcPr>
                <w:p w14:paraId="062186BB" w14:textId="77777777" w:rsidR="00F832A2" w:rsidRPr="005C49CE" w:rsidRDefault="00F832A2" w:rsidP="00D245F8"/>
              </w:tc>
            </w:tr>
          </w:tbl>
          <w:p w14:paraId="0CAF8F10" w14:textId="77777777" w:rsidR="00F832A2" w:rsidRDefault="00F832A2" w:rsidP="00D245F8"/>
        </w:tc>
      </w:tr>
      <w:tr w:rsidR="00F832A2" w:rsidRPr="00452515" w14:paraId="542D46F4" w14:textId="77777777" w:rsidTr="00117D16">
        <w:tc>
          <w:tcPr>
            <w:tcW w:w="8008" w:type="dxa"/>
          </w:tcPr>
          <w:p w14:paraId="736065C6" w14:textId="77777777" w:rsidR="00F832A2" w:rsidRPr="00452515" w:rsidRDefault="00F832A2" w:rsidP="00D245F8">
            <w:r w:rsidRPr="00E97505">
              <w:rPr>
                <w:rStyle w:val="Strong"/>
              </w:rPr>
              <w:t>Stakeholder:</w:t>
            </w:r>
            <w:r w:rsidRPr="00452515">
              <w:t xml:space="preserve"> </w:t>
            </w:r>
            <w:r>
              <w:t>User with privilege</w:t>
            </w:r>
          </w:p>
        </w:tc>
      </w:tr>
      <w:tr w:rsidR="00F832A2" w:rsidRPr="00452515" w14:paraId="439EFF93" w14:textId="77777777" w:rsidTr="00117D16">
        <w:tc>
          <w:tcPr>
            <w:tcW w:w="8008" w:type="dxa"/>
          </w:tcPr>
          <w:p w14:paraId="6807D960" w14:textId="77777777" w:rsidR="00F832A2" w:rsidRPr="00E97505" w:rsidRDefault="00F832A2" w:rsidP="00D245F8">
            <w:pPr>
              <w:rPr>
                <w:rStyle w:val="Strong"/>
              </w:rPr>
            </w:pPr>
            <w:r w:rsidRPr="00E97505">
              <w:rPr>
                <w:rStyle w:val="Strong"/>
              </w:rPr>
              <w:t xml:space="preserve">Pre-Condition: </w:t>
            </w:r>
          </w:p>
          <w:p w14:paraId="102B36CF" w14:textId="77777777" w:rsidR="00F832A2" w:rsidRDefault="00F832A2" w:rsidP="00D245F8">
            <w:pPr>
              <w:rPr>
                <w:rFonts w:ascii="Arial" w:hAnsi="Arial" w:cs="Arial"/>
                <w:sz w:val="20"/>
                <w:szCs w:val="20"/>
              </w:rPr>
            </w:pPr>
            <w:r>
              <w:t>The user goes to the page</w:t>
            </w:r>
            <w:r w:rsidRPr="00DD3CB0">
              <w:rPr>
                <w:rFonts w:ascii="Arial" w:hAnsi="Arial" w:cs="Arial"/>
                <w:sz w:val="20"/>
                <w:szCs w:val="20"/>
              </w:rPr>
              <w:t xml:space="preserve"> </w:t>
            </w:r>
          </w:p>
          <w:p w14:paraId="64E24B22" w14:textId="77777777" w:rsidR="00F832A2" w:rsidRDefault="00F832A2" w:rsidP="00D245F8">
            <w:pPr>
              <w:rPr>
                <w:rFonts w:ascii="Arial" w:hAnsi="Arial" w:cs="Arial"/>
                <w:sz w:val="20"/>
                <w:szCs w:val="20"/>
              </w:rPr>
            </w:pPr>
            <w:r>
              <w:rPr>
                <w:rFonts w:ascii="Arial" w:hAnsi="Arial" w:cs="Arial" w:hint="eastAsia"/>
                <w:sz w:val="20"/>
                <w:szCs w:val="20"/>
              </w:rPr>
              <w:t>R</w:t>
            </w:r>
            <w:r>
              <w:rPr>
                <w:rFonts w:ascii="Arial" w:hAnsi="Arial" w:cs="Arial"/>
                <w:sz w:val="20"/>
                <w:szCs w:val="20"/>
              </w:rPr>
              <w:t>elated Doc:</w:t>
            </w:r>
          </w:p>
          <w:p w14:paraId="5C77FC9C" w14:textId="39754FFE" w:rsidR="00F832A2" w:rsidRDefault="009C0A25" w:rsidP="00D245F8">
            <w:pPr>
              <w:rPr>
                <w:rFonts w:ascii="Arial" w:hAnsi="Arial" w:cs="Arial"/>
                <w:sz w:val="20"/>
                <w:szCs w:val="20"/>
              </w:rPr>
            </w:pPr>
            <w:hyperlink r:id="rId41" w:history="1">
              <w:r w:rsidRPr="00CF29E7">
                <w:rPr>
                  <w:rStyle w:val="Hyperlink"/>
                  <w:rFonts w:ascii="Arial" w:hAnsi="Arial" w:cs="Arial"/>
                  <w:sz w:val="20"/>
                  <w:szCs w:val="20"/>
                </w:rPr>
                <w:t>https://wonder.atlassian.net/browse/MD-7422</w:t>
              </w:r>
            </w:hyperlink>
          </w:p>
          <w:p w14:paraId="1A4CA530" w14:textId="3C493CEC" w:rsidR="009C0A25" w:rsidRDefault="009C0A25" w:rsidP="00D245F8">
            <w:pPr>
              <w:rPr>
                <w:rFonts w:ascii="Arial" w:hAnsi="Arial" w:cs="Arial"/>
                <w:sz w:val="20"/>
                <w:szCs w:val="20"/>
              </w:rPr>
            </w:pPr>
            <w:hyperlink r:id="rId42" w:history="1">
              <w:r w:rsidRPr="00CF29E7">
                <w:rPr>
                  <w:rStyle w:val="Hyperlink"/>
                  <w:rFonts w:ascii="Arial" w:hAnsi="Arial" w:cs="Arial"/>
                  <w:sz w:val="20"/>
                  <w:szCs w:val="20"/>
                </w:rPr>
                <w:t>https://foodtruckinc-my.sharepoint.com/:x:/g/personal/rich_wonder_com/EfVBCw_rUztBk3wLa3yzQOQBZVraMLs2AR-s_7mz1-PUnQ?e=Kjrq40</w:t>
              </w:r>
            </w:hyperlink>
          </w:p>
          <w:p w14:paraId="755B1E1C" w14:textId="56B71026" w:rsidR="009C0A25" w:rsidRPr="00DD3CB0" w:rsidRDefault="009C0A25" w:rsidP="00D245F8">
            <w:pPr>
              <w:rPr>
                <w:rFonts w:ascii="Arial" w:hAnsi="Arial" w:cs="Arial"/>
                <w:sz w:val="20"/>
                <w:szCs w:val="20"/>
              </w:rPr>
            </w:pPr>
            <w:r w:rsidRPr="009C0A25">
              <w:rPr>
                <w:rFonts w:ascii="Arial" w:hAnsi="Arial" w:cs="Arial"/>
                <w:sz w:val="20"/>
                <w:szCs w:val="20"/>
              </w:rPr>
              <w:t>https://wonder.atlassian.net/l/cp/FTtB6m0X</w:t>
            </w:r>
          </w:p>
        </w:tc>
      </w:tr>
      <w:tr w:rsidR="00F832A2" w:rsidRPr="00452515" w14:paraId="4C442113" w14:textId="77777777" w:rsidTr="00117D16">
        <w:tc>
          <w:tcPr>
            <w:tcW w:w="8008" w:type="dxa"/>
          </w:tcPr>
          <w:p w14:paraId="45BF775B" w14:textId="77777777" w:rsidR="00F832A2" w:rsidRPr="00E97505" w:rsidRDefault="00F832A2" w:rsidP="00D245F8">
            <w:pPr>
              <w:rPr>
                <w:rStyle w:val="Strong"/>
              </w:rPr>
            </w:pPr>
            <w:r w:rsidRPr="00E97505">
              <w:rPr>
                <w:rStyle w:val="Strong"/>
                <w:rFonts w:hint="eastAsia"/>
              </w:rPr>
              <w:t>Main Scenario:</w:t>
            </w:r>
          </w:p>
          <w:p w14:paraId="7C5AD2DE" w14:textId="619295FE" w:rsidR="00C242B8" w:rsidRPr="00520711" w:rsidDel="00E44D40" w:rsidRDefault="00117D16" w:rsidP="00117D16">
            <w:pPr>
              <w:rPr>
                <w:del w:id="561" w:author="Bonnie Yang" w:date="2023-03-24T16:20:00Z"/>
                <w:rFonts w:hint="eastAsia"/>
              </w:rPr>
            </w:pPr>
            <w:r w:rsidRPr="00117D16">
              <w:t>https://wonder.atlassian.net/wiki/x/BIKC_w</w:t>
            </w:r>
          </w:p>
          <w:p w14:paraId="119640E4" w14:textId="441B76B9" w:rsidR="00674BDC" w:rsidRPr="00C11AA9" w:rsidRDefault="00674BDC">
            <w:pPr>
              <w:pPrChange w:id="562" w:author="Bonnie Yang [2]" w:date="2023-03-24T16:20:00Z">
                <w:pPr>
                  <w:ind w:right="210"/>
                </w:pPr>
              </w:pPrChange>
            </w:pPr>
          </w:p>
        </w:tc>
      </w:tr>
      <w:tr w:rsidR="00F832A2" w:rsidRPr="00452515" w14:paraId="27805AC7" w14:textId="77777777" w:rsidTr="00117D16">
        <w:tc>
          <w:tcPr>
            <w:tcW w:w="8008" w:type="dxa"/>
          </w:tcPr>
          <w:p w14:paraId="6CB5C338" w14:textId="77777777" w:rsidR="00F832A2" w:rsidRDefault="00F832A2" w:rsidP="00D245F8">
            <w:r w:rsidRPr="00452515">
              <w:t>Extend Scenario:</w:t>
            </w:r>
          </w:p>
          <w:p w14:paraId="140F3C13" w14:textId="77777777" w:rsidR="00F832A2" w:rsidRPr="00452515" w:rsidRDefault="00F832A2" w:rsidP="00D245F8"/>
        </w:tc>
      </w:tr>
      <w:tr w:rsidR="00F832A2" w:rsidRPr="00452515" w14:paraId="2E37C3FD" w14:textId="77777777" w:rsidTr="00117D16">
        <w:tc>
          <w:tcPr>
            <w:tcW w:w="8008" w:type="dxa"/>
          </w:tcPr>
          <w:p w14:paraId="02274EC7" w14:textId="77777777" w:rsidR="00F832A2" w:rsidRDefault="00F832A2" w:rsidP="00D245F8">
            <w:r w:rsidRPr="00452515">
              <w:t>Exception Scenario:</w:t>
            </w:r>
          </w:p>
          <w:p w14:paraId="3905CA89" w14:textId="77777777" w:rsidR="00F832A2" w:rsidRPr="00452515" w:rsidRDefault="00F832A2" w:rsidP="00D245F8"/>
        </w:tc>
      </w:tr>
      <w:tr w:rsidR="00F832A2" w:rsidRPr="00452515" w14:paraId="733DD81B" w14:textId="77777777" w:rsidTr="00117D16">
        <w:tc>
          <w:tcPr>
            <w:tcW w:w="8008" w:type="dxa"/>
          </w:tcPr>
          <w:p w14:paraId="2C667FB4" w14:textId="77777777" w:rsidR="00F832A2" w:rsidRPr="00452515" w:rsidRDefault="00F832A2" w:rsidP="00D245F8">
            <w:r w:rsidRPr="00452515">
              <w:t>Notes:</w:t>
            </w:r>
          </w:p>
        </w:tc>
      </w:tr>
      <w:tr w:rsidR="00F832A2" w:rsidRPr="00452515" w14:paraId="42B72827" w14:textId="77777777" w:rsidTr="00117D16">
        <w:tc>
          <w:tcPr>
            <w:tcW w:w="8008" w:type="dxa"/>
          </w:tcPr>
          <w:p w14:paraId="26987B19" w14:textId="77777777" w:rsidR="00F832A2" w:rsidRPr="00452515" w:rsidRDefault="00F832A2" w:rsidP="00D245F8">
            <w:r w:rsidRPr="00452515">
              <w:t>Q/A:</w:t>
            </w:r>
          </w:p>
        </w:tc>
      </w:tr>
    </w:tbl>
    <w:p w14:paraId="698D4359" w14:textId="6B5DA7EA" w:rsidR="00F832A2" w:rsidRDefault="00F832A2" w:rsidP="00F832A2"/>
    <w:p w14:paraId="00D5CB43" w14:textId="2D37B998" w:rsidR="00F06051" w:rsidRDefault="00B37B3F" w:rsidP="00F06051">
      <w:pPr>
        <w:pStyle w:val="Heading3"/>
      </w:pPr>
      <w:r>
        <w:rPr>
          <w:rFonts w:hint="eastAsia"/>
        </w:rPr>
        <w:t>Tran-</w:t>
      </w:r>
      <w:r w:rsidR="00F06051">
        <w:t xml:space="preserve">MS02-07 </w:t>
      </w:r>
      <w:r w:rsidR="00F06051">
        <w:rPr>
          <w:rFonts w:hint="eastAsia"/>
        </w:rPr>
        <w:t>C</w:t>
      </w:r>
      <w:r w:rsidR="00F06051">
        <w:t>reate Benchtop Recipe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242B8" w:rsidRPr="00452515" w14:paraId="44220408" w14:textId="77777777" w:rsidTr="00B37B3F">
        <w:tc>
          <w:tcPr>
            <w:tcW w:w="8008" w:type="dxa"/>
          </w:tcPr>
          <w:p w14:paraId="5C1F9EF5" w14:textId="1268ACFF" w:rsidR="00C242B8" w:rsidRPr="00E97505" w:rsidRDefault="00C242B8" w:rsidP="00902EE2">
            <w:pPr>
              <w:rPr>
                <w:rStyle w:val="Strong"/>
              </w:rPr>
            </w:pPr>
            <w:r w:rsidRPr="00B05CAC">
              <w:rPr>
                <w:rStyle w:val="Strong"/>
              </w:rPr>
              <w:t>MS</w:t>
            </w:r>
            <w:r w:rsidR="00F83B79">
              <w:rPr>
                <w:rStyle w:val="Strong"/>
              </w:rPr>
              <w:t>02-07 Create Benchtop Recipe</w:t>
            </w:r>
          </w:p>
        </w:tc>
      </w:tr>
      <w:tr w:rsidR="00C242B8" w:rsidRPr="00452515" w14:paraId="5DC657D3" w14:textId="77777777" w:rsidTr="00B37B3F">
        <w:tc>
          <w:tcPr>
            <w:tcW w:w="8008" w:type="dxa"/>
          </w:tcPr>
          <w:p w14:paraId="68017761" w14:textId="77777777" w:rsidR="00C242B8" w:rsidRPr="00E97505" w:rsidRDefault="00C242B8" w:rsidP="00902EE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C242B8" w14:paraId="682FBEAC" w14:textId="77777777" w:rsidTr="00667D96">
              <w:trPr>
                <w:jc w:val="center"/>
              </w:trPr>
              <w:tc>
                <w:tcPr>
                  <w:tcW w:w="1169" w:type="dxa"/>
                </w:tcPr>
                <w:p w14:paraId="1B4DA13A" w14:textId="77777777" w:rsidR="00C242B8" w:rsidRPr="007A35F7" w:rsidRDefault="00C242B8" w:rsidP="00902EE2">
                  <w:pPr>
                    <w:rPr>
                      <w:rFonts w:ascii="Arial" w:hAnsi="Arial" w:cs="Arial"/>
                    </w:rPr>
                  </w:pPr>
                  <w:r w:rsidRPr="007A35F7">
                    <w:rPr>
                      <w:rFonts w:ascii="Arial" w:hAnsi="Arial" w:cs="Arial"/>
                    </w:rPr>
                    <w:t>Version</w:t>
                  </w:r>
                </w:p>
              </w:tc>
              <w:tc>
                <w:tcPr>
                  <w:tcW w:w="1357" w:type="dxa"/>
                </w:tcPr>
                <w:p w14:paraId="0C2EF182" w14:textId="77777777" w:rsidR="00C242B8" w:rsidRPr="007A35F7" w:rsidRDefault="00C242B8" w:rsidP="00902EE2">
                  <w:pPr>
                    <w:rPr>
                      <w:rFonts w:ascii="Arial" w:hAnsi="Arial" w:cs="Arial"/>
                    </w:rPr>
                  </w:pPr>
                  <w:r w:rsidRPr="007A35F7">
                    <w:rPr>
                      <w:rFonts w:ascii="Arial" w:hAnsi="Arial" w:cs="Arial"/>
                    </w:rPr>
                    <w:t>Date</w:t>
                  </w:r>
                </w:p>
              </w:tc>
              <w:tc>
                <w:tcPr>
                  <w:tcW w:w="1315" w:type="dxa"/>
                </w:tcPr>
                <w:p w14:paraId="7FF3CDFB" w14:textId="77777777" w:rsidR="00C242B8" w:rsidRPr="007A35F7" w:rsidRDefault="00C242B8" w:rsidP="00902EE2">
                  <w:pPr>
                    <w:rPr>
                      <w:rFonts w:ascii="Arial" w:hAnsi="Arial" w:cs="Arial"/>
                    </w:rPr>
                  </w:pPr>
                  <w:r w:rsidRPr="007A35F7">
                    <w:rPr>
                      <w:rFonts w:ascii="Arial" w:hAnsi="Arial" w:cs="Arial"/>
                    </w:rPr>
                    <w:t>Updated By</w:t>
                  </w:r>
                </w:p>
              </w:tc>
              <w:tc>
                <w:tcPr>
                  <w:tcW w:w="3924" w:type="dxa"/>
                </w:tcPr>
                <w:p w14:paraId="47321A82" w14:textId="77777777" w:rsidR="00C242B8" w:rsidRPr="007A35F7" w:rsidRDefault="00C242B8" w:rsidP="00902EE2">
                  <w:pPr>
                    <w:rPr>
                      <w:rFonts w:ascii="Arial" w:hAnsi="Arial" w:cs="Arial"/>
                    </w:rPr>
                  </w:pPr>
                  <w:r w:rsidRPr="007A35F7">
                    <w:rPr>
                      <w:rFonts w:ascii="Arial" w:hAnsi="Arial" w:cs="Arial"/>
                    </w:rPr>
                    <w:t>Description</w:t>
                  </w:r>
                </w:p>
              </w:tc>
            </w:tr>
            <w:tr w:rsidR="00F83B79" w14:paraId="59987638" w14:textId="77777777" w:rsidTr="00667D96">
              <w:trPr>
                <w:jc w:val="center"/>
              </w:trPr>
              <w:tc>
                <w:tcPr>
                  <w:tcW w:w="1169" w:type="dxa"/>
                </w:tcPr>
                <w:p w14:paraId="0AB2B756" w14:textId="77777777" w:rsidR="00F83B79" w:rsidRPr="007A35F7" w:rsidRDefault="00F83B79" w:rsidP="00F83B79">
                  <w:pPr>
                    <w:rPr>
                      <w:rFonts w:ascii="Arial" w:hAnsi="Arial" w:cs="Arial"/>
                    </w:rPr>
                  </w:pPr>
                  <w:r w:rsidRPr="007A35F7">
                    <w:rPr>
                      <w:rFonts w:ascii="Arial" w:hAnsi="Arial" w:cs="Arial"/>
                    </w:rPr>
                    <w:t>1.0</w:t>
                  </w:r>
                </w:p>
              </w:tc>
              <w:tc>
                <w:tcPr>
                  <w:tcW w:w="1357" w:type="dxa"/>
                </w:tcPr>
                <w:p w14:paraId="05301279" w14:textId="0DF8E025" w:rsidR="00F83B79" w:rsidRPr="007A35F7" w:rsidRDefault="00F83B79" w:rsidP="00F83B79">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12</w:t>
                  </w:r>
                  <w:r w:rsidRPr="007A35F7">
                    <w:rPr>
                      <w:rFonts w:ascii="Arial" w:hAnsi="Arial" w:cs="Arial"/>
                    </w:rPr>
                    <w:t>.</w:t>
                  </w:r>
                  <w:r>
                    <w:rPr>
                      <w:rFonts w:ascii="Arial" w:hAnsi="Arial" w:cs="Arial"/>
                    </w:rPr>
                    <w:t>23</w:t>
                  </w:r>
                </w:p>
              </w:tc>
              <w:tc>
                <w:tcPr>
                  <w:tcW w:w="1315" w:type="dxa"/>
                </w:tcPr>
                <w:p w14:paraId="20415039" w14:textId="380E5500" w:rsidR="00F83B79" w:rsidRPr="007A35F7" w:rsidRDefault="00F83B79" w:rsidP="00F83B79">
                  <w:pPr>
                    <w:rPr>
                      <w:rFonts w:ascii="Arial" w:hAnsi="Arial" w:cs="Arial"/>
                    </w:rPr>
                  </w:pPr>
                  <w:r w:rsidRPr="007A35F7">
                    <w:rPr>
                      <w:rFonts w:ascii="Arial" w:hAnsi="Arial" w:cs="Arial"/>
                    </w:rPr>
                    <w:t>Bonnie</w:t>
                  </w:r>
                </w:p>
              </w:tc>
              <w:tc>
                <w:tcPr>
                  <w:tcW w:w="3924" w:type="dxa"/>
                </w:tcPr>
                <w:p w14:paraId="04AF7141" w14:textId="77777777" w:rsidR="00F83B79" w:rsidRPr="007A35F7" w:rsidRDefault="00F83B79" w:rsidP="00F83B79">
                  <w:pPr>
                    <w:rPr>
                      <w:rFonts w:ascii="Arial" w:hAnsi="Arial" w:cs="Arial"/>
                    </w:rPr>
                  </w:pPr>
                  <w:r w:rsidRPr="007A35F7">
                    <w:rPr>
                      <w:rFonts w:ascii="Arial" w:hAnsi="Arial" w:cs="Arial"/>
                    </w:rPr>
                    <w:t>First version</w:t>
                  </w:r>
                </w:p>
              </w:tc>
            </w:tr>
            <w:tr w:rsidR="00F83B79" w14:paraId="24D22320" w14:textId="77777777" w:rsidTr="00667D96">
              <w:trPr>
                <w:jc w:val="center"/>
              </w:trPr>
              <w:tc>
                <w:tcPr>
                  <w:tcW w:w="1169" w:type="dxa"/>
                </w:tcPr>
                <w:p w14:paraId="48FC379B" w14:textId="77777777" w:rsidR="00F83B79" w:rsidRDefault="00F83B79" w:rsidP="00F83B79"/>
              </w:tc>
              <w:tc>
                <w:tcPr>
                  <w:tcW w:w="1357" w:type="dxa"/>
                </w:tcPr>
                <w:p w14:paraId="0EEE196B" w14:textId="77777777" w:rsidR="00F83B79" w:rsidRDefault="00F83B79" w:rsidP="00F83B79"/>
              </w:tc>
              <w:tc>
                <w:tcPr>
                  <w:tcW w:w="1315" w:type="dxa"/>
                </w:tcPr>
                <w:p w14:paraId="5F51C4C2" w14:textId="77777777" w:rsidR="00F83B79" w:rsidRDefault="00F83B79" w:rsidP="00F83B79"/>
              </w:tc>
              <w:tc>
                <w:tcPr>
                  <w:tcW w:w="3924" w:type="dxa"/>
                </w:tcPr>
                <w:p w14:paraId="5EF62ABB" w14:textId="77777777" w:rsidR="00F83B79" w:rsidRDefault="00F83B79" w:rsidP="00F83B79"/>
              </w:tc>
            </w:tr>
            <w:tr w:rsidR="00F83B79" w14:paraId="167755A1" w14:textId="77777777" w:rsidTr="00667D96">
              <w:trPr>
                <w:jc w:val="center"/>
              </w:trPr>
              <w:tc>
                <w:tcPr>
                  <w:tcW w:w="1169" w:type="dxa"/>
                </w:tcPr>
                <w:p w14:paraId="2C9A3846" w14:textId="77777777" w:rsidR="00F83B79" w:rsidRDefault="00F83B79" w:rsidP="00F83B79"/>
              </w:tc>
              <w:tc>
                <w:tcPr>
                  <w:tcW w:w="1357" w:type="dxa"/>
                </w:tcPr>
                <w:p w14:paraId="336DB15E" w14:textId="77777777" w:rsidR="00F83B79" w:rsidRDefault="00F83B79" w:rsidP="00F83B79"/>
              </w:tc>
              <w:tc>
                <w:tcPr>
                  <w:tcW w:w="1315" w:type="dxa"/>
                </w:tcPr>
                <w:p w14:paraId="123A381F" w14:textId="77777777" w:rsidR="00F83B79" w:rsidRDefault="00F83B79" w:rsidP="00F83B79"/>
              </w:tc>
              <w:tc>
                <w:tcPr>
                  <w:tcW w:w="3924" w:type="dxa"/>
                </w:tcPr>
                <w:p w14:paraId="5E87AFFD" w14:textId="77777777" w:rsidR="00F83B79" w:rsidRDefault="00F83B79" w:rsidP="00F83B79"/>
              </w:tc>
            </w:tr>
            <w:tr w:rsidR="00F83B79" w14:paraId="229B2CF1" w14:textId="77777777" w:rsidTr="00667D96">
              <w:trPr>
                <w:jc w:val="center"/>
              </w:trPr>
              <w:tc>
                <w:tcPr>
                  <w:tcW w:w="1169" w:type="dxa"/>
                </w:tcPr>
                <w:p w14:paraId="7B1CB75C" w14:textId="77777777" w:rsidR="00F83B79" w:rsidRDefault="00F83B79" w:rsidP="00F83B79"/>
              </w:tc>
              <w:tc>
                <w:tcPr>
                  <w:tcW w:w="1357" w:type="dxa"/>
                </w:tcPr>
                <w:p w14:paraId="17B33544" w14:textId="77777777" w:rsidR="00F83B79" w:rsidRDefault="00F83B79" w:rsidP="00F83B79"/>
              </w:tc>
              <w:tc>
                <w:tcPr>
                  <w:tcW w:w="1315" w:type="dxa"/>
                </w:tcPr>
                <w:p w14:paraId="510F3A75" w14:textId="77777777" w:rsidR="00F83B79" w:rsidRDefault="00F83B79" w:rsidP="00F83B79"/>
              </w:tc>
              <w:tc>
                <w:tcPr>
                  <w:tcW w:w="3924" w:type="dxa"/>
                </w:tcPr>
                <w:p w14:paraId="504282A7" w14:textId="77777777" w:rsidR="00F83B79" w:rsidRPr="00B66734" w:rsidRDefault="00F83B79" w:rsidP="00F83B79"/>
              </w:tc>
            </w:tr>
            <w:tr w:rsidR="00F83B79" w14:paraId="670B4257" w14:textId="77777777" w:rsidTr="00667D96">
              <w:trPr>
                <w:jc w:val="center"/>
              </w:trPr>
              <w:tc>
                <w:tcPr>
                  <w:tcW w:w="1169" w:type="dxa"/>
                </w:tcPr>
                <w:p w14:paraId="3617DF16" w14:textId="77777777" w:rsidR="00F83B79" w:rsidRDefault="00F83B79" w:rsidP="00F83B79"/>
              </w:tc>
              <w:tc>
                <w:tcPr>
                  <w:tcW w:w="1357" w:type="dxa"/>
                </w:tcPr>
                <w:p w14:paraId="4CD6180C" w14:textId="77777777" w:rsidR="00F83B79" w:rsidRDefault="00F83B79" w:rsidP="00F83B79"/>
              </w:tc>
              <w:tc>
                <w:tcPr>
                  <w:tcW w:w="1315" w:type="dxa"/>
                </w:tcPr>
                <w:p w14:paraId="4C656205" w14:textId="77777777" w:rsidR="00F83B79" w:rsidRDefault="00F83B79" w:rsidP="00F83B79"/>
              </w:tc>
              <w:tc>
                <w:tcPr>
                  <w:tcW w:w="3924" w:type="dxa"/>
                </w:tcPr>
                <w:p w14:paraId="686E359A" w14:textId="77777777" w:rsidR="00F83B79" w:rsidRDefault="00F83B79" w:rsidP="00F83B79"/>
              </w:tc>
            </w:tr>
            <w:tr w:rsidR="00F83B79" w14:paraId="1EF217AC" w14:textId="77777777" w:rsidTr="00667D96">
              <w:trPr>
                <w:jc w:val="center"/>
              </w:trPr>
              <w:tc>
                <w:tcPr>
                  <w:tcW w:w="1169" w:type="dxa"/>
                </w:tcPr>
                <w:p w14:paraId="35FCE4F0" w14:textId="77777777" w:rsidR="00F83B79" w:rsidRDefault="00F83B79" w:rsidP="00F83B79"/>
              </w:tc>
              <w:tc>
                <w:tcPr>
                  <w:tcW w:w="1357" w:type="dxa"/>
                </w:tcPr>
                <w:p w14:paraId="41E7A327" w14:textId="77777777" w:rsidR="00F83B79" w:rsidRDefault="00F83B79" w:rsidP="00F83B79"/>
              </w:tc>
              <w:tc>
                <w:tcPr>
                  <w:tcW w:w="1315" w:type="dxa"/>
                </w:tcPr>
                <w:p w14:paraId="6E6AF272" w14:textId="77777777" w:rsidR="00F83B79" w:rsidRDefault="00F83B79" w:rsidP="00F83B79"/>
              </w:tc>
              <w:tc>
                <w:tcPr>
                  <w:tcW w:w="3924" w:type="dxa"/>
                </w:tcPr>
                <w:p w14:paraId="17E3F31B" w14:textId="77777777" w:rsidR="00F83B79" w:rsidRPr="005C49CE" w:rsidRDefault="00F83B79" w:rsidP="00F83B79"/>
              </w:tc>
            </w:tr>
          </w:tbl>
          <w:p w14:paraId="4882D230" w14:textId="77777777" w:rsidR="00C242B8" w:rsidRDefault="00C242B8" w:rsidP="00902EE2"/>
        </w:tc>
      </w:tr>
      <w:tr w:rsidR="00C242B8" w:rsidRPr="00452515" w14:paraId="0BD5FCE8" w14:textId="77777777" w:rsidTr="00B37B3F">
        <w:tc>
          <w:tcPr>
            <w:tcW w:w="8008" w:type="dxa"/>
          </w:tcPr>
          <w:p w14:paraId="1D241212" w14:textId="77777777" w:rsidR="00C242B8" w:rsidRPr="00452515" w:rsidRDefault="00C242B8" w:rsidP="00902EE2">
            <w:r w:rsidRPr="00E97505">
              <w:rPr>
                <w:rStyle w:val="Strong"/>
              </w:rPr>
              <w:t>Stakeholder:</w:t>
            </w:r>
            <w:r w:rsidRPr="00452515">
              <w:t xml:space="preserve"> </w:t>
            </w:r>
            <w:r>
              <w:t>User with privilege</w:t>
            </w:r>
          </w:p>
        </w:tc>
      </w:tr>
      <w:tr w:rsidR="00C242B8" w:rsidRPr="009A0B08" w14:paraId="3134CC5F" w14:textId="77777777" w:rsidTr="00B37B3F">
        <w:tc>
          <w:tcPr>
            <w:tcW w:w="8008" w:type="dxa"/>
          </w:tcPr>
          <w:p w14:paraId="2B5404E2" w14:textId="77777777" w:rsidR="00C242B8" w:rsidRDefault="00C242B8" w:rsidP="00902EE2">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514C1935" w14:textId="77777777" w:rsidR="00C242B8" w:rsidRPr="009A0B08" w:rsidRDefault="00C242B8" w:rsidP="00902EE2">
            <w:pPr>
              <w:rPr>
                <w:rStyle w:val="Strong"/>
                <w:lang w:val="fr-FR"/>
              </w:rPr>
            </w:pPr>
          </w:p>
          <w:p w14:paraId="6F6FEE8D" w14:textId="77777777" w:rsidR="00C242B8" w:rsidRDefault="00C242B8" w:rsidP="00902EE2">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341F916F" w14:textId="77777777" w:rsidR="00C242B8" w:rsidRPr="009A0B08" w:rsidRDefault="00C242B8" w:rsidP="00902EE2">
            <w:pPr>
              <w:rPr>
                <w:rStyle w:val="Strong"/>
                <w:lang w:val="fr-FR"/>
              </w:rPr>
            </w:pPr>
          </w:p>
          <w:p w14:paraId="3A1B0CB1" w14:textId="77777777" w:rsidR="00C242B8" w:rsidRDefault="00C242B8" w:rsidP="00902EE2">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3AC2B313" w14:textId="77777777" w:rsidR="00C242B8" w:rsidRDefault="00C242B8" w:rsidP="00902EE2">
            <w:pPr>
              <w:rPr>
                <w:rFonts w:ascii="Arial" w:hAnsi="Arial" w:cs="Arial"/>
                <w:sz w:val="20"/>
                <w:szCs w:val="20"/>
                <w:lang w:val="pt-BR"/>
              </w:rPr>
            </w:pPr>
          </w:p>
          <w:p w14:paraId="5A5CB266" w14:textId="77777777" w:rsidR="00C242B8" w:rsidRPr="00D329EE" w:rsidRDefault="00C242B8" w:rsidP="00902EE2">
            <w:pPr>
              <w:rPr>
                <w:rFonts w:ascii="Arial" w:hAnsi="Arial" w:cs="Arial"/>
                <w:sz w:val="20"/>
                <w:szCs w:val="20"/>
                <w:lang w:val="pt-BR"/>
              </w:rPr>
            </w:pPr>
          </w:p>
        </w:tc>
      </w:tr>
      <w:tr w:rsidR="00C242B8" w:rsidRPr="00452515" w14:paraId="609FAE9C" w14:textId="77777777" w:rsidTr="00B37B3F">
        <w:tc>
          <w:tcPr>
            <w:tcW w:w="8008" w:type="dxa"/>
          </w:tcPr>
          <w:p w14:paraId="483219B3" w14:textId="412C2CE9" w:rsidR="00C242B8" w:rsidRPr="00C242B8" w:rsidRDefault="00C242B8" w:rsidP="00C242B8">
            <w:pPr>
              <w:rPr>
                <w:b/>
                <w:bCs/>
              </w:rPr>
            </w:pPr>
            <w:r w:rsidRPr="00D97083">
              <w:rPr>
                <w:rFonts w:hint="eastAsia"/>
                <w:b/>
                <w:bCs/>
              </w:rPr>
              <w:t>Main Scenario:</w:t>
            </w:r>
          </w:p>
          <w:p w14:paraId="4091ECBB" w14:textId="0E21D62D" w:rsidR="00C242B8" w:rsidRDefault="00B37B3F" w:rsidP="00B37B3F">
            <w:pPr>
              <w:tabs>
                <w:tab w:val="left" w:pos="307"/>
              </w:tabs>
            </w:pPr>
            <w:r w:rsidRPr="00B37B3F">
              <w:t>https://wonder.atlassian.net/wiki/x/ZACM_w</w:t>
            </w:r>
          </w:p>
          <w:p w14:paraId="39338FEF" w14:textId="77777777" w:rsidR="00C242B8" w:rsidRDefault="00C242B8" w:rsidP="00902EE2"/>
          <w:p w14:paraId="0A25A10A" w14:textId="77777777" w:rsidR="00C242B8" w:rsidRPr="00BD54DC" w:rsidRDefault="00C242B8" w:rsidP="00902EE2"/>
        </w:tc>
      </w:tr>
      <w:tr w:rsidR="00C242B8" w:rsidRPr="00452515" w14:paraId="2FFF4818" w14:textId="77777777" w:rsidTr="00B37B3F">
        <w:tc>
          <w:tcPr>
            <w:tcW w:w="8008" w:type="dxa"/>
          </w:tcPr>
          <w:p w14:paraId="68FA766E" w14:textId="77777777" w:rsidR="00C242B8" w:rsidRDefault="00C242B8" w:rsidP="00902EE2">
            <w:r w:rsidRPr="00452515">
              <w:t>Extend Scenario:</w:t>
            </w:r>
          </w:p>
          <w:p w14:paraId="6B9E390B" w14:textId="77777777" w:rsidR="00C242B8" w:rsidRPr="00452515" w:rsidRDefault="00C242B8" w:rsidP="00902EE2"/>
        </w:tc>
      </w:tr>
      <w:tr w:rsidR="00C242B8" w:rsidRPr="00452515" w14:paraId="0B6EF80B" w14:textId="77777777" w:rsidTr="00B37B3F">
        <w:tc>
          <w:tcPr>
            <w:tcW w:w="8008" w:type="dxa"/>
          </w:tcPr>
          <w:p w14:paraId="6F7D862D" w14:textId="77777777" w:rsidR="00C242B8" w:rsidRDefault="00C242B8" w:rsidP="00902EE2">
            <w:r w:rsidRPr="00452515">
              <w:t>Exception Scenario:</w:t>
            </w:r>
          </w:p>
          <w:p w14:paraId="3D9154CC" w14:textId="77777777" w:rsidR="00C242B8" w:rsidRPr="00452515" w:rsidRDefault="00C242B8" w:rsidP="00902EE2"/>
        </w:tc>
      </w:tr>
      <w:tr w:rsidR="00C242B8" w:rsidRPr="00452515" w14:paraId="021705DD" w14:textId="77777777" w:rsidTr="00B37B3F">
        <w:tc>
          <w:tcPr>
            <w:tcW w:w="8008" w:type="dxa"/>
          </w:tcPr>
          <w:p w14:paraId="3B2E80FC" w14:textId="77777777" w:rsidR="00C242B8" w:rsidRPr="00452515" w:rsidRDefault="00C242B8" w:rsidP="00902EE2">
            <w:r w:rsidRPr="00452515">
              <w:t>Notes:</w:t>
            </w:r>
          </w:p>
        </w:tc>
      </w:tr>
      <w:tr w:rsidR="00C242B8" w:rsidRPr="00452515" w14:paraId="242BD4F1" w14:textId="77777777" w:rsidTr="00B37B3F">
        <w:tc>
          <w:tcPr>
            <w:tcW w:w="8008" w:type="dxa"/>
          </w:tcPr>
          <w:p w14:paraId="4848993F" w14:textId="77777777" w:rsidR="00C242B8" w:rsidRPr="00452515" w:rsidRDefault="00C242B8" w:rsidP="00902EE2">
            <w:r w:rsidRPr="00452515">
              <w:t>Q/A:</w:t>
            </w:r>
          </w:p>
        </w:tc>
      </w:tr>
    </w:tbl>
    <w:p w14:paraId="4578F5B5" w14:textId="77777777" w:rsidR="00C242B8" w:rsidRDefault="00C242B8" w:rsidP="00C242B8"/>
    <w:p w14:paraId="5F2456AF" w14:textId="77777777" w:rsidR="00C242B8" w:rsidRDefault="00C242B8" w:rsidP="00C242B8"/>
    <w:p w14:paraId="0DE78ABE" w14:textId="77777777" w:rsidR="004B5CC2" w:rsidRPr="004B5CC2" w:rsidRDefault="004B5CC2" w:rsidP="004B5CC2">
      <w:pPr>
        <w:rPr>
          <w:rStyle w:val="Strong"/>
          <w:sz w:val="24"/>
        </w:rPr>
      </w:pPr>
    </w:p>
    <w:p w14:paraId="0E79A5F6" w14:textId="7B57ED4A" w:rsidR="00AA37C3" w:rsidRDefault="00C0244B">
      <w:pPr>
        <w:pStyle w:val="Heading3"/>
        <w:pPrChange w:id="563" w:author="Lisa Zheng" w:date="2022-08-29T01:57:00Z">
          <w:pPr/>
        </w:pPrChange>
      </w:pPr>
      <w:r>
        <w:rPr>
          <w:rStyle w:val="Strong"/>
          <w:rFonts w:hint="eastAsia"/>
        </w:rPr>
        <w:t>Tran-</w:t>
      </w:r>
      <w:r w:rsidR="001E2D18">
        <w:rPr>
          <w:rStyle w:val="Strong"/>
        </w:rPr>
        <w:t>MS</w:t>
      </w:r>
      <w:r w:rsidR="001E2D18" w:rsidRPr="00E97505">
        <w:rPr>
          <w:rStyle w:val="Strong"/>
        </w:rPr>
        <w:t>0</w:t>
      </w:r>
      <w:r w:rsidR="001E2D18">
        <w:rPr>
          <w:rStyle w:val="Strong"/>
        </w:rPr>
        <w:t>2-0</w:t>
      </w:r>
      <w:r w:rsidR="00F06051">
        <w:rPr>
          <w:rStyle w:val="Strong"/>
        </w:rPr>
        <w:t>9</w:t>
      </w:r>
      <w:r w:rsidR="001E2D18">
        <w:rPr>
          <w:rStyle w:val="Strong"/>
        </w:rPr>
        <w:t xml:space="preserve"> </w:t>
      </w:r>
      <w:r w:rsidR="001E2D18" w:rsidRPr="00863F3D">
        <w:rPr>
          <w:rStyle w:val="Strong"/>
        </w:rPr>
        <w:t>Versioning support for create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564" w:author="Lisa Zheng" w:date="2022-08-29T02:38:00Z">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8728"/>
        <w:tblGridChange w:id="565">
          <w:tblGrid>
            <w:gridCol w:w="8728"/>
          </w:tblGrid>
        </w:tblGridChange>
      </w:tblGrid>
      <w:tr w:rsidR="00E478B2" w:rsidRPr="00E97505" w14:paraId="42901A3B" w14:textId="77777777" w:rsidTr="00C0244B">
        <w:tc>
          <w:tcPr>
            <w:tcW w:w="8728" w:type="dxa"/>
            <w:tcPrChange w:id="566" w:author="Lisa Zheng" w:date="2022-08-29T02:38:00Z">
              <w:tcPr>
                <w:tcW w:w="8008" w:type="dxa"/>
              </w:tcPr>
            </w:tcPrChange>
          </w:tcPr>
          <w:p w14:paraId="22E83D9B" w14:textId="6502CA77" w:rsidR="00E478B2" w:rsidRPr="00E97505" w:rsidRDefault="00E478B2">
            <w:pPr>
              <w:rPr>
                <w:rStyle w:val="Strong"/>
              </w:rPr>
            </w:pPr>
            <w:r>
              <w:rPr>
                <w:rStyle w:val="Strong"/>
              </w:rPr>
              <w:t>MS</w:t>
            </w:r>
            <w:r w:rsidRPr="00E97505">
              <w:rPr>
                <w:rStyle w:val="Strong"/>
              </w:rPr>
              <w:t>0</w:t>
            </w:r>
            <w:r>
              <w:rPr>
                <w:rStyle w:val="Strong"/>
              </w:rPr>
              <w:t>2-0</w:t>
            </w:r>
            <w:r w:rsidR="00F06051">
              <w:rPr>
                <w:rStyle w:val="Strong"/>
              </w:rPr>
              <w:t>9</w:t>
            </w:r>
            <w:r>
              <w:rPr>
                <w:rStyle w:val="Strong"/>
              </w:rPr>
              <w:t xml:space="preserve"> </w:t>
            </w:r>
            <w:r w:rsidR="00AA37C3" w:rsidRPr="001C636D">
              <w:rPr>
                <w:rStyle w:val="Strong"/>
                <w:rPrChange w:id="567" w:author="Lisa Zheng" w:date="2022-08-29T01:57:00Z">
                  <w:rPr/>
                </w:rPrChange>
              </w:rPr>
              <w:t>Versi</w:t>
            </w:r>
            <w:r w:rsidR="00D24974" w:rsidRPr="001C636D">
              <w:rPr>
                <w:rStyle w:val="Strong"/>
                <w:rPrChange w:id="568" w:author="Lisa Zheng" w:date="2022-08-29T01:57:00Z">
                  <w:rPr/>
                </w:rPrChange>
              </w:rPr>
              <w:t>oning support</w:t>
            </w:r>
            <w:r w:rsidR="001C636D" w:rsidRPr="001C636D">
              <w:rPr>
                <w:rStyle w:val="Strong"/>
                <w:rPrChange w:id="569" w:author="Lisa Zheng" w:date="2022-08-29T01:57:00Z">
                  <w:rPr/>
                </w:rPrChange>
              </w:rPr>
              <w:t xml:space="preserve"> for </w:t>
            </w:r>
            <w:proofErr w:type="gramStart"/>
            <w:r w:rsidR="001C636D" w:rsidRPr="001C636D">
              <w:rPr>
                <w:rStyle w:val="Strong"/>
                <w:rPrChange w:id="570" w:author="Lisa Zheng" w:date="2022-08-29T01:57:00Z">
                  <w:rPr/>
                </w:rPrChange>
              </w:rPr>
              <w:t>create</w:t>
            </w:r>
            <w:proofErr w:type="gramEnd"/>
            <w:r w:rsidR="001C636D" w:rsidRPr="001C636D">
              <w:rPr>
                <w:rStyle w:val="Strong"/>
                <w:rPrChange w:id="571" w:author="Lisa Zheng" w:date="2022-08-29T01:57:00Z">
                  <w:rPr/>
                </w:rPrChange>
              </w:rPr>
              <w:t xml:space="preserve"> item</w:t>
            </w:r>
          </w:p>
        </w:tc>
      </w:tr>
      <w:tr w:rsidR="00E478B2" w14:paraId="054B5F34" w14:textId="77777777" w:rsidTr="00C0244B">
        <w:tc>
          <w:tcPr>
            <w:tcW w:w="8728" w:type="dxa"/>
            <w:tcPrChange w:id="572" w:author="Lisa Zheng" w:date="2022-08-29T02:38:00Z">
              <w:tcPr>
                <w:tcW w:w="8008" w:type="dxa"/>
              </w:tcPr>
            </w:tcPrChange>
          </w:tcPr>
          <w:p w14:paraId="2D4B28BE" w14:textId="77777777" w:rsidR="00E478B2" w:rsidRPr="00E97505" w:rsidRDefault="00E478B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E478B2" w14:paraId="5E90275D" w14:textId="77777777">
              <w:trPr>
                <w:jc w:val="center"/>
                <w:ins w:id="573" w:author="Lisa Zheng" w:date="2022-08-29T01:55:00Z"/>
              </w:trPr>
              <w:tc>
                <w:tcPr>
                  <w:tcW w:w="1169" w:type="dxa"/>
                </w:tcPr>
                <w:p w14:paraId="3766DCA9" w14:textId="77777777" w:rsidR="00E478B2" w:rsidRPr="007A35F7" w:rsidRDefault="00E478B2">
                  <w:pPr>
                    <w:rPr>
                      <w:rFonts w:ascii="Arial" w:hAnsi="Arial" w:cs="Arial"/>
                    </w:rPr>
                  </w:pPr>
                  <w:r w:rsidRPr="007A35F7">
                    <w:rPr>
                      <w:rFonts w:ascii="Arial" w:hAnsi="Arial" w:cs="Arial"/>
                    </w:rPr>
                    <w:t>Version</w:t>
                  </w:r>
                </w:p>
              </w:tc>
              <w:tc>
                <w:tcPr>
                  <w:tcW w:w="1357" w:type="dxa"/>
                </w:tcPr>
                <w:p w14:paraId="002C1EDB" w14:textId="77777777" w:rsidR="00E478B2" w:rsidRPr="007A35F7" w:rsidRDefault="00E478B2">
                  <w:pPr>
                    <w:rPr>
                      <w:rFonts w:ascii="Arial" w:hAnsi="Arial" w:cs="Arial"/>
                    </w:rPr>
                  </w:pPr>
                  <w:r w:rsidRPr="007A35F7">
                    <w:rPr>
                      <w:rFonts w:ascii="Arial" w:hAnsi="Arial" w:cs="Arial"/>
                    </w:rPr>
                    <w:t>Date</w:t>
                  </w:r>
                </w:p>
              </w:tc>
              <w:tc>
                <w:tcPr>
                  <w:tcW w:w="1315" w:type="dxa"/>
                </w:tcPr>
                <w:p w14:paraId="37A87AC5" w14:textId="77777777" w:rsidR="00E478B2" w:rsidRPr="007A35F7" w:rsidRDefault="00E478B2">
                  <w:pPr>
                    <w:rPr>
                      <w:rFonts w:ascii="Arial" w:hAnsi="Arial" w:cs="Arial"/>
                    </w:rPr>
                  </w:pPr>
                  <w:r w:rsidRPr="007A35F7">
                    <w:rPr>
                      <w:rFonts w:ascii="Arial" w:hAnsi="Arial" w:cs="Arial"/>
                    </w:rPr>
                    <w:t>Updated By</w:t>
                  </w:r>
                </w:p>
              </w:tc>
              <w:tc>
                <w:tcPr>
                  <w:tcW w:w="3924" w:type="dxa"/>
                </w:tcPr>
                <w:p w14:paraId="557AAEC9" w14:textId="77777777" w:rsidR="00E478B2" w:rsidRPr="007A35F7" w:rsidRDefault="00E478B2">
                  <w:pPr>
                    <w:rPr>
                      <w:rFonts w:ascii="Arial" w:hAnsi="Arial" w:cs="Arial"/>
                    </w:rPr>
                  </w:pPr>
                  <w:r w:rsidRPr="007A35F7">
                    <w:rPr>
                      <w:rFonts w:ascii="Arial" w:hAnsi="Arial" w:cs="Arial"/>
                    </w:rPr>
                    <w:t>Description</w:t>
                  </w:r>
                </w:p>
              </w:tc>
            </w:tr>
            <w:tr w:rsidR="00E478B2" w14:paraId="38D6C41C" w14:textId="77777777">
              <w:trPr>
                <w:jc w:val="center"/>
                <w:ins w:id="574" w:author="Lisa Zheng" w:date="2022-08-29T01:55:00Z"/>
              </w:trPr>
              <w:tc>
                <w:tcPr>
                  <w:tcW w:w="1169" w:type="dxa"/>
                </w:tcPr>
                <w:p w14:paraId="5B430C86" w14:textId="77777777" w:rsidR="00E478B2" w:rsidRPr="007A35F7" w:rsidRDefault="00E478B2">
                  <w:pPr>
                    <w:rPr>
                      <w:rFonts w:ascii="Arial" w:hAnsi="Arial" w:cs="Arial"/>
                    </w:rPr>
                  </w:pPr>
                  <w:r w:rsidRPr="007A35F7">
                    <w:rPr>
                      <w:rFonts w:ascii="Arial" w:hAnsi="Arial" w:cs="Arial"/>
                    </w:rPr>
                    <w:t>1.0</w:t>
                  </w:r>
                </w:p>
              </w:tc>
              <w:tc>
                <w:tcPr>
                  <w:tcW w:w="1357" w:type="dxa"/>
                </w:tcPr>
                <w:p w14:paraId="3644668B" w14:textId="16597BE8" w:rsidR="00E478B2" w:rsidRPr="007A35F7" w:rsidRDefault="00E478B2">
                  <w:pPr>
                    <w:rPr>
                      <w:rFonts w:ascii="Arial" w:hAnsi="Arial" w:cs="Arial"/>
                    </w:rPr>
                  </w:pPr>
                  <w:r w:rsidRPr="007A35F7">
                    <w:rPr>
                      <w:rFonts w:ascii="Arial" w:hAnsi="Arial" w:cs="Arial"/>
                    </w:rPr>
                    <w:t>2022.8.2</w:t>
                  </w:r>
                  <w:r w:rsidR="00EA2F5E">
                    <w:rPr>
                      <w:rFonts w:ascii="Arial" w:hAnsi="Arial" w:cs="Arial"/>
                    </w:rPr>
                    <w:t>9</w:t>
                  </w:r>
                </w:p>
              </w:tc>
              <w:tc>
                <w:tcPr>
                  <w:tcW w:w="1315" w:type="dxa"/>
                </w:tcPr>
                <w:p w14:paraId="791EB19E" w14:textId="12B910FF" w:rsidR="00E478B2" w:rsidRPr="007A35F7" w:rsidRDefault="001C636D">
                  <w:pPr>
                    <w:rPr>
                      <w:rFonts w:ascii="Arial" w:hAnsi="Arial" w:cs="Arial"/>
                    </w:rPr>
                  </w:pPr>
                  <w:r>
                    <w:rPr>
                      <w:rFonts w:ascii="Arial" w:hAnsi="Arial" w:cs="Arial"/>
                    </w:rPr>
                    <w:t>Lisa</w:t>
                  </w:r>
                </w:p>
              </w:tc>
              <w:tc>
                <w:tcPr>
                  <w:tcW w:w="3924" w:type="dxa"/>
                </w:tcPr>
                <w:p w14:paraId="2990F369" w14:textId="7F7C4EDB" w:rsidR="00E478B2" w:rsidRPr="007A35F7" w:rsidRDefault="00E478B2">
                  <w:pPr>
                    <w:rPr>
                      <w:rFonts w:ascii="Arial" w:hAnsi="Arial" w:cs="Arial"/>
                    </w:rPr>
                  </w:pPr>
                  <w:r w:rsidRPr="007A35F7">
                    <w:rPr>
                      <w:rFonts w:ascii="Arial" w:hAnsi="Arial" w:cs="Arial"/>
                    </w:rPr>
                    <w:t>First version</w:t>
                  </w:r>
                </w:p>
              </w:tc>
            </w:tr>
            <w:tr w:rsidR="003D6376" w14:paraId="1138D571" w14:textId="77777777">
              <w:trPr>
                <w:jc w:val="center"/>
                <w:ins w:id="575" w:author="Lisa Zheng" w:date="2022-08-29T01:55:00Z"/>
              </w:trPr>
              <w:tc>
                <w:tcPr>
                  <w:tcW w:w="1169" w:type="dxa"/>
                </w:tcPr>
                <w:p w14:paraId="222E2C28" w14:textId="10096703" w:rsidR="003D6376" w:rsidRDefault="003D6376" w:rsidP="003D6376">
                  <w:r w:rsidRPr="007A35F7">
                    <w:rPr>
                      <w:rFonts w:ascii="Arial" w:hAnsi="Arial" w:cs="Arial"/>
                    </w:rPr>
                    <w:t>1.</w:t>
                  </w:r>
                  <w:r>
                    <w:rPr>
                      <w:rFonts w:ascii="Arial" w:hAnsi="Arial" w:cs="Arial"/>
                    </w:rPr>
                    <w:t>1</w:t>
                  </w:r>
                </w:p>
              </w:tc>
              <w:tc>
                <w:tcPr>
                  <w:tcW w:w="1357" w:type="dxa"/>
                </w:tcPr>
                <w:p w14:paraId="6060C708" w14:textId="4677C148" w:rsidR="003D6376" w:rsidRDefault="003D6376" w:rsidP="003D6376">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.2</w:t>
                  </w:r>
                  <w:r>
                    <w:rPr>
                      <w:rFonts w:ascii="Arial" w:hAnsi="Arial" w:cs="Arial"/>
                    </w:rPr>
                    <w:t>9</w:t>
                  </w:r>
                </w:p>
              </w:tc>
              <w:tc>
                <w:tcPr>
                  <w:tcW w:w="1315" w:type="dxa"/>
                </w:tcPr>
                <w:p w14:paraId="7BC06933" w14:textId="67EB5D6B" w:rsidR="003D6376" w:rsidRDefault="003D6376" w:rsidP="003D6376">
                  <w:r>
                    <w:rPr>
                      <w:rFonts w:hint="eastAsia"/>
                    </w:rPr>
                    <w:t>B</w:t>
                  </w:r>
                  <w:r>
                    <w:t>onnie</w:t>
                  </w:r>
                </w:p>
              </w:tc>
              <w:tc>
                <w:tcPr>
                  <w:tcW w:w="3924" w:type="dxa"/>
                </w:tcPr>
                <w:p w14:paraId="1F90CDEE" w14:textId="6AE9C5EE" w:rsidR="003D6376" w:rsidRDefault="003D6376" w:rsidP="003D6376">
                  <w:r w:rsidRPr="003D6376">
                    <w:t xml:space="preserve">[Item Status </w:t>
                  </w:r>
                  <w:proofErr w:type="gramStart"/>
                  <w:r w:rsidRPr="003D6376">
                    <w:t>MVP]New</w:t>
                  </w:r>
                  <w:proofErr w:type="gramEnd"/>
                  <w:r w:rsidRPr="003D6376">
                    <w:t xml:space="preserve"> versions without Effective Start Date</w:t>
                  </w:r>
                </w:p>
              </w:tc>
            </w:tr>
            <w:tr w:rsidR="00D76FD5" w14:paraId="6BF5F710" w14:textId="77777777">
              <w:trPr>
                <w:jc w:val="center"/>
                <w:ins w:id="576" w:author="Lisa Zheng" w:date="2022-08-29T01:55:00Z"/>
              </w:trPr>
              <w:tc>
                <w:tcPr>
                  <w:tcW w:w="1169" w:type="dxa"/>
                </w:tcPr>
                <w:p w14:paraId="4C610972" w14:textId="53C0F4B4" w:rsidR="00D76FD5" w:rsidRDefault="00D76FD5" w:rsidP="00D76FD5">
                  <w:ins w:id="577" w:author="Bonnie Yang" w:date="2023-02-08T17:48:00Z">
                    <w:r w:rsidRPr="007A35F7">
                      <w:rPr>
                        <w:rFonts w:ascii="Arial" w:hAnsi="Arial" w:cs="Arial"/>
                      </w:rPr>
                      <w:t>1.</w:t>
                    </w:r>
                  </w:ins>
                  <w:ins w:id="578" w:author="Bonnie Yang" w:date="2023-02-08T17:49:00Z">
                    <w:r>
                      <w:rPr>
                        <w:rFonts w:ascii="Arial" w:hAnsi="Arial" w:cs="Arial"/>
                      </w:rPr>
                      <w:t>2</w:t>
                    </w:r>
                  </w:ins>
                </w:p>
              </w:tc>
              <w:tc>
                <w:tcPr>
                  <w:tcW w:w="1357" w:type="dxa"/>
                </w:tcPr>
                <w:p w14:paraId="41B43980" w14:textId="46AB4FCE" w:rsidR="00D76FD5" w:rsidRDefault="00D76FD5" w:rsidP="00D76FD5">
                  <w:ins w:id="579" w:author="Bonnie Yang" w:date="2023-02-08T17:48:00Z">
                    <w:r w:rsidRPr="007A35F7">
                      <w:rPr>
                        <w:rFonts w:ascii="Arial" w:hAnsi="Arial" w:cs="Arial"/>
                      </w:rPr>
                      <w:t>202</w:t>
                    </w:r>
                    <w:r>
                      <w:rPr>
                        <w:rFonts w:ascii="Arial" w:hAnsi="Arial" w:cs="Arial"/>
                      </w:rPr>
                      <w:t>3</w:t>
                    </w:r>
                    <w:r w:rsidRPr="007A35F7">
                      <w:rPr>
                        <w:rFonts w:ascii="Arial" w:hAnsi="Arial" w:cs="Arial"/>
                      </w:rPr>
                      <w:t>.</w:t>
                    </w:r>
                  </w:ins>
                  <w:ins w:id="580" w:author="Bonnie Yang" w:date="2023-02-08T17:49:00Z">
                    <w:r>
                      <w:rPr>
                        <w:rFonts w:ascii="Arial" w:hAnsi="Arial" w:cs="Arial"/>
                      </w:rPr>
                      <w:t>2</w:t>
                    </w:r>
                  </w:ins>
                  <w:ins w:id="581" w:author="Bonnie Yang" w:date="2023-02-08T17:48:00Z">
                    <w:r w:rsidRPr="007A35F7">
                      <w:rPr>
                        <w:rFonts w:ascii="Arial" w:hAnsi="Arial" w:cs="Arial"/>
                      </w:rPr>
                      <w:t>.</w:t>
                    </w:r>
                  </w:ins>
                  <w:ins w:id="582" w:author="Bonnie Yang" w:date="2023-02-08T17:49:00Z">
                    <w:r>
                      <w:rPr>
                        <w:rFonts w:ascii="Arial" w:hAnsi="Arial" w:cs="Arial"/>
                      </w:rPr>
                      <w:t>8</w:t>
                    </w:r>
                  </w:ins>
                </w:p>
              </w:tc>
              <w:tc>
                <w:tcPr>
                  <w:tcW w:w="1315" w:type="dxa"/>
                </w:tcPr>
                <w:p w14:paraId="3A0EAA3C" w14:textId="4B393C20" w:rsidR="00D76FD5" w:rsidRDefault="00D76FD5" w:rsidP="00D76FD5">
                  <w:ins w:id="583" w:author="Bonnie Yang" w:date="2023-02-08T17:48:00Z">
                    <w:r>
                      <w:rPr>
                        <w:rFonts w:hint="eastAsia"/>
                      </w:rPr>
                      <w:t>B</w:t>
                    </w:r>
                    <w:r>
                      <w:t>onnie</w:t>
                    </w:r>
                  </w:ins>
                </w:p>
              </w:tc>
              <w:tc>
                <w:tcPr>
                  <w:tcW w:w="3924" w:type="dxa"/>
                </w:tcPr>
                <w:p w14:paraId="5FA58541" w14:textId="148FA1B3" w:rsidR="00D76FD5" w:rsidRDefault="00D76FD5" w:rsidP="00D76FD5">
                  <w:ins w:id="584" w:author="Bonnie Yang" w:date="2023-02-08T17:49:00Z">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ins>
                </w:p>
              </w:tc>
            </w:tr>
            <w:tr w:rsidR="00D76FD5" w14:paraId="02C29F5C" w14:textId="77777777">
              <w:trPr>
                <w:jc w:val="center"/>
                <w:ins w:id="585" w:author="Lisa Zheng" w:date="2022-08-29T01:55:00Z"/>
              </w:trPr>
              <w:tc>
                <w:tcPr>
                  <w:tcW w:w="1169" w:type="dxa"/>
                </w:tcPr>
                <w:p w14:paraId="56140298" w14:textId="77777777" w:rsidR="00D76FD5" w:rsidRDefault="00D76FD5" w:rsidP="00D76FD5"/>
              </w:tc>
              <w:tc>
                <w:tcPr>
                  <w:tcW w:w="1357" w:type="dxa"/>
                </w:tcPr>
                <w:p w14:paraId="58B45CB4" w14:textId="77777777" w:rsidR="00D76FD5" w:rsidRDefault="00D76FD5" w:rsidP="00D76FD5"/>
              </w:tc>
              <w:tc>
                <w:tcPr>
                  <w:tcW w:w="1315" w:type="dxa"/>
                </w:tcPr>
                <w:p w14:paraId="1A555D47" w14:textId="77777777" w:rsidR="00D76FD5" w:rsidRDefault="00D76FD5" w:rsidP="00D76FD5"/>
              </w:tc>
              <w:tc>
                <w:tcPr>
                  <w:tcW w:w="3924" w:type="dxa"/>
                </w:tcPr>
                <w:p w14:paraId="57E8383F" w14:textId="77777777" w:rsidR="00D76FD5" w:rsidRPr="00B66734" w:rsidRDefault="00D76FD5" w:rsidP="00D76FD5"/>
              </w:tc>
            </w:tr>
            <w:tr w:rsidR="00D76FD5" w14:paraId="2236D6BD" w14:textId="77777777">
              <w:trPr>
                <w:jc w:val="center"/>
                <w:ins w:id="586" w:author="Lisa Zheng" w:date="2022-08-29T01:55:00Z"/>
              </w:trPr>
              <w:tc>
                <w:tcPr>
                  <w:tcW w:w="1169" w:type="dxa"/>
                </w:tcPr>
                <w:p w14:paraId="7F68310F" w14:textId="77777777" w:rsidR="00D76FD5" w:rsidRDefault="00D76FD5" w:rsidP="00D76FD5"/>
              </w:tc>
              <w:tc>
                <w:tcPr>
                  <w:tcW w:w="1357" w:type="dxa"/>
                </w:tcPr>
                <w:p w14:paraId="5B2F05D6" w14:textId="77777777" w:rsidR="00D76FD5" w:rsidRDefault="00D76FD5" w:rsidP="00D76FD5"/>
              </w:tc>
              <w:tc>
                <w:tcPr>
                  <w:tcW w:w="1315" w:type="dxa"/>
                </w:tcPr>
                <w:p w14:paraId="35FFB730" w14:textId="77777777" w:rsidR="00D76FD5" w:rsidRDefault="00D76FD5" w:rsidP="00D76FD5"/>
              </w:tc>
              <w:tc>
                <w:tcPr>
                  <w:tcW w:w="3924" w:type="dxa"/>
                </w:tcPr>
                <w:p w14:paraId="2E237B1D" w14:textId="77777777" w:rsidR="00D76FD5" w:rsidRDefault="00D76FD5" w:rsidP="00D76FD5"/>
              </w:tc>
            </w:tr>
            <w:tr w:rsidR="00D76FD5" w14:paraId="3E33FE2A" w14:textId="77777777">
              <w:trPr>
                <w:jc w:val="center"/>
                <w:ins w:id="587" w:author="Lisa Zheng" w:date="2022-08-29T01:55:00Z"/>
              </w:trPr>
              <w:tc>
                <w:tcPr>
                  <w:tcW w:w="1169" w:type="dxa"/>
                </w:tcPr>
                <w:p w14:paraId="2CD8C3EA" w14:textId="77777777" w:rsidR="00D76FD5" w:rsidRDefault="00D76FD5" w:rsidP="00D76FD5"/>
              </w:tc>
              <w:tc>
                <w:tcPr>
                  <w:tcW w:w="1357" w:type="dxa"/>
                </w:tcPr>
                <w:p w14:paraId="12E0A4C7" w14:textId="77777777" w:rsidR="00D76FD5" w:rsidRDefault="00D76FD5" w:rsidP="00D76FD5"/>
              </w:tc>
              <w:tc>
                <w:tcPr>
                  <w:tcW w:w="1315" w:type="dxa"/>
                </w:tcPr>
                <w:p w14:paraId="4F1E25AF" w14:textId="77777777" w:rsidR="00D76FD5" w:rsidRDefault="00D76FD5" w:rsidP="00D76FD5"/>
              </w:tc>
              <w:tc>
                <w:tcPr>
                  <w:tcW w:w="3924" w:type="dxa"/>
                </w:tcPr>
                <w:p w14:paraId="529877AD" w14:textId="77777777" w:rsidR="00D76FD5" w:rsidRPr="005C49CE" w:rsidRDefault="00D76FD5" w:rsidP="00D76FD5"/>
              </w:tc>
            </w:tr>
          </w:tbl>
          <w:p w14:paraId="6BAA74AF" w14:textId="77777777" w:rsidR="00E478B2" w:rsidRDefault="00E478B2"/>
        </w:tc>
      </w:tr>
      <w:tr w:rsidR="00E478B2" w:rsidRPr="00452515" w14:paraId="2BF5B4C9" w14:textId="77777777" w:rsidTr="00C0244B">
        <w:tc>
          <w:tcPr>
            <w:tcW w:w="8728" w:type="dxa"/>
            <w:tcPrChange w:id="588" w:author="Lisa Zheng" w:date="2022-08-29T02:38:00Z">
              <w:tcPr>
                <w:tcW w:w="8008" w:type="dxa"/>
              </w:tcPr>
            </w:tcPrChange>
          </w:tcPr>
          <w:p w14:paraId="37900AA9" w14:textId="77777777" w:rsidR="00E478B2" w:rsidRPr="00452515" w:rsidRDefault="00E478B2">
            <w:r w:rsidRPr="00E97505">
              <w:rPr>
                <w:rStyle w:val="Strong"/>
              </w:rPr>
              <w:t>Stakeholder:</w:t>
            </w:r>
            <w:r w:rsidRPr="00452515">
              <w:t xml:space="preserve"> </w:t>
            </w:r>
            <w:r>
              <w:t>User with privilege</w:t>
            </w:r>
          </w:p>
        </w:tc>
      </w:tr>
      <w:tr w:rsidR="00E478B2" w:rsidRPr="00C11AA9" w14:paraId="09731F59" w14:textId="77777777" w:rsidTr="00C0244B">
        <w:tc>
          <w:tcPr>
            <w:tcW w:w="8728" w:type="dxa"/>
          </w:tcPr>
          <w:p w14:paraId="55E29D94" w14:textId="0F60621E" w:rsidR="00E478B2" w:rsidRPr="00E97505" w:rsidRDefault="00E478B2">
            <w:pPr>
              <w:rPr>
                <w:rStyle w:val="Strong"/>
              </w:rPr>
            </w:pPr>
            <w:r w:rsidRPr="00E97505">
              <w:rPr>
                <w:rStyle w:val="Strong"/>
                <w:rFonts w:hint="eastAsia"/>
              </w:rPr>
              <w:t>Main Scenario:</w:t>
            </w:r>
            <w:r w:rsidR="0062705D">
              <w:rPr>
                <w:rStyle w:val="Strong"/>
              </w:rPr>
              <w:t xml:space="preserve"> Add version information when </w:t>
            </w:r>
            <w:proofErr w:type="gramStart"/>
            <w:r w:rsidR="0062705D">
              <w:rPr>
                <w:rStyle w:val="Strong"/>
              </w:rPr>
              <w:t>create</w:t>
            </w:r>
            <w:proofErr w:type="gramEnd"/>
            <w:r w:rsidR="0062705D">
              <w:rPr>
                <w:rStyle w:val="Strong"/>
              </w:rPr>
              <w:t xml:space="preserve"> </w:t>
            </w:r>
            <w:proofErr w:type="gramStart"/>
            <w:r w:rsidR="0062705D">
              <w:rPr>
                <w:rStyle w:val="Strong"/>
              </w:rPr>
              <w:t>item</w:t>
            </w:r>
            <w:proofErr w:type="gramEnd"/>
          </w:p>
          <w:p w14:paraId="71C40EA7" w14:textId="260E2566" w:rsidR="00AB0C65" w:rsidRPr="00C11AA9" w:rsidRDefault="00C0244B" w:rsidP="00C0244B">
            <w:r w:rsidRPr="00C0244B">
              <w:t>https://wonder.atlassian.net/wiki/x/sgB6_w</w:t>
            </w:r>
          </w:p>
        </w:tc>
      </w:tr>
      <w:tr w:rsidR="00E478B2" w:rsidRPr="00452515" w14:paraId="209E5AA6" w14:textId="77777777" w:rsidTr="00C0244B">
        <w:tc>
          <w:tcPr>
            <w:tcW w:w="8728" w:type="dxa"/>
          </w:tcPr>
          <w:p w14:paraId="36593161" w14:textId="77777777" w:rsidR="00CF1440" w:rsidRDefault="00E478B2" w:rsidP="00C0244B">
            <w:pPr>
              <w:rPr>
                <w:rFonts w:eastAsia="宋体" w:cs="宋体"/>
                <w:kern w:val="0"/>
                <w:szCs w:val="24"/>
              </w:rPr>
            </w:pPr>
            <w:r w:rsidRPr="00452515">
              <w:t>Extend Scenario:</w:t>
            </w:r>
            <w:r w:rsidR="004439A9">
              <w:t xml:space="preserve"> Show version information in each page</w:t>
            </w:r>
          </w:p>
          <w:p w14:paraId="59FB815B" w14:textId="19733ABC" w:rsidR="00C0244B" w:rsidRPr="00452515" w:rsidRDefault="00C0244B" w:rsidP="00C0244B">
            <w:r w:rsidRPr="00C0244B">
              <w:t>https://wonder.atlassian.net/wiki/x/44Bs_w</w:t>
            </w:r>
          </w:p>
        </w:tc>
      </w:tr>
      <w:tr w:rsidR="00E478B2" w:rsidRPr="00452515" w14:paraId="310DCF32" w14:textId="77777777" w:rsidTr="00C0244B">
        <w:tc>
          <w:tcPr>
            <w:tcW w:w="8728" w:type="dxa"/>
            <w:tcPrChange w:id="589" w:author="Lisa Zheng" w:date="2022-08-29T02:38:00Z">
              <w:tcPr>
                <w:tcW w:w="8008" w:type="dxa"/>
              </w:tcPr>
            </w:tcPrChange>
          </w:tcPr>
          <w:p w14:paraId="76085CEE" w14:textId="77777777" w:rsidR="00E478B2" w:rsidRDefault="00E478B2">
            <w:r w:rsidRPr="00452515">
              <w:t>Exception Scenario:</w:t>
            </w:r>
          </w:p>
          <w:p w14:paraId="39E2135E" w14:textId="77777777" w:rsidR="00E478B2" w:rsidRPr="00452515" w:rsidRDefault="00E478B2"/>
        </w:tc>
      </w:tr>
      <w:tr w:rsidR="00E478B2" w:rsidRPr="00452515" w14:paraId="1C931DE4" w14:textId="77777777" w:rsidTr="00C0244B">
        <w:tc>
          <w:tcPr>
            <w:tcW w:w="8728" w:type="dxa"/>
            <w:tcPrChange w:id="590" w:author="Lisa Zheng" w:date="2022-08-29T02:38:00Z">
              <w:tcPr>
                <w:tcW w:w="8008" w:type="dxa"/>
              </w:tcPr>
            </w:tcPrChange>
          </w:tcPr>
          <w:p w14:paraId="79D28707" w14:textId="77777777" w:rsidR="00E478B2" w:rsidRPr="00452515" w:rsidRDefault="00E478B2">
            <w:r w:rsidRPr="00452515">
              <w:t>Notes:</w:t>
            </w:r>
          </w:p>
        </w:tc>
      </w:tr>
    </w:tbl>
    <w:p w14:paraId="24C01F6C" w14:textId="2C8D4C59" w:rsidR="00FB7CDB" w:rsidRDefault="00FB7CDB" w:rsidP="006871E5">
      <w:pPr>
        <w:rPr>
          <w:ins w:id="591" w:author="Bonnie Yang" w:date="2022-09-07T15:16:00Z"/>
        </w:rPr>
      </w:pPr>
    </w:p>
    <w:p w14:paraId="4BA83B49" w14:textId="07E51997" w:rsidR="009C098A" w:rsidRDefault="00117D16" w:rsidP="009C098A">
      <w:pPr>
        <w:pStyle w:val="Heading3"/>
        <w:rPr>
          <w:rStyle w:val="Strong"/>
        </w:rPr>
      </w:pPr>
      <w:r>
        <w:rPr>
          <w:rStyle w:val="Strong"/>
          <w:rFonts w:hint="eastAsia"/>
        </w:rPr>
        <w:t>Tran-</w:t>
      </w:r>
      <w:r w:rsidR="009C098A">
        <w:rPr>
          <w:rStyle w:val="Strong"/>
        </w:rPr>
        <w:t>MS</w:t>
      </w:r>
      <w:r w:rsidR="009C098A" w:rsidRPr="00E97505">
        <w:rPr>
          <w:rStyle w:val="Strong"/>
        </w:rPr>
        <w:t>0</w:t>
      </w:r>
      <w:r w:rsidR="009C098A">
        <w:rPr>
          <w:rStyle w:val="Strong"/>
        </w:rPr>
        <w:t>2-</w:t>
      </w:r>
      <w:r w:rsidR="00F06051">
        <w:rPr>
          <w:rStyle w:val="Strong"/>
        </w:rPr>
        <w:t>10</w:t>
      </w:r>
      <w:r w:rsidR="009C098A">
        <w:rPr>
          <w:rStyle w:val="Strong"/>
        </w:rPr>
        <w:t xml:space="preserve"> C</w:t>
      </w:r>
      <w:r w:rsidR="009C098A" w:rsidRPr="00863F3D">
        <w:rPr>
          <w:rStyle w:val="Strong"/>
        </w:rPr>
        <w:t xml:space="preserve">reate </w:t>
      </w:r>
      <w:r w:rsidR="009C098A">
        <w:rPr>
          <w:rStyle w:val="Strong"/>
        </w:rPr>
        <w:t>new version for an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6912AD" w:rsidRPr="00E97505" w14:paraId="259B0B6B" w14:textId="77777777" w:rsidTr="00117D16">
        <w:tc>
          <w:tcPr>
            <w:tcW w:w="8728" w:type="dxa"/>
          </w:tcPr>
          <w:p w14:paraId="728CFB8B" w14:textId="473DFDEA" w:rsidR="006912AD" w:rsidRPr="00E97505" w:rsidRDefault="006912AD">
            <w:pPr>
              <w:rPr>
                <w:rStyle w:val="Strong"/>
              </w:rPr>
            </w:pPr>
            <w:r>
              <w:rPr>
                <w:rStyle w:val="Strong"/>
              </w:rPr>
              <w:t>MS</w:t>
            </w:r>
            <w:r w:rsidRPr="00E97505">
              <w:rPr>
                <w:rStyle w:val="Strong"/>
              </w:rPr>
              <w:t>0</w:t>
            </w:r>
            <w:r>
              <w:rPr>
                <w:rStyle w:val="Strong"/>
              </w:rPr>
              <w:t>2-</w:t>
            </w:r>
            <w:r w:rsidR="00F06051">
              <w:rPr>
                <w:rStyle w:val="Strong"/>
              </w:rPr>
              <w:t>10</w:t>
            </w:r>
            <w:r w:rsidR="00457542">
              <w:rPr>
                <w:rStyle w:val="Strong"/>
              </w:rPr>
              <w:t xml:space="preserve"> C</w:t>
            </w:r>
            <w:r w:rsidR="00457542" w:rsidRPr="00863F3D">
              <w:rPr>
                <w:rStyle w:val="Strong"/>
              </w:rPr>
              <w:t xml:space="preserve">reate </w:t>
            </w:r>
            <w:r w:rsidR="00457542">
              <w:rPr>
                <w:rStyle w:val="Strong"/>
              </w:rPr>
              <w:t>new version for an item</w:t>
            </w:r>
          </w:p>
        </w:tc>
      </w:tr>
      <w:tr w:rsidR="006912AD" w14:paraId="3EBDC01A" w14:textId="77777777" w:rsidTr="00117D16">
        <w:tc>
          <w:tcPr>
            <w:tcW w:w="8728" w:type="dxa"/>
          </w:tcPr>
          <w:p w14:paraId="4811CE87" w14:textId="77777777" w:rsidR="006912AD" w:rsidRPr="00E97505" w:rsidRDefault="006912A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912AD" w14:paraId="5F631456" w14:textId="77777777" w:rsidTr="006912AD">
              <w:trPr>
                <w:jc w:val="center"/>
              </w:trPr>
              <w:tc>
                <w:tcPr>
                  <w:tcW w:w="1169" w:type="dxa"/>
                </w:tcPr>
                <w:p w14:paraId="6E2CF5E5" w14:textId="77777777" w:rsidR="006912AD" w:rsidRPr="007A35F7" w:rsidRDefault="006912AD">
                  <w:pPr>
                    <w:rPr>
                      <w:rFonts w:ascii="Arial" w:hAnsi="Arial" w:cs="Arial"/>
                    </w:rPr>
                  </w:pPr>
                  <w:r w:rsidRPr="007A35F7">
                    <w:rPr>
                      <w:rFonts w:ascii="Arial" w:hAnsi="Arial" w:cs="Arial"/>
                    </w:rPr>
                    <w:t>Version</w:t>
                  </w:r>
                </w:p>
              </w:tc>
              <w:tc>
                <w:tcPr>
                  <w:tcW w:w="1357" w:type="dxa"/>
                </w:tcPr>
                <w:p w14:paraId="4DE23EC3" w14:textId="77777777" w:rsidR="006912AD" w:rsidRPr="007A35F7" w:rsidRDefault="006912AD">
                  <w:pPr>
                    <w:rPr>
                      <w:rFonts w:ascii="Arial" w:hAnsi="Arial" w:cs="Arial"/>
                    </w:rPr>
                  </w:pPr>
                  <w:r w:rsidRPr="007A35F7">
                    <w:rPr>
                      <w:rFonts w:ascii="Arial" w:hAnsi="Arial" w:cs="Arial"/>
                    </w:rPr>
                    <w:t>Date</w:t>
                  </w:r>
                </w:p>
              </w:tc>
              <w:tc>
                <w:tcPr>
                  <w:tcW w:w="1315" w:type="dxa"/>
                </w:tcPr>
                <w:p w14:paraId="7B8EA051" w14:textId="77777777" w:rsidR="006912AD" w:rsidRPr="007A35F7" w:rsidRDefault="006912AD">
                  <w:pPr>
                    <w:rPr>
                      <w:rFonts w:ascii="Arial" w:hAnsi="Arial" w:cs="Arial"/>
                    </w:rPr>
                  </w:pPr>
                  <w:r w:rsidRPr="007A35F7">
                    <w:rPr>
                      <w:rFonts w:ascii="Arial" w:hAnsi="Arial" w:cs="Arial"/>
                    </w:rPr>
                    <w:t>Updated By</w:t>
                  </w:r>
                </w:p>
              </w:tc>
              <w:tc>
                <w:tcPr>
                  <w:tcW w:w="3924" w:type="dxa"/>
                </w:tcPr>
                <w:p w14:paraId="29A94FB1" w14:textId="77777777" w:rsidR="006912AD" w:rsidRPr="007A35F7" w:rsidRDefault="006912AD">
                  <w:pPr>
                    <w:rPr>
                      <w:rFonts w:ascii="Arial" w:hAnsi="Arial" w:cs="Arial"/>
                    </w:rPr>
                  </w:pPr>
                  <w:r w:rsidRPr="007A35F7">
                    <w:rPr>
                      <w:rFonts w:ascii="Arial" w:hAnsi="Arial" w:cs="Arial"/>
                    </w:rPr>
                    <w:t>Description</w:t>
                  </w:r>
                </w:p>
              </w:tc>
            </w:tr>
            <w:tr w:rsidR="00457542" w14:paraId="2D431001" w14:textId="77777777" w:rsidTr="006912AD">
              <w:trPr>
                <w:jc w:val="center"/>
              </w:trPr>
              <w:tc>
                <w:tcPr>
                  <w:tcW w:w="1169" w:type="dxa"/>
                </w:tcPr>
                <w:p w14:paraId="57F035EE" w14:textId="61A5179E" w:rsidR="00457542" w:rsidRDefault="00457542" w:rsidP="00457542">
                  <w:r w:rsidRPr="007A35F7">
                    <w:rPr>
                      <w:rFonts w:ascii="Arial" w:hAnsi="Arial" w:cs="Arial"/>
                    </w:rPr>
                    <w:t>1.0</w:t>
                  </w:r>
                </w:p>
              </w:tc>
              <w:tc>
                <w:tcPr>
                  <w:tcW w:w="1357" w:type="dxa"/>
                </w:tcPr>
                <w:p w14:paraId="3551DDA7" w14:textId="15880635" w:rsidR="00457542" w:rsidRDefault="00457542" w:rsidP="00457542">
                  <w:r w:rsidRPr="007A35F7">
                    <w:rPr>
                      <w:rFonts w:ascii="Arial" w:hAnsi="Arial" w:cs="Arial"/>
                    </w:rPr>
                    <w:t>2022.8.2</w:t>
                  </w:r>
                  <w:r>
                    <w:rPr>
                      <w:rFonts w:ascii="Arial" w:hAnsi="Arial" w:cs="Arial"/>
                    </w:rPr>
                    <w:t>9</w:t>
                  </w:r>
                </w:p>
              </w:tc>
              <w:tc>
                <w:tcPr>
                  <w:tcW w:w="1315" w:type="dxa"/>
                </w:tcPr>
                <w:p w14:paraId="20B1229E" w14:textId="1E62D1C2" w:rsidR="00457542" w:rsidRDefault="00457542" w:rsidP="00457542">
                  <w:r>
                    <w:rPr>
                      <w:rFonts w:ascii="Arial" w:hAnsi="Arial" w:cs="Arial"/>
                    </w:rPr>
                    <w:t>Lisa</w:t>
                  </w:r>
                </w:p>
              </w:tc>
              <w:tc>
                <w:tcPr>
                  <w:tcW w:w="3924" w:type="dxa"/>
                </w:tcPr>
                <w:p w14:paraId="4689BDCC" w14:textId="5015C349" w:rsidR="00457542" w:rsidRPr="00B66734" w:rsidRDefault="00457542" w:rsidP="00457542">
                  <w:r w:rsidRPr="007A35F7">
                    <w:rPr>
                      <w:rFonts w:ascii="Arial" w:hAnsi="Arial" w:cs="Arial"/>
                    </w:rPr>
                    <w:t>First version</w:t>
                  </w:r>
                </w:p>
              </w:tc>
            </w:tr>
            <w:tr w:rsidR="00457542" w14:paraId="4F5D5A82" w14:textId="77777777" w:rsidTr="006912AD">
              <w:trPr>
                <w:jc w:val="center"/>
              </w:trPr>
              <w:tc>
                <w:tcPr>
                  <w:tcW w:w="1169" w:type="dxa"/>
                </w:tcPr>
                <w:p w14:paraId="00C9C87D" w14:textId="6DF1B01E" w:rsidR="00457542" w:rsidRDefault="00457542" w:rsidP="00457542">
                  <w:r w:rsidRPr="007A35F7">
                    <w:rPr>
                      <w:rFonts w:ascii="Arial" w:hAnsi="Arial" w:cs="Arial"/>
                    </w:rPr>
                    <w:t>1.</w:t>
                  </w:r>
                  <w:r>
                    <w:rPr>
                      <w:rFonts w:ascii="Arial" w:hAnsi="Arial" w:cs="Arial"/>
                    </w:rPr>
                    <w:t>1</w:t>
                  </w:r>
                </w:p>
              </w:tc>
              <w:tc>
                <w:tcPr>
                  <w:tcW w:w="1357" w:type="dxa"/>
                </w:tcPr>
                <w:p w14:paraId="581D19E2" w14:textId="6BFE5E9D" w:rsidR="00457542" w:rsidRDefault="00457542" w:rsidP="00457542">
                  <w:r w:rsidRPr="007A35F7">
                    <w:rPr>
                      <w:rFonts w:ascii="Arial" w:hAnsi="Arial" w:cs="Arial"/>
                    </w:rPr>
                    <w:t>2022.</w:t>
                  </w:r>
                  <w:r>
                    <w:rPr>
                      <w:rFonts w:ascii="Arial" w:hAnsi="Arial" w:cs="Arial"/>
                    </w:rPr>
                    <w:t>11</w:t>
                  </w:r>
                  <w:r w:rsidRPr="007A35F7">
                    <w:rPr>
                      <w:rFonts w:ascii="Arial" w:hAnsi="Arial" w:cs="Arial"/>
                    </w:rPr>
                    <w:t>.2</w:t>
                  </w:r>
                  <w:r>
                    <w:rPr>
                      <w:rFonts w:ascii="Arial" w:hAnsi="Arial" w:cs="Arial"/>
                    </w:rPr>
                    <w:t>9</w:t>
                  </w:r>
                </w:p>
              </w:tc>
              <w:tc>
                <w:tcPr>
                  <w:tcW w:w="1315" w:type="dxa"/>
                </w:tcPr>
                <w:p w14:paraId="6F76CEF6" w14:textId="1880A6A6" w:rsidR="00457542" w:rsidRDefault="00457542" w:rsidP="00457542">
                  <w:r>
                    <w:rPr>
                      <w:rFonts w:ascii="Arial" w:hAnsi="Arial" w:cs="Arial"/>
                    </w:rPr>
                    <w:t>Bonnie</w:t>
                  </w:r>
                </w:p>
              </w:tc>
              <w:tc>
                <w:tcPr>
                  <w:tcW w:w="3924" w:type="dxa"/>
                </w:tcPr>
                <w:p w14:paraId="3BEEB332" w14:textId="1A85DA4A" w:rsidR="00457542" w:rsidRDefault="00457542" w:rsidP="00457542">
                  <w:r w:rsidRPr="002B3C8C">
                    <w:rPr>
                      <w:rFonts w:ascii="Arial" w:hAnsi="Arial" w:cs="Arial"/>
                    </w:rPr>
                    <w:t>item version case enhancement</w:t>
                  </w:r>
                </w:p>
              </w:tc>
            </w:tr>
            <w:tr w:rsidR="00457542" w14:paraId="703B7B8F" w14:textId="77777777" w:rsidTr="006912AD">
              <w:trPr>
                <w:jc w:val="center"/>
              </w:trPr>
              <w:tc>
                <w:tcPr>
                  <w:tcW w:w="1169" w:type="dxa"/>
                </w:tcPr>
                <w:p w14:paraId="05D70462" w14:textId="354530CB" w:rsidR="00457542" w:rsidRPr="007A35F7" w:rsidRDefault="00457542" w:rsidP="00457542">
                  <w:pPr>
                    <w:rPr>
                      <w:rFonts w:ascii="Arial" w:hAnsi="Arial" w:cs="Arial"/>
                    </w:rPr>
                  </w:pPr>
                  <w:ins w:id="592" w:author="Bonnie Yang" w:date="2022-12-06T20:17:00Z">
                    <w:r w:rsidRPr="007A35F7">
                      <w:rPr>
                        <w:rFonts w:ascii="Arial" w:hAnsi="Arial" w:cs="Arial"/>
                      </w:rPr>
                      <w:t>1.</w:t>
                    </w:r>
                    <w:r>
                      <w:rPr>
                        <w:rFonts w:ascii="Arial" w:hAnsi="Arial" w:cs="Arial"/>
                      </w:rPr>
                      <w:t>2</w:t>
                    </w:r>
                  </w:ins>
                </w:p>
              </w:tc>
              <w:tc>
                <w:tcPr>
                  <w:tcW w:w="1357" w:type="dxa"/>
                </w:tcPr>
                <w:p w14:paraId="24CFDBBA" w14:textId="6223A8AF" w:rsidR="00457542" w:rsidRPr="007A35F7" w:rsidRDefault="00457542" w:rsidP="00457542">
                  <w:pPr>
                    <w:rPr>
                      <w:rFonts w:ascii="Arial" w:hAnsi="Arial" w:cs="Arial"/>
                    </w:rPr>
                  </w:pPr>
                  <w:ins w:id="593" w:author="Bonnie Yang" w:date="2022-12-06T20:17:00Z">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6</w:t>
                    </w:r>
                  </w:ins>
                </w:p>
              </w:tc>
              <w:tc>
                <w:tcPr>
                  <w:tcW w:w="1315" w:type="dxa"/>
                </w:tcPr>
                <w:p w14:paraId="552D23EB" w14:textId="113B2AB1" w:rsidR="00457542" w:rsidRDefault="00457542" w:rsidP="00457542">
                  <w:pPr>
                    <w:rPr>
                      <w:rFonts w:ascii="Arial" w:hAnsi="Arial" w:cs="Arial"/>
                    </w:rPr>
                  </w:pPr>
                  <w:ins w:id="594" w:author="Bonnie Yang" w:date="2022-12-06T20:17:00Z">
                    <w:r>
                      <w:rPr>
                        <w:rFonts w:ascii="Arial" w:hAnsi="Arial" w:cs="Arial"/>
                      </w:rPr>
                      <w:t>Bonnie</w:t>
                    </w:r>
                  </w:ins>
                </w:p>
              </w:tc>
              <w:tc>
                <w:tcPr>
                  <w:tcW w:w="3924" w:type="dxa"/>
                </w:tcPr>
                <w:p w14:paraId="2035881E" w14:textId="77777777" w:rsidR="00457542" w:rsidRDefault="00457542" w:rsidP="00457542">
                  <w:pPr>
                    <w:rPr>
                      <w:ins w:id="595" w:author="Bonnie Yang" w:date="2022-12-09T11:35:00Z"/>
                      <w:rFonts w:ascii="Arial" w:hAnsi="Arial" w:cs="Arial"/>
                    </w:rPr>
                  </w:pPr>
                  <w:ins w:id="596" w:author="Bonnie Yang" w:date="2022-12-06T20:17:00Z">
                    <w:r w:rsidRPr="00457542">
                      <w:rPr>
                        <w:rFonts w:ascii="Arial" w:hAnsi="Arial" w:cs="Arial"/>
                      </w:rPr>
                      <w:t>Limit # of future versions to 1</w:t>
                    </w:r>
                  </w:ins>
                </w:p>
                <w:p w14:paraId="3FC7D4CC" w14:textId="5AE57B57" w:rsidR="00991D48" w:rsidRPr="002B3C8C" w:rsidRDefault="00991D48" w:rsidP="00457542">
                  <w:pPr>
                    <w:rPr>
                      <w:rFonts w:ascii="Arial" w:hAnsi="Arial" w:cs="Arial"/>
                    </w:rPr>
                  </w:pPr>
                  <w:ins w:id="597" w:author="Bonnie Yang" w:date="2022-12-09T11:35:00Z">
                    <w:r w:rsidRPr="00991D48">
                      <w:rPr>
                        <w:rFonts w:ascii="Arial" w:hAnsi="Arial" w:cs="Arial"/>
                      </w:rPr>
                      <w:t xml:space="preserve">Recalculate the Version of Component Item/BOM Line/Customization Option Item </w:t>
                    </w:r>
                    <w:proofErr w:type="gramStart"/>
                    <w:r w:rsidRPr="00991D48">
                      <w:rPr>
                        <w:rFonts w:ascii="Arial" w:hAnsi="Arial" w:cs="Arial"/>
                      </w:rPr>
                      <w:t>As</w:t>
                    </w:r>
                    <w:proofErr w:type="gramEnd"/>
                    <w:r w:rsidRPr="00991D48">
                      <w:rPr>
                        <w:rFonts w:ascii="Arial" w:hAnsi="Arial" w:cs="Arial"/>
                      </w:rPr>
                      <w:t xml:space="preserve"> Copy a New Version</w:t>
                    </w:r>
                  </w:ins>
                </w:p>
              </w:tc>
            </w:tr>
            <w:tr w:rsidR="00E11D09" w14:paraId="7C536A57" w14:textId="77777777" w:rsidTr="006912AD">
              <w:trPr>
                <w:jc w:val="center"/>
              </w:trPr>
              <w:tc>
                <w:tcPr>
                  <w:tcW w:w="1169" w:type="dxa"/>
                </w:tcPr>
                <w:p w14:paraId="3157F443" w14:textId="079F293F" w:rsidR="00E11D09" w:rsidRPr="007A35F7" w:rsidRDefault="00E11D09" w:rsidP="00E11D09">
                  <w:pPr>
                    <w:rPr>
                      <w:rFonts w:ascii="Arial" w:hAnsi="Arial" w:cs="Arial"/>
                    </w:rPr>
                  </w:pPr>
                  <w:ins w:id="598" w:author="Bonnie Yang" w:date="2023-01-29T10:11:00Z">
                    <w:r w:rsidRPr="007A35F7">
                      <w:rPr>
                        <w:rFonts w:ascii="Arial" w:hAnsi="Arial" w:cs="Arial"/>
                      </w:rPr>
                      <w:t>1.</w:t>
                    </w:r>
                  </w:ins>
                  <w:ins w:id="599" w:author="Bonnie Yang" w:date="2023-01-29T10:12:00Z">
                    <w:r>
                      <w:rPr>
                        <w:rFonts w:ascii="Arial" w:hAnsi="Arial" w:cs="Arial"/>
                      </w:rPr>
                      <w:t>3</w:t>
                    </w:r>
                  </w:ins>
                </w:p>
              </w:tc>
              <w:tc>
                <w:tcPr>
                  <w:tcW w:w="1357" w:type="dxa"/>
                </w:tcPr>
                <w:p w14:paraId="16427E84" w14:textId="4CC28ADC" w:rsidR="00E11D09" w:rsidRPr="007A35F7" w:rsidRDefault="00E11D09" w:rsidP="00E11D09">
                  <w:pPr>
                    <w:rPr>
                      <w:rFonts w:ascii="Arial" w:hAnsi="Arial" w:cs="Arial"/>
                    </w:rPr>
                  </w:pPr>
                  <w:ins w:id="600" w:author="Bonnie Yang" w:date="2023-01-29T10:1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.2</w:t>
                    </w:r>
                    <w:r>
                      <w:rPr>
                        <w:rFonts w:ascii="Arial" w:hAnsi="Arial" w:cs="Arial"/>
                      </w:rPr>
                      <w:t>9</w:t>
                    </w:r>
                  </w:ins>
                </w:p>
              </w:tc>
              <w:tc>
                <w:tcPr>
                  <w:tcW w:w="1315" w:type="dxa"/>
                </w:tcPr>
                <w:p w14:paraId="0FFC4F12" w14:textId="5E56018C" w:rsidR="00E11D09" w:rsidRDefault="00E11D09" w:rsidP="00E11D09">
                  <w:pPr>
                    <w:rPr>
                      <w:rFonts w:ascii="Arial" w:hAnsi="Arial" w:cs="Arial"/>
                    </w:rPr>
                  </w:pPr>
                  <w:ins w:id="601" w:author="Bonnie Yang" w:date="2023-01-29T10:11:00Z">
                    <w:r>
                      <w:rPr>
                        <w:rFonts w:hint="eastAsia"/>
                      </w:rPr>
                      <w:t>B</w:t>
                    </w:r>
                    <w:r>
                      <w:t>onnie</w:t>
                    </w:r>
                  </w:ins>
                </w:p>
              </w:tc>
              <w:tc>
                <w:tcPr>
                  <w:tcW w:w="3924" w:type="dxa"/>
                </w:tcPr>
                <w:p w14:paraId="5D721318" w14:textId="248639B8" w:rsidR="00E11D09" w:rsidRPr="002B3C8C" w:rsidRDefault="00E11D09" w:rsidP="00E11D09">
                  <w:pPr>
                    <w:rPr>
                      <w:rFonts w:ascii="Arial" w:hAnsi="Arial" w:cs="Arial"/>
                    </w:rPr>
                  </w:pPr>
                  <w:ins w:id="602" w:author="Bonnie Yang" w:date="2023-01-29T10:11:00Z">
                    <w:r w:rsidRPr="003D6376">
                      <w:t xml:space="preserve">[Item Status </w:t>
                    </w:r>
                    <w:proofErr w:type="gramStart"/>
                    <w:r w:rsidRPr="003D6376">
                      <w:t>MVP]New</w:t>
                    </w:r>
                    <w:proofErr w:type="gramEnd"/>
                    <w:r w:rsidRPr="003D6376">
                      <w:t xml:space="preserve"> versions without Effective Start Date</w:t>
                    </w:r>
                  </w:ins>
                </w:p>
              </w:tc>
            </w:tr>
            <w:tr w:rsidR="006B1371" w14:paraId="1BA26A8E" w14:textId="77777777" w:rsidTr="006912AD">
              <w:trPr>
                <w:jc w:val="center"/>
              </w:trPr>
              <w:tc>
                <w:tcPr>
                  <w:tcW w:w="1169" w:type="dxa"/>
                </w:tcPr>
                <w:p w14:paraId="394708CB" w14:textId="12356470" w:rsidR="006B1371" w:rsidRPr="007A35F7" w:rsidRDefault="006B1371" w:rsidP="006B1371">
                  <w:pPr>
                    <w:rPr>
                      <w:rFonts w:ascii="Arial" w:hAnsi="Arial" w:cs="Arial"/>
                    </w:rPr>
                  </w:pPr>
                  <w:ins w:id="603" w:author="Bonnie Yang [2]" w:date="2023-11-30T17:14:00Z">
                    <w:r>
                      <w:rPr>
                        <w:rFonts w:ascii="Arial" w:hAnsi="Arial" w:cs="Arial" w:hint="eastAsia"/>
                        <w:sz w:val="20"/>
                        <w:szCs w:val="20"/>
                      </w:rPr>
                      <w:t>1</w:t>
                    </w:r>
                    <w:r>
                      <w:rPr>
                        <w:rFonts w:ascii="Arial" w:hAnsi="Arial" w:cs="Arial"/>
                        <w:sz w:val="20"/>
                        <w:szCs w:val="20"/>
                      </w:rPr>
                      <w:t>.</w:t>
                    </w:r>
                  </w:ins>
                  <w:ins w:id="604" w:author="Bonnie Yang [2]" w:date="2023-11-30T17:20:00Z">
                    <w:r w:rsidR="000271C8">
                      <w:rPr>
                        <w:rFonts w:ascii="Arial" w:hAnsi="Arial" w:cs="Arial"/>
                        <w:sz w:val="20"/>
                        <w:szCs w:val="20"/>
                      </w:rPr>
                      <w:t>4</w:t>
                    </w:r>
                  </w:ins>
                </w:p>
              </w:tc>
              <w:tc>
                <w:tcPr>
                  <w:tcW w:w="1357" w:type="dxa"/>
                </w:tcPr>
                <w:p w14:paraId="752931B4" w14:textId="3327170A" w:rsidR="006B1371" w:rsidRPr="007A35F7" w:rsidRDefault="006B1371" w:rsidP="006B1371">
                  <w:pPr>
                    <w:rPr>
                      <w:rFonts w:ascii="Arial" w:hAnsi="Arial" w:cs="Arial"/>
                    </w:rPr>
                  </w:pPr>
                  <w:ins w:id="605" w:author="Bonnie Yang [2]" w:date="2023-11-30T17:1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11.30</w:t>
                    </w:r>
                  </w:ins>
                </w:p>
              </w:tc>
              <w:tc>
                <w:tcPr>
                  <w:tcW w:w="1315" w:type="dxa"/>
                </w:tcPr>
                <w:p w14:paraId="4864BE0D" w14:textId="7DABB106" w:rsidR="006B1371" w:rsidRDefault="006B1371" w:rsidP="006B1371">
                  <w:pPr>
                    <w:rPr>
                      <w:rFonts w:ascii="Arial" w:hAnsi="Arial" w:cs="Arial"/>
                    </w:rPr>
                  </w:pPr>
                  <w:ins w:id="606" w:author="Bonnie Yang [2]" w:date="2023-11-30T17:14:00Z">
                    <w:r w:rsidRPr="007A35F7">
                      <w:rPr>
                        <w:rFonts w:ascii="Arial" w:hAnsi="Arial" w:cs="Arial"/>
                      </w:rPr>
                      <w:t>Bonnie</w:t>
                    </w:r>
                  </w:ins>
                </w:p>
              </w:tc>
              <w:tc>
                <w:tcPr>
                  <w:tcW w:w="3924" w:type="dxa"/>
                </w:tcPr>
                <w:p w14:paraId="5BDBD5B5" w14:textId="3EB31D94" w:rsidR="006B1371" w:rsidRPr="002B3C8C" w:rsidRDefault="006B1371" w:rsidP="006B1371">
                  <w:pPr>
                    <w:rPr>
                      <w:rFonts w:ascii="Arial" w:hAnsi="Arial" w:cs="Arial"/>
                    </w:rPr>
                  </w:pPr>
                  <w:ins w:id="607" w:author="Bonnie Yang [2]" w:date="2023-11-30T17:14:00Z">
                    <w:r w:rsidRPr="00491277">
                      <w:rPr>
                        <w:rFonts w:ascii="Arial" w:hAnsi="Arial" w:cs="Arial"/>
                        <w:sz w:val="20"/>
                        <w:szCs w:val="20"/>
                      </w:rPr>
                      <w:t>Byproduct Recipe Overhaul</w:t>
                    </w:r>
                  </w:ins>
                </w:p>
              </w:tc>
            </w:tr>
            <w:tr w:rsidR="006B1371" w14:paraId="1C8439FE" w14:textId="77777777" w:rsidTr="006912AD">
              <w:trPr>
                <w:jc w:val="center"/>
              </w:trPr>
              <w:tc>
                <w:tcPr>
                  <w:tcW w:w="1169" w:type="dxa"/>
                </w:tcPr>
                <w:p w14:paraId="79C5FC62" w14:textId="77777777" w:rsidR="006B1371" w:rsidRPr="007A35F7" w:rsidRDefault="006B1371" w:rsidP="006B1371">
                  <w:pPr>
                    <w:rPr>
                      <w:rFonts w:ascii="Arial" w:hAnsi="Arial" w:cs="Arial"/>
                    </w:rPr>
                  </w:pPr>
                </w:p>
              </w:tc>
              <w:tc>
                <w:tcPr>
                  <w:tcW w:w="1357" w:type="dxa"/>
                </w:tcPr>
                <w:p w14:paraId="3B702D91" w14:textId="77777777" w:rsidR="006B1371" w:rsidRPr="007A35F7" w:rsidRDefault="006B1371" w:rsidP="006B1371">
                  <w:pPr>
                    <w:rPr>
                      <w:rFonts w:ascii="Arial" w:hAnsi="Arial" w:cs="Arial"/>
                    </w:rPr>
                  </w:pPr>
                </w:p>
              </w:tc>
              <w:tc>
                <w:tcPr>
                  <w:tcW w:w="1315" w:type="dxa"/>
                </w:tcPr>
                <w:p w14:paraId="5990F827" w14:textId="77777777" w:rsidR="006B1371" w:rsidRDefault="006B1371" w:rsidP="006B1371">
                  <w:pPr>
                    <w:rPr>
                      <w:rFonts w:ascii="Arial" w:hAnsi="Arial" w:cs="Arial"/>
                    </w:rPr>
                  </w:pPr>
                </w:p>
              </w:tc>
              <w:tc>
                <w:tcPr>
                  <w:tcW w:w="3924" w:type="dxa"/>
                </w:tcPr>
                <w:p w14:paraId="298CE043" w14:textId="77777777" w:rsidR="006B1371" w:rsidRPr="002B3C8C" w:rsidRDefault="006B1371" w:rsidP="006B1371">
                  <w:pPr>
                    <w:rPr>
                      <w:rFonts w:ascii="Arial" w:hAnsi="Arial" w:cs="Arial"/>
                    </w:rPr>
                  </w:pPr>
                </w:p>
              </w:tc>
            </w:tr>
            <w:tr w:rsidR="006B1371" w14:paraId="4447F68B" w14:textId="77777777" w:rsidTr="006912AD">
              <w:trPr>
                <w:jc w:val="center"/>
              </w:trPr>
              <w:tc>
                <w:tcPr>
                  <w:tcW w:w="1169" w:type="dxa"/>
                </w:tcPr>
                <w:p w14:paraId="4B6602CB" w14:textId="77777777" w:rsidR="006B1371" w:rsidRDefault="006B1371" w:rsidP="006B1371"/>
              </w:tc>
              <w:tc>
                <w:tcPr>
                  <w:tcW w:w="1357" w:type="dxa"/>
                </w:tcPr>
                <w:p w14:paraId="23861039" w14:textId="77777777" w:rsidR="006B1371" w:rsidRDefault="006B1371" w:rsidP="006B1371"/>
              </w:tc>
              <w:tc>
                <w:tcPr>
                  <w:tcW w:w="1315" w:type="dxa"/>
                </w:tcPr>
                <w:p w14:paraId="69291274" w14:textId="77777777" w:rsidR="006B1371" w:rsidRDefault="006B1371" w:rsidP="006B1371"/>
              </w:tc>
              <w:tc>
                <w:tcPr>
                  <w:tcW w:w="3924" w:type="dxa"/>
                </w:tcPr>
                <w:p w14:paraId="67B5CB5F" w14:textId="77777777" w:rsidR="006B1371" w:rsidRPr="005C49CE" w:rsidRDefault="006B1371" w:rsidP="006B1371"/>
              </w:tc>
            </w:tr>
          </w:tbl>
          <w:p w14:paraId="17CA1614" w14:textId="77777777" w:rsidR="006912AD" w:rsidRDefault="006912AD"/>
        </w:tc>
      </w:tr>
      <w:tr w:rsidR="006912AD" w:rsidRPr="00452515" w14:paraId="066563A5" w14:textId="77777777" w:rsidTr="00117D16">
        <w:tc>
          <w:tcPr>
            <w:tcW w:w="8728" w:type="dxa"/>
          </w:tcPr>
          <w:p w14:paraId="107F8030" w14:textId="77777777" w:rsidR="006912AD" w:rsidRPr="00452515" w:rsidRDefault="006912AD">
            <w:r w:rsidRPr="00E97505">
              <w:rPr>
                <w:rStyle w:val="Strong"/>
              </w:rPr>
              <w:t>Stakeholder:</w:t>
            </w:r>
            <w:r w:rsidRPr="00452515">
              <w:t xml:space="preserve"> </w:t>
            </w:r>
            <w:r>
              <w:t>User with privilege</w:t>
            </w:r>
          </w:p>
        </w:tc>
      </w:tr>
      <w:tr w:rsidR="006912AD" w:rsidRPr="00C11AA9" w14:paraId="7F71A899" w14:textId="77777777" w:rsidTr="00117D16">
        <w:tc>
          <w:tcPr>
            <w:tcW w:w="8728" w:type="dxa"/>
          </w:tcPr>
          <w:p w14:paraId="7AAC58E0" w14:textId="77777777" w:rsidR="006912AD" w:rsidRPr="00E97505" w:rsidRDefault="006912AD">
            <w:pPr>
              <w:rPr>
                <w:rStyle w:val="Strong"/>
              </w:rPr>
            </w:pPr>
            <w:r w:rsidRPr="00E97505">
              <w:rPr>
                <w:rStyle w:val="Strong"/>
                <w:rFonts w:hint="eastAsia"/>
              </w:rPr>
              <w:t>Main Scenario:</w:t>
            </w:r>
            <w:r>
              <w:rPr>
                <w:rStyle w:val="Strong"/>
              </w:rPr>
              <w:t xml:space="preserve"> </w:t>
            </w:r>
          </w:p>
          <w:p w14:paraId="6E424583" w14:textId="1B9EB82C" w:rsidR="006912AD" w:rsidRPr="00C11AA9" w:rsidRDefault="00117D16" w:rsidP="00117D16">
            <w:r w:rsidRPr="00117D16">
              <w:t>https://wonder.atlassian.net/wiki/x/m4OH_w</w:t>
            </w:r>
            <w:r w:rsidR="006912AD">
              <w:t xml:space="preserve"> </w:t>
            </w:r>
          </w:p>
        </w:tc>
      </w:tr>
      <w:tr w:rsidR="006912AD" w:rsidRPr="00452515" w14:paraId="3623FFC0" w14:textId="77777777" w:rsidTr="00117D16">
        <w:tc>
          <w:tcPr>
            <w:tcW w:w="8728" w:type="dxa"/>
          </w:tcPr>
          <w:p w14:paraId="465DF915" w14:textId="77777777" w:rsidR="006912AD" w:rsidRDefault="006912AD">
            <w:r w:rsidRPr="00452515">
              <w:t>Exception Scenario:</w:t>
            </w:r>
          </w:p>
          <w:p w14:paraId="1E296C14" w14:textId="77777777" w:rsidR="006912AD" w:rsidRPr="00452515" w:rsidRDefault="006912AD"/>
        </w:tc>
      </w:tr>
      <w:tr w:rsidR="006912AD" w:rsidRPr="00452515" w14:paraId="7D7F2B3B" w14:textId="77777777" w:rsidTr="00117D16">
        <w:tc>
          <w:tcPr>
            <w:tcW w:w="8728" w:type="dxa"/>
          </w:tcPr>
          <w:p w14:paraId="1E174357" w14:textId="77777777" w:rsidR="006912AD" w:rsidRPr="00452515" w:rsidRDefault="006912AD">
            <w:r w:rsidRPr="00452515">
              <w:t>Notes:</w:t>
            </w:r>
          </w:p>
        </w:tc>
      </w:tr>
    </w:tbl>
    <w:p w14:paraId="34DC93DC" w14:textId="09F44114" w:rsidR="009C098A" w:rsidRDefault="009C098A" w:rsidP="006871E5"/>
    <w:p w14:paraId="7A71628C" w14:textId="77777777" w:rsidR="009C098A" w:rsidRPr="009C098A" w:rsidRDefault="009C098A" w:rsidP="006871E5"/>
    <w:p w14:paraId="5B84BA18" w14:textId="7A5BF99D" w:rsidR="001712A7" w:rsidRDefault="005F06A4" w:rsidP="001712A7">
      <w:pPr>
        <w:pStyle w:val="Heading3"/>
      </w:pPr>
      <w:r>
        <w:rPr>
          <w:rStyle w:val="Strong"/>
          <w:rFonts w:hint="eastAsia"/>
        </w:rPr>
        <w:t>Tran-</w:t>
      </w:r>
      <w:r w:rsidR="001712A7">
        <w:rPr>
          <w:rStyle w:val="Strong"/>
        </w:rPr>
        <w:t>MS</w:t>
      </w:r>
      <w:r w:rsidR="001712A7" w:rsidRPr="00E97505">
        <w:rPr>
          <w:rStyle w:val="Strong"/>
        </w:rPr>
        <w:t>0</w:t>
      </w:r>
      <w:r w:rsidR="001712A7">
        <w:rPr>
          <w:rStyle w:val="Strong"/>
        </w:rPr>
        <w:t>2-</w:t>
      </w:r>
      <w:r w:rsidR="00F06051">
        <w:rPr>
          <w:rStyle w:val="Strong"/>
        </w:rPr>
        <w:t>11</w:t>
      </w:r>
      <w:r w:rsidR="001712A7">
        <w:rPr>
          <w:rStyle w:val="Strong"/>
        </w:rPr>
        <w:t xml:space="preserve"> Update </w:t>
      </w:r>
      <w:proofErr w:type="gramStart"/>
      <w:r w:rsidR="001712A7">
        <w:rPr>
          <w:rStyle w:val="Strong"/>
        </w:rPr>
        <w:t>a version</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1712A7" w:rsidRPr="00E97505" w14:paraId="02BD2F07" w14:textId="77777777" w:rsidTr="005F06A4">
        <w:tc>
          <w:tcPr>
            <w:tcW w:w="8728" w:type="dxa"/>
          </w:tcPr>
          <w:p w14:paraId="0DE419C4" w14:textId="382E240D" w:rsidR="001712A7" w:rsidRPr="00E97505" w:rsidRDefault="001712A7">
            <w:pPr>
              <w:rPr>
                <w:rStyle w:val="Strong"/>
              </w:rPr>
            </w:pPr>
            <w:r>
              <w:rPr>
                <w:rStyle w:val="Strong"/>
              </w:rPr>
              <w:t>MS</w:t>
            </w:r>
            <w:r w:rsidRPr="00E97505">
              <w:rPr>
                <w:rStyle w:val="Strong"/>
              </w:rPr>
              <w:t>0</w:t>
            </w:r>
            <w:r>
              <w:rPr>
                <w:rStyle w:val="Strong"/>
              </w:rPr>
              <w:t>2-</w:t>
            </w:r>
            <w:r w:rsidR="00F06051">
              <w:rPr>
                <w:rStyle w:val="Strong"/>
              </w:rPr>
              <w:t>11</w:t>
            </w:r>
            <w:r>
              <w:rPr>
                <w:rStyle w:val="Strong"/>
              </w:rPr>
              <w:t xml:space="preserve"> Update a version</w:t>
            </w:r>
          </w:p>
        </w:tc>
      </w:tr>
      <w:tr w:rsidR="001712A7" w14:paraId="5C1A7B88" w14:textId="77777777" w:rsidTr="005F06A4">
        <w:tc>
          <w:tcPr>
            <w:tcW w:w="8728" w:type="dxa"/>
          </w:tcPr>
          <w:p w14:paraId="2EC1C336" w14:textId="77777777" w:rsidR="001712A7" w:rsidRPr="00E97505" w:rsidRDefault="001712A7">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712A7" w14:paraId="7865059F" w14:textId="77777777">
              <w:trPr>
                <w:jc w:val="center"/>
              </w:trPr>
              <w:tc>
                <w:tcPr>
                  <w:tcW w:w="1169" w:type="dxa"/>
                </w:tcPr>
                <w:p w14:paraId="5A6AB3C7" w14:textId="77777777" w:rsidR="001712A7" w:rsidRPr="007A35F7" w:rsidRDefault="001712A7">
                  <w:pPr>
                    <w:rPr>
                      <w:rFonts w:ascii="Arial" w:hAnsi="Arial" w:cs="Arial"/>
                    </w:rPr>
                  </w:pPr>
                  <w:r w:rsidRPr="007A35F7">
                    <w:rPr>
                      <w:rFonts w:ascii="Arial" w:hAnsi="Arial" w:cs="Arial"/>
                    </w:rPr>
                    <w:t>Version</w:t>
                  </w:r>
                </w:p>
              </w:tc>
              <w:tc>
                <w:tcPr>
                  <w:tcW w:w="1357" w:type="dxa"/>
                </w:tcPr>
                <w:p w14:paraId="4A7FBCDF" w14:textId="77777777" w:rsidR="001712A7" w:rsidRPr="007A35F7" w:rsidRDefault="001712A7">
                  <w:pPr>
                    <w:rPr>
                      <w:rFonts w:ascii="Arial" w:hAnsi="Arial" w:cs="Arial"/>
                    </w:rPr>
                  </w:pPr>
                  <w:r w:rsidRPr="007A35F7">
                    <w:rPr>
                      <w:rFonts w:ascii="Arial" w:hAnsi="Arial" w:cs="Arial"/>
                    </w:rPr>
                    <w:t>Date</w:t>
                  </w:r>
                </w:p>
              </w:tc>
              <w:tc>
                <w:tcPr>
                  <w:tcW w:w="1315" w:type="dxa"/>
                </w:tcPr>
                <w:p w14:paraId="217DA037" w14:textId="77777777" w:rsidR="001712A7" w:rsidRPr="007A35F7" w:rsidRDefault="001712A7">
                  <w:pPr>
                    <w:rPr>
                      <w:rFonts w:ascii="Arial" w:hAnsi="Arial" w:cs="Arial"/>
                    </w:rPr>
                  </w:pPr>
                  <w:r w:rsidRPr="007A35F7">
                    <w:rPr>
                      <w:rFonts w:ascii="Arial" w:hAnsi="Arial" w:cs="Arial"/>
                    </w:rPr>
                    <w:t>Updated By</w:t>
                  </w:r>
                </w:p>
              </w:tc>
              <w:tc>
                <w:tcPr>
                  <w:tcW w:w="3924" w:type="dxa"/>
                </w:tcPr>
                <w:p w14:paraId="6B78125A" w14:textId="77777777" w:rsidR="001712A7" w:rsidRPr="007A35F7" w:rsidRDefault="001712A7">
                  <w:pPr>
                    <w:rPr>
                      <w:rFonts w:ascii="Arial" w:hAnsi="Arial" w:cs="Arial"/>
                    </w:rPr>
                  </w:pPr>
                  <w:r w:rsidRPr="007A35F7">
                    <w:rPr>
                      <w:rFonts w:ascii="Arial" w:hAnsi="Arial" w:cs="Arial"/>
                    </w:rPr>
                    <w:t>Description</w:t>
                  </w:r>
                </w:p>
              </w:tc>
            </w:tr>
            <w:tr w:rsidR="001712A7" w14:paraId="5C0BCD77" w14:textId="77777777">
              <w:trPr>
                <w:jc w:val="center"/>
              </w:trPr>
              <w:tc>
                <w:tcPr>
                  <w:tcW w:w="1169" w:type="dxa"/>
                </w:tcPr>
                <w:p w14:paraId="56959993" w14:textId="77777777" w:rsidR="001712A7" w:rsidRPr="007A35F7" w:rsidRDefault="001712A7">
                  <w:pPr>
                    <w:rPr>
                      <w:rFonts w:ascii="Arial" w:hAnsi="Arial" w:cs="Arial"/>
                    </w:rPr>
                  </w:pPr>
                  <w:r w:rsidRPr="007A35F7">
                    <w:rPr>
                      <w:rFonts w:ascii="Arial" w:hAnsi="Arial" w:cs="Arial"/>
                    </w:rPr>
                    <w:t>1.0</w:t>
                  </w:r>
                </w:p>
              </w:tc>
              <w:tc>
                <w:tcPr>
                  <w:tcW w:w="1357" w:type="dxa"/>
                </w:tcPr>
                <w:p w14:paraId="44317D23" w14:textId="77777777" w:rsidR="001712A7" w:rsidRPr="007A35F7" w:rsidRDefault="001712A7">
                  <w:pPr>
                    <w:rPr>
                      <w:rFonts w:ascii="Arial" w:hAnsi="Arial" w:cs="Arial"/>
                    </w:rPr>
                  </w:pPr>
                  <w:r w:rsidRPr="007A35F7">
                    <w:rPr>
                      <w:rFonts w:ascii="Arial" w:hAnsi="Arial" w:cs="Arial"/>
                    </w:rPr>
                    <w:t>2022.8.</w:t>
                  </w:r>
                  <w:r>
                    <w:rPr>
                      <w:rFonts w:ascii="Arial" w:hAnsi="Arial" w:cs="Arial"/>
                    </w:rPr>
                    <w:t>31</w:t>
                  </w:r>
                </w:p>
              </w:tc>
              <w:tc>
                <w:tcPr>
                  <w:tcW w:w="1315" w:type="dxa"/>
                </w:tcPr>
                <w:p w14:paraId="399A6E4C" w14:textId="77777777" w:rsidR="001712A7" w:rsidRPr="007A35F7" w:rsidRDefault="001712A7">
                  <w:pPr>
                    <w:rPr>
                      <w:rFonts w:ascii="Arial" w:hAnsi="Arial" w:cs="Arial"/>
                    </w:rPr>
                  </w:pPr>
                  <w:r>
                    <w:rPr>
                      <w:rFonts w:ascii="Arial" w:hAnsi="Arial" w:cs="Arial"/>
                    </w:rPr>
                    <w:t>Lisa</w:t>
                  </w:r>
                </w:p>
              </w:tc>
              <w:tc>
                <w:tcPr>
                  <w:tcW w:w="3924" w:type="dxa"/>
                </w:tcPr>
                <w:p w14:paraId="7486377E" w14:textId="77777777" w:rsidR="001712A7" w:rsidRPr="007A35F7" w:rsidRDefault="001712A7">
                  <w:pPr>
                    <w:rPr>
                      <w:rFonts w:ascii="Arial" w:hAnsi="Arial" w:cs="Arial"/>
                    </w:rPr>
                  </w:pPr>
                  <w:r w:rsidRPr="007A35F7">
                    <w:rPr>
                      <w:rFonts w:ascii="Arial" w:hAnsi="Arial" w:cs="Arial"/>
                    </w:rPr>
                    <w:t>First version</w:t>
                  </w:r>
                </w:p>
              </w:tc>
            </w:tr>
            <w:tr w:rsidR="00E42575" w14:paraId="6BDDE6AF" w14:textId="77777777">
              <w:trPr>
                <w:jc w:val="center"/>
              </w:trPr>
              <w:tc>
                <w:tcPr>
                  <w:tcW w:w="1169" w:type="dxa"/>
                </w:tcPr>
                <w:p w14:paraId="4BD62F43" w14:textId="25966D24" w:rsidR="00E42575" w:rsidRDefault="00E42575" w:rsidP="00E42575">
                  <w:r w:rsidRPr="007A35F7">
                    <w:rPr>
                      <w:rFonts w:ascii="Arial" w:hAnsi="Arial" w:cs="Arial"/>
                    </w:rPr>
                    <w:t>1.</w:t>
                  </w:r>
                  <w:r>
                    <w:rPr>
                      <w:rFonts w:ascii="Arial" w:hAnsi="Arial" w:cs="Arial"/>
                    </w:rPr>
                    <w:t>1</w:t>
                  </w:r>
                </w:p>
              </w:tc>
              <w:tc>
                <w:tcPr>
                  <w:tcW w:w="1357" w:type="dxa"/>
                </w:tcPr>
                <w:p w14:paraId="72DFFFCB" w14:textId="26FD70B0" w:rsidR="00E42575" w:rsidRDefault="00E42575" w:rsidP="00E42575">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6</w:t>
                  </w:r>
                </w:p>
              </w:tc>
              <w:tc>
                <w:tcPr>
                  <w:tcW w:w="1315" w:type="dxa"/>
                </w:tcPr>
                <w:p w14:paraId="16650283" w14:textId="63D8C7E8" w:rsidR="00E42575" w:rsidRDefault="00E42575" w:rsidP="00E42575">
                  <w:r>
                    <w:rPr>
                      <w:rFonts w:ascii="Arial" w:hAnsi="Arial" w:cs="Arial"/>
                    </w:rPr>
                    <w:t>Bonnie</w:t>
                  </w:r>
                </w:p>
              </w:tc>
              <w:tc>
                <w:tcPr>
                  <w:tcW w:w="3924" w:type="dxa"/>
                </w:tcPr>
                <w:p w14:paraId="3C1E277E" w14:textId="0E7A036C" w:rsidR="00E42575" w:rsidRDefault="00E42575" w:rsidP="00E42575">
                  <w:r w:rsidRPr="00457542">
                    <w:rPr>
                      <w:rFonts w:ascii="Arial" w:hAnsi="Arial" w:cs="Arial"/>
                    </w:rPr>
                    <w:t>Limit # of future versions to 1</w:t>
                  </w:r>
                </w:p>
              </w:tc>
            </w:tr>
            <w:tr w:rsidR="00E11D09" w14:paraId="168E5377" w14:textId="77777777">
              <w:trPr>
                <w:jc w:val="center"/>
              </w:trPr>
              <w:tc>
                <w:tcPr>
                  <w:tcW w:w="1169" w:type="dxa"/>
                </w:tcPr>
                <w:p w14:paraId="3AE7C694" w14:textId="266BC510" w:rsidR="00E11D09" w:rsidRDefault="00E11D09" w:rsidP="00E11D09">
                  <w:r w:rsidRPr="007A35F7">
                    <w:rPr>
                      <w:rFonts w:ascii="Arial" w:hAnsi="Arial" w:cs="Arial"/>
                    </w:rPr>
                    <w:t>1.</w:t>
                  </w:r>
                  <w:r>
                    <w:rPr>
                      <w:rFonts w:ascii="Arial" w:hAnsi="Arial" w:cs="Arial"/>
                    </w:rPr>
                    <w:t>2</w:t>
                  </w:r>
                </w:p>
              </w:tc>
              <w:tc>
                <w:tcPr>
                  <w:tcW w:w="1357" w:type="dxa"/>
                </w:tcPr>
                <w:p w14:paraId="68B9F11B" w14:textId="5F8503B2" w:rsidR="00E11D09" w:rsidRDefault="00E11D09" w:rsidP="00E11D09">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.2</w:t>
                  </w:r>
                  <w:r>
                    <w:rPr>
                      <w:rFonts w:ascii="Arial" w:hAnsi="Arial" w:cs="Arial"/>
                    </w:rPr>
                    <w:t>9</w:t>
                  </w:r>
                </w:p>
              </w:tc>
              <w:tc>
                <w:tcPr>
                  <w:tcW w:w="1315" w:type="dxa"/>
                </w:tcPr>
                <w:p w14:paraId="406394BE" w14:textId="0CEBA274" w:rsidR="00E11D09" w:rsidRDefault="00E11D09" w:rsidP="00E11D09">
                  <w:r>
                    <w:rPr>
                      <w:rFonts w:hint="eastAsia"/>
                    </w:rPr>
                    <w:t>B</w:t>
                  </w:r>
                  <w:r>
                    <w:t>onnie</w:t>
                  </w:r>
                </w:p>
              </w:tc>
              <w:tc>
                <w:tcPr>
                  <w:tcW w:w="3924" w:type="dxa"/>
                </w:tcPr>
                <w:p w14:paraId="474E0122" w14:textId="46C3E700" w:rsidR="00E11D09" w:rsidRDefault="00E11D09" w:rsidP="00E11D09">
                  <w:r w:rsidRPr="003D6376">
                    <w:t xml:space="preserve">[Item Status </w:t>
                  </w:r>
                  <w:proofErr w:type="gramStart"/>
                  <w:r w:rsidRPr="003D6376">
                    <w:t>MVP]New</w:t>
                  </w:r>
                  <w:proofErr w:type="gramEnd"/>
                  <w:r w:rsidRPr="003D6376">
                    <w:t xml:space="preserve"> versions without Effective Start Date</w:t>
                  </w:r>
                </w:p>
              </w:tc>
            </w:tr>
            <w:tr w:rsidR="007F543C" w14:paraId="00E2FAD2" w14:textId="77777777">
              <w:trPr>
                <w:jc w:val="center"/>
              </w:trPr>
              <w:tc>
                <w:tcPr>
                  <w:tcW w:w="1169" w:type="dxa"/>
                </w:tcPr>
                <w:p w14:paraId="6D24B519" w14:textId="39BA6988" w:rsidR="007F543C" w:rsidRDefault="007F543C" w:rsidP="007F543C">
                  <w:r w:rsidRPr="007A35F7">
                    <w:rPr>
                      <w:rFonts w:ascii="Arial" w:hAnsi="Arial" w:cs="Arial"/>
                    </w:rPr>
                    <w:t>1.</w:t>
                  </w:r>
                  <w:r w:rsidR="00F976C1">
                    <w:rPr>
                      <w:rFonts w:ascii="Arial" w:hAnsi="Arial" w:cs="Arial"/>
                    </w:rPr>
                    <w:t>3</w:t>
                  </w:r>
                </w:p>
              </w:tc>
              <w:tc>
                <w:tcPr>
                  <w:tcW w:w="1357" w:type="dxa"/>
                </w:tcPr>
                <w:p w14:paraId="34447B1E" w14:textId="0CDE060D" w:rsidR="007F543C" w:rsidRDefault="007F543C" w:rsidP="007F543C">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6</w:t>
                  </w:r>
                </w:p>
              </w:tc>
              <w:tc>
                <w:tcPr>
                  <w:tcW w:w="1315" w:type="dxa"/>
                </w:tcPr>
                <w:p w14:paraId="4233EB44" w14:textId="3C9AE0F0" w:rsidR="007F543C" w:rsidRDefault="007F543C" w:rsidP="007F543C">
                  <w:r>
                    <w:rPr>
                      <w:rFonts w:hint="eastAsia"/>
                    </w:rPr>
                    <w:t>B</w:t>
                  </w:r>
                  <w:r>
                    <w:t>onnie</w:t>
                  </w:r>
                </w:p>
              </w:tc>
              <w:tc>
                <w:tcPr>
                  <w:tcW w:w="3924" w:type="dxa"/>
                </w:tcPr>
                <w:p w14:paraId="5CD56079" w14:textId="35B5EE7A" w:rsidR="007F543C" w:rsidRPr="00B66734" w:rsidRDefault="007F543C" w:rsidP="007F543C">
                  <w:r w:rsidRPr="007F543C">
                    <w:t>Allow User to Post a Final Version to Scheduled</w:t>
                  </w:r>
                </w:p>
              </w:tc>
            </w:tr>
            <w:tr w:rsidR="00F97F26" w14:paraId="2E0A826A" w14:textId="77777777">
              <w:trPr>
                <w:jc w:val="center"/>
              </w:trPr>
              <w:tc>
                <w:tcPr>
                  <w:tcW w:w="1169" w:type="dxa"/>
                </w:tcPr>
                <w:p w14:paraId="1EBCFD3E" w14:textId="53B5097F" w:rsidR="00F97F26" w:rsidRDefault="00F97F26" w:rsidP="00F97F26">
                  <w:r w:rsidRPr="007A35F7">
                    <w:rPr>
                      <w:rFonts w:ascii="Arial" w:hAnsi="Arial" w:cs="Arial"/>
                    </w:rPr>
                    <w:t>1.</w:t>
                  </w:r>
                  <w:r>
                    <w:rPr>
                      <w:rFonts w:ascii="Arial" w:hAnsi="Arial" w:cs="Arial"/>
                    </w:rPr>
                    <w:t>4</w:t>
                  </w:r>
                </w:p>
              </w:tc>
              <w:tc>
                <w:tcPr>
                  <w:tcW w:w="1357" w:type="dxa"/>
                </w:tcPr>
                <w:p w14:paraId="534BFAC8" w14:textId="5C19988D" w:rsidR="00F97F26" w:rsidRDefault="00F97F26" w:rsidP="00F97F26">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210</w:t>
                  </w:r>
                </w:p>
              </w:tc>
              <w:tc>
                <w:tcPr>
                  <w:tcW w:w="1315" w:type="dxa"/>
                </w:tcPr>
                <w:p w14:paraId="24E0A609" w14:textId="1A80ECAE" w:rsidR="00F97F26" w:rsidRDefault="00F97F26" w:rsidP="00F97F26">
                  <w:r>
                    <w:rPr>
                      <w:rFonts w:hint="eastAsia"/>
                    </w:rPr>
                    <w:t>B</w:t>
                  </w:r>
                  <w:r>
                    <w:t>onnie</w:t>
                  </w:r>
                </w:p>
              </w:tc>
              <w:tc>
                <w:tcPr>
                  <w:tcW w:w="3924" w:type="dxa"/>
                </w:tcPr>
                <w:p w14:paraId="594E5B1E" w14:textId="0FE68F1C" w:rsidR="00F97F26" w:rsidRDefault="00F97F26" w:rsidP="00F97F26">
                  <w:r w:rsidRPr="00F97F26">
                    <w:t>Auto Update Subitem Version in Component/BOM/Customization Card of Draft Version of Parent Item</w:t>
                  </w:r>
                </w:p>
              </w:tc>
            </w:tr>
            <w:tr w:rsidR="0070570E" w14:paraId="4ED7D5AB" w14:textId="77777777">
              <w:trPr>
                <w:jc w:val="center"/>
              </w:trPr>
              <w:tc>
                <w:tcPr>
                  <w:tcW w:w="1169" w:type="dxa"/>
                </w:tcPr>
                <w:p w14:paraId="6439E14A" w14:textId="1F9DAE6D" w:rsidR="0070570E" w:rsidRDefault="0070570E" w:rsidP="0070570E">
                  <w:r w:rsidRPr="007A35F7">
                    <w:rPr>
                      <w:rFonts w:ascii="Arial" w:hAnsi="Arial" w:cs="Arial"/>
                    </w:rPr>
                    <w:t>1.</w:t>
                  </w:r>
                  <w:r>
                    <w:rPr>
                      <w:rFonts w:ascii="Arial" w:hAnsi="Arial" w:cs="Arial"/>
                    </w:rPr>
                    <w:t>5</w:t>
                  </w:r>
                </w:p>
              </w:tc>
              <w:tc>
                <w:tcPr>
                  <w:tcW w:w="1357" w:type="dxa"/>
                </w:tcPr>
                <w:p w14:paraId="1B84CA59" w14:textId="6944B6DF" w:rsidR="0070570E" w:rsidRDefault="0070570E" w:rsidP="0070570E">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2</w:t>
                  </w:r>
                </w:p>
              </w:tc>
              <w:tc>
                <w:tcPr>
                  <w:tcW w:w="1315" w:type="dxa"/>
                </w:tcPr>
                <w:p w14:paraId="5053727A" w14:textId="507006EC" w:rsidR="0070570E" w:rsidRDefault="0070570E" w:rsidP="0070570E">
                  <w:r>
                    <w:rPr>
                      <w:rFonts w:hint="eastAsia"/>
                    </w:rPr>
                    <w:t>B</w:t>
                  </w:r>
                  <w:r>
                    <w:t>onnie</w:t>
                  </w:r>
                </w:p>
              </w:tc>
              <w:tc>
                <w:tcPr>
                  <w:tcW w:w="3924" w:type="dxa"/>
                </w:tcPr>
                <w:p w14:paraId="2C5B8A5D" w14:textId="74C66127" w:rsidR="0070570E" w:rsidRPr="005C49CE" w:rsidRDefault="0070570E" w:rsidP="0070570E">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473D22" w14:paraId="7C93CB06" w14:textId="77777777">
              <w:trPr>
                <w:jc w:val="center"/>
              </w:trPr>
              <w:tc>
                <w:tcPr>
                  <w:tcW w:w="1169" w:type="dxa"/>
                </w:tcPr>
                <w:p w14:paraId="343AB609" w14:textId="764AED50" w:rsidR="00473D22" w:rsidRPr="007A35F7" w:rsidRDefault="00473D22" w:rsidP="00473D22">
                  <w:pPr>
                    <w:rPr>
                      <w:rFonts w:ascii="Arial" w:hAnsi="Arial" w:cs="Arial"/>
                    </w:rPr>
                  </w:pPr>
                  <w:r>
                    <w:rPr>
                      <w:rFonts w:hint="eastAsia"/>
                    </w:rPr>
                    <w:t>1</w:t>
                  </w:r>
                  <w:r>
                    <w:t>.6</w:t>
                  </w:r>
                </w:p>
              </w:tc>
              <w:tc>
                <w:tcPr>
                  <w:tcW w:w="1357" w:type="dxa"/>
                </w:tcPr>
                <w:p w14:paraId="4B664306" w14:textId="3873B727" w:rsidR="00473D22" w:rsidRPr="007A35F7" w:rsidRDefault="00473D22" w:rsidP="00473D22">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3.13</w:t>
                  </w:r>
                </w:p>
              </w:tc>
              <w:tc>
                <w:tcPr>
                  <w:tcW w:w="1315" w:type="dxa"/>
                </w:tcPr>
                <w:p w14:paraId="2D260929" w14:textId="4A461435" w:rsidR="00473D22" w:rsidRDefault="00473D22" w:rsidP="00473D22">
                  <w:r w:rsidRPr="007A35F7">
                    <w:rPr>
                      <w:rFonts w:ascii="Arial" w:hAnsi="Arial" w:cs="Arial"/>
                    </w:rPr>
                    <w:t>Bonnie</w:t>
                  </w:r>
                </w:p>
              </w:tc>
              <w:tc>
                <w:tcPr>
                  <w:tcW w:w="3924" w:type="dxa"/>
                </w:tcPr>
                <w:p w14:paraId="273A246A" w14:textId="7D820234" w:rsidR="00473D22" w:rsidRPr="00D76FD5" w:rsidRDefault="00473D22" w:rsidP="00473D22">
                  <w:r w:rsidRPr="00E0134A">
                    <w:t>Customization not found error in the Menu item</w:t>
                  </w:r>
                </w:p>
              </w:tc>
            </w:tr>
            <w:tr w:rsidR="00CE7284" w14:paraId="02ED59E8" w14:textId="77777777">
              <w:trPr>
                <w:jc w:val="center"/>
              </w:trPr>
              <w:tc>
                <w:tcPr>
                  <w:tcW w:w="1169" w:type="dxa"/>
                </w:tcPr>
                <w:p w14:paraId="697AB37D" w14:textId="50D41AB9" w:rsidR="00CE7284" w:rsidRDefault="00CE7284" w:rsidP="00CE7284">
                  <w:r>
                    <w:rPr>
                      <w:rFonts w:hint="eastAsia"/>
                    </w:rPr>
                    <w:t>1</w:t>
                  </w:r>
                  <w:r>
                    <w:t>.7</w:t>
                  </w:r>
                </w:p>
              </w:tc>
              <w:tc>
                <w:tcPr>
                  <w:tcW w:w="1357" w:type="dxa"/>
                </w:tcPr>
                <w:p w14:paraId="2344A877" w14:textId="70F11F32" w:rsidR="00CE7284" w:rsidRPr="007A35F7" w:rsidRDefault="00CE7284" w:rsidP="00CE7284">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4.13</w:t>
                  </w:r>
                </w:p>
              </w:tc>
              <w:tc>
                <w:tcPr>
                  <w:tcW w:w="1315" w:type="dxa"/>
                </w:tcPr>
                <w:p w14:paraId="1BFF9FD8" w14:textId="46589B20" w:rsidR="00CE7284" w:rsidRPr="007A35F7" w:rsidRDefault="00CE7284" w:rsidP="00CE7284">
                  <w:pPr>
                    <w:rPr>
                      <w:rFonts w:ascii="Arial" w:hAnsi="Arial" w:cs="Arial"/>
                    </w:rPr>
                  </w:pPr>
                  <w:r w:rsidRPr="007A35F7">
                    <w:rPr>
                      <w:rFonts w:ascii="Arial" w:hAnsi="Arial" w:cs="Arial"/>
                    </w:rPr>
                    <w:t>Bonnie</w:t>
                  </w:r>
                </w:p>
              </w:tc>
              <w:tc>
                <w:tcPr>
                  <w:tcW w:w="3924" w:type="dxa"/>
                </w:tcPr>
                <w:p w14:paraId="38A3E74D" w14:textId="2F18E32B" w:rsidR="00CE7284" w:rsidRPr="00E0134A" w:rsidRDefault="00CE7284" w:rsidP="00CE7284">
                  <w:r w:rsidRPr="00CE7284">
                    <w:t>Involving Production Time to recalculate sub items' versions as editing 'Service Start Time' of a parent item</w:t>
                  </w:r>
                </w:p>
              </w:tc>
            </w:tr>
            <w:tr w:rsidR="000271C8" w14:paraId="40A9894A" w14:textId="77777777">
              <w:trPr>
                <w:jc w:val="center"/>
                <w:ins w:id="608" w:author="Bonnie Yang [2]" w:date="2023-11-30T17:21:00Z"/>
              </w:trPr>
              <w:tc>
                <w:tcPr>
                  <w:tcW w:w="1169" w:type="dxa"/>
                </w:tcPr>
                <w:p w14:paraId="094B31D2" w14:textId="715F87B4" w:rsidR="000271C8" w:rsidRDefault="000271C8" w:rsidP="000271C8">
                  <w:pPr>
                    <w:rPr>
                      <w:ins w:id="609" w:author="Bonnie Yang [2]" w:date="2023-11-30T17:21:00Z"/>
                    </w:rPr>
                  </w:pPr>
                  <w:ins w:id="610" w:author="Bonnie Yang [2]" w:date="2023-11-30T17:21:00Z">
                    <w:r>
                      <w:rPr>
                        <w:rFonts w:ascii="Arial" w:hAnsi="Arial" w:cs="Arial" w:hint="eastAsia"/>
                        <w:sz w:val="20"/>
                        <w:szCs w:val="20"/>
                      </w:rPr>
                      <w:t>1</w:t>
                    </w:r>
                    <w:r>
                      <w:rPr>
                        <w:rFonts w:ascii="Arial" w:hAnsi="Arial" w:cs="Arial"/>
                        <w:sz w:val="20"/>
                        <w:szCs w:val="20"/>
                      </w:rPr>
                      <w:t>.8</w:t>
                    </w:r>
                  </w:ins>
                </w:p>
              </w:tc>
              <w:tc>
                <w:tcPr>
                  <w:tcW w:w="1357" w:type="dxa"/>
                </w:tcPr>
                <w:p w14:paraId="24C30548" w14:textId="62C7C21A" w:rsidR="000271C8" w:rsidRPr="007A35F7" w:rsidRDefault="000271C8" w:rsidP="000271C8">
                  <w:pPr>
                    <w:rPr>
                      <w:ins w:id="611" w:author="Bonnie Yang [2]" w:date="2023-11-30T17:21:00Z"/>
                      <w:rFonts w:ascii="Arial" w:hAnsi="Arial" w:cs="Arial"/>
                    </w:rPr>
                  </w:pPr>
                  <w:ins w:id="612" w:author="Bonnie Yang [2]" w:date="2023-11-30T17:2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11.30</w:t>
                    </w:r>
                  </w:ins>
                </w:p>
              </w:tc>
              <w:tc>
                <w:tcPr>
                  <w:tcW w:w="1315" w:type="dxa"/>
                </w:tcPr>
                <w:p w14:paraId="68AE5346" w14:textId="246E486C" w:rsidR="000271C8" w:rsidRPr="007A35F7" w:rsidRDefault="000271C8" w:rsidP="000271C8">
                  <w:pPr>
                    <w:rPr>
                      <w:ins w:id="613" w:author="Bonnie Yang [2]" w:date="2023-11-30T17:21:00Z"/>
                      <w:rFonts w:ascii="Arial" w:hAnsi="Arial" w:cs="Arial"/>
                    </w:rPr>
                  </w:pPr>
                  <w:ins w:id="614" w:author="Bonnie Yang [2]" w:date="2023-11-30T17:21:00Z">
                    <w:r w:rsidRPr="007A35F7">
                      <w:rPr>
                        <w:rFonts w:ascii="Arial" w:hAnsi="Arial" w:cs="Arial"/>
                      </w:rPr>
                      <w:t>Bonnie</w:t>
                    </w:r>
                  </w:ins>
                </w:p>
              </w:tc>
              <w:tc>
                <w:tcPr>
                  <w:tcW w:w="3924" w:type="dxa"/>
                </w:tcPr>
                <w:p w14:paraId="02BDA682" w14:textId="35DD1D12" w:rsidR="000271C8" w:rsidRPr="00CE7284" w:rsidRDefault="000271C8" w:rsidP="000271C8">
                  <w:pPr>
                    <w:rPr>
                      <w:ins w:id="615" w:author="Bonnie Yang [2]" w:date="2023-11-30T17:21:00Z"/>
                    </w:rPr>
                  </w:pPr>
                  <w:ins w:id="616" w:author="Bonnie Yang [2]" w:date="2023-11-30T17:21:00Z">
                    <w:r w:rsidRPr="00491277">
                      <w:rPr>
                        <w:rFonts w:ascii="Arial" w:hAnsi="Arial" w:cs="Arial"/>
                        <w:sz w:val="20"/>
                        <w:szCs w:val="20"/>
                      </w:rPr>
                      <w:t>Byproduct Recipe Overhaul</w:t>
                    </w:r>
                  </w:ins>
                </w:p>
              </w:tc>
            </w:tr>
          </w:tbl>
          <w:p w14:paraId="492CF0B0" w14:textId="77777777" w:rsidR="001712A7" w:rsidRDefault="001712A7"/>
        </w:tc>
      </w:tr>
      <w:tr w:rsidR="001712A7" w:rsidRPr="00452515" w14:paraId="0C528D36" w14:textId="77777777" w:rsidTr="005F06A4">
        <w:tc>
          <w:tcPr>
            <w:tcW w:w="8728" w:type="dxa"/>
          </w:tcPr>
          <w:p w14:paraId="7F020A50" w14:textId="77777777" w:rsidR="001712A7" w:rsidRPr="00452515" w:rsidRDefault="001712A7">
            <w:r w:rsidRPr="00E97505">
              <w:rPr>
                <w:rStyle w:val="Strong"/>
              </w:rPr>
              <w:t>Stakeholder:</w:t>
            </w:r>
            <w:r w:rsidRPr="00452515">
              <w:t xml:space="preserve"> </w:t>
            </w:r>
            <w:r>
              <w:t>User with privilege</w:t>
            </w:r>
          </w:p>
        </w:tc>
      </w:tr>
      <w:tr w:rsidR="001712A7" w:rsidRPr="00C11AA9" w14:paraId="6552FFEB" w14:textId="77777777" w:rsidTr="005F06A4">
        <w:tc>
          <w:tcPr>
            <w:tcW w:w="8728" w:type="dxa"/>
          </w:tcPr>
          <w:p w14:paraId="560004B1" w14:textId="77777777" w:rsidR="001712A7" w:rsidRPr="00E97505" w:rsidRDefault="001712A7">
            <w:pPr>
              <w:rPr>
                <w:rStyle w:val="Strong"/>
              </w:rPr>
            </w:pPr>
            <w:r w:rsidRPr="00E97505">
              <w:rPr>
                <w:rStyle w:val="Strong"/>
                <w:rFonts w:hint="eastAsia"/>
              </w:rPr>
              <w:t>Main Scenario</w:t>
            </w:r>
            <w:proofErr w:type="gramStart"/>
            <w:r w:rsidRPr="00E97505">
              <w:rPr>
                <w:rStyle w:val="Strong"/>
                <w:rFonts w:hint="eastAsia"/>
              </w:rPr>
              <w:t>:</w:t>
            </w:r>
            <w:r>
              <w:rPr>
                <w:rStyle w:val="Strong"/>
              </w:rPr>
              <w:t xml:space="preserve">  Update</w:t>
            </w:r>
            <w:proofErr w:type="gramEnd"/>
            <w:r>
              <w:rPr>
                <w:rStyle w:val="Strong"/>
              </w:rPr>
              <w:t xml:space="preserve"> a version</w:t>
            </w:r>
          </w:p>
          <w:p w14:paraId="540C14E9" w14:textId="0D68D485" w:rsidR="001712A7" w:rsidRPr="00947304" w:rsidRDefault="00015FC3">
            <w:r w:rsidRPr="00015FC3">
              <w:t>https://wonder.atlassian.net/wiki/x/3gCM_w</w:t>
            </w:r>
          </w:p>
          <w:p w14:paraId="6E8AFE84" w14:textId="77777777" w:rsidR="001712A7" w:rsidRPr="00C11AA9" w:rsidRDefault="001712A7"/>
        </w:tc>
      </w:tr>
      <w:tr w:rsidR="001712A7" w:rsidRPr="00452515" w14:paraId="01775095" w14:textId="77777777" w:rsidTr="005F06A4">
        <w:tc>
          <w:tcPr>
            <w:tcW w:w="8728" w:type="dxa"/>
          </w:tcPr>
          <w:p w14:paraId="3C30BEDA" w14:textId="77777777" w:rsidR="001712A7" w:rsidRDefault="001712A7">
            <w:r w:rsidRPr="00452515">
              <w:t>Exception Scenario:</w:t>
            </w:r>
            <w:r>
              <w:t xml:space="preserve"> Update version related information</w:t>
            </w:r>
          </w:p>
          <w:p w14:paraId="3E0FDBFD" w14:textId="7B307304" w:rsidR="001712A7" w:rsidRPr="00452515" w:rsidRDefault="005F06A4" w:rsidP="005F06A4">
            <w:pPr>
              <w:rPr>
                <w:rFonts w:hint="eastAsia"/>
              </w:rPr>
            </w:pPr>
            <w:r w:rsidRPr="005F06A4">
              <w:t>https://wonder.atlassian.net/wiki/x/3gCM_w</w:t>
            </w:r>
          </w:p>
        </w:tc>
      </w:tr>
      <w:tr w:rsidR="001712A7" w:rsidRPr="00452515" w14:paraId="13E246CC" w14:textId="77777777" w:rsidTr="005F06A4">
        <w:tc>
          <w:tcPr>
            <w:tcW w:w="8728" w:type="dxa"/>
          </w:tcPr>
          <w:p w14:paraId="595B052C" w14:textId="77777777" w:rsidR="001712A7" w:rsidRPr="00452515" w:rsidRDefault="001712A7">
            <w:pPr>
              <w:ind w:left="420"/>
            </w:pPr>
            <w:r w:rsidRPr="00452515">
              <w:t>Notes:</w:t>
            </w:r>
          </w:p>
        </w:tc>
      </w:tr>
    </w:tbl>
    <w:p w14:paraId="6AC2CEEF" w14:textId="77777777" w:rsidR="001712A7" w:rsidRPr="006871E5" w:rsidRDefault="001712A7" w:rsidP="001712A7"/>
    <w:p w14:paraId="7EFB6089" w14:textId="76247E59" w:rsidR="00104625" w:rsidRDefault="0051410A" w:rsidP="00104625">
      <w:pPr>
        <w:pStyle w:val="Heading3"/>
      </w:pPr>
      <w:r>
        <w:rPr>
          <w:rStyle w:val="Strong"/>
          <w:rFonts w:hint="eastAsia"/>
        </w:rPr>
        <w:t>Tran-</w:t>
      </w:r>
      <w:r w:rsidR="00104625">
        <w:rPr>
          <w:rStyle w:val="Strong"/>
        </w:rPr>
        <w:t>MS</w:t>
      </w:r>
      <w:r w:rsidR="00104625" w:rsidRPr="00E97505">
        <w:rPr>
          <w:rStyle w:val="Strong"/>
        </w:rPr>
        <w:t>0</w:t>
      </w:r>
      <w:r w:rsidR="00104625">
        <w:rPr>
          <w:rStyle w:val="Strong"/>
        </w:rPr>
        <w:t>2-</w:t>
      </w:r>
      <w:r w:rsidR="00F06051">
        <w:rPr>
          <w:rStyle w:val="Strong"/>
        </w:rPr>
        <w:t>12</w:t>
      </w:r>
      <w:r w:rsidR="00104625">
        <w:rPr>
          <w:rStyle w:val="Strong"/>
        </w:rPr>
        <w:t xml:space="preserve"> </w:t>
      </w:r>
      <w:r w:rsidR="00692200">
        <w:rPr>
          <w:rStyle w:val="Strong"/>
        </w:rPr>
        <w:t>Delete a version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104625" w:rsidRPr="00E97505" w14:paraId="57F0C110" w14:textId="77777777" w:rsidTr="00992068">
        <w:tc>
          <w:tcPr>
            <w:tcW w:w="8728" w:type="dxa"/>
          </w:tcPr>
          <w:p w14:paraId="0CB35C83" w14:textId="07454AD0" w:rsidR="00104625" w:rsidRPr="00E97505" w:rsidRDefault="00104625">
            <w:pPr>
              <w:rPr>
                <w:rStyle w:val="Strong"/>
              </w:rPr>
            </w:pPr>
            <w:r>
              <w:rPr>
                <w:rStyle w:val="Strong"/>
              </w:rPr>
              <w:t>MS</w:t>
            </w:r>
            <w:r w:rsidRPr="00E97505">
              <w:rPr>
                <w:rStyle w:val="Strong"/>
              </w:rPr>
              <w:t>0</w:t>
            </w:r>
            <w:r>
              <w:rPr>
                <w:rStyle w:val="Strong"/>
              </w:rPr>
              <w:t>2-</w:t>
            </w:r>
            <w:r w:rsidR="00F06051">
              <w:rPr>
                <w:rStyle w:val="Strong"/>
              </w:rPr>
              <w:t>12</w:t>
            </w:r>
            <w:r>
              <w:rPr>
                <w:rStyle w:val="Strong"/>
              </w:rPr>
              <w:t xml:space="preserve"> </w:t>
            </w:r>
            <w:r w:rsidR="00AE689C">
              <w:rPr>
                <w:rStyle w:val="Strong"/>
              </w:rPr>
              <w:t xml:space="preserve">Delete </w:t>
            </w:r>
            <w:r w:rsidR="00692200">
              <w:rPr>
                <w:rStyle w:val="Strong"/>
              </w:rPr>
              <w:t>a version</w:t>
            </w:r>
          </w:p>
        </w:tc>
      </w:tr>
      <w:tr w:rsidR="00104625" w14:paraId="01F01FB7" w14:textId="77777777" w:rsidTr="00992068">
        <w:tc>
          <w:tcPr>
            <w:tcW w:w="8728" w:type="dxa"/>
          </w:tcPr>
          <w:p w14:paraId="4A2B7AD9" w14:textId="77777777" w:rsidR="00104625" w:rsidRPr="00E97505" w:rsidRDefault="0010462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30"/>
              <w:gridCol w:w="1325"/>
              <w:gridCol w:w="1267"/>
              <w:gridCol w:w="3511"/>
            </w:tblGrid>
            <w:tr w:rsidR="00104625" w14:paraId="3AC1EF0E" w14:textId="77777777" w:rsidTr="00992068">
              <w:trPr>
                <w:jc w:val="center"/>
              </w:trPr>
              <w:tc>
                <w:tcPr>
                  <w:tcW w:w="1130" w:type="dxa"/>
                </w:tcPr>
                <w:p w14:paraId="0114B03A" w14:textId="77777777" w:rsidR="00104625" w:rsidRPr="007A35F7" w:rsidRDefault="00104625">
                  <w:pPr>
                    <w:rPr>
                      <w:rFonts w:ascii="Arial" w:hAnsi="Arial" w:cs="Arial"/>
                    </w:rPr>
                  </w:pPr>
                  <w:r w:rsidRPr="007A35F7">
                    <w:rPr>
                      <w:rFonts w:ascii="Arial" w:hAnsi="Arial" w:cs="Arial"/>
                    </w:rPr>
                    <w:t>Version</w:t>
                  </w:r>
                </w:p>
              </w:tc>
              <w:tc>
                <w:tcPr>
                  <w:tcW w:w="1325" w:type="dxa"/>
                </w:tcPr>
                <w:p w14:paraId="11B948EF" w14:textId="77777777" w:rsidR="00104625" w:rsidRPr="007A35F7" w:rsidRDefault="00104625">
                  <w:pPr>
                    <w:rPr>
                      <w:rFonts w:ascii="Arial" w:hAnsi="Arial" w:cs="Arial"/>
                    </w:rPr>
                  </w:pPr>
                  <w:r w:rsidRPr="007A35F7">
                    <w:rPr>
                      <w:rFonts w:ascii="Arial" w:hAnsi="Arial" w:cs="Arial"/>
                    </w:rPr>
                    <w:t>Date</w:t>
                  </w:r>
                </w:p>
              </w:tc>
              <w:tc>
                <w:tcPr>
                  <w:tcW w:w="1267" w:type="dxa"/>
                </w:tcPr>
                <w:p w14:paraId="0C2FC495" w14:textId="77777777" w:rsidR="00104625" w:rsidRPr="007A35F7" w:rsidRDefault="00104625">
                  <w:pPr>
                    <w:rPr>
                      <w:rFonts w:ascii="Arial" w:hAnsi="Arial" w:cs="Arial"/>
                    </w:rPr>
                  </w:pPr>
                  <w:r w:rsidRPr="007A35F7">
                    <w:rPr>
                      <w:rFonts w:ascii="Arial" w:hAnsi="Arial" w:cs="Arial"/>
                    </w:rPr>
                    <w:t>Updated By</w:t>
                  </w:r>
                </w:p>
              </w:tc>
              <w:tc>
                <w:tcPr>
                  <w:tcW w:w="3511" w:type="dxa"/>
                </w:tcPr>
                <w:p w14:paraId="1F95393F" w14:textId="77777777" w:rsidR="00104625" w:rsidRPr="007A35F7" w:rsidRDefault="00104625">
                  <w:pPr>
                    <w:rPr>
                      <w:rFonts w:ascii="Arial" w:hAnsi="Arial" w:cs="Arial"/>
                    </w:rPr>
                  </w:pPr>
                  <w:r w:rsidRPr="007A35F7">
                    <w:rPr>
                      <w:rFonts w:ascii="Arial" w:hAnsi="Arial" w:cs="Arial"/>
                    </w:rPr>
                    <w:t>Description</w:t>
                  </w:r>
                </w:p>
              </w:tc>
            </w:tr>
            <w:tr w:rsidR="00104625" w14:paraId="16A6FD6B" w14:textId="77777777" w:rsidTr="00992068">
              <w:trPr>
                <w:jc w:val="center"/>
              </w:trPr>
              <w:tc>
                <w:tcPr>
                  <w:tcW w:w="1130" w:type="dxa"/>
                </w:tcPr>
                <w:p w14:paraId="3CFCC105" w14:textId="77777777" w:rsidR="00104625" w:rsidRPr="007A35F7" w:rsidRDefault="00104625">
                  <w:pPr>
                    <w:rPr>
                      <w:rFonts w:ascii="Arial" w:hAnsi="Arial" w:cs="Arial"/>
                    </w:rPr>
                  </w:pPr>
                  <w:r w:rsidRPr="007A35F7">
                    <w:rPr>
                      <w:rFonts w:ascii="Arial" w:hAnsi="Arial" w:cs="Arial"/>
                    </w:rPr>
                    <w:t>1.0</w:t>
                  </w:r>
                </w:p>
              </w:tc>
              <w:tc>
                <w:tcPr>
                  <w:tcW w:w="1325" w:type="dxa"/>
                </w:tcPr>
                <w:p w14:paraId="47859F34" w14:textId="77777777" w:rsidR="00104625" w:rsidRPr="007A35F7" w:rsidRDefault="00104625">
                  <w:pPr>
                    <w:rPr>
                      <w:rFonts w:ascii="Arial" w:hAnsi="Arial" w:cs="Arial"/>
                    </w:rPr>
                  </w:pPr>
                  <w:r w:rsidRPr="007A35F7">
                    <w:rPr>
                      <w:rFonts w:ascii="Arial" w:hAnsi="Arial" w:cs="Arial"/>
                    </w:rPr>
                    <w:t>2022.8.2</w:t>
                  </w:r>
                  <w:r>
                    <w:rPr>
                      <w:rFonts w:ascii="Arial" w:hAnsi="Arial" w:cs="Arial"/>
                    </w:rPr>
                    <w:t>9</w:t>
                  </w:r>
                </w:p>
              </w:tc>
              <w:tc>
                <w:tcPr>
                  <w:tcW w:w="1267" w:type="dxa"/>
                </w:tcPr>
                <w:p w14:paraId="6C39652E" w14:textId="77777777" w:rsidR="00104625" w:rsidRPr="007A35F7" w:rsidRDefault="00104625">
                  <w:pPr>
                    <w:rPr>
                      <w:rFonts w:ascii="Arial" w:hAnsi="Arial" w:cs="Arial"/>
                    </w:rPr>
                  </w:pPr>
                  <w:r>
                    <w:rPr>
                      <w:rFonts w:ascii="Arial" w:hAnsi="Arial" w:cs="Arial"/>
                    </w:rPr>
                    <w:t>Lisa</w:t>
                  </w:r>
                </w:p>
              </w:tc>
              <w:tc>
                <w:tcPr>
                  <w:tcW w:w="3511" w:type="dxa"/>
                </w:tcPr>
                <w:p w14:paraId="70EB8700" w14:textId="77777777" w:rsidR="00104625" w:rsidRPr="007A35F7" w:rsidRDefault="00104625">
                  <w:pPr>
                    <w:rPr>
                      <w:rFonts w:ascii="Arial" w:hAnsi="Arial" w:cs="Arial"/>
                    </w:rPr>
                  </w:pPr>
                  <w:r w:rsidRPr="007A35F7">
                    <w:rPr>
                      <w:rFonts w:ascii="Arial" w:hAnsi="Arial" w:cs="Arial"/>
                    </w:rPr>
                    <w:t>First version</w:t>
                  </w:r>
                </w:p>
              </w:tc>
            </w:tr>
            <w:tr w:rsidR="00E26E20" w14:paraId="50B444BA" w14:textId="77777777" w:rsidTr="00992068">
              <w:trPr>
                <w:jc w:val="center"/>
              </w:trPr>
              <w:tc>
                <w:tcPr>
                  <w:tcW w:w="1130" w:type="dxa"/>
                </w:tcPr>
                <w:p w14:paraId="1F54B370" w14:textId="1A95CADC" w:rsidR="00E26E20" w:rsidRDefault="00E26E20" w:rsidP="00E26E20">
                  <w:r w:rsidRPr="007A35F7">
                    <w:rPr>
                      <w:rFonts w:ascii="Arial" w:hAnsi="Arial" w:cs="Arial"/>
                    </w:rPr>
                    <w:t>1.</w:t>
                  </w:r>
                  <w:r>
                    <w:rPr>
                      <w:rFonts w:ascii="Arial" w:hAnsi="Arial" w:cs="Arial"/>
                    </w:rPr>
                    <w:t>1</w:t>
                  </w:r>
                </w:p>
              </w:tc>
              <w:tc>
                <w:tcPr>
                  <w:tcW w:w="1325" w:type="dxa"/>
                </w:tcPr>
                <w:p w14:paraId="0F7480B2" w14:textId="218A7D95" w:rsidR="00E26E20" w:rsidRDefault="00E26E20" w:rsidP="00E26E20">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1</w:t>
                  </w:r>
                </w:p>
              </w:tc>
              <w:tc>
                <w:tcPr>
                  <w:tcW w:w="1267" w:type="dxa"/>
                </w:tcPr>
                <w:p w14:paraId="0379D834" w14:textId="56373725" w:rsidR="00E26E20" w:rsidRDefault="00E26E20" w:rsidP="00E26E20">
                  <w:r>
                    <w:rPr>
                      <w:rFonts w:ascii="Arial" w:hAnsi="Arial" w:cs="Arial"/>
                    </w:rPr>
                    <w:t>Bonnie</w:t>
                  </w:r>
                </w:p>
              </w:tc>
              <w:tc>
                <w:tcPr>
                  <w:tcW w:w="3511" w:type="dxa"/>
                </w:tcPr>
                <w:p w14:paraId="7467E475" w14:textId="12FDA653" w:rsidR="00E26E20" w:rsidRDefault="00E26E20" w:rsidP="00E26E20">
                  <w:r w:rsidRPr="00E26E20">
                    <w:rPr>
                      <w:rFonts w:ascii="Arial" w:hAnsi="Arial" w:cs="Arial"/>
                    </w:rPr>
                    <w:t xml:space="preserve">Cannot Delete a First Version Which </w:t>
                  </w:r>
                  <w:proofErr w:type="gramStart"/>
                  <w:r w:rsidRPr="00E26E20">
                    <w:rPr>
                      <w:rFonts w:ascii="Arial" w:hAnsi="Arial" w:cs="Arial"/>
                    </w:rPr>
                    <w:t>is</w:t>
                  </w:r>
                  <w:proofErr w:type="gramEnd"/>
                  <w:r w:rsidRPr="00E26E20">
                    <w:rPr>
                      <w:rFonts w:ascii="Arial" w:hAnsi="Arial" w:cs="Arial"/>
                    </w:rPr>
                    <w:t xml:space="preserve"> Occupied in Any Parent item</w:t>
                  </w:r>
                </w:p>
              </w:tc>
            </w:tr>
            <w:tr w:rsidR="00564709" w14:paraId="073DE9E2" w14:textId="77777777" w:rsidTr="00992068">
              <w:trPr>
                <w:jc w:val="center"/>
              </w:trPr>
              <w:tc>
                <w:tcPr>
                  <w:tcW w:w="1130" w:type="dxa"/>
                </w:tcPr>
                <w:p w14:paraId="2EBD86E3" w14:textId="653F237A" w:rsidR="00564709" w:rsidRDefault="00564709" w:rsidP="00564709">
                  <w:r w:rsidRPr="007A35F7">
                    <w:rPr>
                      <w:rFonts w:ascii="Arial" w:hAnsi="Arial" w:cs="Arial"/>
                    </w:rPr>
                    <w:t>1.</w:t>
                  </w:r>
                  <w:r>
                    <w:rPr>
                      <w:rFonts w:ascii="Arial" w:hAnsi="Arial" w:cs="Arial"/>
                    </w:rPr>
                    <w:t>2</w:t>
                  </w:r>
                </w:p>
              </w:tc>
              <w:tc>
                <w:tcPr>
                  <w:tcW w:w="1325" w:type="dxa"/>
                </w:tcPr>
                <w:p w14:paraId="37EC7AD9" w14:textId="4240DC88" w:rsidR="00564709" w:rsidRDefault="00564709" w:rsidP="00564709">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.2</w:t>
                  </w:r>
                  <w:r>
                    <w:rPr>
                      <w:rFonts w:ascii="Arial" w:hAnsi="Arial" w:cs="Arial"/>
                    </w:rPr>
                    <w:t>9</w:t>
                  </w:r>
                </w:p>
              </w:tc>
              <w:tc>
                <w:tcPr>
                  <w:tcW w:w="1267" w:type="dxa"/>
                </w:tcPr>
                <w:p w14:paraId="06319C25" w14:textId="4D5925BF" w:rsidR="00564709" w:rsidRDefault="00564709" w:rsidP="00564709">
                  <w:r>
                    <w:rPr>
                      <w:rFonts w:hint="eastAsia"/>
                    </w:rPr>
                    <w:t>B</w:t>
                  </w:r>
                  <w:r>
                    <w:t>onnie</w:t>
                  </w:r>
                </w:p>
              </w:tc>
              <w:tc>
                <w:tcPr>
                  <w:tcW w:w="3511" w:type="dxa"/>
                </w:tcPr>
                <w:p w14:paraId="383FEB98" w14:textId="7009F024" w:rsidR="00564709" w:rsidRDefault="00564709" w:rsidP="00564709">
                  <w:r w:rsidRPr="003D6376">
                    <w:t xml:space="preserve">[Item Status </w:t>
                  </w:r>
                  <w:proofErr w:type="gramStart"/>
                  <w:r w:rsidRPr="003D6376">
                    <w:t>MVP]New</w:t>
                  </w:r>
                  <w:proofErr w:type="gramEnd"/>
                  <w:r w:rsidRPr="003D6376">
                    <w:t xml:space="preserve"> versions without Effective Start Date</w:t>
                  </w:r>
                </w:p>
              </w:tc>
            </w:tr>
            <w:tr w:rsidR="00257F27" w14:paraId="2B08147A" w14:textId="77777777" w:rsidTr="00992068">
              <w:trPr>
                <w:jc w:val="center"/>
              </w:trPr>
              <w:tc>
                <w:tcPr>
                  <w:tcW w:w="1130" w:type="dxa"/>
                </w:tcPr>
                <w:p w14:paraId="6D423766" w14:textId="61554E9D" w:rsidR="00257F27" w:rsidRDefault="00257F27" w:rsidP="00257F27">
                  <w:r>
                    <w:rPr>
                      <w:rFonts w:hint="eastAsia"/>
                    </w:rPr>
                    <w:t>1</w:t>
                  </w:r>
                  <w:r>
                    <w:t>.3</w:t>
                  </w:r>
                </w:p>
              </w:tc>
              <w:tc>
                <w:tcPr>
                  <w:tcW w:w="1325" w:type="dxa"/>
                </w:tcPr>
                <w:p w14:paraId="20543C04" w14:textId="1E0D81C4" w:rsidR="00257F27" w:rsidRDefault="00257F27" w:rsidP="00257F27">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3.13</w:t>
                  </w:r>
                </w:p>
              </w:tc>
              <w:tc>
                <w:tcPr>
                  <w:tcW w:w="1267" w:type="dxa"/>
                </w:tcPr>
                <w:p w14:paraId="5A8F37F3" w14:textId="07380BEE" w:rsidR="00257F27" w:rsidRDefault="00257F27" w:rsidP="00257F27">
                  <w:r w:rsidRPr="007A35F7">
                    <w:rPr>
                      <w:rFonts w:ascii="Arial" w:hAnsi="Arial" w:cs="Arial"/>
                    </w:rPr>
                    <w:t>Bonnie</w:t>
                  </w:r>
                </w:p>
              </w:tc>
              <w:tc>
                <w:tcPr>
                  <w:tcW w:w="3511" w:type="dxa"/>
                </w:tcPr>
                <w:p w14:paraId="43623E98" w14:textId="0C2E6721" w:rsidR="00257F27" w:rsidRPr="00B66734" w:rsidRDefault="00257F27" w:rsidP="00257F27">
                  <w:r w:rsidRPr="00E0134A">
                    <w:t>Customization not found error in the Menu item</w:t>
                  </w:r>
                </w:p>
              </w:tc>
            </w:tr>
            <w:tr w:rsidR="00257F27" w14:paraId="56FEBAFC" w14:textId="77777777" w:rsidTr="00992068">
              <w:trPr>
                <w:jc w:val="center"/>
              </w:trPr>
              <w:tc>
                <w:tcPr>
                  <w:tcW w:w="1130" w:type="dxa"/>
                </w:tcPr>
                <w:p w14:paraId="70065C31" w14:textId="77777777" w:rsidR="00257F27" w:rsidRDefault="00257F27" w:rsidP="00257F27"/>
              </w:tc>
              <w:tc>
                <w:tcPr>
                  <w:tcW w:w="1325" w:type="dxa"/>
                </w:tcPr>
                <w:p w14:paraId="3F0BB5C4" w14:textId="77777777" w:rsidR="00257F27" w:rsidRDefault="00257F27" w:rsidP="00257F27"/>
              </w:tc>
              <w:tc>
                <w:tcPr>
                  <w:tcW w:w="1267" w:type="dxa"/>
                </w:tcPr>
                <w:p w14:paraId="3F4904AF" w14:textId="77777777" w:rsidR="00257F27" w:rsidRDefault="00257F27" w:rsidP="00257F27"/>
              </w:tc>
              <w:tc>
                <w:tcPr>
                  <w:tcW w:w="3511" w:type="dxa"/>
                </w:tcPr>
                <w:p w14:paraId="6F45774D" w14:textId="77777777" w:rsidR="00257F27" w:rsidRDefault="00257F27" w:rsidP="00257F27"/>
              </w:tc>
            </w:tr>
            <w:tr w:rsidR="00257F27" w14:paraId="01E8D7C3" w14:textId="77777777" w:rsidTr="00992068">
              <w:trPr>
                <w:jc w:val="center"/>
              </w:trPr>
              <w:tc>
                <w:tcPr>
                  <w:tcW w:w="1130" w:type="dxa"/>
                </w:tcPr>
                <w:p w14:paraId="055832B0" w14:textId="77777777" w:rsidR="00257F27" w:rsidRDefault="00257F27" w:rsidP="00257F27"/>
              </w:tc>
              <w:tc>
                <w:tcPr>
                  <w:tcW w:w="1325" w:type="dxa"/>
                </w:tcPr>
                <w:p w14:paraId="239D34F3" w14:textId="77777777" w:rsidR="00257F27" w:rsidRDefault="00257F27" w:rsidP="00257F27"/>
              </w:tc>
              <w:tc>
                <w:tcPr>
                  <w:tcW w:w="1267" w:type="dxa"/>
                </w:tcPr>
                <w:p w14:paraId="61050BCB" w14:textId="77777777" w:rsidR="00257F27" w:rsidRDefault="00257F27" w:rsidP="00257F27"/>
              </w:tc>
              <w:tc>
                <w:tcPr>
                  <w:tcW w:w="3511" w:type="dxa"/>
                </w:tcPr>
                <w:p w14:paraId="19A24975" w14:textId="77777777" w:rsidR="00257F27" w:rsidRPr="005C49CE" w:rsidRDefault="00257F27" w:rsidP="00257F27"/>
              </w:tc>
            </w:tr>
          </w:tbl>
          <w:p w14:paraId="5CAA078A" w14:textId="77777777" w:rsidR="00104625" w:rsidRDefault="00104625"/>
        </w:tc>
      </w:tr>
      <w:tr w:rsidR="00104625" w:rsidRPr="00452515" w14:paraId="5C511117" w14:textId="77777777" w:rsidTr="00992068">
        <w:tc>
          <w:tcPr>
            <w:tcW w:w="8728" w:type="dxa"/>
          </w:tcPr>
          <w:p w14:paraId="73FD6D25" w14:textId="77777777" w:rsidR="00104625" w:rsidRPr="00452515" w:rsidRDefault="00104625">
            <w:r w:rsidRPr="00E97505">
              <w:rPr>
                <w:rStyle w:val="Strong"/>
              </w:rPr>
              <w:t>Stakeholder:</w:t>
            </w:r>
            <w:r w:rsidRPr="00452515">
              <w:t xml:space="preserve"> </w:t>
            </w:r>
            <w:r>
              <w:t>User with privilege</w:t>
            </w:r>
          </w:p>
        </w:tc>
      </w:tr>
      <w:tr w:rsidR="00104625" w:rsidRPr="00C11AA9" w14:paraId="2E614068" w14:textId="77777777" w:rsidTr="00992068">
        <w:tc>
          <w:tcPr>
            <w:tcW w:w="8728" w:type="dxa"/>
          </w:tcPr>
          <w:p w14:paraId="2D097872" w14:textId="52F53FCA" w:rsidR="00104625" w:rsidRPr="00E97505" w:rsidRDefault="00104625">
            <w:pPr>
              <w:rPr>
                <w:rStyle w:val="Strong"/>
              </w:rPr>
            </w:pPr>
            <w:r w:rsidRPr="00E97505">
              <w:rPr>
                <w:rStyle w:val="Strong"/>
                <w:rFonts w:hint="eastAsia"/>
              </w:rPr>
              <w:t>Main Scenario:</w:t>
            </w:r>
            <w:r>
              <w:rPr>
                <w:rStyle w:val="Strong"/>
              </w:rPr>
              <w:t xml:space="preserve"> </w:t>
            </w:r>
          </w:p>
          <w:p w14:paraId="7F3EFC48" w14:textId="5DF69B8C" w:rsidR="00104625" w:rsidRPr="00C11AA9" w:rsidRDefault="00992068" w:rsidP="00992068">
            <w:r>
              <w:rPr>
                <w:rFonts w:hint="eastAsia"/>
              </w:rPr>
              <w:t xml:space="preserve">Refer to </w:t>
            </w:r>
            <w:hyperlink r:id="rId43" w:history="1">
              <w:r w:rsidRPr="00615BB1">
                <w:rPr>
                  <w:rStyle w:val="Hyperlink"/>
                </w:rPr>
                <w:t>https://wonder.atlassian.net/wiki/x/-QR-8w</w:t>
              </w:r>
            </w:hyperlink>
            <w:r>
              <w:rPr>
                <w:rFonts w:hint="eastAsia"/>
              </w:rPr>
              <w:t xml:space="preserve"> for RA details.</w:t>
            </w:r>
          </w:p>
        </w:tc>
      </w:tr>
      <w:tr w:rsidR="00104625" w:rsidRPr="00452515" w14:paraId="1056C2B4" w14:textId="77777777" w:rsidTr="00992068">
        <w:tc>
          <w:tcPr>
            <w:tcW w:w="8728" w:type="dxa"/>
          </w:tcPr>
          <w:p w14:paraId="3C08E3E6" w14:textId="77777777" w:rsidR="00104625" w:rsidRDefault="00104625">
            <w:r w:rsidRPr="00452515">
              <w:t>Exception Scenario:</w:t>
            </w:r>
          </w:p>
          <w:p w14:paraId="3C1BC4B9" w14:textId="77777777" w:rsidR="00104625" w:rsidRPr="00452515" w:rsidRDefault="00104625"/>
        </w:tc>
      </w:tr>
      <w:tr w:rsidR="00104625" w:rsidRPr="00452515" w14:paraId="7CEAB3A2" w14:textId="77777777" w:rsidTr="00992068">
        <w:tc>
          <w:tcPr>
            <w:tcW w:w="8728" w:type="dxa"/>
          </w:tcPr>
          <w:p w14:paraId="6B783088" w14:textId="77777777" w:rsidR="00104625" w:rsidRPr="00452515" w:rsidRDefault="00104625">
            <w:r w:rsidRPr="00452515">
              <w:t>Notes:</w:t>
            </w:r>
          </w:p>
        </w:tc>
      </w:tr>
    </w:tbl>
    <w:p w14:paraId="1FD877BE" w14:textId="02AFF38F" w:rsidR="00104625" w:rsidRDefault="00104625" w:rsidP="006871E5">
      <w:pPr>
        <w:rPr>
          <w:ins w:id="617" w:author="Bonnie Yang" w:date="2022-11-24T14:41:00Z"/>
        </w:rPr>
      </w:pPr>
    </w:p>
    <w:p w14:paraId="697C74EB" w14:textId="77777777" w:rsidR="005B3F9C" w:rsidRPr="006871E5" w:rsidRDefault="005B3F9C" w:rsidP="006871E5">
      <w:pPr>
        <w:rPr>
          <w:ins w:id="618" w:author="Lisa Zheng" w:date="2022-08-30T23:45:00Z"/>
        </w:rPr>
      </w:pPr>
    </w:p>
    <w:p w14:paraId="43342E93" w14:textId="305F3D8A" w:rsidR="005B3F9C" w:rsidRDefault="0051410A" w:rsidP="000057F1">
      <w:pPr>
        <w:pStyle w:val="Heading3"/>
        <w:numPr>
          <w:ilvl w:val="2"/>
          <w:numId w:val="1641"/>
        </w:numPr>
      </w:pPr>
      <w:r>
        <w:rPr>
          <w:rStyle w:val="Strong"/>
          <w:rFonts w:hint="eastAsia"/>
        </w:rPr>
        <w:t>Tran-</w:t>
      </w:r>
      <w:r w:rsidR="005B3F9C">
        <w:rPr>
          <w:rStyle w:val="Strong"/>
        </w:rPr>
        <w:t>MS</w:t>
      </w:r>
      <w:r w:rsidR="005B3F9C" w:rsidRPr="00E97505">
        <w:rPr>
          <w:rStyle w:val="Strong"/>
        </w:rPr>
        <w:t>0</w:t>
      </w:r>
      <w:r w:rsidR="005B3F9C">
        <w:rPr>
          <w:rStyle w:val="Strong"/>
        </w:rPr>
        <w:t>2-</w:t>
      </w:r>
      <w:r w:rsidR="00F3024C">
        <w:rPr>
          <w:rStyle w:val="Strong"/>
        </w:rPr>
        <w:t>1</w:t>
      </w:r>
      <w:r w:rsidR="00F06051">
        <w:rPr>
          <w:rStyle w:val="Strong"/>
        </w:rPr>
        <w:t>3</w:t>
      </w:r>
      <w:r w:rsidR="005B3F9C">
        <w:rPr>
          <w:rStyle w:val="Strong"/>
        </w:rPr>
        <w:t xml:space="preserve"> Delete I</w:t>
      </w:r>
      <w:r w:rsidR="005B3F9C">
        <w:rPr>
          <w:rStyle w:val="Strong"/>
          <w:rFonts w:hint="eastAsia"/>
        </w:rPr>
        <w:t>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C01E26" w:rsidRPr="00E97505" w14:paraId="69E34932" w14:textId="77777777" w:rsidTr="0016487E">
        <w:tc>
          <w:tcPr>
            <w:tcW w:w="8728" w:type="dxa"/>
          </w:tcPr>
          <w:p w14:paraId="4269A4C7" w14:textId="19925786" w:rsidR="00C01E26" w:rsidRPr="00E97505" w:rsidRDefault="00C01E26" w:rsidP="00F73AB6">
            <w:pPr>
              <w:rPr>
                <w:rStyle w:val="Strong"/>
              </w:rPr>
            </w:pPr>
            <w:r>
              <w:rPr>
                <w:rStyle w:val="Strong"/>
              </w:rPr>
              <w:t>MS</w:t>
            </w:r>
            <w:r w:rsidRPr="00E97505">
              <w:rPr>
                <w:rStyle w:val="Strong"/>
              </w:rPr>
              <w:t>0</w:t>
            </w:r>
            <w:r>
              <w:rPr>
                <w:rStyle w:val="Strong"/>
              </w:rPr>
              <w:t>2-1</w:t>
            </w:r>
            <w:r w:rsidR="00F06051">
              <w:rPr>
                <w:rStyle w:val="Strong"/>
              </w:rPr>
              <w:t>3</w:t>
            </w:r>
            <w:r>
              <w:rPr>
                <w:rStyle w:val="Strong"/>
              </w:rPr>
              <w:t xml:space="preserve"> Delete Item</w:t>
            </w:r>
          </w:p>
        </w:tc>
      </w:tr>
      <w:tr w:rsidR="00C01E26" w14:paraId="79E76708" w14:textId="77777777" w:rsidTr="0016487E">
        <w:tc>
          <w:tcPr>
            <w:tcW w:w="8728" w:type="dxa"/>
          </w:tcPr>
          <w:p w14:paraId="4F7BFA60" w14:textId="77777777" w:rsidR="00C01E26" w:rsidRPr="00E97505" w:rsidRDefault="00C01E26" w:rsidP="00F73AB6">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30"/>
              <w:gridCol w:w="1325"/>
              <w:gridCol w:w="1267"/>
              <w:gridCol w:w="3511"/>
            </w:tblGrid>
            <w:tr w:rsidR="00C01E26" w14:paraId="3D98BE41" w14:textId="77777777" w:rsidTr="00F73AB6">
              <w:trPr>
                <w:jc w:val="center"/>
              </w:trPr>
              <w:tc>
                <w:tcPr>
                  <w:tcW w:w="1130" w:type="dxa"/>
                </w:tcPr>
                <w:p w14:paraId="62410E56" w14:textId="77777777" w:rsidR="00C01E26" w:rsidRPr="007A35F7" w:rsidRDefault="00C01E26" w:rsidP="00F73AB6">
                  <w:pPr>
                    <w:rPr>
                      <w:rFonts w:ascii="Arial" w:hAnsi="Arial" w:cs="Arial"/>
                    </w:rPr>
                  </w:pPr>
                  <w:r w:rsidRPr="007A35F7">
                    <w:rPr>
                      <w:rFonts w:ascii="Arial" w:hAnsi="Arial" w:cs="Arial"/>
                    </w:rPr>
                    <w:t>Version</w:t>
                  </w:r>
                </w:p>
              </w:tc>
              <w:tc>
                <w:tcPr>
                  <w:tcW w:w="1325" w:type="dxa"/>
                </w:tcPr>
                <w:p w14:paraId="74CFF4CC" w14:textId="77777777" w:rsidR="00C01E26" w:rsidRPr="007A35F7" w:rsidRDefault="00C01E26" w:rsidP="00F73AB6">
                  <w:pPr>
                    <w:rPr>
                      <w:rFonts w:ascii="Arial" w:hAnsi="Arial" w:cs="Arial"/>
                    </w:rPr>
                  </w:pPr>
                  <w:r w:rsidRPr="007A35F7">
                    <w:rPr>
                      <w:rFonts w:ascii="Arial" w:hAnsi="Arial" w:cs="Arial"/>
                    </w:rPr>
                    <w:t>Date</w:t>
                  </w:r>
                </w:p>
              </w:tc>
              <w:tc>
                <w:tcPr>
                  <w:tcW w:w="1267" w:type="dxa"/>
                </w:tcPr>
                <w:p w14:paraId="68EF241A" w14:textId="77777777" w:rsidR="00C01E26" w:rsidRPr="007A35F7" w:rsidRDefault="00C01E26" w:rsidP="00F73AB6">
                  <w:pPr>
                    <w:rPr>
                      <w:rFonts w:ascii="Arial" w:hAnsi="Arial" w:cs="Arial"/>
                    </w:rPr>
                  </w:pPr>
                  <w:r w:rsidRPr="007A35F7">
                    <w:rPr>
                      <w:rFonts w:ascii="Arial" w:hAnsi="Arial" w:cs="Arial"/>
                    </w:rPr>
                    <w:t>Updated By</w:t>
                  </w:r>
                </w:p>
              </w:tc>
              <w:tc>
                <w:tcPr>
                  <w:tcW w:w="3511" w:type="dxa"/>
                </w:tcPr>
                <w:p w14:paraId="3948EC29" w14:textId="77777777" w:rsidR="00C01E26" w:rsidRPr="007A35F7" w:rsidRDefault="00C01E26" w:rsidP="00F73AB6">
                  <w:pPr>
                    <w:rPr>
                      <w:rFonts w:ascii="Arial" w:hAnsi="Arial" w:cs="Arial"/>
                    </w:rPr>
                  </w:pPr>
                  <w:r w:rsidRPr="007A35F7">
                    <w:rPr>
                      <w:rFonts w:ascii="Arial" w:hAnsi="Arial" w:cs="Arial"/>
                    </w:rPr>
                    <w:t>Description</w:t>
                  </w:r>
                </w:p>
              </w:tc>
            </w:tr>
            <w:tr w:rsidR="00C01E26" w14:paraId="7F712DA7" w14:textId="77777777" w:rsidTr="00F73AB6">
              <w:trPr>
                <w:jc w:val="center"/>
              </w:trPr>
              <w:tc>
                <w:tcPr>
                  <w:tcW w:w="1130" w:type="dxa"/>
                </w:tcPr>
                <w:p w14:paraId="27C7A9E4" w14:textId="77777777" w:rsidR="00C01E26" w:rsidRPr="007A35F7" w:rsidRDefault="00C01E26" w:rsidP="00F73AB6">
                  <w:pPr>
                    <w:rPr>
                      <w:rFonts w:ascii="Arial" w:hAnsi="Arial" w:cs="Arial"/>
                    </w:rPr>
                  </w:pPr>
                  <w:r w:rsidRPr="007A35F7">
                    <w:rPr>
                      <w:rFonts w:ascii="Arial" w:hAnsi="Arial" w:cs="Arial"/>
                    </w:rPr>
                    <w:t>1.0</w:t>
                  </w:r>
                </w:p>
              </w:tc>
              <w:tc>
                <w:tcPr>
                  <w:tcW w:w="1325" w:type="dxa"/>
                </w:tcPr>
                <w:p w14:paraId="31CD6758" w14:textId="57BACE6C" w:rsidR="00C01E26" w:rsidRPr="007A35F7" w:rsidRDefault="00C01E26" w:rsidP="00F73AB6">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10</w:t>
                  </w:r>
                  <w:r w:rsidRPr="007A35F7">
                    <w:rPr>
                      <w:rFonts w:ascii="Arial" w:hAnsi="Arial" w:cs="Arial"/>
                    </w:rPr>
                    <w:t>.2</w:t>
                  </w:r>
                  <w:r>
                    <w:rPr>
                      <w:rFonts w:ascii="Arial" w:hAnsi="Arial" w:cs="Arial"/>
                    </w:rPr>
                    <w:t>0</w:t>
                  </w:r>
                </w:p>
              </w:tc>
              <w:tc>
                <w:tcPr>
                  <w:tcW w:w="1267" w:type="dxa"/>
                </w:tcPr>
                <w:p w14:paraId="30027ACE" w14:textId="0B2BCE19" w:rsidR="00C01E26" w:rsidRPr="007A35F7" w:rsidRDefault="00C01E26" w:rsidP="00F73AB6">
                  <w:pPr>
                    <w:rPr>
                      <w:rFonts w:ascii="Arial" w:hAnsi="Arial" w:cs="Arial"/>
                    </w:rPr>
                  </w:pPr>
                  <w:r>
                    <w:rPr>
                      <w:rFonts w:ascii="Arial" w:hAnsi="Arial" w:cs="Arial"/>
                    </w:rPr>
                    <w:t>Bonnie</w:t>
                  </w:r>
                </w:p>
              </w:tc>
              <w:tc>
                <w:tcPr>
                  <w:tcW w:w="3511" w:type="dxa"/>
                </w:tcPr>
                <w:p w14:paraId="6A2DF086" w14:textId="77777777" w:rsidR="00C01E26" w:rsidRPr="007A35F7" w:rsidRDefault="00C01E26" w:rsidP="00F73AB6">
                  <w:pPr>
                    <w:rPr>
                      <w:rFonts w:ascii="Arial" w:hAnsi="Arial" w:cs="Arial"/>
                    </w:rPr>
                  </w:pPr>
                  <w:r w:rsidRPr="007A35F7">
                    <w:rPr>
                      <w:rFonts w:ascii="Arial" w:hAnsi="Arial" w:cs="Arial"/>
                    </w:rPr>
                    <w:t>First version</w:t>
                  </w:r>
                </w:p>
              </w:tc>
            </w:tr>
            <w:tr w:rsidR="00C01E26" w14:paraId="0F95AD3D" w14:textId="77777777" w:rsidTr="00F73AB6">
              <w:trPr>
                <w:jc w:val="center"/>
              </w:trPr>
              <w:tc>
                <w:tcPr>
                  <w:tcW w:w="1130" w:type="dxa"/>
                </w:tcPr>
                <w:p w14:paraId="33F14BDE" w14:textId="7EE10712" w:rsidR="00C01E26" w:rsidRDefault="00C01E26" w:rsidP="00F73AB6"/>
              </w:tc>
              <w:tc>
                <w:tcPr>
                  <w:tcW w:w="1325" w:type="dxa"/>
                </w:tcPr>
                <w:p w14:paraId="4AF84237" w14:textId="122A613C" w:rsidR="00C01E26" w:rsidRDefault="00C01E26" w:rsidP="00F73AB6"/>
              </w:tc>
              <w:tc>
                <w:tcPr>
                  <w:tcW w:w="1267" w:type="dxa"/>
                </w:tcPr>
                <w:p w14:paraId="31110528" w14:textId="581E0172" w:rsidR="00C01E26" w:rsidRDefault="00C01E26" w:rsidP="00F73AB6"/>
              </w:tc>
              <w:tc>
                <w:tcPr>
                  <w:tcW w:w="3511" w:type="dxa"/>
                </w:tcPr>
                <w:p w14:paraId="74FFACD0" w14:textId="793DEF9B" w:rsidR="00C01E26" w:rsidRDefault="00C01E26" w:rsidP="00F73AB6"/>
              </w:tc>
            </w:tr>
            <w:tr w:rsidR="00C01E26" w14:paraId="7F0A28F2" w14:textId="77777777" w:rsidTr="00F73AB6">
              <w:trPr>
                <w:jc w:val="center"/>
              </w:trPr>
              <w:tc>
                <w:tcPr>
                  <w:tcW w:w="1130" w:type="dxa"/>
                </w:tcPr>
                <w:p w14:paraId="7C23B26E" w14:textId="31D1E0E0" w:rsidR="00C01E26" w:rsidRDefault="00C01E26" w:rsidP="00F73AB6"/>
              </w:tc>
              <w:tc>
                <w:tcPr>
                  <w:tcW w:w="1325" w:type="dxa"/>
                </w:tcPr>
                <w:p w14:paraId="00812BC9" w14:textId="7A1925F3" w:rsidR="00C01E26" w:rsidRDefault="00C01E26" w:rsidP="00F73AB6"/>
              </w:tc>
              <w:tc>
                <w:tcPr>
                  <w:tcW w:w="1267" w:type="dxa"/>
                </w:tcPr>
                <w:p w14:paraId="76798161" w14:textId="3D9E39B8" w:rsidR="00C01E26" w:rsidRDefault="00C01E26" w:rsidP="00F73AB6"/>
              </w:tc>
              <w:tc>
                <w:tcPr>
                  <w:tcW w:w="3511" w:type="dxa"/>
                </w:tcPr>
                <w:p w14:paraId="2E654B65" w14:textId="19D93A4C" w:rsidR="00C01E26" w:rsidRDefault="00C01E26" w:rsidP="00F73AB6"/>
              </w:tc>
            </w:tr>
            <w:tr w:rsidR="00C01E26" w14:paraId="5F84C184" w14:textId="77777777" w:rsidTr="00F73AB6">
              <w:trPr>
                <w:jc w:val="center"/>
              </w:trPr>
              <w:tc>
                <w:tcPr>
                  <w:tcW w:w="1130" w:type="dxa"/>
                </w:tcPr>
                <w:p w14:paraId="43D1C227" w14:textId="515FDDE3" w:rsidR="00C01E26" w:rsidRDefault="00C01E26" w:rsidP="00F73AB6"/>
              </w:tc>
              <w:tc>
                <w:tcPr>
                  <w:tcW w:w="1325" w:type="dxa"/>
                </w:tcPr>
                <w:p w14:paraId="61121DEB" w14:textId="48DC957E" w:rsidR="00C01E26" w:rsidRDefault="00C01E26" w:rsidP="00F73AB6"/>
              </w:tc>
              <w:tc>
                <w:tcPr>
                  <w:tcW w:w="1267" w:type="dxa"/>
                </w:tcPr>
                <w:p w14:paraId="0F12B2B7" w14:textId="0E395773" w:rsidR="00C01E26" w:rsidRDefault="00C01E26" w:rsidP="00F73AB6"/>
              </w:tc>
              <w:tc>
                <w:tcPr>
                  <w:tcW w:w="3511" w:type="dxa"/>
                </w:tcPr>
                <w:p w14:paraId="5B5ED100" w14:textId="5BACC61E" w:rsidR="00C01E26" w:rsidRPr="00B66734" w:rsidRDefault="00C01E26" w:rsidP="00F73AB6"/>
              </w:tc>
            </w:tr>
            <w:tr w:rsidR="00C01E26" w14:paraId="7985D80F" w14:textId="77777777" w:rsidTr="00F73AB6">
              <w:trPr>
                <w:jc w:val="center"/>
              </w:trPr>
              <w:tc>
                <w:tcPr>
                  <w:tcW w:w="1130" w:type="dxa"/>
                </w:tcPr>
                <w:p w14:paraId="0300E0F7" w14:textId="77777777" w:rsidR="00C01E26" w:rsidRDefault="00C01E26" w:rsidP="00F73AB6"/>
              </w:tc>
              <w:tc>
                <w:tcPr>
                  <w:tcW w:w="1325" w:type="dxa"/>
                </w:tcPr>
                <w:p w14:paraId="53C30872" w14:textId="77777777" w:rsidR="00C01E26" w:rsidRDefault="00C01E26" w:rsidP="00F73AB6"/>
              </w:tc>
              <w:tc>
                <w:tcPr>
                  <w:tcW w:w="1267" w:type="dxa"/>
                </w:tcPr>
                <w:p w14:paraId="7C27D767" w14:textId="77777777" w:rsidR="00C01E26" w:rsidRDefault="00C01E26" w:rsidP="00F73AB6"/>
              </w:tc>
              <w:tc>
                <w:tcPr>
                  <w:tcW w:w="3511" w:type="dxa"/>
                </w:tcPr>
                <w:p w14:paraId="1F7F8108" w14:textId="77777777" w:rsidR="00C01E26" w:rsidRDefault="00C01E26" w:rsidP="00F73AB6"/>
              </w:tc>
            </w:tr>
            <w:tr w:rsidR="00C01E26" w14:paraId="5D229150" w14:textId="77777777" w:rsidTr="00F73AB6">
              <w:trPr>
                <w:jc w:val="center"/>
              </w:trPr>
              <w:tc>
                <w:tcPr>
                  <w:tcW w:w="1130" w:type="dxa"/>
                </w:tcPr>
                <w:p w14:paraId="1EBEB495" w14:textId="77777777" w:rsidR="00C01E26" w:rsidRDefault="00C01E26" w:rsidP="00F73AB6"/>
              </w:tc>
              <w:tc>
                <w:tcPr>
                  <w:tcW w:w="1325" w:type="dxa"/>
                </w:tcPr>
                <w:p w14:paraId="152278CC" w14:textId="77777777" w:rsidR="00C01E26" w:rsidRDefault="00C01E26" w:rsidP="00F73AB6"/>
              </w:tc>
              <w:tc>
                <w:tcPr>
                  <w:tcW w:w="1267" w:type="dxa"/>
                </w:tcPr>
                <w:p w14:paraId="6680D438" w14:textId="77777777" w:rsidR="00C01E26" w:rsidRDefault="00C01E26" w:rsidP="00F73AB6"/>
              </w:tc>
              <w:tc>
                <w:tcPr>
                  <w:tcW w:w="3511" w:type="dxa"/>
                </w:tcPr>
                <w:p w14:paraId="775A4554" w14:textId="77777777" w:rsidR="00C01E26" w:rsidRPr="005C49CE" w:rsidRDefault="00C01E26" w:rsidP="00F73AB6"/>
              </w:tc>
            </w:tr>
          </w:tbl>
          <w:p w14:paraId="122D9630" w14:textId="77777777" w:rsidR="00C01E26" w:rsidRDefault="00C01E26" w:rsidP="00F73AB6"/>
        </w:tc>
      </w:tr>
      <w:tr w:rsidR="00C01E26" w:rsidRPr="00452515" w14:paraId="703EB8A9" w14:textId="77777777" w:rsidTr="0016487E">
        <w:tc>
          <w:tcPr>
            <w:tcW w:w="8728" w:type="dxa"/>
          </w:tcPr>
          <w:p w14:paraId="3D689591" w14:textId="77777777" w:rsidR="00C01E26" w:rsidRPr="00452515" w:rsidRDefault="00C01E26" w:rsidP="00F73AB6">
            <w:r w:rsidRPr="00E97505">
              <w:rPr>
                <w:rStyle w:val="Strong"/>
              </w:rPr>
              <w:t>Stakeholder:</w:t>
            </w:r>
            <w:r w:rsidRPr="00452515">
              <w:t xml:space="preserve"> </w:t>
            </w:r>
            <w:r>
              <w:t>User with privilege</w:t>
            </w:r>
          </w:p>
        </w:tc>
      </w:tr>
      <w:tr w:rsidR="00C01E26" w:rsidRPr="00C11AA9" w14:paraId="2FECB940" w14:textId="77777777" w:rsidTr="0016487E">
        <w:tc>
          <w:tcPr>
            <w:tcW w:w="8728" w:type="dxa"/>
          </w:tcPr>
          <w:p w14:paraId="0CA63E8F" w14:textId="3F727F04" w:rsidR="002961CA" w:rsidRPr="00C01E26" w:rsidRDefault="00C01E26" w:rsidP="00C01E26">
            <w:pPr>
              <w:rPr>
                <w:rFonts w:ascii="Arial" w:hAnsi="Arial" w:cs="Arial"/>
                <w:sz w:val="22"/>
              </w:rPr>
            </w:pPr>
            <w:r w:rsidRPr="00E97505">
              <w:rPr>
                <w:rStyle w:val="Strong"/>
                <w:rFonts w:hint="eastAsia"/>
              </w:rPr>
              <w:t>Main Scenario:</w:t>
            </w:r>
            <w:r>
              <w:rPr>
                <w:rStyle w:val="Strong"/>
              </w:rPr>
              <w:t xml:space="preserve"> </w:t>
            </w:r>
          </w:p>
          <w:p w14:paraId="48EAEC5D" w14:textId="71ED8F7F" w:rsidR="00C01E26" w:rsidRDefault="0016487E" w:rsidP="0016487E">
            <w:r>
              <w:rPr>
                <w:rFonts w:hint="eastAsia"/>
              </w:rPr>
              <w:t xml:space="preserve">Refer to </w:t>
            </w:r>
            <w:hyperlink r:id="rId44" w:history="1">
              <w:r w:rsidRPr="00615BB1">
                <w:rPr>
                  <w:rStyle w:val="Hyperlink"/>
                </w:rPr>
                <w:t>https://wonder.atlassian.net/wiki/x/SwCG8w</w:t>
              </w:r>
            </w:hyperlink>
            <w:r>
              <w:rPr>
                <w:rFonts w:hint="eastAsia"/>
              </w:rPr>
              <w:t xml:space="preserve">  for RA details</w:t>
            </w:r>
          </w:p>
          <w:p w14:paraId="777A7523" w14:textId="77777777" w:rsidR="00C01E26" w:rsidRPr="00C11AA9" w:rsidRDefault="00C01E26" w:rsidP="00F73AB6"/>
        </w:tc>
      </w:tr>
      <w:tr w:rsidR="00C01E26" w:rsidRPr="00452515" w14:paraId="257284ED" w14:textId="77777777" w:rsidTr="0016487E">
        <w:tc>
          <w:tcPr>
            <w:tcW w:w="8728" w:type="dxa"/>
          </w:tcPr>
          <w:p w14:paraId="278B97B4" w14:textId="77777777" w:rsidR="00C01E26" w:rsidRDefault="00C01E26" w:rsidP="00F73AB6">
            <w:r w:rsidRPr="00452515">
              <w:t>Exception Scenario:</w:t>
            </w:r>
          </w:p>
          <w:p w14:paraId="3147AADC" w14:textId="77777777" w:rsidR="00C01E26" w:rsidRPr="00452515" w:rsidRDefault="00C01E26" w:rsidP="00F73AB6"/>
        </w:tc>
      </w:tr>
      <w:tr w:rsidR="00C01E26" w:rsidRPr="00452515" w14:paraId="16E8A1A1" w14:textId="77777777" w:rsidTr="0016487E">
        <w:tc>
          <w:tcPr>
            <w:tcW w:w="8728" w:type="dxa"/>
          </w:tcPr>
          <w:p w14:paraId="35624B1F" w14:textId="77777777" w:rsidR="00C01E26" w:rsidRPr="00452515" w:rsidRDefault="00C01E26" w:rsidP="00F73AB6">
            <w:r w:rsidRPr="00452515">
              <w:t>Notes:</w:t>
            </w:r>
          </w:p>
        </w:tc>
      </w:tr>
    </w:tbl>
    <w:p w14:paraId="3956EA75" w14:textId="51E3DB67" w:rsidR="005B3F9C" w:rsidRDefault="005B3F9C" w:rsidP="005B3F9C">
      <w:pPr>
        <w:rPr>
          <w:rStyle w:val="Strong"/>
        </w:rPr>
      </w:pPr>
    </w:p>
    <w:p w14:paraId="2D64ED63" w14:textId="77777777" w:rsidR="005B3F9C" w:rsidRDefault="005B3F9C" w:rsidP="005B3F9C">
      <w:pPr>
        <w:rPr>
          <w:rStyle w:val="Strong"/>
        </w:rPr>
      </w:pPr>
    </w:p>
    <w:p w14:paraId="08C7CB41" w14:textId="1C01B4EA" w:rsidR="005B3F9C" w:rsidRPr="005B3F9C" w:rsidRDefault="005F06A4" w:rsidP="005B3F9C">
      <w:pPr>
        <w:pStyle w:val="Heading3"/>
        <w:rPr>
          <w:sz w:val="22"/>
        </w:rPr>
      </w:pPr>
      <w:r>
        <w:rPr>
          <w:rStyle w:val="Strong"/>
          <w:rFonts w:hint="eastAsia"/>
        </w:rPr>
        <w:t>Tran-</w:t>
      </w:r>
      <w:r w:rsidR="00BD6B53">
        <w:rPr>
          <w:rStyle w:val="Strong"/>
        </w:rPr>
        <w:t>MS</w:t>
      </w:r>
      <w:r w:rsidR="00BD6B53" w:rsidRPr="00E97505">
        <w:rPr>
          <w:rStyle w:val="Strong"/>
        </w:rPr>
        <w:t>0</w:t>
      </w:r>
      <w:r w:rsidR="00BD6B53">
        <w:rPr>
          <w:rStyle w:val="Strong"/>
        </w:rPr>
        <w:t>2-1</w:t>
      </w:r>
      <w:r w:rsidR="00F06051">
        <w:rPr>
          <w:rStyle w:val="Strong"/>
        </w:rPr>
        <w:t>4</w:t>
      </w:r>
      <w:r w:rsidR="00BD6B53">
        <w:rPr>
          <w:rStyle w:val="Strong"/>
        </w:rPr>
        <w:t xml:space="preserve"> Versions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D6B53" w:rsidRPr="00452515" w14:paraId="70BB415C" w14:textId="77777777" w:rsidTr="005F06A4">
        <w:tc>
          <w:tcPr>
            <w:tcW w:w="8008" w:type="dxa"/>
          </w:tcPr>
          <w:p w14:paraId="7194B39B" w14:textId="40C3F95B" w:rsidR="00BD6B53" w:rsidRPr="00E97505" w:rsidRDefault="00BD6B53">
            <w:pPr>
              <w:rPr>
                <w:rStyle w:val="Strong"/>
              </w:rPr>
            </w:pPr>
            <w:r>
              <w:rPr>
                <w:rStyle w:val="Strong"/>
              </w:rPr>
              <w:t>MS</w:t>
            </w:r>
            <w:r w:rsidRPr="00BD6B53">
              <w:rPr>
                <w:rStyle w:val="Strong"/>
              </w:rPr>
              <w:t>02-1</w:t>
            </w:r>
            <w:r w:rsidR="00F06051">
              <w:rPr>
                <w:rStyle w:val="Strong"/>
              </w:rPr>
              <w:t>4</w:t>
            </w:r>
            <w:r w:rsidRPr="00BD6B53">
              <w:rPr>
                <w:rStyle w:val="Strong"/>
              </w:rPr>
              <w:t xml:space="preserve"> Versions Card</w:t>
            </w:r>
          </w:p>
        </w:tc>
      </w:tr>
      <w:tr w:rsidR="00BD6B53" w:rsidRPr="00452515" w14:paraId="39FC08AD" w14:textId="77777777" w:rsidTr="005F06A4">
        <w:tc>
          <w:tcPr>
            <w:tcW w:w="8008" w:type="dxa"/>
          </w:tcPr>
          <w:p w14:paraId="5AC75098" w14:textId="77777777" w:rsidR="00BD6B53" w:rsidRPr="00E97505" w:rsidRDefault="00BD6B5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D6B53" w14:paraId="19437802" w14:textId="77777777">
              <w:trPr>
                <w:jc w:val="center"/>
              </w:trPr>
              <w:tc>
                <w:tcPr>
                  <w:tcW w:w="1169" w:type="dxa"/>
                </w:tcPr>
                <w:p w14:paraId="2B6BBFE5" w14:textId="77777777" w:rsidR="00BD6B53" w:rsidRPr="007A35F7" w:rsidRDefault="00BD6B53">
                  <w:pPr>
                    <w:rPr>
                      <w:rFonts w:ascii="Arial" w:hAnsi="Arial" w:cs="Arial"/>
                    </w:rPr>
                  </w:pPr>
                  <w:r w:rsidRPr="007A35F7">
                    <w:rPr>
                      <w:rFonts w:ascii="Arial" w:hAnsi="Arial" w:cs="Arial"/>
                    </w:rPr>
                    <w:t>Version</w:t>
                  </w:r>
                </w:p>
              </w:tc>
              <w:tc>
                <w:tcPr>
                  <w:tcW w:w="1357" w:type="dxa"/>
                </w:tcPr>
                <w:p w14:paraId="5FAD8483" w14:textId="77777777" w:rsidR="00BD6B53" w:rsidRPr="007A35F7" w:rsidRDefault="00BD6B53">
                  <w:pPr>
                    <w:rPr>
                      <w:rFonts w:ascii="Arial" w:hAnsi="Arial" w:cs="Arial"/>
                    </w:rPr>
                  </w:pPr>
                  <w:r w:rsidRPr="007A35F7">
                    <w:rPr>
                      <w:rFonts w:ascii="Arial" w:hAnsi="Arial" w:cs="Arial"/>
                    </w:rPr>
                    <w:t>Date</w:t>
                  </w:r>
                </w:p>
              </w:tc>
              <w:tc>
                <w:tcPr>
                  <w:tcW w:w="1315" w:type="dxa"/>
                </w:tcPr>
                <w:p w14:paraId="1EC18B01" w14:textId="77777777" w:rsidR="00BD6B53" w:rsidRPr="007A35F7" w:rsidRDefault="00BD6B53">
                  <w:pPr>
                    <w:rPr>
                      <w:rFonts w:ascii="Arial" w:hAnsi="Arial" w:cs="Arial"/>
                    </w:rPr>
                  </w:pPr>
                  <w:r w:rsidRPr="007A35F7">
                    <w:rPr>
                      <w:rFonts w:ascii="Arial" w:hAnsi="Arial" w:cs="Arial"/>
                    </w:rPr>
                    <w:t>Updated By</w:t>
                  </w:r>
                </w:p>
              </w:tc>
              <w:tc>
                <w:tcPr>
                  <w:tcW w:w="3924" w:type="dxa"/>
                </w:tcPr>
                <w:p w14:paraId="01FE710C" w14:textId="77777777" w:rsidR="00BD6B53" w:rsidRPr="007A35F7" w:rsidRDefault="00BD6B53">
                  <w:pPr>
                    <w:rPr>
                      <w:rFonts w:ascii="Arial" w:hAnsi="Arial" w:cs="Arial"/>
                    </w:rPr>
                  </w:pPr>
                  <w:r w:rsidRPr="007A35F7">
                    <w:rPr>
                      <w:rFonts w:ascii="Arial" w:hAnsi="Arial" w:cs="Arial"/>
                    </w:rPr>
                    <w:t>Description</w:t>
                  </w:r>
                </w:p>
              </w:tc>
            </w:tr>
            <w:tr w:rsidR="00BD6B53" w14:paraId="413E0561" w14:textId="77777777">
              <w:trPr>
                <w:jc w:val="center"/>
              </w:trPr>
              <w:tc>
                <w:tcPr>
                  <w:tcW w:w="1169" w:type="dxa"/>
                </w:tcPr>
                <w:p w14:paraId="4C5FA35E" w14:textId="77777777" w:rsidR="00BD6B53" w:rsidRPr="007A35F7" w:rsidRDefault="00BD6B53">
                  <w:pPr>
                    <w:rPr>
                      <w:rFonts w:ascii="Arial" w:hAnsi="Arial" w:cs="Arial"/>
                    </w:rPr>
                  </w:pPr>
                  <w:r w:rsidRPr="007A35F7">
                    <w:rPr>
                      <w:rFonts w:ascii="Arial" w:hAnsi="Arial" w:cs="Arial"/>
                    </w:rPr>
                    <w:t>1.0</w:t>
                  </w:r>
                </w:p>
              </w:tc>
              <w:tc>
                <w:tcPr>
                  <w:tcW w:w="1357" w:type="dxa"/>
                </w:tcPr>
                <w:p w14:paraId="0C0B384D" w14:textId="54757C4B" w:rsidR="00BD6B53" w:rsidRPr="007A35F7" w:rsidRDefault="00BD6B53">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7</w:t>
                  </w:r>
                </w:p>
              </w:tc>
              <w:tc>
                <w:tcPr>
                  <w:tcW w:w="1315" w:type="dxa"/>
                </w:tcPr>
                <w:p w14:paraId="257B8BB6" w14:textId="77777777" w:rsidR="00BD6B53" w:rsidRPr="007A35F7" w:rsidRDefault="00BD6B53">
                  <w:pPr>
                    <w:rPr>
                      <w:rFonts w:ascii="Arial" w:hAnsi="Arial" w:cs="Arial"/>
                    </w:rPr>
                  </w:pPr>
                  <w:r w:rsidRPr="007A35F7">
                    <w:rPr>
                      <w:rFonts w:ascii="Arial" w:hAnsi="Arial" w:cs="Arial"/>
                    </w:rPr>
                    <w:t>Bonnie</w:t>
                  </w:r>
                </w:p>
              </w:tc>
              <w:tc>
                <w:tcPr>
                  <w:tcW w:w="3924" w:type="dxa"/>
                </w:tcPr>
                <w:p w14:paraId="0FAB7F44" w14:textId="51629552" w:rsidR="00BD6B53" w:rsidRPr="007A35F7" w:rsidRDefault="00BD6B53">
                  <w:pPr>
                    <w:rPr>
                      <w:rFonts w:ascii="Arial" w:hAnsi="Arial" w:cs="Arial"/>
                    </w:rPr>
                  </w:pPr>
                  <w:r w:rsidRPr="007A35F7">
                    <w:rPr>
                      <w:rFonts w:ascii="Arial" w:hAnsi="Arial" w:cs="Arial"/>
                    </w:rPr>
                    <w:t>First version</w:t>
                  </w:r>
                </w:p>
              </w:tc>
            </w:tr>
            <w:tr w:rsidR="00266E62" w14:paraId="16BC1CD7" w14:textId="77777777">
              <w:trPr>
                <w:jc w:val="center"/>
              </w:trPr>
              <w:tc>
                <w:tcPr>
                  <w:tcW w:w="1169" w:type="dxa"/>
                </w:tcPr>
                <w:p w14:paraId="0361447E" w14:textId="7832CD65" w:rsidR="00266E62" w:rsidRDefault="00266E62" w:rsidP="00266E62">
                  <w:r w:rsidRPr="007A35F7">
                    <w:rPr>
                      <w:rFonts w:ascii="Arial" w:hAnsi="Arial" w:cs="Arial"/>
                    </w:rPr>
                    <w:t>1.</w:t>
                  </w:r>
                  <w:r>
                    <w:rPr>
                      <w:rFonts w:ascii="Arial" w:hAnsi="Arial" w:cs="Arial"/>
                    </w:rPr>
                    <w:t>1</w:t>
                  </w:r>
                </w:p>
              </w:tc>
              <w:tc>
                <w:tcPr>
                  <w:tcW w:w="1357" w:type="dxa"/>
                </w:tcPr>
                <w:p w14:paraId="458D389D" w14:textId="4151A22E" w:rsidR="00266E62" w:rsidRDefault="00266E62" w:rsidP="00266E62">
                  <w:r w:rsidRPr="007A35F7">
                    <w:rPr>
                      <w:rFonts w:ascii="Arial" w:hAnsi="Arial" w:cs="Arial"/>
                    </w:rPr>
                    <w:t>2022.</w:t>
                  </w:r>
                  <w:r>
                    <w:rPr>
                      <w:rFonts w:ascii="Arial" w:hAnsi="Arial" w:cs="Arial"/>
                    </w:rPr>
                    <w:t>1</w:t>
                  </w:r>
                  <w:r w:rsidRPr="007A35F7">
                    <w:rPr>
                      <w:rFonts w:ascii="Arial" w:hAnsi="Arial" w:cs="Arial"/>
                    </w:rPr>
                    <w:t>.</w:t>
                  </w:r>
                  <w:r>
                    <w:rPr>
                      <w:rFonts w:ascii="Arial" w:hAnsi="Arial" w:cs="Arial"/>
                    </w:rPr>
                    <w:t>5</w:t>
                  </w:r>
                </w:p>
              </w:tc>
              <w:tc>
                <w:tcPr>
                  <w:tcW w:w="1315" w:type="dxa"/>
                </w:tcPr>
                <w:p w14:paraId="55C1CAA2" w14:textId="7C35F99D" w:rsidR="00266E62" w:rsidRDefault="00266E62" w:rsidP="00266E62">
                  <w:r w:rsidRPr="007A35F7">
                    <w:rPr>
                      <w:rFonts w:ascii="Arial" w:hAnsi="Arial" w:cs="Arial"/>
                    </w:rPr>
                    <w:t>Bonnie</w:t>
                  </w:r>
                </w:p>
              </w:tc>
              <w:tc>
                <w:tcPr>
                  <w:tcW w:w="3924" w:type="dxa"/>
                </w:tcPr>
                <w:p w14:paraId="06877C67" w14:textId="761F74DD" w:rsidR="00266E62" w:rsidRDefault="00266E62" w:rsidP="00266E62">
                  <w:r w:rsidRPr="00266E62">
                    <w:rPr>
                      <w:rFonts w:ascii="Arial" w:hAnsi="Arial" w:cs="Arial"/>
                    </w:rPr>
                    <w:t>Add Version History comparison</w:t>
                  </w:r>
                </w:p>
              </w:tc>
            </w:tr>
            <w:tr w:rsidR="00564709" w14:paraId="78648E8E" w14:textId="77777777">
              <w:trPr>
                <w:jc w:val="center"/>
              </w:trPr>
              <w:tc>
                <w:tcPr>
                  <w:tcW w:w="1169" w:type="dxa"/>
                </w:tcPr>
                <w:p w14:paraId="49AB1808" w14:textId="56699AEE" w:rsidR="00564709" w:rsidRDefault="00564709" w:rsidP="00564709">
                  <w:r w:rsidRPr="007A35F7">
                    <w:rPr>
                      <w:rFonts w:ascii="Arial" w:hAnsi="Arial" w:cs="Arial"/>
                    </w:rPr>
                    <w:t>1.</w:t>
                  </w:r>
                  <w:r>
                    <w:rPr>
                      <w:rFonts w:ascii="Arial" w:hAnsi="Arial" w:cs="Arial"/>
                    </w:rPr>
                    <w:t>2</w:t>
                  </w:r>
                </w:p>
              </w:tc>
              <w:tc>
                <w:tcPr>
                  <w:tcW w:w="1357" w:type="dxa"/>
                </w:tcPr>
                <w:p w14:paraId="43C5C006" w14:textId="6162CE9C" w:rsidR="00564709" w:rsidRDefault="00564709" w:rsidP="00564709">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.2</w:t>
                  </w:r>
                  <w:r>
                    <w:rPr>
                      <w:rFonts w:ascii="Arial" w:hAnsi="Arial" w:cs="Arial"/>
                    </w:rPr>
                    <w:t>9</w:t>
                  </w:r>
                </w:p>
              </w:tc>
              <w:tc>
                <w:tcPr>
                  <w:tcW w:w="1315" w:type="dxa"/>
                </w:tcPr>
                <w:p w14:paraId="14648D36" w14:textId="269D1801" w:rsidR="00564709" w:rsidRDefault="00564709" w:rsidP="00564709">
                  <w:r>
                    <w:rPr>
                      <w:rFonts w:hint="eastAsia"/>
                    </w:rPr>
                    <w:t>B</w:t>
                  </w:r>
                  <w:r>
                    <w:t>onnie</w:t>
                  </w:r>
                </w:p>
              </w:tc>
              <w:tc>
                <w:tcPr>
                  <w:tcW w:w="3924" w:type="dxa"/>
                </w:tcPr>
                <w:p w14:paraId="7089FAB9" w14:textId="73AEB654" w:rsidR="00564709" w:rsidRDefault="00564709" w:rsidP="00564709">
                  <w:r w:rsidRPr="003D6376">
                    <w:t xml:space="preserve">[Item Status </w:t>
                  </w:r>
                  <w:proofErr w:type="gramStart"/>
                  <w:r w:rsidRPr="003D6376">
                    <w:t>MVP]New</w:t>
                  </w:r>
                  <w:proofErr w:type="gramEnd"/>
                  <w:r w:rsidRPr="003D6376">
                    <w:t xml:space="preserve"> versions without Effective Start Date</w:t>
                  </w:r>
                </w:p>
              </w:tc>
            </w:tr>
            <w:tr w:rsidR="00826A1B" w14:paraId="7DE442DA" w14:textId="77777777">
              <w:trPr>
                <w:jc w:val="center"/>
              </w:trPr>
              <w:tc>
                <w:tcPr>
                  <w:tcW w:w="1169" w:type="dxa"/>
                </w:tcPr>
                <w:p w14:paraId="44BDC776" w14:textId="1417D183" w:rsidR="00826A1B" w:rsidRDefault="00826A1B" w:rsidP="00826A1B">
                  <w:r w:rsidRPr="007A35F7">
                    <w:rPr>
                      <w:rFonts w:ascii="Arial" w:hAnsi="Arial" w:cs="Arial"/>
                    </w:rPr>
                    <w:t>1.</w:t>
                  </w:r>
                  <w:r>
                    <w:rPr>
                      <w:rFonts w:ascii="Arial" w:hAnsi="Arial" w:cs="Arial"/>
                    </w:rPr>
                    <w:t>3</w:t>
                  </w:r>
                </w:p>
              </w:tc>
              <w:tc>
                <w:tcPr>
                  <w:tcW w:w="1357" w:type="dxa"/>
                </w:tcPr>
                <w:p w14:paraId="3F99C6AB" w14:textId="325D4CFE" w:rsidR="00826A1B" w:rsidRDefault="00826A1B" w:rsidP="00826A1B">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8</w:t>
                  </w:r>
                </w:p>
              </w:tc>
              <w:tc>
                <w:tcPr>
                  <w:tcW w:w="1315" w:type="dxa"/>
                </w:tcPr>
                <w:p w14:paraId="09676EEF" w14:textId="405F8A29" w:rsidR="00826A1B" w:rsidRDefault="00826A1B" w:rsidP="00826A1B">
                  <w:r>
                    <w:rPr>
                      <w:rFonts w:hint="eastAsia"/>
                    </w:rPr>
                    <w:t>B</w:t>
                  </w:r>
                  <w:r>
                    <w:t>onnie</w:t>
                  </w:r>
                </w:p>
              </w:tc>
              <w:tc>
                <w:tcPr>
                  <w:tcW w:w="3924" w:type="dxa"/>
                </w:tcPr>
                <w:p w14:paraId="60176E03" w14:textId="2C441CBA" w:rsidR="00826A1B" w:rsidRPr="00B66734" w:rsidRDefault="00826A1B" w:rsidP="00826A1B">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2574D2" w14:paraId="317EC0B7" w14:textId="77777777">
              <w:trPr>
                <w:jc w:val="center"/>
              </w:trPr>
              <w:tc>
                <w:tcPr>
                  <w:tcW w:w="1169" w:type="dxa"/>
                </w:tcPr>
                <w:p w14:paraId="38E59643" w14:textId="5BC31122" w:rsidR="002574D2" w:rsidRDefault="002574D2" w:rsidP="002574D2">
                  <w:r>
                    <w:rPr>
                      <w:rFonts w:hint="eastAsia"/>
                    </w:rPr>
                    <w:t>1</w:t>
                  </w:r>
                  <w:r>
                    <w:t>.4</w:t>
                  </w:r>
                </w:p>
              </w:tc>
              <w:tc>
                <w:tcPr>
                  <w:tcW w:w="1357" w:type="dxa"/>
                </w:tcPr>
                <w:p w14:paraId="5AC265ED" w14:textId="50A8C588" w:rsidR="002574D2" w:rsidRDefault="002574D2" w:rsidP="002574D2">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6ECD09EA" w14:textId="75AED216" w:rsidR="002574D2" w:rsidRDefault="002574D2" w:rsidP="002574D2">
                  <w:r w:rsidRPr="007A35F7">
                    <w:rPr>
                      <w:rFonts w:ascii="Arial" w:hAnsi="Arial" w:cs="Arial"/>
                    </w:rPr>
                    <w:t>Bonnie</w:t>
                  </w:r>
                </w:p>
              </w:tc>
              <w:tc>
                <w:tcPr>
                  <w:tcW w:w="3924" w:type="dxa"/>
                </w:tcPr>
                <w:p w14:paraId="4B024786" w14:textId="4EBE9478" w:rsidR="002574D2" w:rsidRDefault="002574D2" w:rsidP="002574D2">
                  <w:r w:rsidRPr="005848C0">
                    <w:rPr>
                      <w:rFonts w:ascii="Arial" w:hAnsi="Arial" w:cs="Arial"/>
                    </w:rPr>
                    <w:t>Version history compare cards should match change history compare</w:t>
                  </w:r>
                </w:p>
              </w:tc>
            </w:tr>
            <w:tr w:rsidR="0046225F" w14:paraId="43AA7827" w14:textId="77777777">
              <w:trPr>
                <w:jc w:val="center"/>
              </w:trPr>
              <w:tc>
                <w:tcPr>
                  <w:tcW w:w="1169" w:type="dxa"/>
                </w:tcPr>
                <w:p w14:paraId="66B3E892" w14:textId="63F6D1FB" w:rsidR="0046225F" w:rsidRDefault="0046225F" w:rsidP="0046225F">
                  <w:r w:rsidRPr="007A35F7">
                    <w:rPr>
                      <w:rFonts w:ascii="Arial" w:hAnsi="Arial" w:cs="Arial"/>
                    </w:rPr>
                    <w:t>1.</w:t>
                  </w:r>
                  <w:r>
                    <w:rPr>
                      <w:rFonts w:ascii="Arial" w:hAnsi="Arial" w:cs="Arial"/>
                    </w:rPr>
                    <w:t>5</w:t>
                  </w:r>
                </w:p>
              </w:tc>
              <w:tc>
                <w:tcPr>
                  <w:tcW w:w="1357" w:type="dxa"/>
                </w:tcPr>
                <w:p w14:paraId="1EEE1CCE" w14:textId="19AB737B" w:rsidR="0046225F" w:rsidRDefault="0046225F" w:rsidP="0046225F">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18</w:t>
                  </w:r>
                </w:p>
              </w:tc>
              <w:tc>
                <w:tcPr>
                  <w:tcW w:w="1315" w:type="dxa"/>
                </w:tcPr>
                <w:p w14:paraId="2FD3D6AA" w14:textId="6179FA2B" w:rsidR="0046225F" w:rsidRDefault="0046225F" w:rsidP="0046225F">
                  <w:r w:rsidRPr="007A35F7">
                    <w:rPr>
                      <w:rFonts w:ascii="Arial" w:hAnsi="Arial" w:cs="Arial"/>
                    </w:rPr>
                    <w:t>Bonnie</w:t>
                  </w:r>
                </w:p>
              </w:tc>
              <w:tc>
                <w:tcPr>
                  <w:tcW w:w="3924" w:type="dxa"/>
                </w:tcPr>
                <w:p w14:paraId="6CDF0AB3" w14:textId="1F7F1E36" w:rsidR="0046225F" w:rsidRPr="005C49CE" w:rsidRDefault="0046225F" w:rsidP="0046225F">
                  <w:r w:rsidRPr="00122066">
                    <w:rPr>
                      <w:rFonts w:ascii="Arial" w:hAnsi="Arial" w:cs="Arial"/>
                    </w:rPr>
                    <w:t>Cookbook Change History Improvement</w:t>
                  </w:r>
                </w:p>
              </w:tc>
            </w:tr>
          </w:tbl>
          <w:p w14:paraId="7DD04535" w14:textId="77777777" w:rsidR="00BD6B53" w:rsidRDefault="00BD6B53"/>
        </w:tc>
      </w:tr>
      <w:tr w:rsidR="00BD6B53" w:rsidRPr="00452515" w14:paraId="49A7F067" w14:textId="77777777" w:rsidTr="005F06A4">
        <w:tc>
          <w:tcPr>
            <w:tcW w:w="8008" w:type="dxa"/>
          </w:tcPr>
          <w:p w14:paraId="14E5A998" w14:textId="77777777" w:rsidR="00BD6B53" w:rsidRPr="00452515" w:rsidRDefault="00BD6B53">
            <w:r w:rsidRPr="00E97505">
              <w:rPr>
                <w:rStyle w:val="Strong"/>
              </w:rPr>
              <w:t>Stakeholder:</w:t>
            </w:r>
            <w:r w:rsidRPr="00452515">
              <w:t xml:space="preserve"> </w:t>
            </w:r>
            <w:r>
              <w:t>User with privilege</w:t>
            </w:r>
          </w:p>
        </w:tc>
      </w:tr>
      <w:tr w:rsidR="00BD6B53" w:rsidRPr="00452515" w14:paraId="12BE284F" w14:textId="77777777" w:rsidTr="005F06A4">
        <w:tc>
          <w:tcPr>
            <w:tcW w:w="8008" w:type="dxa"/>
          </w:tcPr>
          <w:p w14:paraId="4ABE847F" w14:textId="77777777" w:rsidR="00BD6B53" w:rsidRPr="00E97505" w:rsidRDefault="00BD6B53">
            <w:pPr>
              <w:rPr>
                <w:rStyle w:val="Strong"/>
              </w:rPr>
            </w:pPr>
            <w:r w:rsidRPr="00E97505">
              <w:rPr>
                <w:rStyle w:val="Strong"/>
              </w:rPr>
              <w:t xml:space="preserve">Pre-Condition: </w:t>
            </w:r>
          </w:p>
          <w:p w14:paraId="09EDD741" w14:textId="77777777" w:rsidR="00BD6B53" w:rsidRDefault="00BD6B53">
            <w:pPr>
              <w:rPr>
                <w:rFonts w:ascii="Arial" w:hAnsi="Arial" w:cs="Arial"/>
                <w:sz w:val="20"/>
                <w:szCs w:val="20"/>
              </w:rPr>
            </w:pPr>
            <w:r>
              <w:t>The user goes to the page</w:t>
            </w:r>
            <w:r w:rsidRPr="00DD3CB0">
              <w:rPr>
                <w:rFonts w:ascii="Arial" w:hAnsi="Arial" w:cs="Arial"/>
                <w:sz w:val="20"/>
                <w:szCs w:val="20"/>
              </w:rPr>
              <w:t xml:space="preserve"> </w:t>
            </w:r>
          </w:p>
          <w:p w14:paraId="0467874C" w14:textId="5C896DFF" w:rsidR="00BD6B53" w:rsidRPr="00DD3CB0" w:rsidRDefault="00BD6B53">
            <w:pPr>
              <w:rPr>
                <w:rFonts w:ascii="Arial" w:hAnsi="Arial" w:cs="Arial"/>
                <w:sz w:val="20"/>
                <w:szCs w:val="20"/>
              </w:rPr>
            </w:pPr>
          </w:p>
        </w:tc>
      </w:tr>
      <w:tr w:rsidR="00BD6B53" w:rsidRPr="00452515" w14:paraId="706516DB" w14:textId="77777777" w:rsidTr="005F06A4">
        <w:tc>
          <w:tcPr>
            <w:tcW w:w="8008" w:type="dxa"/>
          </w:tcPr>
          <w:p w14:paraId="241D0CEF" w14:textId="77777777" w:rsidR="00BD6B53" w:rsidRPr="00E97505" w:rsidRDefault="00BD6B53">
            <w:pPr>
              <w:rPr>
                <w:rStyle w:val="Strong"/>
              </w:rPr>
            </w:pPr>
            <w:r w:rsidRPr="00E97505">
              <w:rPr>
                <w:rStyle w:val="Strong"/>
                <w:rFonts w:hint="eastAsia"/>
              </w:rPr>
              <w:t>Main Scenario:</w:t>
            </w:r>
          </w:p>
          <w:p w14:paraId="0985E313" w14:textId="707951EC" w:rsidR="00115A3D" w:rsidRPr="00C11AA9" w:rsidRDefault="005F06A4" w:rsidP="005F06A4">
            <w:pPr>
              <w:pStyle w:val="ListParagraph"/>
              <w:ind w:left="420"/>
            </w:pPr>
            <w:r w:rsidRPr="005F06A4">
              <w:t>https://wonder.atlassian.net/wiki/x/wgGM_w</w:t>
            </w:r>
          </w:p>
        </w:tc>
      </w:tr>
      <w:tr w:rsidR="00BD6B53" w:rsidRPr="00452515" w14:paraId="21444908" w14:textId="77777777" w:rsidTr="005F06A4">
        <w:tc>
          <w:tcPr>
            <w:tcW w:w="8008" w:type="dxa"/>
          </w:tcPr>
          <w:p w14:paraId="712AD048" w14:textId="268C71E7" w:rsidR="00BD6B53" w:rsidRDefault="00BD6B53" w:rsidP="002574D2">
            <w:pPr>
              <w:ind w:firstLineChars="100" w:firstLine="210"/>
            </w:pPr>
            <w:r w:rsidRPr="00452515">
              <w:t>Extend Scenario:</w:t>
            </w:r>
          </w:p>
          <w:p w14:paraId="12855CC2" w14:textId="77777777" w:rsidR="00BD6B53" w:rsidRPr="00452515" w:rsidRDefault="00BD6B53"/>
        </w:tc>
      </w:tr>
      <w:tr w:rsidR="00BD6B53" w:rsidRPr="00452515" w14:paraId="577553D1" w14:textId="77777777" w:rsidTr="005F06A4">
        <w:tc>
          <w:tcPr>
            <w:tcW w:w="8008" w:type="dxa"/>
          </w:tcPr>
          <w:p w14:paraId="53B2877B" w14:textId="77777777" w:rsidR="00BD6B53" w:rsidRDefault="00BD6B53">
            <w:r w:rsidRPr="00452515">
              <w:t>Exception Scenario:</w:t>
            </w:r>
          </w:p>
          <w:p w14:paraId="03044FC8" w14:textId="77777777" w:rsidR="00BD6B53" w:rsidRPr="00452515" w:rsidRDefault="00BD6B53"/>
        </w:tc>
      </w:tr>
      <w:tr w:rsidR="00BD6B53" w:rsidRPr="00452515" w14:paraId="410DFA15" w14:textId="77777777" w:rsidTr="005F06A4">
        <w:tc>
          <w:tcPr>
            <w:tcW w:w="8008" w:type="dxa"/>
          </w:tcPr>
          <w:p w14:paraId="4B1D608E" w14:textId="77777777" w:rsidR="00BD6B53" w:rsidRPr="00452515" w:rsidRDefault="00BD6B53">
            <w:r w:rsidRPr="00452515">
              <w:t>Notes:</w:t>
            </w:r>
          </w:p>
        </w:tc>
      </w:tr>
      <w:tr w:rsidR="00BD6B53" w:rsidRPr="00452515" w14:paraId="3B3F9B2C" w14:textId="77777777" w:rsidTr="005F06A4">
        <w:tc>
          <w:tcPr>
            <w:tcW w:w="8008" w:type="dxa"/>
          </w:tcPr>
          <w:p w14:paraId="503FD0F1" w14:textId="77777777" w:rsidR="00BD6B53" w:rsidRPr="00452515" w:rsidRDefault="00BD6B53">
            <w:r w:rsidRPr="00452515">
              <w:t>Q/A:</w:t>
            </w:r>
          </w:p>
        </w:tc>
      </w:tr>
    </w:tbl>
    <w:p w14:paraId="2A11BBA4" w14:textId="0D474FC0" w:rsidR="00D27E00" w:rsidRDefault="00D27E00" w:rsidP="00D27E00"/>
    <w:p w14:paraId="5C771FC7" w14:textId="54549342" w:rsidR="00A246E8" w:rsidRDefault="00135CC2" w:rsidP="00A246E8">
      <w:pPr>
        <w:pStyle w:val="Heading3"/>
      </w:pPr>
      <w:r>
        <w:rPr>
          <w:rStyle w:val="Strong"/>
          <w:rFonts w:hint="eastAsia"/>
        </w:rPr>
        <w:t>Tran-</w:t>
      </w:r>
      <w:r w:rsidR="00A246E8">
        <w:rPr>
          <w:rStyle w:val="Strong"/>
        </w:rPr>
        <w:t>MS</w:t>
      </w:r>
      <w:r w:rsidR="00A246E8" w:rsidRPr="00E97505">
        <w:rPr>
          <w:rStyle w:val="Strong"/>
        </w:rPr>
        <w:t>0</w:t>
      </w:r>
      <w:r w:rsidR="00A246E8">
        <w:rPr>
          <w:rStyle w:val="Strong"/>
        </w:rPr>
        <w:t>2-1</w:t>
      </w:r>
      <w:r w:rsidR="00F06051">
        <w:rPr>
          <w:rStyle w:val="Strong"/>
        </w:rPr>
        <w:t>5</w:t>
      </w:r>
      <w:r w:rsidR="00A246E8">
        <w:rPr>
          <w:rStyle w:val="Strong"/>
        </w:rPr>
        <w:t xml:space="preserve"> Change History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71"/>
      </w:tblGrid>
      <w:tr w:rsidR="00A246E8" w:rsidRPr="00452515" w14:paraId="7EE31639" w14:textId="77777777" w:rsidTr="00135CC2">
        <w:tc>
          <w:tcPr>
            <w:tcW w:w="8071" w:type="dxa"/>
          </w:tcPr>
          <w:p w14:paraId="610B059C" w14:textId="6CF05243" w:rsidR="00A246E8" w:rsidRPr="00E97505" w:rsidRDefault="00A246E8">
            <w:pPr>
              <w:rPr>
                <w:rStyle w:val="Strong"/>
              </w:rPr>
            </w:pPr>
            <w:r>
              <w:rPr>
                <w:rStyle w:val="Strong"/>
              </w:rPr>
              <w:t>MS</w:t>
            </w:r>
            <w:r w:rsidRPr="00BD6B53">
              <w:rPr>
                <w:rStyle w:val="Strong"/>
              </w:rPr>
              <w:t>02-1</w:t>
            </w:r>
            <w:r w:rsidR="00F06051">
              <w:rPr>
                <w:rStyle w:val="Strong"/>
              </w:rPr>
              <w:t>5</w:t>
            </w:r>
            <w:r w:rsidRPr="00BD6B53">
              <w:rPr>
                <w:rStyle w:val="Strong"/>
              </w:rPr>
              <w:t xml:space="preserve"> </w:t>
            </w:r>
            <w:r w:rsidRPr="00A246E8">
              <w:rPr>
                <w:rStyle w:val="Strong"/>
              </w:rPr>
              <w:t>Change History</w:t>
            </w:r>
            <w:r w:rsidRPr="00BD6B53">
              <w:rPr>
                <w:rStyle w:val="Strong"/>
              </w:rPr>
              <w:t xml:space="preserve"> Card</w:t>
            </w:r>
          </w:p>
        </w:tc>
      </w:tr>
      <w:tr w:rsidR="00A246E8" w:rsidRPr="00452515" w14:paraId="184F4F35" w14:textId="77777777" w:rsidTr="00135CC2">
        <w:tc>
          <w:tcPr>
            <w:tcW w:w="8071" w:type="dxa"/>
          </w:tcPr>
          <w:p w14:paraId="68D87FC4" w14:textId="77777777" w:rsidR="00A246E8" w:rsidRPr="00E97505" w:rsidRDefault="00A246E8">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246E8" w14:paraId="2FA0C57F" w14:textId="77777777">
              <w:trPr>
                <w:jc w:val="center"/>
              </w:trPr>
              <w:tc>
                <w:tcPr>
                  <w:tcW w:w="1169" w:type="dxa"/>
                </w:tcPr>
                <w:p w14:paraId="54AA742B" w14:textId="77777777" w:rsidR="00A246E8" w:rsidRPr="007A35F7" w:rsidRDefault="00A246E8">
                  <w:pPr>
                    <w:rPr>
                      <w:rFonts w:ascii="Arial" w:hAnsi="Arial" w:cs="Arial"/>
                    </w:rPr>
                  </w:pPr>
                  <w:r w:rsidRPr="007A35F7">
                    <w:rPr>
                      <w:rFonts w:ascii="Arial" w:hAnsi="Arial" w:cs="Arial"/>
                    </w:rPr>
                    <w:t>Version</w:t>
                  </w:r>
                </w:p>
              </w:tc>
              <w:tc>
                <w:tcPr>
                  <w:tcW w:w="1357" w:type="dxa"/>
                </w:tcPr>
                <w:p w14:paraId="2A377A07" w14:textId="77777777" w:rsidR="00A246E8" w:rsidRPr="007A35F7" w:rsidRDefault="00A246E8">
                  <w:pPr>
                    <w:rPr>
                      <w:rFonts w:ascii="Arial" w:hAnsi="Arial" w:cs="Arial"/>
                    </w:rPr>
                  </w:pPr>
                  <w:r w:rsidRPr="007A35F7">
                    <w:rPr>
                      <w:rFonts w:ascii="Arial" w:hAnsi="Arial" w:cs="Arial"/>
                    </w:rPr>
                    <w:t>Date</w:t>
                  </w:r>
                </w:p>
              </w:tc>
              <w:tc>
                <w:tcPr>
                  <w:tcW w:w="1315" w:type="dxa"/>
                </w:tcPr>
                <w:p w14:paraId="2D51214E" w14:textId="77777777" w:rsidR="00A246E8" w:rsidRPr="007A35F7" w:rsidRDefault="00A246E8">
                  <w:pPr>
                    <w:rPr>
                      <w:rFonts w:ascii="Arial" w:hAnsi="Arial" w:cs="Arial"/>
                    </w:rPr>
                  </w:pPr>
                  <w:r w:rsidRPr="007A35F7">
                    <w:rPr>
                      <w:rFonts w:ascii="Arial" w:hAnsi="Arial" w:cs="Arial"/>
                    </w:rPr>
                    <w:t>Updated By</w:t>
                  </w:r>
                </w:p>
              </w:tc>
              <w:tc>
                <w:tcPr>
                  <w:tcW w:w="3924" w:type="dxa"/>
                </w:tcPr>
                <w:p w14:paraId="1C77811C" w14:textId="77777777" w:rsidR="00A246E8" w:rsidRPr="007A35F7" w:rsidRDefault="00A246E8">
                  <w:pPr>
                    <w:rPr>
                      <w:rFonts w:ascii="Arial" w:hAnsi="Arial" w:cs="Arial"/>
                    </w:rPr>
                  </w:pPr>
                  <w:r w:rsidRPr="007A35F7">
                    <w:rPr>
                      <w:rFonts w:ascii="Arial" w:hAnsi="Arial" w:cs="Arial"/>
                    </w:rPr>
                    <w:t>Description</w:t>
                  </w:r>
                </w:p>
              </w:tc>
            </w:tr>
            <w:tr w:rsidR="00A246E8" w14:paraId="3623FF21" w14:textId="77777777">
              <w:trPr>
                <w:jc w:val="center"/>
              </w:trPr>
              <w:tc>
                <w:tcPr>
                  <w:tcW w:w="1169" w:type="dxa"/>
                </w:tcPr>
                <w:p w14:paraId="45C56710" w14:textId="77777777" w:rsidR="00A246E8" w:rsidRPr="007A35F7" w:rsidRDefault="00A246E8">
                  <w:pPr>
                    <w:rPr>
                      <w:rFonts w:ascii="Arial" w:hAnsi="Arial" w:cs="Arial"/>
                    </w:rPr>
                  </w:pPr>
                  <w:r w:rsidRPr="007A35F7">
                    <w:rPr>
                      <w:rFonts w:ascii="Arial" w:hAnsi="Arial" w:cs="Arial"/>
                    </w:rPr>
                    <w:t>1.0</w:t>
                  </w:r>
                </w:p>
              </w:tc>
              <w:tc>
                <w:tcPr>
                  <w:tcW w:w="1357" w:type="dxa"/>
                </w:tcPr>
                <w:p w14:paraId="410FA70E" w14:textId="7BB2F5F5" w:rsidR="00A246E8" w:rsidRPr="007A35F7" w:rsidRDefault="00A246E8">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21</w:t>
                  </w:r>
                </w:p>
              </w:tc>
              <w:tc>
                <w:tcPr>
                  <w:tcW w:w="1315" w:type="dxa"/>
                </w:tcPr>
                <w:p w14:paraId="1088A08D" w14:textId="77777777" w:rsidR="00A246E8" w:rsidRPr="007A35F7" w:rsidRDefault="00A246E8">
                  <w:pPr>
                    <w:rPr>
                      <w:rFonts w:ascii="Arial" w:hAnsi="Arial" w:cs="Arial"/>
                    </w:rPr>
                  </w:pPr>
                  <w:r w:rsidRPr="007A35F7">
                    <w:rPr>
                      <w:rFonts w:ascii="Arial" w:hAnsi="Arial" w:cs="Arial"/>
                    </w:rPr>
                    <w:t>Bonnie</w:t>
                  </w:r>
                </w:p>
              </w:tc>
              <w:tc>
                <w:tcPr>
                  <w:tcW w:w="3924" w:type="dxa"/>
                </w:tcPr>
                <w:p w14:paraId="6483FA3E" w14:textId="227B0C8F" w:rsidR="00A246E8" w:rsidRPr="007A35F7" w:rsidRDefault="00A246E8">
                  <w:pPr>
                    <w:rPr>
                      <w:rFonts w:ascii="Arial" w:hAnsi="Arial" w:cs="Arial"/>
                    </w:rPr>
                  </w:pPr>
                  <w:r w:rsidRPr="007A35F7">
                    <w:rPr>
                      <w:rFonts w:ascii="Arial" w:hAnsi="Arial" w:cs="Arial"/>
                    </w:rPr>
                    <w:t>First version</w:t>
                  </w:r>
                  <w:r>
                    <w:rPr>
                      <w:rFonts w:ascii="Arial" w:hAnsi="Arial" w:cs="Arial" w:hint="eastAsia"/>
                    </w:rPr>
                    <w:t>,</w:t>
                  </w:r>
                  <w:r>
                    <w:rPr>
                      <w:rFonts w:ascii="Arial" w:hAnsi="Arial" w:cs="Arial"/>
                    </w:rPr>
                    <w:t xml:space="preserve"> copy from </w:t>
                  </w:r>
                  <w:r w:rsidRPr="00A246E8">
                    <w:rPr>
                      <w:rFonts w:ascii="Arial" w:hAnsi="Arial" w:cs="Arial"/>
                    </w:rPr>
                    <w:t>CB03-20 Change History Card</w:t>
                  </w:r>
                </w:p>
              </w:tc>
            </w:tr>
            <w:tr w:rsidR="00446EA4" w14:paraId="0C88C908" w14:textId="77777777">
              <w:trPr>
                <w:jc w:val="center"/>
              </w:trPr>
              <w:tc>
                <w:tcPr>
                  <w:tcW w:w="1169" w:type="dxa"/>
                </w:tcPr>
                <w:p w14:paraId="1DFF7054" w14:textId="05028761" w:rsidR="00446EA4" w:rsidRDefault="00446EA4" w:rsidP="00446EA4">
                  <w:r w:rsidRPr="007A35F7">
                    <w:rPr>
                      <w:rFonts w:ascii="Arial" w:hAnsi="Arial" w:cs="Arial"/>
                    </w:rPr>
                    <w:t>1.</w:t>
                  </w:r>
                  <w:r>
                    <w:rPr>
                      <w:rFonts w:ascii="Arial" w:hAnsi="Arial" w:cs="Arial"/>
                    </w:rPr>
                    <w:t>1</w:t>
                  </w:r>
                </w:p>
              </w:tc>
              <w:tc>
                <w:tcPr>
                  <w:tcW w:w="1357" w:type="dxa"/>
                </w:tcPr>
                <w:p w14:paraId="6B850A19" w14:textId="6D9C56C4" w:rsidR="00446EA4" w:rsidRDefault="00446EA4" w:rsidP="00446EA4">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24</w:t>
                  </w:r>
                </w:p>
              </w:tc>
              <w:tc>
                <w:tcPr>
                  <w:tcW w:w="1315" w:type="dxa"/>
                </w:tcPr>
                <w:p w14:paraId="69E15B23" w14:textId="0BF8BD62" w:rsidR="00446EA4" w:rsidRDefault="00446EA4" w:rsidP="00446EA4">
                  <w:r w:rsidRPr="007A35F7">
                    <w:rPr>
                      <w:rFonts w:ascii="Arial" w:hAnsi="Arial" w:cs="Arial"/>
                    </w:rPr>
                    <w:t>Bonnie</w:t>
                  </w:r>
                </w:p>
              </w:tc>
              <w:tc>
                <w:tcPr>
                  <w:tcW w:w="3924" w:type="dxa"/>
                </w:tcPr>
                <w:p w14:paraId="057249E0" w14:textId="2C5BC105" w:rsidR="00446EA4" w:rsidRDefault="00446EA4" w:rsidP="00446EA4">
                  <w:r w:rsidRPr="00446EA4">
                    <w:rPr>
                      <w:rFonts w:ascii="Arial" w:hAnsi="Arial" w:cs="Arial"/>
                    </w:rPr>
                    <w:t xml:space="preserve">Don't </w:t>
                  </w:r>
                  <w:proofErr w:type="spellStart"/>
                  <w:r w:rsidRPr="00446EA4">
                    <w:rPr>
                      <w:rFonts w:ascii="Arial" w:hAnsi="Arial" w:cs="Arial"/>
                    </w:rPr>
                    <w:t>recored</w:t>
                  </w:r>
                  <w:proofErr w:type="spellEnd"/>
                  <w:r w:rsidRPr="00446EA4">
                    <w:rPr>
                      <w:rFonts w:ascii="Arial" w:hAnsi="Arial" w:cs="Arial"/>
                    </w:rPr>
                    <w:t xml:space="preserve"> 'recalculated nutrition' as 'triggered by' if the nutrition hasn't been changed</w:t>
                  </w:r>
                </w:p>
              </w:tc>
            </w:tr>
            <w:tr w:rsidR="00C5784F" w14:paraId="388EDFA3" w14:textId="77777777">
              <w:trPr>
                <w:jc w:val="center"/>
              </w:trPr>
              <w:tc>
                <w:tcPr>
                  <w:tcW w:w="1169" w:type="dxa"/>
                </w:tcPr>
                <w:p w14:paraId="7694E349" w14:textId="58AF72B7" w:rsidR="00C5784F" w:rsidRDefault="00C5784F" w:rsidP="00C5784F">
                  <w:r w:rsidRPr="007A35F7">
                    <w:rPr>
                      <w:rFonts w:ascii="Arial" w:hAnsi="Arial" w:cs="Arial"/>
                    </w:rPr>
                    <w:t>1.</w:t>
                  </w:r>
                  <w:r>
                    <w:rPr>
                      <w:rFonts w:ascii="Arial" w:hAnsi="Arial" w:cs="Arial"/>
                    </w:rPr>
                    <w:t>2</w:t>
                  </w:r>
                </w:p>
              </w:tc>
              <w:tc>
                <w:tcPr>
                  <w:tcW w:w="1357" w:type="dxa"/>
                </w:tcPr>
                <w:p w14:paraId="48E06E3E" w14:textId="64B9FE8B" w:rsidR="00C5784F" w:rsidRDefault="00C5784F" w:rsidP="00C5784F">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27</w:t>
                  </w:r>
                </w:p>
              </w:tc>
              <w:tc>
                <w:tcPr>
                  <w:tcW w:w="1315" w:type="dxa"/>
                </w:tcPr>
                <w:p w14:paraId="64F20AC7" w14:textId="7F837CD0" w:rsidR="00C5784F" w:rsidRDefault="00C5784F" w:rsidP="00C5784F">
                  <w:r w:rsidRPr="007A35F7">
                    <w:rPr>
                      <w:rFonts w:ascii="Arial" w:hAnsi="Arial" w:cs="Arial"/>
                    </w:rPr>
                    <w:t>Bonnie</w:t>
                  </w:r>
                </w:p>
              </w:tc>
              <w:tc>
                <w:tcPr>
                  <w:tcW w:w="3924" w:type="dxa"/>
                </w:tcPr>
                <w:p w14:paraId="34944E5C" w14:textId="192B27D2" w:rsidR="00C5784F" w:rsidRDefault="00C5784F" w:rsidP="00C5784F">
                  <w:r w:rsidRPr="00C5784F">
                    <w:rPr>
                      <w:rFonts w:ascii="Arial" w:hAnsi="Arial" w:cs="Arial"/>
                    </w:rPr>
                    <w:t>Show &amp; Compare Change History</w:t>
                  </w:r>
                </w:p>
              </w:tc>
            </w:tr>
            <w:tr w:rsidR="006D0F92" w14:paraId="6EB28A07" w14:textId="77777777">
              <w:trPr>
                <w:jc w:val="center"/>
              </w:trPr>
              <w:tc>
                <w:tcPr>
                  <w:tcW w:w="1169" w:type="dxa"/>
                </w:tcPr>
                <w:p w14:paraId="5C263D3D" w14:textId="4CA91123" w:rsidR="006D0F92" w:rsidRDefault="006D0F92" w:rsidP="006D0F92">
                  <w:r w:rsidRPr="007A35F7">
                    <w:rPr>
                      <w:rFonts w:ascii="Arial" w:hAnsi="Arial" w:cs="Arial"/>
                    </w:rPr>
                    <w:t>1.</w:t>
                  </w:r>
                  <w:r>
                    <w:rPr>
                      <w:rFonts w:ascii="Arial" w:hAnsi="Arial" w:cs="Arial"/>
                    </w:rPr>
                    <w:t>3</w:t>
                  </w:r>
                </w:p>
              </w:tc>
              <w:tc>
                <w:tcPr>
                  <w:tcW w:w="1357" w:type="dxa"/>
                </w:tcPr>
                <w:p w14:paraId="420842DF" w14:textId="4F8F8A40" w:rsidR="006D0F92" w:rsidRDefault="006D0F92" w:rsidP="006D0F92">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29</w:t>
                  </w:r>
                </w:p>
              </w:tc>
              <w:tc>
                <w:tcPr>
                  <w:tcW w:w="1315" w:type="dxa"/>
                </w:tcPr>
                <w:p w14:paraId="51FA4C90" w14:textId="047C4CB4" w:rsidR="006D0F92" w:rsidRDefault="006D0F92" w:rsidP="006D0F92">
                  <w:r w:rsidRPr="007A35F7">
                    <w:rPr>
                      <w:rFonts w:ascii="Arial" w:hAnsi="Arial" w:cs="Arial"/>
                    </w:rPr>
                    <w:t>Bonnie</w:t>
                  </w:r>
                </w:p>
              </w:tc>
              <w:tc>
                <w:tcPr>
                  <w:tcW w:w="3924" w:type="dxa"/>
                </w:tcPr>
                <w:p w14:paraId="0A580B34" w14:textId="68D40068" w:rsidR="006D0F92" w:rsidRPr="00B66734" w:rsidRDefault="006D0F92" w:rsidP="006D0F92">
                  <w:r w:rsidRPr="006D0F92">
                    <w:rPr>
                      <w:rFonts w:ascii="Arial" w:hAnsi="Arial" w:cs="Arial"/>
                    </w:rPr>
                    <w:t>Record the history log when the item version is updated</w:t>
                  </w:r>
                </w:p>
              </w:tc>
            </w:tr>
            <w:tr w:rsidR="00F54659" w14:paraId="4F5D886B" w14:textId="77777777">
              <w:trPr>
                <w:jc w:val="center"/>
              </w:trPr>
              <w:tc>
                <w:tcPr>
                  <w:tcW w:w="1169" w:type="dxa"/>
                </w:tcPr>
                <w:p w14:paraId="52661AF7" w14:textId="2F47507B" w:rsidR="00F54659" w:rsidRDefault="00F54659" w:rsidP="00F54659">
                  <w:r w:rsidRPr="007A35F7">
                    <w:rPr>
                      <w:rFonts w:ascii="Arial" w:hAnsi="Arial" w:cs="Arial"/>
                    </w:rPr>
                    <w:t>1.</w:t>
                  </w:r>
                  <w:r>
                    <w:rPr>
                      <w:rFonts w:ascii="Arial" w:hAnsi="Arial" w:cs="Arial"/>
                    </w:rPr>
                    <w:t>4</w:t>
                  </w:r>
                </w:p>
              </w:tc>
              <w:tc>
                <w:tcPr>
                  <w:tcW w:w="1357" w:type="dxa"/>
                </w:tcPr>
                <w:p w14:paraId="32254947" w14:textId="515A5A63" w:rsidR="00F54659" w:rsidRDefault="00F54659" w:rsidP="00F54659">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7</w:t>
                  </w:r>
                </w:p>
              </w:tc>
              <w:tc>
                <w:tcPr>
                  <w:tcW w:w="1315" w:type="dxa"/>
                </w:tcPr>
                <w:p w14:paraId="5B78F093" w14:textId="4E58619C" w:rsidR="00F54659" w:rsidRDefault="00F54659" w:rsidP="00F54659">
                  <w:r w:rsidRPr="007A35F7">
                    <w:rPr>
                      <w:rFonts w:ascii="Arial" w:hAnsi="Arial" w:cs="Arial"/>
                    </w:rPr>
                    <w:t>Bonnie</w:t>
                  </w:r>
                </w:p>
              </w:tc>
              <w:tc>
                <w:tcPr>
                  <w:tcW w:w="3924" w:type="dxa"/>
                </w:tcPr>
                <w:p w14:paraId="49B211B1" w14:textId="4E3464A7" w:rsidR="00F54659" w:rsidRDefault="00F54659" w:rsidP="00F54659">
                  <w:r w:rsidRPr="00F54659">
                    <w:rPr>
                      <w:rFonts w:ascii="Arial" w:hAnsi="Arial" w:cs="Arial"/>
                    </w:rPr>
                    <w:t>Record Change History as User Published a Version</w:t>
                  </w:r>
                </w:p>
              </w:tc>
            </w:tr>
            <w:tr w:rsidR="00E41EA5" w14:paraId="4BEB983A" w14:textId="77777777">
              <w:trPr>
                <w:jc w:val="center"/>
              </w:trPr>
              <w:tc>
                <w:tcPr>
                  <w:tcW w:w="1169" w:type="dxa"/>
                </w:tcPr>
                <w:p w14:paraId="524757E6" w14:textId="0E2176EF" w:rsidR="00E41EA5" w:rsidRDefault="00E41EA5" w:rsidP="00E41EA5">
                  <w:r w:rsidRPr="007A35F7">
                    <w:rPr>
                      <w:rFonts w:ascii="Arial" w:hAnsi="Arial" w:cs="Arial"/>
                    </w:rPr>
                    <w:t>1.</w:t>
                  </w:r>
                  <w:r>
                    <w:rPr>
                      <w:rFonts w:ascii="Arial" w:hAnsi="Arial" w:cs="Arial"/>
                    </w:rPr>
                    <w:t>5</w:t>
                  </w:r>
                </w:p>
              </w:tc>
              <w:tc>
                <w:tcPr>
                  <w:tcW w:w="1357" w:type="dxa"/>
                </w:tcPr>
                <w:p w14:paraId="1603E308" w14:textId="6A169FCF" w:rsidR="00E41EA5" w:rsidRDefault="00E41EA5" w:rsidP="00E41EA5">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10</w:t>
                  </w:r>
                </w:p>
              </w:tc>
              <w:tc>
                <w:tcPr>
                  <w:tcW w:w="1315" w:type="dxa"/>
                </w:tcPr>
                <w:p w14:paraId="2E296088" w14:textId="545F6C6B" w:rsidR="00E41EA5" w:rsidRDefault="00E41EA5" w:rsidP="00E41EA5">
                  <w:r w:rsidRPr="007A35F7">
                    <w:rPr>
                      <w:rFonts w:ascii="Arial" w:hAnsi="Arial" w:cs="Arial"/>
                    </w:rPr>
                    <w:t>Bonnie</w:t>
                  </w:r>
                </w:p>
              </w:tc>
              <w:tc>
                <w:tcPr>
                  <w:tcW w:w="3924" w:type="dxa"/>
                </w:tcPr>
                <w:p w14:paraId="046904D8" w14:textId="1FCA58FA" w:rsidR="00E41EA5" w:rsidRPr="005C49CE" w:rsidRDefault="00E41EA5" w:rsidP="00E41EA5">
                  <w:r w:rsidRPr="00E41EA5">
                    <w:rPr>
                      <w:rFonts w:ascii="Arial" w:hAnsi="Arial" w:cs="Arial"/>
                    </w:rPr>
                    <w:t>Bulk Update Recipes &gt; Prep Recipes</w:t>
                  </w:r>
                </w:p>
              </w:tc>
            </w:tr>
            <w:tr w:rsidR="00F03CE4" w14:paraId="35B62171" w14:textId="77777777">
              <w:trPr>
                <w:jc w:val="center"/>
                <w:ins w:id="619" w:author="Bonnie Yang [2]" w:date="2023-06-09T14:38:00Z"/>
              </w:trPr>
              <w:tc>
                <w:tcPr>
                  <w:tcW w:w="1169" w:type="dxa"/>
                </w:tcPr>
                <w:p w14:paraId="6097F9EB" w14:textId="5BE4BAA5" w:rsidR="00F03CE4" w:rsidRPr="007A35F7" w:rsidRDefault="00F03CE4" w:rsidP="00F03CE4">
                  <w:pPr>
                    <w:rPr>
                      <w:ins w:id="620" w:author="Bonnie Yang" w:date="2023-06-09T14:38:00Z"/>
                      <w:rFonts w:ascii="Arial" w:hAnsi="Arial" w:cs="Arial"/>
                    </w:rPr>
                  </w:pPr>
                  <w:ins w:id="621" w:author="Bonnie Yang" w:date="2023-06-09T14:38:00Z">
                    <w:r w:rsidRPr="007A35F7">
                      <w:rPr>
                        <w:rFonts w:ascii="Arial" w:hAnsi="Arial" w:cs="Arial"/>
                      </w:rPr>
                      <w:t>1.</w:t>
                    </w:r>
                    <w:r>
                      <w:rPr>
                        <w:rFonts w:ascii="Arial" w:hAnsi="Arial" w:cs="Arial"/>
                      </w:rPr>
                      <w:t>6</w:t>
                    </w:r>
                  </w:ins>
                </w:p>
              </w:tc>
              <w:tc>
                <w:tcPr>
                  <w:tcW w:w="1357" w:type="dxa"/>
                </w:tcPr>
                <w:p w14:paraId="415B8E9A" w14:textId="680B04D1" w:rsidR="00F03CE4" w:rsidRPr="007A35F7" w:rsidRDefault="00F03CE4" w:rsidP="00F03CE4">
                  <w:pPr>
                    <w:rPr>
                      <w:ins w:id="622" w:author="Bonnie Yang" w:date="2023-06-09T14:38:00Z"/>
                      <w:rFonts w:ascii="Arial" w:hAnsi="Arial" w:cs="Arial"/>
                    </w:rPr>
                  </w:pPr>
                  <w:ins w:id="623" w:author="Bonnie Yang" w:date="2023-06-09T14:38: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9</w:t>
                    </w:r>
                  </w:ins>
                </w:p>
              </w:tc>
              <w:tc>
                <w:tcPr>
                  <w:tcW w:w="1315" w:type="dxa"/>
                </w:tcPr>
                <w:p w14:paraId="707A88CD" w14:textId="01ADDBB6" w:rsidR="00F03CE4" w:rsidRPr="007A35F7" w:rsidRDefault="00F03CE4" w:rsidP="00F03CE4">
                  <w:pPr>
                    <w:rPr>
                      <w:ins w:id="624" w:author="Bonnie Yang" w:date="2023-06-09T14:38:00Z"/>
                      <w:rFonts w:ascii="Arial" w:hAnsi="Arial" w:cs="Arial"/>
                    </w:rPr>
                  </w:pPr>
                  <w:ins w:id="625" w:author="Bonnie Yang" w:date="2023-06-09T14:38:00Z">
                    <w:r w:rsidRPr="007A35F7">
                      <w:rPr>
                        <w:rFonts w:ascii="Arial" w:hAnsi="Arial" w:cs="Arial"/>
                      </w:rPr>
                      <w:t>Bonnie</w:t>
                    </w:r>
                  </w:ins>
                </w:p>
              </w:tc>
              <w:tc>
                <w:tcPr>
                  <w:tcW w:w="3924" w:type="dxa"/>
                </w:tcPr>
                <w:p w14:paraId="27DF1F07" w14:textId="5F40DB90" w:rsidR="00F03CE4" w:rsidRPr="00E41EA5" w:rsidRDefault="00F03CE4" w:rsidP="00F03CE4">
                  <w:pPr>
                    <w:rPr>
                      <w:ins w:id="626" w:author="Bonnie Yang" w:date="2023-06-09T14:38:00Z"/>
                      <w:rFonts w:ascii="Arial" w:hAnsi="Arial" w:cs="Arial"/>
                    </w:rPr>
                  </w:pPr>
                  <w:ins w:id="627" w:author="Bonnie Yang" w:date="2023-06-09T14:39:00Z">
                    <w:r w:rsidRPr="00F03CE4">
                      <w:rPr>
                        <w:rFonts w:ascii="Arial" w:hAnsi="Arial" w:cs="Arial"/>
                      </w:rPr>
                      <w:t>Cookbook Change History Not Inclusive of Bulk Edits</w:t>
                    </w:r>
                  </w:ins>
                </w:p>
              </w:tc>
            </w:tr>
            <w:tr w:rsidR="00B456C2" w14:paraId="4323A9D1" w14:textId="77777777">
              <w:trPr>
                <w:jc w:val="center"/>
                <w:ins w:id="628" w:author="Bonnie Yang [2]" w:date="2023-06-25T11:35:00Z"/>
              </w:trPr>
              <w:tc>
                <w:tcPr>
                  <w:tcW w:w="1169" w:type="dxa"/>
                </w:tcPr>
                <w:p w14:paraId="61E118FE" w14:textId="59D7F06B" w:rsidR="00B456C2" w:rsidRPr="007A35F7" w:rsidRDefault="00B456C2" w:rsidP="00B456C2">
                  <w:pPr>
                    <w:rPr>
                      <w:ins w:id="629" w:author="Bonnie Yang" w:date="2023-06-25T11:35:00Z"/>
                      <w:rFonts w:ascii="Arial" w:hAnsi="Arial" w:cs="Arial"/>
                    </w:rPr>
                  </w:pPr>
                  <w:ins w:id="630" w:author="Bonnie Yang" w:date="2023-06-25T15:02:00Z">
                    <w:r w:rsidRPr="007A35F7">
                      <w:rPr>
                        <w:rFonts w:ascii="Arial" w:hAnsi="Arial" w:cs="Arial"/>
                      </w:rPr>
                      <w:t>1.</w:t>
                    </w:r>
                    <w:r>
                      <w:rPr>
                        <w:rFonts w:ascii="Arial" w:hAnsi="Arial" w:cs="Arial"/>
                      </w:rPr>
                      <w:t>7</w:t>
                    </w:r>
                  </w:ins>
                </w:p>
              </w:tc>
              <w:tc>
                <w:tcPr>
                  <w:tcW w:w="1357" w:type="dxa"/>
                </w:tcPr>
                <w:p w14:paraId="1388C3FC" w14:textId="5969CA67" w:rsidR="00B456C2" w:rsidRPr="007A35F7" w:rsidRDefault="00B456C2" w:rsidP="00B456C2">
                  <w:pPr>
                    <w:rPr>
                      <w:ins w:id="631" w:author="Bonnie Yang" w:date="2023-06-25T11:35:00Z"/>
                      <w:rFonts w:ascii="Arial" w:hAnsi="Arial" w:cs="Arial"/>
                    </w:rPr>
                  </w:pPr>
                  <w:ins w:id="632" w:author="Bonnie Yang" w:date="2023-06-25T15:0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25</w:t>
                    </w:r>
                  </w:ins>
                </w:p>
              </w:tc>
              <w:tc>
                <w:tcPr>
                  <w:tcW w:w="1315" w:type="dxa"/>
                </w:tcPr>
                <w:p w14:paraId="00D349C2" w14:textId="084EF9D2" w:rsidR="00B456C2" w:rsidRPr="007A35F7" w:rsidRDefault="00B456C2" w:rsidP="00B456C2">
                  <w:pPr>
                    <w:rPr>
                      <w:ins w:id="633" w:author="Bonnie Yang" w:date="2023-06-25T11:35:00Z"/>
                      <w:rFonts w:ascii="Arial" w:hAnsi="Arial" w:cs="Arial"/>
                    </w:rPr>
                  </w:pPr>
                  <w:ins w:id="634" w:author="Bonnie Yang" w:date="2023-06-25T15:02:00Z">
                    <w:r w:rsidRPr="007A35F7">
                      <w:rPr>
                        <w:rFonts w:ascii="Arial" w:hAnsi="Arial" w:cs="Arial"/>
                      </w:rPr>
                      <w:t>Bonnie</w:t>
                    </w:r>
                  </w:ins>
                </w:p>
              </w:tc>
              <w:tc>
                <w:tcPr>
                  <w:tcW w:w="3924" w:type="dxa"/>
                </w:tcPr>
                <w:p w14:paraId="44C13539" w14:textId="014B883B" w:rsidR="00B456C2" w:rsidRPr="00F03CE4" w:rsidRDefault="006635E9" w:rsidP="00B456C2">
                  <w:pPr>
                    <w:rPr>
                      <w:ins w:id="635" w:author="Bonnie Yang" w:date="2023-06-25T11:35:00Z"/>
                      <w:rFonts w:ascii="Arial" w:hAnsi="Arial" w:cs="Arial"/>
                    </w:rPr>
                  </w:pPr>
                  <w:ins w:id="636" w:author="Bonnie Yang" w:date="2023-06-28T16:51:00Z">
                    <w:r w:rsidRPr="006635E9">
                      <w:rPr>
                        <w:rFonts w:ascii="Arial" w:hAnsi="Arial" w:cs="Arial"/>
                      </w:rPr>
                      <w:t>Add remaining fields to Change History comparison page</w:t>
                    </w:r>
                  </w:ins>
                </w:p>
              </w:tc>
            </w:tr>
            <w:tr w:rsidR="00B21D43" w14:paraId="3870EE6E" w14:textId="77777777">
              <w:trPr>
                <w:jc w:val="center"/>
                <w:ins w:id="637" w:author="Bonnie Yang [2]" w:date="2023-06-26T17:13:00Z"/>
              </w:trPr>
              <w:tc>
                <w:tcPr>
                  <w:tcW w:w="1169" w:type="dxa"/>
                </w:tcPr>
                <w:p w14:paraId="0B5037A9" w14:textId="77777777" w:rsidR="00B21D43" w:rsidRPr="007A35F7" w:rsidRDefault="00B21D43" w:rsidP="00B456C2">
                  <w:pPr>
                    <w:rPr>
                      <w:ins w:id="638" w:author="Bonnie Yang" w:date="2023-06-26T17:13:00Z"/>
                      <w:rFonts w:ascii="Arial" w:hAnsi="Arial" w:cs="Arial"/>
                    </w:rPr>
                  </w:pPr>
                </w:p>
              </w:tc>
              <w:tc>
                <w:tcPr>
                  <w:tcW w:w="1357" w:type="dxa"/>
                </w:tcPr>
                <w:p w14:paraId="1F741428" w14:textId="77777777" w:rsidR="00B21D43" w:rsidRPr="007A35F7" w:rsidRDefault="00B21D43" w:rsidP="00B456C2">
                  <w:pPr>
                    <w:rPr>
                      <w:ins w:id="639" w:author="Bonnie Yang" w:date="2023-06-26T17:13:00Z"/>
                      <w:rFonts w:ascii="Arial" w:hAnsi="Arial" w:cs="Arial"/>
                    </w:rPr>
                  </w:pPr>
                </w:p>
              </w:tc>
              <w:tc>
                <w:tcPr>
                  <w:tcW w:w="1315" w:type="dxa"/>
                </w:tcPr>
                <w:p w14:paraId="4335FA21" w14:textId="77777777" w:rsidR="00B21D43" w:rsidRPr="007A35F7" w:rsidRDefault="00B21D43" w:rsidP="00B456C2">
                  <w:pPr>
                    <w:rPr>
                      <w:ins w:id="640" w:author="Bonnie Yang" w:date="2023-06-26T17:13:00Z"/>
                      <w:rFonts w:ascii="Arial" w:hAnsi="Arial" w:cs="Arial"/>
                    </w:rPr>
                  </w:pPr>
                </w:p>
              </w:tc>
              <w:tc>
                <w:tcPr>
                  <w:tcW w:w="3924" w:type="dxa"/>
                </w:tcPr>
                <w:p w14:paraId="08C9954A" w14:textId="77777777" w:rsidR="00B21D43" w:rsidRPr="00B456C2" w:rsidRDefault="00B21D43" w:rsidP="00B456C2">
                  <w:pPr>
                    <w:rPr>
                      <w:ins w:id="641" w:author="Bonnie Yang" w:date="2023-06-26T17:13:00Z"/>
                      <w:rFonts w:ascii="Arial" w:hAnsi="Arial" w:cs="Arial"/>
                    </w:rPr>
                  </w:pPr>
                </w:p>
              </w:tc>
            </w:tr>
          </w:tbl>
          <w:p w14:paraId="283BC708" w14:textId="77777777" w:rsidR="00A246E8" w:rsidRDefault="00A246E8"/>
        </w:tc>
      </w:tr>
      <w:tr w:rsidR="00A246E8" w:rsidRPr="00452515" w14:paraId="170E4D4E" w14:textId="77777777" w:rsidTr="00135CC2">
        <w:tc>
          <w:tcPr>
            <w:tcW w:w="8071" w:type="dxa"/>
          </w:tcPr>
          <w:p w14:paraId="359E5ACD" w14:textId="77777777" w:rsidR="00A246E8" w:rsidRPr="00452515" w:rsidRDefault="00A246E8">
            <w:r w:rsidRPr="00E97505">
              <w:rPr>
                <w:rStyle w:val="Strong"/>
              </w:rPr>
              <w:t>Stakeholder:</w:t>
            </w:r>
            <w:r w:rsidRPr="00452515">
              <w:t xml:space="preserve"> </w:t>
            </w:r>
            <w:r>
              <w:t>User with privilege</w:t>
            </w:r>
          </w:p>
        </w:tc>
      </w:tr>
      <w:tr w:rsidR="00A246E8" w:rsidRPr="00452515" w14:paraId="7DDB3849" w14:textId="77777777" w:rsidTr="00135CC2">
        <w:tc>
          <w:tcPr>
            <w:tcW w:w="8071" w:type="dxa"/>
          </w:tcPr>
          <w:p w14:paraId="269D074F" w14:textId="77777777" w:rsidR="00A246E8" w:rsidRDefault="00A246E8" w:rsidP="00A246E8">
            <w:r w:rsidRPr="00452515">
              <w:t xml:space="preserve">Pre-Condition: </w:t>
            </w:r>
          </w:p>
          <w:p w14:paraId="712E3ADC" w14:textId="77777777" w:rsidR="00A246E8" w:rsidRDefault="00A246E8" w:rsidP="00A246E8">
            <w:pPr>
              <w:rPr>
                <w:rFonts w:ascii="Arial" w:hAnsi="Arial" w:cs="Arial"/>
                <w:sz w:val="20"/>
                <w:szCs w:val="20"/>
              </w:rPr>
            </w:pPr>
            <w:r>
              <w:t>The user goes to the page</w:t>
            </w:r>
            <w:r w:rsidRPr="00DD3CB0">
              <w:rPr>
                <w:rFonts w:ascii="Arial" w:hAnsi="Arial" w:cs="Arial"/>
                <w:sz w:val="20"/>
                <w:szCs w:val="20"/>
              </w:rPr>
              <w:t xml:space="preserve"> </w:t>
            </w:r>
          </w:p>
          <w:p w14:paraId="6F2C7BEC" w14:textId="6AAC255D" w:rsidR="00A246E8" w:rsidRDefault="00A246E8" w:rsidP="00A246E8">
            <w:pPr>
              <w:rPr>
                <w:rStyle w:val="Hyperlink"/>
                <w:rFonts w:eastAsiaTheme="minorHAnsi" w:cs="Arial"/>
                <w:sz w:val="20"/>
                <w:szCs w:val="20"/>
              </w:rPr>
            </w:pPr>
            <w:r>
              <w:rPr>
                <w:rFonts w:eastAsiaTheme="minorHAnsi" w:cs="Arial"/>
                <w:sz w:val="20"/>
                <w:szCs w:val="20"/>
              </w:rPr>
              <w:t>Related page</w:t>
            </w:r>
            <w:r>
              <w:rPr>
                <w:rFonts w:eastAsiaTheme="minorHAnsi" w:cs="Arial" w:hint="eastAsia"/>
                <w:sz w:val="20"/>
                <w:szCs w:val="20"/>
              </w:rPr>
              <w:t>:</w:t>
            </w:r>
            <w:r>
              <w:rPr>
                <w:rFonts w:eastAsiaTheme="minorHAnsi" w:cs="Arial"/>
                <w:sz w:val="20"/>
                <w:szCs w:val="20"/>
              </w:rPr>
              <w:t xml:space="preserve"> </w:t>
            </w:r>
            <w:hyperlink r:id="rId45" w:history="1">
              <w:r w:rsidR="001F2C58" w:rsidRPr="005B61F9">
                <w:rPr>
                  <w:rStyle w:val="Hyperlink"/>
                  <w:rFonts w:eastAsiaTheme="minorHAnsi" w:cs="Arial"/>
                  <w:sz w:val="20"/>
                  <w:szCs w:val="20"/>
                </w:rPr>
                <w:t>https://wonder.atlassian.net/l/cp/w1X4x9L1</w:t>
              </w:r>
            </w:hyperlink>
          </w:p>
          <w:p w14:paraId="6922421D" w14:textId="60BAC56D" w:rsidR="00C10A1A" w:rsidRDefault="00C10A1A" w:rsidP="00A246E8">
            <w:pPr>
              <w:rPr>
                <w:rFonts w:eastAsiaTheme="minorHAnsi" w:cs="Arial"/>
                <w:sz w:val="20"/>
                <w:szCs w:val="20"/>
              </w:rPr>
            </w:pPr>
            <w:r>
              <w:rPr>
                <w:rFonts w:eastAsiaTheme="minorHAnsi" w:cs="Arial"/>
                <w:sz w:val="20"/>
                <w:szCs w:val="20"/>
              </w:rPr>
              <w:t xml:space="preserve">Related issue: </w:t>
            </w:r>
            <w:r w:rsidRPr="00C10A1A">
              <w:rPr>
                <w:rFonts w:eastAsiaTheme="minorHAnsi" w:cs="Arial"/>
                <w:sz w:val="20"/>
                <w:szCs w:val="20"/>
              </w:rPr>
              <w:t>https://wonder.atlassian.net/browse/MD-7064</w:t>
            </w:r>
          </w:p>
          <w:p w14:paraId="0888A980" w14:textId="222C3E7F" w:rsidR="001F2C58" w:rsidRPr="00DD3CB0" w:rsidRDefault="001F2C58" w:rsidP="00A246E8">
            <w:pPr>
              <w:rPr>
                <w:rFonts w:ascii="Arial" w:hAnsi="Arial" w:cs="Arial"/>
                <w:sz w:val="20"/>
                <w:szCs w:val="20"/>
              </w:rPr>
            </w:pPr>
            <w:r>
              <w:rPr>
                <w:rFonts w:ascii="Arial" w:hAnsi="Arial" w:cs="Arial"/>
                <w:sz w:val="20"/>
                <w:szCs w:val="20"/>
              </w:rPr>
              <w:t xml:space="preserve">Figma of compare change logs: </w:t>
            </w:r>
            <w:r w:rsidRPr="001F2C58">
              <w:rPr>
                <w:rFonts w:ascii="Arial" w:hAnsi="Arial" w:cs="Arial"/>
                <w:sz w:val="20"/>
                <w:szCs w:val="20"/>
              </w:rPr>
              <w:t>https://www.figma.com/file/XR363xDbl7kmhJA5RnKIi2/See-Change-History?node-id=8%3A5003</w:t>
            </w:r>
          </w:p>
        </w:tc>
      </w:tr>
      <w:tr w:rsidR="00A246E8" w:rsidRPr="00452515" w14:paraId="37EAF27D" w14:textId="77777777" w:rsidTr="00135CC2">
        <w:tc>
          <w:tcPr>
            <w:tcW w:w="8071" w:type="dxa"/>
          </w:tcPr>
          <w:p w14:paraId="17AA4358" w14:textId="4C60E089" w:rsidR="00A246E8" w:rsidRPr="00F03CE4" w:rsidRDefault="00A246E8" w:rsidP="00A246E8">
            <w:pPr>
              <w:rPr>
                <w:rFonts w:eastAsia="宋体" w:cs="宋体"/>
                <w:kern w:val="0"/>
                <w:szCs w:val="24"/>
              </w:rPr>
            </w:pPr>
            <w:r w:rsidRPr="00F03CE4">
              <w:rPr>
                <w:rFonts w:eastAsia="宋体" w:cs="宋体"/>
                <w:kern w:val="0"/>
                <w:szCs w:val="24"/>
              </w:rPr>
              <w:t>Main Scenario:</w:t>
            </w:r>
            <w:r w:rsidR="003D40BD" w:rsidRPr="00F03CE4">
              <w:rPr>
                <w:rFonts w:eastAsia="宋体" w:cs="宋体"/>
                <w:kern w:val="0"/>
                <w:szCs w:val="24"/>
              </w:rPr>
              <w:t xml:space="preserve"> Change History Card</w:t>
            </w:r>
          </w:p>
          <w:p w14:paraId="631F040B" w14:textId="4904A996" w:rsidR="00C06BBB" w:rsidRPr="00C11AA9" w:rsidRDefault="00135CC2" w:rsidP="00135CC2">
            <w:pPr>
              <w:rPr>
                <w:rFonts w:hint="eastAsia"/>
              </w:rPr>
            </w:pPr>
            <w:r w:rsidRPr="00135CC2">
              <w:t>https://wonder.atlassian.net/wiki/x/WYCP_w</w:t>
            </w:r>
          </w:p>
        </w:tc>
      </w:tr>
      <w:tr w:rsidR="00A246E8" w:rsidRPr="00452515" w14:paraId="42478B21" w14:textId="77777777" w:rsidTr="00135CC2">
        <w:tc>
          <w:tcPr>
            <w:tcW w:w="8071" w:type="dxa"/>
          </w:tcPr>
          <w:p w14:paraId="4B656CBE" w14:textId="77777777" w:rsidR="00A246E8" w:rsidRDefault="00A246E8">
            <w:pPr>
              <w:ind w:firstLineChars="100" w:firstLine="210"/>
            </w:pPr>
            <w:r w:rsidRPr="00452515">
              <w:t>Extend Scenario:</w:t>
            </w:r>
          </w:p>
          <w:p w14:paraId="0D098BDE" w14:textId="77777777" w:rsidR="00A246E8" w:rsidRPr="00452515" w:rsidRDefault="00A246E8"/>
        </w:tc>
      </w:tr>
      <w:tr w:rsidR="00A246E8" w:rsidRPr="00452515" w14:paraId="169B355E" w14:textId="77777777" w:rsidTr="00135CC2">
        <w:tc>
          <w:tcPr>
            <w:tcW w:w="8071" w:type="dxa"/>
          </w:tcPr>
          <w:p w14:paraId="4DB155C4" w14:textId="77777777" w:rsidR="00A246E8" w:rsidRDefault="00A246E8">
            <w:r w:rsidRPr="00452515">
              <w:t>Exception Scenario:</w:t>
            </w:r>
          </w:p>
          <w:p w14:paraId="273425CF" w14:textId="77777777" w:rsidR="00A246E8" w:rsidRPr="00452515" w:rsidRDefault="00A246E8"/>
        </w:tc>
      </w:tr>
      <w:tr w:rsidR="00A246E8" w:rsidRPr="00452515" w14:paraId="4F6885A6" w14:textId="77777777" w:rsidTr="00135CC2">
        <w:tc>
          <w:tcPr>
            <w:tcW w:w="8071" w:type="dxa"/>
          </w:tcPr>
          <w:p w14:paraId="5B5B0F58" w14:textId="77777777" w:rsidR="00A246E8" w:rsidRPr="00452515" w:rsidRDefault="00A246E8">
            <w:r w:rsidRPr="00452515">
              <w:t>Notes:</w:t>
            </w:r>
          </w:p>
        </w:tc>
      </w:tr>
      <w:tr w:rsidR="00A246E8" w:rsidRPr="00452515" w14:paraId="50E92D80" w14:textId="77777777" w:rsidTr="00135CC2">
        <w:tc>
          <w:tcPr>
            <w:tcW w:w="8071" w:type="dxa"/>
          </w:tcPr>
          <w:p w14:paraId="77DC139C" w14:textId="77777777" w:rsidR="00A246E8" w:rsidRPr="00452515" w:rsidRDefault="00A246E8">
            <w:r w:rsidRPr="00452515">
              <w:t>Q/A:</w:t>
            </w:r>
          </w:p>
        </w:tc>
      </w:tr>
    </w:tbl>
    <w:p w14:paraId="1C835BA6" w14:textId="77777777" w:rsidR="00A246E8" w:rsidRDefault="00A246E8" w:rsidP="00A246E8"/>
    <w:p w14:paraId="66339130" w14:textId="497152CD" w:rsidR="00006171" w:rsidRDefault="001D30B2" w:rsidP="00006171">
      <w:pPr>
        <w:pStyle w:val="Heading3"/>
        <w:numPr>
          <w:ilvl w:val="2"/>
          <w:numId w:val="1544"/>
        </w:numPr>
      </w:pPr>
      <w:r>
        <w:rPr>
          <w:rStyle w:val="Strong"/>
          <w:rFonts w:hint="eastAsia"/>
        </w:rPr>
        <w:t>Tran-</w:t>
      </w:r>
      <w:r w:rsidR="00006171">
        <w:rPr>
          <w:rStyle w:val="Strong"/>
        </w:rPr>
        <w:t>MS</w:t>
      </w:r>
      <w:r w:rsidR="00006171" w:rsidRPr="00E97505">
        <w:rPr>
          <w:rStyle w:val="Strong"/>
        </w:rPr>
        <w:t>0</w:t>
      </w:r>
      <w:r w:rsidR="00006171">
        <w:rPr>
          <w:rStyle w:val="Strong"/>
        </w:rPr>
        <w:t>2-1</w:t>
      </w:r>
      <w:r w:rsidR="00F06051">
        <w:rPr>
          <w:rStyle w:val="Strong"/>
        </w:rPr>
        <w:t>6</w:t>
      </w:r>
      <w:r w:rsidR="00006171">
        <w:rPr>
          <w:rStyle w:val="Strong"/>
        </w:rPr>
        <w:t xml:space="preserve"> C</w:t>
      </w:r>
      <w:r w:rsidR="00006171">
        <w:rPr>
          <w:rStyle w:val="Strong"/>
          <w:rFonts w:hint="eastAsia"/>
        </w:rPr>
        <w:t>ompare</w:t>
      </w:r>
      <w:r w:rsidR="00006171">
        <w:rPr>
          <w:rStyle w:val="Strong"/>
        </w:rPr>
        <w:t xml:space="preserve"> Change History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6"/>
        <w:gridCol w:w="60"/>
      </w:tblGrid>
      <w:tr w:rsidR="00006171" w:rsidRPr="00452515" w14:paraId="27EB1B28" w14:textId="77777777" w:rsidTr="001D30B2">
        <w:trPr>
          <w:gridAfter w:val="1"/>
          <w:wAfter w:w="60" w:type="dxa"/>
        </w:trPr>
        <w:tc>
          <w:tcPr>
            <w:tcW w:w="8646" w:type="dxa"/>
          </w:tcPr>
          <w:p w14:paraId="7694075B" w14:textId="6890FC93" w:rsidR="00006171" w:rsidRPr="00E97505" w:rsidRDefault="00006171">
            <w:pPr>
              <w:rPr>
                <w:rStyle w:val="Strong"/>
              </w:rPr>
            </w:pPr>
            <w:r>
              <w:rPr>
                <w:rStyle w:val="Strong"/>
              </w:rPr>
              <w:t>MS</w:t>
            </w:r>
            <w:r w:rsidRPr="00BD6B53">
              <w:rPr>
                <w:rStyle w:val="Strong"/>
              </w:rPr>
              <w:t>02-1</w:t>
            </w:r>
            <w:r w:rsidR="00F06051">
              <w:rPr>
                <w:rStyle w:val="Strong"/>
              </w:rPr>
              <w:t>6</w:t>
            </w:r>
            <w:r w:rsidRPr="00BD6B53">
              <w:rPr>
                <w:rStyle w:val="Strong"/>
              </w:rPr>
              <w:t xml:space="preserve"> </w:t>
            </w:r>
            <w:r>
              <w:rPr>
                <w:rStyle w:val="Strong"/>
              </w:rPr>
              <w:t xml:space="preserve">Compare </w:t>
            </w:r>
            <w:r w:rsidRPr="00A246E8">
              <w:rPr>
                <w:rStyle w:val="Strong"/>
              </w:rPr>
              <w:t>Change History</w:t>
            </w:r>
          </w:p>
        </w:tc>
      </w:tr>
      <w:tr w:rsidR="00006171" w:rsidRPr="00452515" w14:paraId="20E5652F" w14:textId="77777777" w:rsidTr="001D30B2">
        <w:trPr>
          <w:gridAfter w:val="1"/>
          <w:wAfter w:w="60" w:type="dxa"/>
        </w:trPr>
        <w:tc>
          <w:tcPr>
            <w:tcW w:w="8646" w:type="dxa"/>
          </w:tcPr>
          <w:p w14:paraId="017D92FE" w14:textId="77777777" w:rsidR="00006171" w:rsidRPr="00E97505" w:rsidRDefault="00006171">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06171" w14:paraId="6299DEAC" w14:textId="77777777">
              <w:trPr>
                <w:jc w:val="center"/>
              </w:trPr>
              <w:tc>
                <w:tcPr>
                  <w:tcW w:w="1169" w:type="dxa"/>
                </w:tcPr>
                <w:p w14:paraId="497CDC5C" w14:textId="77777777" w:rsidR="00006171" w:rsidRPr="007A35F7" w:rsidRDefault="00006171">
                  <w:pPr>
                    <w:rPr>
                      <w:rFonts w:ascii="Arial" w:hAnsi="Arial" w:cs="Arial"/>
                    </w:rPr>
                  </w:pPr>
                  <w:r w:rsidRPr="007A35F7">
                    <w:rPr>
                      <w:rFonts w:ascii="Arial" w:hAnsi="Arial" w:cs="Arial"/>
                    </w:rPr>
                    <w:t>Version</w:t>
                  </w:r>
                </w:p>
              </w:tc>
              <w:tc>
                <w:tcPr>
                  <w:tcW w:w="1357" w:type="dxa"/>
                </w:tcPr>
                <w:p w14:paraId="561E9734" w14:textId="77777777" w:rsidR="00006171" w:rsidRPr="007A35F7" w:rsidRDefault="00006171">
                  <w:pPr>
                    <w:rPr>
                      <w:rFonts w:ascii="Arial" w:hAnsi="Arial" w:cs="Arial"/>
                    </w:rPr>
                  </w:pPr>
                  <w:r w:rsidRPr="007A35F7">
                    <w:rPr>
                      <w:rFonts w:ascii="Arial" w:hAnsi="Arial" w:cs="Arial"/>
                    </w:rPr>
                    <w:t>Date</w:t>
                  </w:r>
                </w:p>
              </w:tc>
              <w:tc>
                <w:tcPr>
                  <w:tcW w:w="1315" w:type="dxa"/>
                </w:tcPr>
                <w:p w14:paraId="6E9B8CC4" w14:textId="77777777" w:rsidR="00006171" w:rsidRPr="007A35F7" w:rsidRDefault="00006171">
                  <w:pPr>
                    <w:rPr>
                      <w:rFonts w:ascii="Arial" w:hAnsi="Arial" w:cs="Arial"/>
                    </w:rPr>
                  </w:pPr>
                  <w:r w:rsidRPr="007A35F7">
                    <w:rPr>
                      <w:rFonts w:ascii="Arial" w:hAnsi="Arial" w:cs="Arial"/>
                    </w:rPr>
                    <w:t>Updated By</w:t>
                  </w:r>
                </w:p>
              </w:tc>
              <w:tc>
                <w:tcPr>
                  <w:tcW w:w="3924" w:type="dxa"/>
                </w:tcPr>
                <w:p w14:paraId="6074241A" w14:textId="77777777" w:rsidR="00006171" w:rsidRPr="007A35F7" w:rsidRDefault="00006171">
                  <w:pPr>
                    <w:rPr>
                      <w:rFonts w:ascii="Arial" w:hAnsi="Arial" w:cs="Arial"/>
                    </w:rPr>
                  </w:pPr>
                  <w:r w:rsidRPr="007A35F7">
                    <w:rPr>
                      <w:rFonts w:ascii="Arial" w:hAnsi="Arial" w:cs="Arial"/>
                    </w:rPr>
                    <w:t>Description</w:t>
                  </w:r>
                </w:p>
              </w:tc>
            </w:tr>
            <w:tr w:rsidR="00006171" w14:paraId="3E43E571" w14:textId="77777777">
              <w:trPr>
                <w:jc w:val="center"/>
              </w:trPr>
              <w:tc>
                <w:tcPr>
                  <w:tcW w:w="1169" w:type="dxa"/>
                </w:tcPr>
                <w:p w14:paraId="44005589" w14:textId="77777777" w:rsidR="00006171" w:rsidRPr="007A35F7" w:rsidRDefault="00006171" w:rsidP="00006171">
                  <w:pPr>
                    <w:rPr>
                      <w:rFonts w:ascii="Arial" w:hAnsi="Arial" w:cs="Arial"/>
                    </w:rPr>
                  </w:pPr>
                  <w:r w:rsidRPr="007A35F7">
                    <w:rPr>
                      <w:rFonts w:ascii="Arial" w:hAnsi="Arial" w:cs="Arial"/>
                    </w:rPr>
                    <w:t>1.0</w:t>
                  </w:r>
                </w:p>
              </w:tc>
              <w:tc>
                <w:tcPr>
                  <w:tcW w:w="1357" w:type="dxa"/>
                </w:tcPr>
                <w:p w14:paraId="5BDE3592" w14:textId="1A68D7D7" w:rsidR="00006171" w:rsidRPr="007A35F7" w:rsidRDefault="00006171" w:rsidP="00006171">
                  <w:pPr>
                    <w:rPr>
                      <w:rFonts w:ascii="Arial" w:hAnsi="Arial" w:cs="Arial"/>
                    </w:rPr>
                  </w:pPr>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27</w:t>
                  </w:r>
                </w:p>
              </w:tc>
              <w:tc>
                <w:tcPr>
                  <w:tcW w:w="1315" w:type="dxa"/>
                </w:tcPr>
                <w:p w14:paraId="76BA02D8" w14:textId="3153FFF3" w:rsidR="00006171" w:rsidRPr="007A35F7" w:rsidRDefault="00006171" w:rsidP="00006171">
                  <w:pPr>
                    <w:rPr>
                      <w:rFonts w:ascii="Arial" w:hAnsi="Arial" w:cs="Arial"/>
                    </w:rPr>
                  </w:pPr>
                  <w:r w:rsidRPr="007A35F7">
                    <w:rPr>
                      <w:rFonts w:ascii="Arial" w:hAnsi="Arial" w:cs="Arial"/>
                    </w:rPr>
                    <w:t>Bonnie</w:t>
                  </w:r>
                </w:p>
              </w:tc>
              <w:tc>
                <w:tcPr>
                  <w:tcW w:w="3924" w:type="dxa"/>
                </w:tcPr>
                <w:p w14:paraId="590C0C62" w14:textId="4ABE21A6" w:rsidR="00006171" w:rsidRPr="007A35F7" w:rsidRDefault="00006171" w:rsidP="00006171">
                  <w:pPr>
                    <w:rPr>
                      <w:rFonts w:ascii="Arial" w:hAnsi="Arial" w:cs="Arial"/>
                    </w:rPr>
                  </w:pPr>
                  <w:r w:rsidRPr="00C5784F">
                    <w:rPr>
                      <w:rFonts w:ascii="Arial" w:hAnsi="Arial" w:cs="Arial"/>
                    </w:rPr>
                    <w:t>Show &amp; Compare Change History</w:t>
                  </w:r>
                </w:p>
              </w:tc>
            </w:tr>
            <w:tr w:rsidR="008C50B1" w14:paraId="02845AA0" w14:textId="77777777">
              <w:trPr>
                <w:jc w:val="center"/>
              </w:trPr>
              <w:tc>
                <w:tcPr>
                  <w:tcW w:w="1169" w:type="dxa"/>
                </w:tcPr>
                <w:p w14:paraId="4DC5F1B9" w14:textId="0DA28131" w:rsidR="008C50B1" w:rsidRDefault="008C50B1" w:rsidP="008C50B1">
                  <w:r w:rsidRPr="007A35F7">
                    <w:rPr>
                      <w:rFonts w:ascii="Arial" w:hAnsi="Arial" w:cs="Arial"/>
                    </w:rPr>
                    <w:t>1.</w:t>
                  </w:r>
                  <w:r>
                    <w:rPr>
                      <w:rFonts w:ascii="Arial" w:hAnsi="Arial" w:cs="Arial"/>
                    </w:rPr>
                    <w:t>1</w:t>
                  </w:r>
                </w:p>
              </w:tc>
              <w:tc>
                <w:tcPr>
                  <w:tcW w:w="1357" w:type="dxa"/>
                </w:tcPr>
                <w:p w14:paraId="3DD71F99" w14:textId="2E110502" w:rsidR="008C50B1" w:rsidRDefault="008C50B1" w:rsidP="008C50B1">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29</w:t>
                  </w:r>
                </w:p>
              </w:tc>
              <w:tc>
                <w:tcPr>
                  <w:tcW w:w="1315" w:type="dxa"/>
                </w:tcPr>
                <w:p w14:paraId="00E3FED0" w14:textId="5DF9E74E" w:rsidR="008C50B1" w:rsidRDefault="008C50B1" w:rsidP="008C50B1">
                  <w:r w:rsidRPr="007A35F7">
                    <w:rPr>
                      <w:rFonts w:ascii="Arial" w:hAnsi="Arial" w:cs="Arial"/>
                    </w:rPr>
                    <w:t>Bonnie</w:t>
                  </w:r>
                </w:p>
              </w:tc>
              <w:tc>
                <w:tcPr>
                  <w:tcW w:w="3924" w:type="dxa"/>
                </w:tcPr>
                <w:p w14:paraId="45B316F4" w14:textId="572B8369" w:rsidR="008C50B1" w:rsidRDefault="008C50B1" w:rsidP="008C50B1">
                  <w:r w:rsidRPr="006D0F92">
                    <w:rPr>
                      <w:rFonts w:ascii="Arial" w:hAnsi="Arial" w:cs="Arial"/>
                    </w:rPr>
                    <w:t>Record the history log when the item version is updated</w:t>
                  </w:r>
                </w:p>
              </w:tc>
            </w:tr>
            <w:tr w:rsidR="007D53B3" w14:paraId="0FF05D14" w14:textId="77777777">
              <w:trPr>
                <w:jc w:val="center"/>
              </w:trPr>
              <w:tc>
                <w:tcPr>
                  <w:tcW w:w="1169" w:type="dxa"/>
                </w:tcPr>
                <w:p w14:paraId="2A954BBF" w14:textId="7E4F807F" w:rsidR="007D53B3" w:rsidRDefault="007D53B3" w:rsidP="007D53B3">
                  <w:r w:rsidRPr="007A35F7">
                    <w:rPr>
                      <w:rFonts w:ascii="Arial" w:hAnsi="Arial" w:cs="Arial"/>
                    </w:rPr>
                    <w:t>1.</w:t>
                  </w:r>
                  <w:r>
                    <w:rPr>
                      <w:rFonts w:ascii="Arial" w:hAnsi="Arial" w:cs="Arial"/>
                    </w:rPr>
                    <w:t>2</w:t>
                  </w:r>
                </w:p>
              </w:tc>
              <w:tc>
                <w:tcPr>
                  <w:tcW w:w="1357" w:type="dxa"/>
                </w:tcPr>
                <w:p w14:paraId="3C87AAE4" w14:textId="2E555804" w:rsidR="007D53B3" w:rsidRDefault="007D53B3" w:rsidP="007D53B3">
                  <w:r w:rsidRPr="007A35F7">
                    <w:rPr>
                      <w:rFonts w:ascii="Arial" w:hAnsi="Arial" w:cs="Arial"/>
                    </w:rPr>
                    <w:t>202</w:t>
                  </w:r>
                  <w:r w:rsidR="00DD312B">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4</w:t>
                  </w:r>
                </w:p>
              </w:tc>
              <w:tc>
                <w:tcPr>
                  <w:tcW w:w="1315" w:type="dxa"/>
                </w:tcPr>
                <w:p w14:paraId="3BB3C8C4" w14:textId="5E749426" w:rsidR="007D53B3" w:rsidRDefault="007D53B3" w:rsidP="007D53B3">
                  <w:r w:rsidRPr="007A35F7">
                    <w:rPr>
                      <w:rFonts w:ascii="Arial" w:hAnsi="Arial" w:cs="Arial"/>
                    </w:rPr>
                    <w:t>Bonnie</w:t>
                  </w:r>
                </w:p>
              </w:tc>
              <w:tc>
                <w:tcPr>
                  <w:tcW w:w="3924" w:type="dxa"/>
                </w:tcPr>
                <w:p w14:paraId="7B29DC2B" w14:textId="1237F1D0" w:rsidR="007D53B3" w:rsidRDefault="007D53B3" w:rsidP="007D53B3">
                  <w:r w:rsidRPr="007D53B3">
                    <w:rPr>
                      <w:rFonts w:ascii="Arial" w:hAnsi="Arial" w:cs="Arial"/>
                    </w:rPr>
                    <w:t>Default change history comparison to previous change and current change</w:t>
                  </w:r>
                </w:p>
              </w:tc>
            </w:tr>
            <w:tr w:rsidR="00DD312B" w14:paraId="2ED5FFCD" w14:textId="77777777">
              <w:trPr>
                <w:jc w:val="center"/>
              </w:trPr>
              <w:tc>
                <w:tcPr>
                  <w:tcW w:w="1169" w:type="dxa"/>
                </w:tcPr>
                <w:p w14:paraId="132F7AB2" w14:textId="570BF6E8" w:rsidR="00DD312B" w:rsidRDefault="00DD312B" w:rsidP="00DD312B">
                  <w:r w:rsidRPr="007A35F7">
                    <w:rPr>
                      <w:rFonts w:ascii="Arial" w:hAnsi="Arial" w:cs="Arial"/>
                    </w:rPr>
                    <w:t>1.</w:t>
                  </w:r>
                  <w:r>
                    <w:rPr>
                      <w:rFonts w:ascii="Arial" w:hAnsi="Arial" w:cs="Arial"/>
                    </w:rPr>
                    <w:t>3</w:t>
                  </w:r>
                </w:p>
              </w:tc>
              <w:tc>
                <w:tcPr>
                  <w:tcW w:w="1357" w:type="dxa"/>
                </w:tcPr>
                <w:p w14:paraId="1F82BB82" w14:textId="4D1A4740" w:rsidR="00DD312B" w:rsidRDefault="00DD312B" w:rsidP="00DD312B">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6</w:t>
                  </w:r>
                </w:p>
              </w:tc>
              <w:tc>
                <w:tcPr>
                  <w:tcW w:w="1315" w:type="dxa"/>
                </w:tcPr>
                <w:p w14:paraId="75603095" w14:textId="42B347BF" w:rsidR="00DD312B" w:rsidRDefault="00DD312B" w:rsidP="00DD312B">
                  <w:r w:rsidRPr="007A35F7">
                    <w:rPr>
                      <w:rFonts w:ascii="Arial" w:hAnsi="Arial" w:cs="Arial"/>
                    </w:rPr>
                    <w:t>Bonnie</w:t>
                  </w:r>
                </w:p>
              </w:tc>
              <w:tc>
                <w:tcPr>
                  <w:tcW w:w="3924" w:type="dxa"/>
                </w:tcPr>
                <w:p w14:paraId="0634B37A" w14:textId="14E801FA" w:rsidR="00DD312B" w:rsidRPr="00B66734" w:rsidRDefault="00DD312B" w:rsidP="00DD312B">
                  <w:r w:rsidRPr="00DD312B">
                    <w:rPr>
                      <w:rFonts w:ascii="Arial" w:hAnsi="Arial" w:cs="Arial"/>
                    </w:rPr>
                    <w:t>Add additional cards to the change history comparison view</w:t>
                  </w:r>
                </w:p>
              </w:tc>
            </w:tr>
            <w:tr w:rsidR="00122066" w14:paraId="4637E79B" w14:textId="77777777">
              <w:trPr>
                <w:jc w:val="center"/>
              </w:trPr>
              <w:tc>
                <w:tcPr>
                  <w:tcW w:w="1169" w:type="dxa"/>
                </w:tcPr>
                <w:p w14:paraId="62C322F4" w14:textId="790DAE5C" w:rsidR="00122066" w:rsidRDefault="00122066" w:rsidP="00122066">
                  <w:r w:rsidRPr="007A35F7">
                    <w:rPr>
                      <w:rFonts w:ascii="Arial" w:hAnsi="Arial" w:cs="Arial"/>
                    </w:rPr>
                    <w:t>1.</w:t>
                  </w:r>
                  <w:r>
                    <w:rPr>
                      <w:rFonts w:ascii="Arial" w:hAnsi="Arial" w:cs="Arial"/>
                    </w:rPr>
                    <w:t>4</w:t>
                  </w:r>
                </w:p>
              </w:tc>
              <w:tc>
                <w:tcPr>
                  <w:tcW w:w="1357" w:type="dxa"/>
                </w:tcPr>
                <w:p w14:paraId="7320CF6B" w14:textId="75A183E7" w:rsidR="00122066" w:rsidRDefault="00122066" w:rsidP="00122066">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18</w:t>
                  </w:r>
                </w:p>
              </w:tc>
              <w:tc>
                <w:tcPr>
                  <w:tcW w:w="1315" w:type="dxa"/>
                </w:tcPr>
                <w:p w14:paraId="4CC22179" w14:textId="30E15076" w:rsidR="00122066" w:rsidRDefault="00122066" w:rsidP="00122066">
                  <w:r w:rsidRPr="007A35F7">
                    <w:rPr>
                      <w:rFonts w:ascii="Arial" w:hAnsi="Arial" w:cs="Arial"/>
                    </w:rPr>
                    <w:t>Bonnie</w:t>
                  </w:r>
                </w:p>
              </w:tc>
              <w:tc>
                <w:tcPr>
                  <w:tcW w:w="3924" w:type="dxa"/>
                </w:tcPr>
                <w:p w14:paraId="4E8B047C" w14:textId="280F891E" w:rsidR="00122066" w:rsidRDefault="00122066" w:rsidP="00122066">
                  <w:r w:rsidRPr="00122066">
                    <w:rPr>
                      <w:rFonts w:ascii="Arial" w:hAnsi="Arial" w:cs="Arial"/>
                    </w:rPr>
                    <w:t>Cookbook Change History Improvement</w:t>
                  </w:r>
                </w:p>
              </w:tc>
            </w:tr>
            <w:tr w:rsidR="00074C02" w14:paraId="142C2C44" w14:textId="77777777">
              <w:trPr>
                <w:jc w:val="center"/>
              </w:trPr>
              <w:tc>
                <w:tcPr>
                  <w:tcW w:w="1169" w:type="dxa"/>
                </w:tcPr>
                <w:p w14:paraId="69BD07FD" w14:textId="4B1720B7" w:rsidR="00074C02" w:rsidRDefault="00074C02" w:rsidP="00074C02">
                  <w:ins w:id="642" w:author="Bonnie Yang" w:date="2023-06-26T17:41:00Z">
                    <w:r w:rsidRPr="007A35F7">
                      <w:rPr>
                        <w:rFonts w:ascii="Arial" w:hAnsi="Arial" w:cs="Arial"/>
                      </w:rPr>
                      <w:t>1.</w:t>
                    </w:r>
                    <w:r>
                      <w:rPr>
                        <w:rFonts w:ascii="Arial" w:hAnsi="Arial" w:cs="Arial"/>
                      </w:rPr>
                      <w:t>5</w:t>
                    </w:r>
                  </w:ins>
                </w:p>
              </w:tc>
              <w:tc>
                <w:tcPr>
                  <w:tcW w:w="1357" w:type="dxa"/>
                </w:tcPr>
                <w:p w14:paraId="13E85738" w14:textId="1A2F4B31" w:rsidR="00074C02" w:rsidRDefault="00074C02" w:rsidP="00074C02">
                  <w:ins w:id="643" w:author="Bonnie Yang" w:date="2023-06-26T17:4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25</w:t>
                    </w:r>
                  </w:ins>
                </w:p>
              </w:tc>
              <w:tc>
                <w:tcPr>
                  <w:tcW w:w="1315" w:type="dxa"/>
                </w:tcPr>
                <w:p w14:paraId="5366BECF" w14:textId="23644B54" w:rsidR="00074C02" w:rsidRDefault="00074C02" w:rsidP="00074C02">
                  <w:ins w:id="644" w:author="Bonnie Yang" w:date="2023-06-26T17:41:00Z">
                    <w:r w:rsidRPr="007A35F7">
                      <w:rPr>
                        <w:rFonts w:ascii="Arial" w:hAnsi="Arial" w:cs="Arial"/>
                      </w:rPr>
                      <w:t>Bonnie</w:t>
                    </w:r>
                  </w:ins>
                </w:p>
              </w:tc>
              <w:tc>
                <w:tcPr>
                  <w:tcW w:w="3924" w:type="dxa"/>
                </w:tcPr>
                <w:p w14:paraId="27B2DF45" w14:textId="123746AF" w:rsidR="00074C02" w:rsidRPr="005C49CE" w:rsidRDefault="006635E9" w:rsidP="00074C02">
                  <w:ins w:id="645" w:author="Bonnie Yang" w:date="2023-06-28T16:51:00Z">
                    <w:r w:rsidRPr="006635E9">
                      <w:rPr>
                        <w:rFonts w:ascii="Arial" w:hAnsi="Arial" w:cs="Arial"/>
                      </w:rPr>
                      <w:t>Add remaining fields to Change History comparison page</w:t>
                    </w:r>
                  </w:ins>
                </w:p>
              </w:tc>
            </w:tr>
            <w:tr w:rsidR="004E6D2B" w14:paraId="4A34FB5C" w14:textId="77777777">
              <w:trPr>
                <w:jc w:val="center"/>
                <w:ins w:id="646" w:author="Bonnie Yang [2]" w:date="2023-11-16T11:18:00Z"/>
              </w:trPr>
              <w:tc>
                <w:tcPr>
                  <w:tcW w:w="1169" w:type="dxa"/>
                </w:tcPr>
                <w:p w14:paraId="589E734F" w14:textId="3AF1D2E2" w:rsidR="004E6D2B" w:rsidRPr="007A35F7" w:rsidRDefault="004E6D2B" w:rsidP="004E6D2B">
                  <w:pPr>
                    <w:rPr>
                      <w:ins w:id="647" w:author="Bonnie Yang [2]" w:date="2023-11-16T11:18:00Z"/>
                      <w:rFonts w:ascii="Arial" w:hAnsi="Arial" w:cs="Arial"/>
                    </w:rPr>
                  </w:pPr>
                  <w:ins w:id="648" w:author="Bonnie Yang [2]" w:date="2023-11-16T11:18:00Z">
                    <w:r w:rsidRPr="007A35F7">
                      <w:rPr>
                        <w:rFonts w:ascii="Arial" w:hAnsi="Arial" w:cs="Arial"/>
                      </w:rPr>
                      <w:t>1.</w:t>
                    </w:r>
                    <w:r>
                      <w:rPr>
                        <w:rFonts w:ascii="Arial" w:hAnsi="Arial" w:cs="Arial"/>
                      </w:rPr>
                      <w:t>6</w:t>
                    </w:r>
                  </w:ins>
                </w:p>
              </w:tc>
              <w:tc>
                <w:tcPr>
                  <w:tcW w:w="1357" w:type="dxa"/>
                </w:tcPr>
                <w:p w14:paraId="51BA8CF8" w14:textId="57D30C1D" w:rsidR="004E6D2B" w:rsidRPr="007A35F7" w:rsidRDefault="004E6D2B" w:rsidP="004E6D2B">
                  <w:pPr>
                    <w:rPr>
                      <w:ins w:id="649" w:author="Bonnie Yang [2]" w:date="2023-11-16T11:18:00Z"/>
                      <w:rFonts w:ascii="Arial" w:hAnsi="Arial" w:cs="Arial"/>
                    </w:rPr>
                  </w:pPr>
                  <w:ins w:id="650" w:author="Bonnie Yang [2]" w:date="2023-11-16T11:18: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r>
                      <w:rPr>
                        <w:rFonts w:ascii="Arial" w:hAnsi="Arial" w:cs="Arial"/>
                      </w:rPr>
                      <w:t>16</w:t>
                    </w:r>
                  </w:ins>
                </w:p>
              </w:tc>
              <w:tc>
                <w:tcPr>
                  <w:tcW w:w="1315" w:type="dxa"/>
                </w:tcPr>
                <w:p w14:paraId="7CBED5D0" w14:textId="6B828E39" w:rsidR="004E6D2B" w:rsidRPr="007A35F7" w:rsidRDefault="004E6D2B" w:rsidP="004E6D2B">
                  <w:pPr>
                    <w:rPr>
                      <w:ins w:id="651" w:author="Bonnie Yang [2]" w:date="2023-11-16T11:18:00Z"/>
                      <w:rFonts w:ascii="Arial" w:hAnsi="Arial" w:cs="Arial"/>
                    </w:rPr>
                  </w:pPr>
                  <w:ins w:id="652" w:author="Bonnie Yang [2]" w:date="2023-11-16T11:18:00Z">
                    <w:r w:rsidRPr="007A35F7">
                      <w:rPr>
                        <w:rFonts w:ascii="Arial" w:hAnsi="Arial" w:cs="Arial"/>
                      </w:rPr>
                      <w:t>Bonnie</w:t>
                    </w:r>
                  </w:ins>
                </w:p>
              </w:tc>
              <w:tc>
                <w:tcPr>
                  <w:tcW w:w="3924" w:type="dxa"/>
                </w:tcPr>
                <w:p w14:paraId="401D96F5" w14:textId="2996B9A8" w:rsidR="004E6D2B" w:rsidRPr="006635E9" w:rsidRDefault="004E6D2B" w:rsidP="004E6D2B">
                  <w:pPr>
                    <w:rPr>
                      <w:ins w:id="653" w:author="Bonnie Yang [2]" w:date="2023-11-16T11:18:00Z"/>
                      <w:rFonts w:ascii="Arial" w:hAnsi="Arial" w:cs="Arial"/>
                    </w:rPr>
                  </w:pPr>
                  <w:proofErr w:type="gramStart"/>
                  <w:ins w:id="654" w:author="Bonnie Yang [2]" w:date="2023-11-16T11:18:00Z">
                    <w:r w:rsidRPr="004E6D2B">
                      <w:rPr>
                        <w:rFonts w:ascii="Arial" w:hAnsi="Arial" w:cs="Arial"/>
                      </w:rPr>
                      <w:t>Shelf Life</w:t>
                    </w:r>
                    <w:proofErr w:type="gramEnd"/>
                    <w:r w:rsidRPr="004E6D2B">
                      <w:rPr>
                        <w:rFonts w:ascii="Arial" w:hAnsi="Arial" w:cs="Arial"/>
                      </w:rPr>
                      <w:t xml:space="preserve"> Values by Item State</w:t>
                    </w:r>
                  </w:ins>
                </w:p>
              </w:tc>
            </w:tr>
          </w:tbl>
          <w:p w14:paraId="7DAAEA24" w14:textId="77777777" w:rsidR="00006171" w:rsidRDefault="00006171"/>
        </w:tc>
      </w:tr>
      <w:tr w:rsidR="00006171" w:rsidRPr="00452515" w14:paraId="6E3A1756" w14:textId="77777777" w:rsidTr="001D30B2">
        <w:trPr>
          <w:gridAfter w:val="1"/>
          <w:wAfter w:w="60" w:type="dxa"/>
        </w:trPr>
        <w:tc>
          <w:tcPr>
            <w:tcW w:w="8646" w:type="dxa"/>
          </w:tcPr>
          <w:p w14:paraId="1B678A87" w14:textId="77777777" w:rsidR="00006171" w:rsidRPr="00452515" w:rsidRDefault="00006171">
            <w:r w:rsidRPr="00E97505">
              <w:rPr>
                <w:rStyle w:val="Strong"/>
              </w:rPr>
              <w:t>Stakeholder:</w:t>
            </w:r>
            <w:r w:rsidRPr="00452515">
              <w:t xml:space="preserve"> </w:t>
            </w:r>
            <w:r>
              <w:t>User with privilege</w:t>
            </w:r>
          </w:p>
        </w:tc>
      </w:tr>
      <w:tr w:rsidR="00006171" w:rsidRPr="00452515" w14:paraId="4C4B04D2" w14:textId="77777777" w:rsidTr="001D30B2">
        <w:trPr>
          <w:gridAfter w:val="1"/>
          <w:wAfter w:w="60" w:type="dxa"/>
        </w:trPr>
        <w:tc>
          <w:tcPr>
            <w:tcW w:w="8646" w:type="dxa"/>
          </w:tcPr>
          <w:p w14:paraId="459E2438" w14:textId="77777777" w:rsidR="00006171" w:rsidRDefault="00006171">
            <w:r w:rsidRPr="00452515">
              <w:t xml:space="preserve">Pre-Condition: </w:t>
            </w:r>
          </w:p>
          <w:p w14:paraId="5EE05A6C" w14:textId="77777777" w:rsidR="00006171" w:rsidRDefault="00006171">
            <w:pPr>
              <w:rPr>
                <w:rFonts w:ascii="Arial" w:hAnsi="Arial" w:cs="Arial"/>
                <w:sz w:val="20"/>
                <w:szCs w:val="20"/>
              </w:rPr>
            </w:pPr>
            <w:r>
              <w:t>The user goes to the page</w:t>
            </w:r>
            <w:r w:rsidRPr="00DD3CB0">
              <w:rPr>
                <w:rFonts w:ascii="Arial" w:hAnsi="Arial" w:cs="Arial"/>
                <w:sz w:val="20"/>
                <w:szCs w:val="20"/>
              </w:rPr>
              <w:t xml:space="preserve"> </w:t>
            </w:r>
          </w:p>
          <w:p w14:paraId="0EF446C1" w14:textId="77777777" w:rsidR="00006171" w:rsidRPr="00DD3CB0" w:rsidRDefault="00006171">
            <w:pPr>
              <w:rPr>
                <w:rFonts w:ascii="Arial" w:hAnsi="Arial" w:cs="Arial"/>
                <w:sz w:val="20"/>
                <w:szCs w:val="20"/>
              </w:rPr>
            </w:pPr>
            <w:r>
              <w:rPr>
                <w:rFonts w:ascii="Arial" w:hAnsi="Arial" w:cs="Arial"/>
                <w:sz w:val="20"/>
                <w:szCs w:val="20"/>
              </w:rPr>
              <w:t xml:space="preserve">Figma of compare change logs: </w:t>
            </w:r>
            <w:r w:rsidRPr="001F2C58">
              <w:rPr>
                <w:rFonts w:ascii="Arial" w:hAnsi="Arial" w:cs="Arial"/>
                <w:sz w:val="20"/>
                <w:szCs w:val="20"/>
              </w:rPr>
              <w:t>https://www.figma.com/file/XR363xDbl7kmhJA5RnKIi2/See-Change-History?node-id=8%3A5003</w:t>
            </w:r>
          </w:p>
        </w:tc>
      </w:tr>
      <w:tr w:rsidR="00006171" w:rsidRPr="00452515" w14:paraId="09D1324D" w14:textId="77777777" w:rsidTr="001D30B2">
        <w:tc>
          <w:tcPr>
            <w:tcW w:w="8706" w:type="dxa"/>
            <w:gridSpan w:val="2"/>
          </w:tcPr>
          <w:p w14:paraId="76F4B6AD" w14:textId="77777777" w:rsidR="00006171" w:rsidRDefault="00006171">
            <w:pPr>
              <w:rPr>
                <w:b/>
                <w:bCs/>
              </w:rPr>
            </w:pPr>
            <w:r w:rsidRPr="002B259F">
              <w:rPr>
                <w:rFonts w:hint="eastAsia"/>
                <w:b/>
                <w:bCs/>
              </w:rPr>
              <w:t>Main Scenario:</w:t>
            </w:r>
            <w:r>
              <w:rPr>
                <w:b/>
                <w:bCs/>
              </w:rPr>
              <w:t xml:space="preserve"> Compare Change History</w:t>
            </w:r>
          </w:p>
          <w:p w14:paraId="0488A93D" w14:textId="326057B6" w:rsidR="00006171" w:rsidRPr="001D30B2" w:rsidRDefault="001D30B2" w:rsidP="001D30B2">
            <w:pPr>
              <w:rPr>
                <w:rFonts w:hint="eastAsia"/>
                <w:b/>
                <w:bCs/>
              </w:rPr>
            </w:pPr>
            <w:r w:rsidRPr="001D30B2">
              <w:rPr>
                <w:b/>
                <w:bCs/>
              </w:rPr>
              <w:t>https://wonder.atlassian.net/wiki/x/cwCQ_w</w:t>
            </w:r>
          </w:p>
        </w:tc>
      </w:tr>
      <w:tr w:rsidR="00006171" w:rsidRPr="00452515" w14:paraId="55D886CD" w14:textId="77777777" w:rsidTr="001D30B2">
        <w:tc>
          <w:tcPr>
            <w:tcW w:w="8706" w:type="dxa"/>
            <w:gridSpan w:val="2"/>
          </w:tcPr>
          <w:p w14:paraId="39835CBC" w14:textId="77777777" w:rsidR="00006171" w:rsidRDefault="00006171">
            <w:pPr>
              <w:ind w:firstLineChars="100" w:firstLine="210"/>
            </w:pPr>
            <w:r w:rsidRPr="00452515">
              <w:t>Extend Scenario:</w:t>
            </w:r>
          </w:p>
          <w:p w14:paraId="7F896AF0" w14:textId="77777777" w:rsidR="00006171" w:rsidRPr="00452515" w:rsidRDefault="00006171"/>
        </w:tc>
      </w:tr>
      <w:tr w:rsidR="00006171" w:rsidRPr="00452515" w14:paraId="0A92A2C9" w14:textId="77777777" w:rsidTr="001D30B2">
        <w:tc>
          <w:tcPr>
            <w:tcW w:w="8706" w:type="dxa"/>
            <w:gridSpan w:val="2"/>
          </w:tcPr>
          <w:p w14:paraId="6EB84BFF" w14:textId="77777777" w:rsidR="00006171" w:rsidRDefault="00006171">
            <w:r w:rsidRPr="00452515">
              <w:t>Exception Scenario:</w:t>
            </w:r>
          </w:p>
          <w:p w14:paraId="2F487A90" w14:textId="77777777" w:rsidR="00006171" w:rsidRPr="00452515" w:rsidRDefault="00006171"/>
        </w:tc>
      </w:tr>
      <w:tr w:rsidR="00006171" w:rsidRPr="00452515" w14:paraId="3F31115B" w14:textId="77777777" w:rsidTr="001D30B2">
        <w:tc>
          <w:tcPr>
            <w:tcW w:w="8706" w:type="dxa"/>
            <w:gridSpan w:val="2"/>
          </w:tcPr>
          <w:p w14:paraId="367B9C89" w14:textId="77777777" w:rsidR="00006171" w:rsidRPr="00452515" w:rsidRDefault="00006171">
            <w:r w:rsidRPr="00452515">
              <w:t>Notes:</w:t>
            </w:r>
          </w:p>
        </w:tc>
      </w:tr>
      <w:tr w:rsidR="00006171" w:rsidRPr="00452515" w14:paraId="678916E4" w14:textId="77777777" w:rsidTr="001D30B2">
        <w:tc>
          <w:tcPr>
            <w:tcW w:w="8706" w:type="dxa"/>
            <w:gridSpan w:val="2"/>
          </w:tcPr>
          <w:p w14:paraId="5873A4E0" w14:textId="77777777" w:rsidR="00006171" w:rsidRPr="00452515" w:rsidRDefault="00006171">
            <w:r w:rsidRPr="00452515">
              <w:t>Q/A:</w:t>
            </w:r>
          </w:p>
        </w:tc>
      </w:tr>
    </w:tbl>
    <w:p w14:paraId="03CB39A4" w14:textId="5A9D14D4" w:rsidR="00BD6B53" w:rsidRPr="00006171" w:rsidRDefault="00BD6B53" w:rsidP="00D27E00"/>
    <w:p w14:paraId="0E592841" w14:textId="3872244B" w:rsidR="000057F1" w:rsidRDefault="0051410A" w:rsidP="00E15838">
      <w:pPr>
        <w:pStyle w:val="Heading3"/>
        <w:numPr>
          <w:ilvl w:val="2"/>
          <w:numId w:val="1710"/>
        </w:numPr>
      </w:pPr>
      <w:r>
        <w:rPr>
          <w:rStyle w:val="Strong"/>
          <w:rFonts w:hint="eastAsia"/>
        </w:rPr>
        <w:t>Tran-</w:t>
      </w:r>
      <w:r w:rsidR="000057F1">
        <w:rPr>
          <w:rStyle w:val="Strong"/>
        </w:rPr>
        <w:t>MS</w:t>
      </w:r>
      <w:r w:rsidR="000057F1" w:rsidRPr="00E97505">
        <w:rPr>
          <w:rStyle w:val="Strong"/>
        </w:rPr>
        <w:t>0</w:t>
      </w:r>
      <w:r w:rsidR="000057F1">
        <w:rPr>
          <w:rStyle w:val="Strong"/>
        </w:rPr>
        <w:t>2-1</w:t>
      </w:r>
      <w:r w:rsidR="00F06051">
        <w:rPr>
          <w:rStyle w:val="Strong"/>
        </w:rPr>
        <w:t>7</w:t>
      </w:r>
      <w:r w:rsidR="000057F1">
        <w:rPr>
          <w:rStyle w:val="Strong"/>
        </w:rPr>
        <w:t xml:space="preserve"> Publish Version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7"/>
      </w:tblGrid>
      <w:tr w:rsidR="000057F1" w:rsidRPr="00452515" w14:paraId="1F0C53A1" w14:textId="77777777" w:rsidTr="004E0DDE">
        <w:tc>
          <w:tcPr>
            <w:tcW w:w="8008" w:type="dxa"/>
          </w:tcPr>
          <w:p w14:paraId="484520E9" w14:textId="16356BB9" w:rsidR="000057F1" w:rsidRPr="00E97505" w:rsidRDefault="000057F1" w:rsidP="004C6A9F">
            <w:pPr>
              <w:rPr>
                <w:rStyle w:val="Strong"/>
              </w:rPr>
            </w:pPr>
            <w:r>
              <w:rPr>
                <w:rStyle w:val="Strong"/>
              </w:rPr>
              <w:t>MS</w:t>
            </w:r>
            <w:r w:rsidRPr="00E97505">
              <w:rPr>
                <w:rStyle w:val="Strong"/>
              </w:rPr>
              <w:t>0</w:t>
            </w:r>
            <w:r>
              <w:rPr>
                <w:rStyle w:val="Strong"/>
              </w:rPr>
              <w:t>2</w:t>
            </w:r>
            <w:r w:rsidRPr="00E97505">
              <w:rPr>
                <w:rStyle w:val="Strong"/>
              </w:rPr>
              <w:t>-</w:t>
            </w:r>
            <w:r>
              <w:rPr>
                <w:rStyle w:val="Strong"/>
              </w:rPr>
              <w:t>1</w:t>
            </w:r>
            <w:r w:rsidR="00F06051">
              <w:rPr>
                <w:rStyle w:val="Strong"/>
              </w:rPr>
              <w:t>7</w:t>
            </w:r>
            <w:r w:rsidRPr="00546CCE">
              <w:rPr>
                <w:rFonts w:ascii="Arial" w:hAnsi="Arial" w:cs="Arial"/>
              </w:rPr>
              <w:t xml:space="preserve"> </w:t>
            </w:r>
            <w:r>
              <w:rPr>
                <w:rStyle w:val="Strong"/>
              </w:rPr>
              <w:t>Publish Version</w:t>
            </w:r>
          </w:p>
        </w:tc>
      </w:tr>
      <w:tr w:rsidR="000057F1" w:rsidRPr="00452515" w14:paraId="332D079D" w14:textId="77777777" w:rsidTr="004E0DDE">
        <w:tc>
          <w:tcPr>
            <w:tcW w:w="8008" w:type="dxa"/>
          </w:tcPr>
          <w:p w14:paraId="36F0F7D1" w14:textId="77777777" w:rsidR="000057F1" w:rsidRPr="00E97505" w:rsidRDefault="000057F1" w:rsidP="004C6A9F">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057F1" w14:paraId="1CDCB59B" w14:textId="77777777" w:rsidTr="004C6A9F">
              <w:trPr>
                <w:jc w:val="center"/>
              </w:trPr>
              <w:tc>
                <w:tcPr>
                  <w:tcW w:w="1169" w:type="dxa"/>
                </w:tcPr>
                <w:p w14:paraId="555FECD5" w14:textId="77777777" w:rsidR="000057F1" w:rsidRPr="007A35F7" w:rsidRDefault="000057F1" w:rsidP="004C6A9F">
                  <w:pPr>
                    <w:rPr>
                      <w:rFonts w:ascii="Arial" w:hAnsi="Arial" w:cs="Arial"/>
                    </w:rPr>
                  </w:pPr>
                  <w:r w:rsidRPr="007A35F7">
                    <w:rPr>
                      <w:rFonts w:ascii="Arial" w:hAnsi="Arial" w:cs="Arial"/>
                    </w:rPr>
                    <w:t>Version</w:t>
                  </w:r>
                </w:p>
              </w:tc>
              <w:tc>
                <w:tcPr>
                  <w:tcW w:w="1357" w:type="dxa"/>
                </w:tcPr>
                <w:p w14:paraId="5C0D9466" w14:textId="77777777" w:rsidR="000057F1" w:rsidRPr="007A35F7" w:rsidRDefault="000057F1" w:rsidP="004C6A9F">
                  <w:pPr>
                    <w:rPr>
                      <w:rFonts w:ascii="Arial" w:hAnsi="Arial" w:cs="Arial"/>
                    </w:rPr>
                  </w:pPr>
                  <w:r w:rsidRPr="007A35F7">
                    <w:rPr>
                      <w:rFonts w:ascii="Arial" w:hAnsi="Arial" w:cs="Arial"/>
                    </w:rPr>
                    <w:t>Date</w:t>
                  </w:r>
                </w:p>
              </w:tc>
              <w:tc>
                <w:tcPr>
                  <w:tcW w:w="1315" w:type="dxa"/>
                </w:tcPr>
                <w:p w14:paraId="1002F1E9" w14:textId="77777777" w:rsidR="000057F1" w:rsidRPr="007A35F7" w:rsidRDefault="000057F1" w:rsidP="004C6A9F">
                  <w:pPr>
                    <w:rPr>
                      <w:rFonts w:ascii="Arial" w:hAnsi="Arial" w:cs="Arial"/>
                    </w:rPr>
                  </w:pPr>
                  <w:r w:rsidRPr="007A35F7">
                    <w:rPr>
                      <w:rFonts w:ascii="Arial" w:hAnsi="Arial" w:cs="Arial"/>
                    </w:rPr>
                    <w:t>Updated By</w:t>
                  </w:r>
                </w:p>
              </w:tc>
              <w:tc>
                <w:tcPr>
                  <w:tcW w:w="3924" w:type="dxa"/>
                </w:tcPr>
                <w:p w14:paraId="5C073DDA" w14:textId="77777777" w:rsidR="000057F1" w:rsidRPr="007A35F7" w:rsidRDefault="000057F1" w:rsidP="004C6A9F">
                  <w:pPr>
                    <w:rPr>
                      <w:rFonts w:ascii="Arial" w:hAnsi="Arial" w:cs="Arial"/>
                    </w:rPr>
                  </w:pPr>
                  <w:r w:rsidRPr="007A35F7">
                    <w:rPr>
                      <w:rFonts w:ascii="Arial" w:hAnsi="Arial" w:cs="Arial"/>
                    </w:rPr>
                    <w:t>Description</w:t>
                  </w:r>
                </w:p>
              </w:tc>
            </w:tr>
            <w:tr w:rsidR="000057F1" w14:paraId="48F0F4D5" w14:textId="77777777" w:rsidTr="004C6A9F">
              <w:trPr>
                <w:jc w:val="center"/>
              </w:trPr>
              <w:tc>
                <w:tcPr>
                  <w:tcW w:w="1169" w:type="dxa"/>
                </w:tcPr>
                <w:p w14:paraId="5A2FB3E1" w14:textId="77777777" w:rsidR="000057F1" w:rsidRPr="007A35F7" w:rsidRDefault="000057F1" w:rsidP="004C6A9F">
                  <w:pPr>
                    <w:rPr>
                      <w:rFonts w:ascii="Arial" w:hAnsi="Arial" w:cs="Arial"/>
                    </w:rPr>
                  </w:pPr>
                  <w:r w:rsidRPr="007A35F7">
                    <w:rPr>
                      <w:rFonts w:ascii="Arial" w:hAnsi="Arial" w:cs="Arial"/>
                    </w:rPr>
                    <w:t>1.0</w:t>
                  </w:r>
                </w:p>
              </w:tc>
              <w:tc>
                <w:tcPr>
                  <w:tcW w:w="1357" w:type="dxa"/>
                </w:tcPr>
                <w:p w14:paraId="73149DE5" w14:textId="5D365479" w:rsidR="000057F1" w:rsidRPr="007A35F7" w:rsidRDefault="000057F1" w:rsidP="004C6A9F">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18</w:t>
                  </w:r>
                </w:p>
              </w:tc>
              <w:tc>
                <w:tcPr>
                  <w:tcW w:w="1315" w:type="dxa"/>
                </w:tcPr>
                <w:p w14:paraId="78FA4E41" w14:textId="77777777" w:rsidR="000057F1" w:rsidRPr="007A35F7" w:rsidRDefault="000057F1" w:rsidP="004C6A9F">
                  <w:pPr>
                    <w:rPr>
                      <w:rFonts w:ascii="Arial" w:hAnsi="Arial" w:cs="Arial"/>
                    </w:rPr>
                  </w:pPr>
                  <w:r w:rsidRPr="007A35F7">
                    <w:rPr>
                      <w:rFonts w:ascii="Arial" w:hAnsi="Arial" w:cs="Arial"/>
                    </w:rPr>
                    <w:t>Bonnie</w:t>
                  </w:r>
                </w:p>
              </w:tc>
              <w:tc>
                <w:tcPr>
                  <w:tcW w:w="3924" w:type="dxa"/>
                </w:tcPr>
                <w:p w14:paraId="3598FB64" w14:textId="364824BE" w:rsidR="000057F1" w:rsidRPr="007A35F7" w:rsidRDefault="000057F1" w:rsidP="004C6A9F">
                  <w:pPr>
                    <w:rPr>
                      <w:rFonts w:ascii="Arial" w:hAnsi="Arial" w:cs="Arial"/>
                    </w:rPr>
                  </w:pPr>
                  <w:r w:rsidRPr="007A35F7">
                    <w:rPr>
                      <w:rFonts w:ascii="Arial" w:hAnsi="Arial" w:cs="Arial"/>
                    </w:rPr>
                    <w:t>First version</w:t>
                  </w:r>
                  <w:r w:rsidR="00E72F3F">
                    <w:rPr>
                      <w:rFonts w:ascii="Arial" w:hAnsi="Arial" w:cs="Arial"/>
                    </w:rPr>
                    <w:t xml:space="preserve">: </w:t>
                  </w:r>
                  <w:r w:rsidR="00E72F3F" w:rsidRPr="003D6376">
                    <w:t xml:space="preserve">[Item Status </w:t>
                  </w:r>
                  <w:proofErr w:type="gramStart"/>
                  <w:r w:rsidR="00E72F3F" w:rsidRPr="003D6376">
                    <w:t>MVP]New</w:t>
                  </w:r>
                  <w:proofErr w:type="gramEnd"/>
                  <w:r w:rsidR="00E72F3F" w:rsidRPr="003D6376">
                    <w:t xml:space="preserve"> versions without Effective Start Date</w:t>
                  </w:r>
                </w:p>
              </w:tc>
            </w:tr>
            <w:tr w:rsidR="00902BB8" w14:paraId="2B6E5836" w14:textId="77777777" w:rsidTr="004C6A9F">
              <w:trPr>
                <w:jc w:val="center"/>
              </w:trPr>
              <w:tc>
                <w:tcPr>
                  <w:tcW w:w="1169" w:type="dxa"/>
                </w:tcPr>
                <w:p w14:paraId="5EED707C" w14:textId="1BA3480E" w:rsidR="00902BB8" w:rsidRDefault="00902BB8" w:rsidP="00902BB8">
                  <w:r w:rsidRPr="007A35F7">
                    <w:rPr>
                      <w:rFonts w:ascii="Arial" w:hAnsi="Arial" w:cs="Arial"/>
                    </w:rPr>
                    <w:t>1.</w:t>
                  </w:r>
                  <w:r>
                    <w:rPr>
                      <w:rFonts w:ascii="Arial" w:hAnsi="Arial" w:cs="Arial"/>
                    </w:rPr>
                    <w:t>1</w:t>
                  </w:r>
                </w:p>
              </w:tc>
              <w:tc>
                <w:tcPr>
                  <w:tcW w:w="1357" w:type="dxa"/>
                </w:tcPr>
                <w:p w14:paraId="56012E78" w14:textId="7DE267BB" w:rsidR="00902BB8" w:rsidRDefault="00902BB8" w:rsidP="00902BB8">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8</w:t>
                  </w:r>
                </w:p>
              </w:tc>
              <w:tc>
                <w:tcPr>
                  <w:tcW w:w="1315" w:type="dxa"/>
                </w:tcPr>
                <w:p w14:paraId="0660A13E" w14:textId="71B25C61" w:rsidR="00902BB8" w:rsidRDefault="00902BB8" w:rsidP="00902BB8">
                  <w:r>
                    <w:rPr>
                      <w:rFonts w:hint="eastAsia"/>
                    </w:rPr>
                    <w:t>B</w:t>
                  </w:r>
                  <w:r>
                    <w:t>onnie</w:t>
                  </w:r>
                </w:p>
              </w:tc>
              <w:tc>
                <w:tcPr>
                  <w:tcW w:w="3924" w:type="dxa"/>
                </w:tcPr>
                <w:p w14:paraId="44166D5D" w14:textId="628EE15C" w:rsidR="00902BB8" w:rsidRDefault="00902BB8" w:rsidP="00902BB8">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257F27" w14:paraId="7C346F22" w14:textId="77777777" w:rsidTr="004C6A9F">
              <w:trPr>
                <w:jc w:val="center"/>
              </w:trPr>
              <w:tc>
                <w:tcPr>
                  <w:tcW w:w="1169" w:type="dxa"/>
                </w:tcPr>
                <w:p w14:paraId="433AD7C6" w14:textId="2BA94D1A" w:rsidR="00257F27" w:rsidRDefault="00257F27" w:rsidP="00257F27">
                  <w:r>
                    <w:rPr>
                      <w:rFonts w:hint="eastAsia"/>
                    </w:rPr>
                    <w:t>1</w:t>
                  </w:r>
                  <w:r>
                    <w:t>.2</w:t>
                  </w:r>
                </w:p>
              </w:tc>
              <w:tc>
                <w:tcPr>
                  <w:tcW w:w="1357" w:type="dxa"/>
                </w:tcPr>
                <w:p w14:paraId="43749DB2" w14:textId="6EDECA39" w:rsidR="00257F27" w:rsidRDefault="00257F27" w:rsidP="00257F27">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3.13</w:t>
                  </w:r>
                </w:p>
              </w:tc>
              <w:tc>
                <w:tcPr>
                  <w:tcW w:w="1315" w:type="dxa"/>
                </w:tcPr>
                <w:p w14:paraId="6BD29C8A" w14:textId="7400E03E" w:rsidR="00257F27" w:rsidRDefault="00257F27" w:rsidP="00257F27">
                  <w:r w:rsidRPr="007A35F7">
                    <w:rPr>
                      <w:rFonts w:ascii="Arial" w:hAnsi="Arial" w:cs="Arial"/>
                    </w:rPr>
                    <w:t>Bonnie</w:t>
                  </w:r>
                </w:p>
              </w:tc>
              <w:tc>
                <w:tcPr>
                  <w:tcW w:w="3924" w:type="dxa"/>
                </w:tcPr>
                <w:p w14:paraId="09CC4309" w14:textId="60A7AE52" w:rsidR="00257F27" w:rsidRDefault="00257F27" w:rsidP="00257F27">
                  <w:r w:rsidRPr="00E0134A">
                    <w:t>Customization not found error in the Menu item</w:t>
                  </w:r>
                </w:p>
              </w:tc>
            </w:tr>
            <w:tr w:rsidR="00D41D22" w14:paraId="24B16350" w14:textId="77777777" w:rsidTr="004C6A9F">
              <w:trPr>
                <w:jc w:val="center"/>
              </w:trPr>
              <w:tc>
                <w:tcPr>
                  <w:tcW w:w="1169" w:type="dxa"/>
                </w:tcPr>
                <w:p w14:paraId="02985468" w14:textId="1AB24A2D" w:rsidR="00D41D22" w:rsidRDefault="00D41D22" w:rsidP="00D41D22">
                  <w:r>
                    <w:rPr>
                      <w:rFonts w:hint="eastAsia"/>
                    </w:rPr>
                    <w:t>1</w:t>
                  </w:r>
                  <w:r>
                    <w:t>.3</w:t>
                  </w:r>
                </w:p>
              </w:tc>
              <w:tc>
                <w:tcPr>
                  <w:tcW w:w="1357" w:type="dxa"/>
                </w:tcPr>
                <w:p w14:paraId="28EAC05F" w14:textId="43AD7E29" w:rsidR="00D41D22" w:rsidRDefault="00D41D22" w:rsidP="00D41D22">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315" w:type="dxa"/>
                </w:tcPr>
                <w:p w14:paraId="50E2C4E5" w14:textId="471D9663" w:rsidR="00D41D22" w:rsidRDefault="00D41D22" w:rsidP="00D41D22">
                  <w:r w:rsidRPr="007A35F7">
                    <w:rPr>
                      <w:rFonts w:ascii="Arial" w:hAnsi="Arial" w:cs="Arial"/>
                    </w:rPr>
                    <w:t>Bonnie</w:t>
                  </w:r>
                </w:p>
              </w:tc>
              <w:tc>
                <w:tcPr>
                  <w:tcW w:w="3924" w:type="dxa"/>
                </w:tcPr>
                <w:p w14:paraId="26A86181" w14:textId="054DBE37" w:rsidR="00D41D22" w:rsidRPr="00B66734" w:rsidRDefault="00D41D22" w:rsidP="00D41D22">
                  <w:r w:rsidRPr="00D41D22">
                    <w:t>Adjust default production go live date to -3 days from the service go live date</w:t>
                  </w:r>
                </w:p>
              </w:tc>
            </w:tr>
            <w:tr w:rsidR="00C0751B" w14:paraId="5C4F9533" w14:textId="77777777" w:rsidTr="004C6A9F">
              <w:trPr>
                <w:jc w:val="center"/>
              </w:trPr>
              <w:tc>
                <w:tcPr>
                  <w:tcW w:w="1169" w:type="dxa"/>
                </w:tcPr>
                <w:p w14:paraId="443BB88C" w14:textId="62285CB7" w:rsidR="00C0751B" w:rsidRDefault="00C0751B" w:rsidP="00C0751B">
                  <w:r w:rsidRPr="007A35F7">
                    <w:rPr>
                      <w:rFonts w:ascii="Arial" w:hAnsi="Arial" w:cs="Arial"/>
                    </w:rPr>
                    <w:t>1.</w:t>
                  </w:r>
                  <w:r>
                    <w:rPr>
                      <w:rFonts w:ascii="Arial" w:hAnsi="Arial" w:cs="Arial"/>
                    </w:rPr>
                    <w:t>4</w:t>
                  </w:r>
                </w:p>
              </w:tc>
              <w:tc>
                <w:tcPr>
                  <w:tcW w:w="1357" w:type="dxa"/>
                </w:tcPr>
                <w:p w14:paraId="4223AD73" w14:textId="3D815B28" w:rsidR="00C0751B" w:rsidRDefault="00C0751B" w:rsidP="00C0751B">
                  <w:ins w:id="655" w:author="Bonnie Yang" w:date="2023-06-08T12:0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8</w:t>
                    </w:r>
                  </w:ins>
                </w:p>
              </w:tc>
              <w:tc>
                <w:tcPr>
                  <w:tcW w:w="1315" w:type="dxa"/>
                </w:tcPr>
                <w:p w14:paraId="6DC1DF67" w14:textId="2692EBCB" w:rsidR="00C0751B" w:rsidRDefault="00C0751B" w:rsidP="00C0751B">
                  <w:ins w:id="656" w:author="Bonnie Yang" w:date="2023-06-08T12:02:00Z">
                    <w:r w:rsidRPr="007A35F7">
                      <w:rPr>
                        <w:rFonts w:ascii="Arial" w:hAnsi="Arial" w:cs="Arial"/>
                      </w:rPr>
                      <w:t>Bonnie</w:t>
                    </w:r>
                  </w:ins>
                </w:p>
              </w:tc>
              <w:tc>
                <w:tcPr>
                  <w:tcW w:w="3924" w:type="dxa"/>
                </w:tcPr>
                <w:p w14:paraId="41A46F53" w14:textId="58468CE8" w:rsidR="00C0751B" w:rsidRDefault="00C0751B" w:rsidP="00C0751B">
                  <w:ins w:id="657" w:author="Bonnie Yang" w:date="2023-06-08T12:03:00Z">
                    <w:r w:rsidRPr="00C0751B">
                      <w:t>Concept management</w:t>
                    </w:r>
                  </w:ins>
                </w:p>
              </w:tc>
            </w:tr>
            <w:tr w:rsidR="00421BE4" w14:paraId="01BA0FC7" w14:textId="77777777" w:rsidTr="004C6A9F">
              <w:trPr>
                <w:jc w:val="center"/>
              </w:trPr>
              <w:tc>
                <w:tcPr>
                  <w:tcW w:w="1169" w:type="dxa"/>
                </w:tcPr>
                <w:p w14:paraId="741B9B64" w14:textId="0A1C144B" w:rsidR="00421BE4" w:rsidRDefault="00421BE4" w:rsidP="00421BE4">
                  <w:ins w:id="658" w:author="Bonnie Yang [2]" w:date="2023-07-28T20:26:00Z">
                    <w:r>
                      <w:rPr>
                        <w:rFonts w:ascii="Arial" w:hAnsi="Arial" w:cs="Arial" w:hint="eastAsia"/>
                        <w:sz w:val="20"/>
                        <w:szCs w:val="20"/>
                      </w:rPr>
                      <w:t>1</w:t>
                    </w:r>
                    <w:r>
                      <w:rPr>
                        <w:rFonts w:ascii="Arial" w:hAnsi="Arial" w:cs="Arial"/>
                        <w:sz w:val="20"/>
                        <w:szCs w:val="20"/>
                      </w:rPr>
                      <w:t>.5</w:t>
                    </w:r>
                  </w:ins>
                </w:p>
              </w:tc>
              <w:tc>
                <w:tcPr>
                  <w:tcW w:w="1357" w:type="dxa"/>
                </w:tcPr>
                <w:p w14:paraId="622551AC" w14:textId="4A51B327" w:rsidR="00421BE4" w:rsidRDefault="00421BE4" w:rsidP="00421BE4">
                  <w:ins w:id="659" w:author="Bonnie Yang [2]" w:date="2023-07-28T20:26: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ins>
                </w:p>
              </w:tc>
              <w:tc>
                <w:tcPr>
                  <w:tcW w:w="1315" w:type="dxa"/>
                </w:tcPr>
                <w:p w14:paraId="4CBB278C" w14:textId="3B52CEBD" w:rsidR="00421BE4" w:rsidRDefault="00421BE4" w:rsidP="00421BE4">
                  <w:ins w:id="660" w:author="Bonnie Yang [2]" w:date="2023-07-28T20:26:00Z">
                    <w:r w:rsidRPr="007A35F7">
                      <w:rPr>
                        <w:rFonts w:ascii="Arial" w:hAnsi="Arial" w:cs="Arial"/>
                      </w:rPr>
                      <w:t>Bonnie</w:t>
                    </w:r>
                  </w:ins>
                </w:p>
              </w:tc>
              <w:tc>
                <w:tcPr>
                  <w:tcW w:w="3924" w:type="dxa"/>
                </w:tcPr>
                <w:p w14:paraId="42E90D8F" w14:textId="72D1EDE4" w:rsidR="00421BE4" w:rsidRPr="005C49CE" w:rsidRDefault="00421BE4" w:rsidP="00421BE4">
                  <w:ins w:id="661" w:author="Bonnie Yang [2]" w:date="2023-07-28T20:26:00Z">
                    <w:r w:rsidRPr="008E2FDD">
                      <w:rPr>
                        <w:rFonts w:ascii="Arial" w:hAnsi="Arial" w:cs="Arial"/>
                        <w:sz w:val="20"/>
                        <w:szCs w:val="20"/>
                      </w:rPr>
                      <w:t>Validations for tracking Nonfood and ingredient inventory in Pantry</w:t>
                    </w:r>
                  </w:ins>
                </w:p>
              </w:tc>
            </w:tr>
            <w:tr w:rsidR="00837AEE" w14:paraId="682C16B3" w14:textId="77777777" w:rsidTr="004C6A9F">
              <w:trPr>
                <w:jc w:val="center"/>
                <w:ins w:id="662" w:author="Bonnie Yang [2]" w:date="2023-09-29T18:22:00Z"/>
              </w:trPr>
              <w:tc>
                <w:tcPr>
                  <w:tcW w:w="1169" w:type="dxa"/>
                </w:tcPr>
                <w:p w14:paraId="49C60AD8" w14:textId="40984E2F" w:rsidR="00837AEE" w:rsidRDefault="00837AEE" w:rsidP="00837AEE">
                  <w:pPr>
                    <w:rPr>
                      <w:ins w:id="663" w:author="Bonnie Yang [2]" w:date="2023-09-29T18:22:00Z"/>
                      <w:rFonts w:ascii="Arial" w:hAnsi="Arial" w:cs="Arial"/>
                      <w:sz w:val="20"/>
                      <w:szCs w:val="20"/>
                    </w:rPr>
                  </w:pPr>
                  <w:ins w:id="664" w:author="Bonnie Yang [2]" w:date="2023-09-29T18:22:00Z">
                    <w:r>
                      <w:rPr>
                        <w:rFonts w:ascii="Arial" w:hAnsi="Arial" w:cs="Arial" w:hint="eastAsia"/>
                        <w:sz w:val="20"/>
                        <w:szCs w:val="20"/>
                      </w:rPr>
                      <w:t>1</w:t>
                    </w:r>
                    <w:r>
                      <w:rPr>
                        <w:rFonts w:ascii="Arial" w:hAnsi="Arial" w:cs="Arial"/>
                        <w:sz w:val="20"/>
                        <w:szCs w:val="20"/>
                      </w:rPr>
                      <w:t>.6</w:t>
                    </w:r>
                  </w:ins>
                </w:p>
              </w:tc>
              <w:tc>
                <w:tcPr>
                  <w:tcW w:w="1357" w:type="dxa"/>
                </w:tcPr>
                <w:p w14:paraId="4D9ACE52" w14:textId="271276A0" w:rsidR="00837AEE" w:rsidRPr="007A35F7" w:rsidRDefault="00837AEE" w:rsidP="00837AEE">
                  <w:pPr>
                    <w:rPr>
                      <w:ins w:id="665" w:author="Bonnie Yang [2]" w:date="2023-09-29T18:22:00Z"/>
                      <w:rFonts w:ascii="Arial" w:hAnsi="Arial" w:cs="Arial"/>
                    </w:rPr>
                  </w:pPr>
                  <w:ins w:id="666" w:author="Bonnie Yang [2]" w:date="2023-09-29T18:2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9</w:t>
                    </w:r>
                    <w:r w:rsidRPr="007A35F7">
                      <w:rPr>
                        <w:rFonts w:ascii="Arial" w:hAnsi="Arial" w:cs="Arial"/>
                      </w:rPr>
                      <w:t>.</w:t>
                    </w:r>
                    <w:r>
                      <w:rPr>
                        <w:rFonts w:ascii="Arial" w:hAnsi="Arial" w:cs="Arial"/>
                      </w:rPr>
                      <w:t>29</w:t>
                    </w:r>
                  </w:ins>
                </w:p>
              </w:tc>
              <w:tc>
                <w:tcPr>
                  <w:tcW w:w="1315" w:type="dxa"/>
                </w:tcPr>
                <w:p w14:paraId="46E9EF10" w14:textId="001123C9" w:rsidR="00837AEE" w:rsidRPr="007A35F7" w:rsidRDefault="00837AEE" w:rsidP="00837AEE">
                  <w:pPr>
                    <w:rPr>
                      <w:ins w:id="667" w:author="Bonnie Yang [2]" w:date="2023-09-29T18:22:00Z"/>
                      <w:rFonts w:ascii="Arial" w:hAnsi="Arial" w:cs="Arial"/>
                    </w:rPr>
                  </w:pPr>
                  <w:ins w:id="668" w:author="Bonnie Yang [2]" w:date="2023-09-29T18:22:00Z">
                    <w:r w:rsidRPr="007A35F7">
                      <w:rPr>
                        <w:rFonts w:ascii="Arial" w:hAnsi="Arial" w:cs="Arial"/>
                      </w:rPr>
                      <w:t>Bonnie</w:t>
                    </w:r>
                  </w:ins>
                </w:p>
              </w:tc>
              <w:tc>
                <w:tcPr>
                  <w:tcW w:w="3924" w:type="dxa"/>
                </w:tcPr>
                <w:p w14:paraId="17851966" w14:textId="1AE903FE" w:rsidR="00837AEE" w:rsidRPr="008E2FDD" w:rsidRDefault="00837AEE" w:rsidP="00837AEE">
                  <w:pPr>
                    <w:rPr>
                      <w:ins w:id="669" w:author="Bonnie Yang [2]" w:date="2023-09-29T18:22:00Z"/>
                      <w:rFonts w:ascii="Arial" w:hAnsi="Arial" w:cs="Arial"/>
                      <w:sz w:val="20"/>
                      <w:szCs w:val="20"/>
                    </w:rPr>
                  </w:pPr>
                  <w:ins w:id="670" w:author="Bonnie Yang [2]" w:date="2023-09-29T18:22:00Z">
                    <w:r w:rsidRPr="00837AEE">
                      <w:rPr>
                        <w:rFonts w:ascii="Arial" w:hAnsi="Arial" w:cs="Arial"/>
                        <w:sz w:val="20"/>
                        <w:szCs w:val="20"/>
                      </w:rPr>
                      <w:t>https://wonder.atlassian.net/browse/MD-10021</w:t>
                    </w:r>
                  </w:ins>
                </w:p>
              </w:tc>
            </w:tr>
            <w:tr w:rsidR="00C1308E" w14:paraId="3EEAA202" w14:textId="77777777" w:rsidTr="004C6A9F">
              <w:trPr>
                <w:jc w:val="center"/>
                <w:ins w:id="671" w:author="Bonnie Yang [2]" w:date="2023-11-30T16:53:00Z"/>
              </w:trPr>
              <w:tc>
                <w:tcPr>
                  <w:tcW w:w="1169" w:type="dxa"/>
                </w:tcPr>
                <w:p w14:paraId="5853D2B0" w14:textId="284ED5E5" w:rsidR="00C1308E" w:rsidRDefault="00C1308E" w:rsidP="00C1308E">
                  <w:pPr>
                    <w:rPr>
                      <w:ins w:id="672" w:author="Bonnie Yang [2]" w:date="2023-11-30T16:53:00Z"/>
                      <w:rFonts w:ascii="Arial" w:hAnsi="Arial" w:cs="Arial"/>
                      <w:sz w:val="20"/>
                      <w:szCs w:val="20"/>
                    </w:rPr>
                  </w:pPr>
                  <w:ins w:id="673" w:author="Bonnie Yang [2]" w:date="2024-01-15T11:17:00Z">
                    <w:r>
                      <w:rPr>
                        <w:rFonts w:ascii="Arial" w:hAnsi="Arial" w:cs="Arial" w:hint="eastAsia"/>
                        <w:sz w:val="20"/>
                        <w:szCs w:val="20"/>
                      </w:rPr>
                      <w:t>1</w:t>
                    </w:r>
                    <w:r>
                      <w:rPr>
                        <w:rFonts w:ascii="Arial" w:hAnsi="Arial" w:cs="Arial"/>
                        <w:sz w:val="20"/>
                        <w:szCs w:val="20"/>
                      </w:rPr>
                      <w:t>.7</w:t>
                    </w:r>
                  </w:ins>
                </w:p>
              </w:tc>
              <w:tc>
                <w:tcPr>
                  <w:tcW w:w="1357" w:type="dxa"/>
                </w:tcPr>
                <w:p w14:paraId="22C67C36" w14:textId="33988FBD" w:rsidR="00C1308E" w:rsidRPr="007A35F7" w:rsidRDefault="00C1308E" w:rsidP="00C1308E">
                  <w:pPr>
                    <w:rPr>
                      <w:ins w:id="674" w:author="Bonnie Yang [2]" w:date="2023-11-30T16:53:00Z"/>
                      <w:rFonts w:ascii="Arial" w:hAnsi="Arial" w:cs="Arial"/>
                    </w:rPr>
                  </w:pPr>
                  <w:ins w:id="675" w:author="Bonnie Yang [2]" w:date="2024-01-15T11:17:00Z">
                    <w:r w:rsidRPr="007A35F7">
                      <w:rPr>
                        <w:rFonts w:ascii="Arial" w:hAnsi="Arial" w:cs="Arial"/>
                      </w:rPr>
                      <w:t>202</w:t>
                    </w:r>
                  </w:ins>
                  <w:ins w:id="676" w:author="Bonnie Yang [2]" w:date="2024-01-15T11:18:00Z">
                    <w:r>
                      <w:rPr>
                        <w:rFonts w:ascii="Arial" w:hAnsi="Arial" w:cs="Arial"/>
                      </w:rPr>
                      <w:t>4</w:t>
                    </w:r>
                  </w:ins>
                  <w:ins w:id="677" w:author="Bonnie Yang [2]" w:date="2024-01-15T11:17:00Z">
                    <w:r w:rsidRPr="007A35F7">
                      <w:rPr>
                        <w:rFonts w:ascii="Arial" w:hAnsi="Arial" w:cs="Arial"/>
                      </w:rPr>
                      <w:t>.</w:t>
                    </w:r>
                  </w:ins>
                  <w:ins w:id="678" w:author="Bonnie Yang [2]" w:date="2024-01-15T11:18:00Z">
                    <w:r>
                      <w:rPr>
                        <w:rFonts w:ascii="Arial" w:hAnsi="Arial" w:cs="Arial"/>
                      </w:rPr>
                      <w:t>1</w:t>
                    </w:r>
                  </w:ins>
                  <w:ins w:id="679" w:author="Bonnie Yang [2]" w:date="2024-01-15T11:17:00Z">
                    <w:r w:rsidRPr="007A35F7">
                      <w:rPr>
                        <w:rFonts w:ascii="Arial" w:hAnsi="Arial" w:cs="Arial"/>
                      </w:rPr>
                      <w:t>.</w:t>
                    </w:r>
                  </w:ins>
                  <w:ins w:id="680" w:author="Bonnie Yang [2]" w:date="2024-01-15T11:18:00Z">
                    <w:r>
                      <w:rPr>
                        <w:rFonts w:ascii="Arial" w:hAnsi="Arial" w:cs="Arial"/>
                      </w:rPr>
                      <w:t>15</w:t>
                    </w:r>
                  </w:ins>
                </w:p>
              </w:tc>
              <w:tc>
                <w:tcPr>
                  <w:tcW w:w="1315" w:type="dxa"/>
                </w:tcPr>
                <w:p w14:paraId="3397E807" w14:textId="1F125378" w:rsidR="00C1308E" w:rsidRPr="007A35F7" w:rsidRDefault="00C1308E" w:rsidP="00C1308E">
                  <w:pPr>
                    <w:rPr>
                      <w:ins w:id="681" w:author="Bonnie Yang [2]" w:date="2023-11-30T16:53:00Z"/>
                      <w:rFonts w:ascii="Arial" w:hAnsi="Arial" w:cs="Arial"/>
                    </w:rPr>
                  </w:pPr>
                  <w:ins w:id="682" w:author="Bonnie Yang [2]" w:date="2024-01-15T11:17:00Z">
                    <w:r w:rsidRPr="007A35F7">
                      <w:rPr>
                        <w:rFonts w:ascii="Arial" w:hAnsi="Arial" w:cs="Arial"/>
                      </w:rPr>
                      <w:t>Bonnie</w:t>
                    </w:r>
                  </w:ins>
                </w:p>
              </w:tc>
              <w:tc>
                <w:tcPr>
                  <w:tcW w:w="3924" w:type="dxa"/>
                </w:tcPr>
                <w:p w14:paraId="65AD2829" w14:textId="51CE38C6" w:rsidR="00C1308E" w:rsidRPr="00837AEE" w:rsidRDefault="00C1308E" w:rsidP="00C1308E">
                  <w:pPr>
                    <w:rPr>
                      <w:ins w:id="683" w:author="Bonnie Yang [2]" w:date="2023-11-30T16:53:00Z"/>
                      <w:rFonts w:ascii="Arial" w:hAnsi="Arial" w:cs="Arial"/>
                      <w:sz w:val="20"/>
                      <w:szCs w:val="20"/>
                    </w:rPr>
                  </w:pPr>
                  <w:ins w:id="684" w:author="Bonnie Yang [2]" w:date="2024-01-15T11:17:00Z">
                    <w:r w:rsidRPr="00C1308E">
                      <w:rPr>
                        <w:rFonts w:ascii="Arial" w:hAnsi="Arial" w:cs="Arial"/>
                        <w:sz w:val="20"/>
                        <w:szCs w:val="20"/>
                      </w:rPr>
                      <w:t xml:space="preserve">Force set to </w:t>
                    </w:r>
                    <w:proofErr w:type="gramStart"/>
                    <w:r w:rsidRPr="00C1308E">
                      <w:rPr>
                        <w:rFonts w:ascii="Arial" w:hAnsi="Arial" w:cs="Arial"/>
                        <w:sz w:val="20"/>
                        <w:szCs w:val="20"/>
                      </w:rPr>
                      <w:t>now</w:t>
                    </w:r>
                    <w:proofErr w:type="gramEnd"/>
                    <w:r w:rsidRPr="00C1308E">
                      <w:rPr>
                        <w:rFonts w:ascii="Arial" w:hAnsi="Arial" w:cs="Arial"/>
                        <w:sz w:val="20"/>
                        <w:szCs w:val="20"/>
                      </w:rPr>
                      <w:t xml:space="preserve"> for service start time and production start time for the very first version</w:t>
                    </w:r>
                  </w:ins>
                </w:p>
              </w:tc>
            </w:tr>
          </w:tbl>
          <w:p w14:paraId="59FBFD30" w14:textId="77777777" w:rsidR="000057F1" w:rsidRDefault="000057F1" w:rsidP="004C6A9F"/>
        </w:tc>
      </w:tr>
      <w:tr w:rsidR="000057F1" w:rsidRPr="00452515" w14:paraId="7EDAF3B4" w14:textId="77777777" w:rsidTr="004E0DDE">
        <w:tc>
          <w:tcPr>
            <w:tcW w:w="8008" w:type="dxa"/>
          </w:tcPr>
          <w:p w14:paraId="6189CF1A" w14:textId="77777777" w:rsidR="000057F1" w:rsidRPr="00452515" w:rsidRDefault="000057F1" w:rsidP="004C6A9F">
            <w:r w:rsidRPr="00E97505">
              <w:rPr>
                <w:rStyle w:val="Strong"/>
              </w:rPr>
              <w:t>Stakeholder:</w:t>
            </w:r>
            <w:r w:rsidRPr="00452515">
              <w:t xml:space="preserve"> </w:t>
            </w:r>
            <w:r>
              <w:t>User with privilege</w:t>
            </w:r>
          </w:p>
        </w:tc>
      </w:tr>
      <w:tr w:rsidR="000057F1" w:rsidRPr="00452515" w14:paraId="7A65E132" w14:textId="77777777" w:rsidTr="004E0DDE">
        <w:tc>
          <w:tcPr>
            <w:tcW w:w="8008" w:type="dxa"/>
          </w:tcPr>
          <w:p w14:paraId="30C449BC" w14:textId="77777777" w:rsidR="000057F1" w:rsidRPr="00E97505" w:rsidRDefault="000057F1" w:rsidP="004C6A9F">
            <w:pPr>
              <w:rPr>
                <w:rStyle w:val="Strong"/>
              </w:rPr>
            </w:pPr>
            <w:r w:rsidRPr="00E97505">
              <w:rPr>
                <w:rStyle w:val="Strong"/>
              </w:rPr>
              <w:t xml:space="preserve">Pre-Condition: </w:t>
            </w:r>
          </w:p>
          <w:p w14:paraId="754D892F" w14:textId="77777777" w:rsidR="000057F1" w:rsidRDefault="000057F1" w:rsidP="004C6A9F">
            <w:pPr>
              <w:rPr>
                <w:rFonts w:ascii="Arial" w:hAnsi="Arial" w:cs="Arial"/>
                <w:sz w:val="20"/>
                <w:szCs w:val="20"/>
              </w:rPr>
            </w:pPr>
            <w:r>
              <w:t>The user goes to the page</w:t>
            </w:r>
            <w:r w:rsidRPr="00DD3CB0">
              <w:rPr>
                <w:rFonts w:ascii="Arial" w:hAnsi="Arial" w:cs="Arial"/>
                <w:sz w:val="20"/>
                <w:szCs w:val="20"/>
              </w:rPr>
              <w:t xml:space="preserve"> </w:t>
            </w:r>
          </w:p>
          <w:p w14:paraId="3800FC1A" w14:textId="3BE98B44" w:rsidR="000057F1" w:rsidRDefault="000057F1" w:rsidP="004C6A9F">
            <w:pPr>
              <w:rPr>
                <w:rFonts w:ascii="Arial" w:hAnsi="Arial" w:cs="Arial"/>
                <w:sz w:val="20"/>
                <w:szCs w:val="20"/>
              </w:rPr>
            </w:pPr>
            <w:r>
              <w:rPr>
                <w:rFonts w:ascii="Arial" w:hAnsi="Arial" w:cs="Arial" w:hint="eastAsia"/>
                <w:sz w:val="20"/>
                <w:szCs w:val="20"/>
              </w:rPr>
              <w:t>R</w:t>
            </w:r>
            <w:r>
              <w:rPr>
                <w:rFonts w:ascii="Arial" w:hAnsi="Arial" w:cs="Arial"/>
                <w:sz w:val="20"/>
                <w:szCs w:val="20"/>
              </w:rPr>
              <w:t xml:space="preserve">elated issue: </w:t>
            </w:r>
            <w:hyperlink r:id="rId46" w:history="1">
              <w:r w:rsidR="00B97C06" w:rsidRPr="00B2530B">
                <w:rPr>
                  <w:rStyle w:val="Hyperlink"/>
                  <w:rFonts w:ascii="Arial" w:hAnsi="Arial" w:cs="Arial"/>
                  <w:sz w:val="20"/>
                  <w:szCs w:val="20"/>
                </w:rPr>
                <w:t>https://wonder.atlassian.net/browse/MD-6022</w:t>
              </w:r>
            </w:hyperlink>
          </w:p>
          <w:p w14:paraId="3A72C2D6" w14:textId="77777777" w:rsidR="00B97C06" w:rsidRDefault="00B97C06" w:rsidP="00B97C06">
            <w:pPr>
              <w:rPr>
                <w:rFonts w:ascii="Arial" w:hAnsi="Arial" w:cs="Arial"/>
                <w:sz w:val="20"/>
                <w:szCs w:val="20"/>
              </w:rPr>
            </w:pPr>
            <w:r>
              <w:rPr>
                <w:rFonts w:ascii="Arial" w:hAnsi="Arial" w:cs="Arial" w:hint="eastAsia"/>
                <w:sz w:val="20"/>
                <w:szCs w:val="20"/>
              </w:rPr>
              <w:t>R</w:t>
            </w:r>
            <w:r>
              <w:rPr>
                <w:rFonts w:ascii="Arial" w:hAnsi="Arial" w:cs="Arial"/>
                <w:sz w:val="20"/>
                <w:szCs w:val="20"/>
              </w:rPr>
              <w:t>elated Doc:</w:t>
            </w:r>
          </w:p>
          <w:p w14:paraId="3A94D2C0" w14:textId="5FA97205" w:rsidR="00B97C06" w:rsidRPr="00DD3CB0" w:rsidRDefault="00B97C06" w:rsidP="00B97C06">
            <w:pPr>
              <w:rPr>
                <w:rFonts w:ascii="Arial" w:hAnsi="Arial" w:cs="Arial"/>
                <w:sz w:val="20"/>
                <w:szCs w:val="20"/>
              </w:rPr>
            </w:pPr>
            <w:r w:rsidRPr="00FC7349">
              <w:rPr>
                <w:rFonts w:ascii="Arial" w:hAnsi="Arial" w:cs="Arial"/>
                <w:sz w:val="20"/>
                <w:szCs w:val="20"/>
              </w:rPr>
              <w:t>https://wonder.atlassian.net/wiki/spaces/CT/pages/2672657168/Use+Case+of+Dormant+Item</w:t>
            </w:r>
          </w:p>
        </w:tc>
      </w:tr>
      <w:tr w:rsidR="000057F1" w:rsidRPr="00452515" w14:paraId="51323C6F" w14:textId="77777777" w:rsidTr="004E0DDE">
        <w:tc>
          <w:tcPr>
            <w:tcW w:w="8008" w:type="dxa"/>
          </w:tcPr>
          <w:p w14:paraId="317D2603" w14:textId="77777777" w:rsidR="000057F1" w:rsidRPr="00E97505" w:rsidRDefault="000057F1" w:rsidP="004C6A9F">
            <w:pPr>
              <w:rPr>
                <w:rStyle w:val="Strong"/>
              </w:rPr>
            </w:pPr>
            <w:r w:rsidRPr="00E97505">
              <w:rPr>
                <w:rStyle w:val="Strong"/>
                <w:rFonts w:hint="eastAsia"/>
              </w:rPr>
              <w:t>Main Scenario:</w:t>
            </w:r>
          </w:p>
          <w:p w14:paraId="61B22B99" w14:textId="77777777" w:rsidR="00267A45" w:rsidRDefault="004E0DDE" w:rsidP="004E0DDE">
            <w:pPr>
              <w:pStyle w:val="ListParagraph"/>
              <w:ind w:left="360" w:right="210"/>
            </w:pPr>
            <w:r>
              <w:rPr>
                <w:rFonts w:hint="eastAsia"/>
              </w:rPr>
              <w:t xml:space="preserve">Refer to </w:t>
            </w:r>
            <w:r>
              <w:t>confluence</w:t>
            </w:r>
            <w:r>
              <w:rPr>
                <w:rFonts w:hint="eastAsia"/>
              </w:rPr>
              <w:t>:</w:t>
            </w:r>
          </w:p>
          <w:p w14:paraId="7ABD74AE" w14:textId="1ED25AA9" w:rsidR="004E0DDE" w:rsidRPr="00C11AA9" w:rsidRDefault="004E0DDE" w:rsidP="004E0DDE">
            <w:pPr>
              <w:pStyle w:val="ListParagraph"/>
              <w:ind w:left="360" w:right="210"/>
            </w:pPr>
            <w:r w:rsidRPr="004E0DDE">
              <w:t>https://wonder.atlassian.net/wiki/x/KACN7</w:t>
            </w:r>
          </w:p>
        </w:tc>
      </w:tr>
      <w:tr w:rsidR="000057F1" w:rsidRPr="00452515" w14:paraId="0556F20B" w14:textId="77777777" w:rsidTr="004E0DDE">
        <w:tc>
          <w:tcPr>
            <w:tcW w:w="8008" w:type="dxa"/>
          </w:tcPr>
          <w:p w14:paraId="0F4546AB" w14:textId="77777777" w:rsidR="000057F1" w:rsidRDefault="000057F1" w:rsidP="004C6A9F">
            <w:r w:rsidRPr="00452515">
              <w:t>Extend Scenario:</w:t>
            </w:r>
          </w:p>
          <w:p w14:paraId="6FB4C783" w14:textId="77777777" w:rsidR="000057F1" w:rsidRPr="00452515" w:rsidRDefault="000057F1" w:rsidP="004C6A9F"/>
        </w:tc>
      </w:tr>
      <w:tr w:rsidR="000057F1" w:rsidRPr="00452515" w14:paraId="5E53CBA6" w14:textId="77777777" w:rsidTr="004E0DDE">
        <w:tc>
          <w:tcPr>
            <w:tcW w:w="8008" w:type="dxa"/>
          </w:tcPr>
          <w:p w14:paraId="73903070" w14:textId="77777777" w:rsidR="000057F1" w:rsidRDefault="000057F1" w:rsidP="004C6A9F">
            <w:r w:rsidRPr="00452515">
              <w:t>Exception Scenario:</w:t>
            </w:r>
          </w:p>
          <w:p w14:paraId="7D9F2B79" w14:textId="77777777" w:rsidR="000057F1" w:rsidRPr="00452515" w:rsidRDefault="000057F1" w:rsidP="004C6A9F"/>
        </w:tc>
      </w:tr>
      <w:tr w:rsidR="000057F1" w:rsidRPr="00452515" w14:paraId="744E43A0" w14:textId="77777777" w:rsidTr="004E0DDE">
        <w:tc>
          <w:tcPr>
            <w:tcW w:w="8008" w:type="dxa"/>
          </w:tcPr>
          <w:p w14:paraId="4FB88189" w14:textId="77777777" w:rsidR="000057F1" w:rsidRPr="00452515" w:rsidRDefault="000057F1" w:rsidP="004C6A9F">
            <w:r w:rsidRPr="00452515">
              <w:t>Notes:</w:t>
            </w:r>
          </w:p>
        </w:tc>
      </w:tr>
      <w:tr w:rsidR="000057F1" w:rsidRPr="00452515" w14:paraId="0A4E981C" w14:textId="77777777" w:rsidTr="004E0DDE">
        <w:tc>
          <w:tcPr>
            <w:tcW w:w="8008" w:type="dxa"/>
          </w:tcPr>
          <w:p w14:paraId="79854FAD" w14:textId="77777777" w:rsidR="000057F1" w:rsidRPr="00452515" w:rsidRDefault="000057F1" w:rsidP="004C6A9F">
            <w:r w:rsidRPr="00452515">
              <w:t>Q/A:</w:t>
            </w:r>
          </w:p>
        </w:tc>
      </w:tr>
    </w:tbl>
    <w:p w14:paraId="1C958484" w14:textId="6172D172" w:rsidR="000057F1" w:rsidRDefault="000057F1" w:rsidP="000057F1"/>
    <w:p w14:paraId="0CD9FBE0" w14:textId="77777777" w:rsidR="000057F1" w:rsidRPr="000057F1" w:rsidRDefault="000057F1" w:rsidP="000057F1"/>
    <w:p w14:paraId="5E2A61C8" w14:textId="7F891125" w:rsidR="00A91EEF" w:rsidRDefault="00763C5C" w:rsidP="00A91EEF">
      <w:pPr>
        <w:pStyle w:val="Heading3"/>
        <w:numPr>
          <w:ilvl w:val="2"/>
          <w:numId w:val="1625"/>
        </w:numPr>
      </w:pPr>
      <w:r>
        <w:rPr>
          <w:rStyle w:val="Strong"/>
          <w:rFonts w:hint="eastAsia"/>
        </w:rPr>
        <w:t>Tran-</w:t>
      </w:r>
      <w:r w:rsidR="00A91EEF">
        <w:rPr>
          <w:rStyle w:val="Strong"/>
        </w:rPr>
        <w:t>MS</w:t>
      </w:r>
      <w:r w:rsidR="00A91EEF" w:rsidRPr="00E97505">
        <w:rPr>
          <w:rStyle w:val="Strong"/>
        </w:rPr>
        <w:t>0</w:t>
      </w:r>
      <w:r w:rsidR="00A91EEF">
        <w:rPr>
          <w:rStyle w:val="Strong"/>
        </w:rPr>
        <w:t>2-1</w:t>
      </w:r>
      <w:r w:rsidR="00F06051">
        <w:rPr>
          <w:rStyle w:val="Strong"/>
        </w:rPr>
        <w:t>8</w:t>
      </w:r>
      <w:r w:rsidR="00A91EEF">
        <w:rPr>
          <w:rStyle w:val="Strong"/>
        </w:rPr>
        <w:t xml:space="preserve"> Item </w:t>
      </w:r>
      <w:r w:rsidR="00206EAE">
        <w:rPr>
          <w:rStyle w:val="Strong"/>
        </w:rPr>
        <w:t xml:space="preserve">Status &amp; </w:t>
      </w:r>
      <w:r w:rsidR="00A91EEF">
        <w:rPr>
          <w:rStyle w:val="Strong"/>
        </w:rPr>
        <w:t>Version Status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91EEF" w:rsidRPr="00452515" w14:paraId="31DBAFBF" w14:textId="77777777" w:rsidTr="00E35914">
        <w:tc>
          <w:tcPr>
            <w:tcW w:w="8008" w:type="dxa"/>
          </w:tcPr>
          <w:p w14:paraId="5C0E7642" w14:textId="71E61DFE" w:rsidR="00A91EEF" w:rsidRPr="00E97505" w:rsidRDefault="00A91EEF">
            <w:pPr>
              <w:rPr>
                <w:rStyle w:val="Strong"/>
              </w:rPr>
            </w:pPr>
            <w:r>
              <w:rPr>
                <w:rStyle w:val="Strong"/>
              </w:rPr>
              <w:t>MS</w:t>
            </w:r>
            <w:r w:rsidRPr="00E97505">
              <w:rPr>
                <w:rStyle w:val="Strong"/>
              </w:rPr>
              <w:t>0</w:t>
            </w:r>
            <w:r>
              <w:rPr>
                <w:rStyle w:val="Strong"/>
              </w:rPr>
              <w:t>2</w:t>
            </w:r>
            <w:r w:rsidRPr="00E97505">
              <w:rPr>
                <w:rStyle w:val="Strong"/>
              </w:rPr>
              <w:t>-</w:t>
            </w:r>
            <w:r>
              <w:rPr>
                <w:rStyle w:val="Strong"/>
              </w:rPr>
              <w:t>1</w:t>
            </w:r>
            <w:r w:rsidR="00F06051">
              <w:rPr>
                <w:rStyle w:val="Strong"/>
              </w:rPr>
              <w:t>8</w:t>
            </w:r>
            <w:r w:rsidRPr="00546CCE">
              <w:rPr>
                <w:rFonts w:ascii="Arial" w:hAnsi="Arial" w:cs="Arial"/>
              </w:rPr>
              <w:t xml:space="preserve"> Item</w:t>
            </w:r>
            <w:r>
              <w:rPr>
                <w:rFonts w:ascii="Arial" w:hAnsi="Arial" w:cs="Arial"/>
              </w:rPr>
              <w:t xml:space="preserve"> </w:t>
            </w:r>
            <w:r w:rsidR="00206EAE">
              <w:rPr>
                <w:rFonts w:ascii="Arial" w:hAnsi="Arial" w:cs="Arial"/>
              </w:rPr>
              <w:t xml:space="preserve">Status &amp; </w:t>
            </w:r>
            <w:r>
              <w:rPr>
                <w:rFonts w:ascii="Arial" w:hAnsi="Arial" w:cs="Arial"/>
              </w:rPr>
              <w:t>Version Status</w:t>
            </w:r>
          </w:p>
        </w:tc>
      </w:tr>
      <w:tr w:rsidR="00A91EEF" w:rsidRPr="00452515" w14:paraId="65FDCE05" w14:textId="77777777" w:rsidTr="00E35914">
        <w:tc>
          <w:tcPr>
            <w:tcW w:w="8008" w:type="dxa"/>
          </w:tcPr>
          <w:p w14:paraId="53F21032" w14:textId="77777777" w:rsidR="00A91EEF" w:rsidRPr="00E97505" w:rsidRDefault="00A91EEF">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91EEF" w14:paraId="5C03B8BD" w14:textId="77777777" w:rsidTr="00BE75A8">
              <w:trPr>
                <w:jc w:val="center"/>
              </w:trPr>
              <w:tc>
                <w:tcPr>
                  <w:tcW w:w="1169" w:type="dxa"/>
                </w:tcPr>
                <w:p w14:paraId="086437E4" w14:textId="77777777" w:rsidR="00A91EEF" w:rsidRPr="007A35F7" w:rsidRDefault="00A91EEF">
                  <w:pPr>
                    <w:rPr>
                      <w:rFonts w:ascii="Arial" w:hAnsi="Arial" w:cs="Arial"/>
                    </w:rPr>
                  </w:pPr>
                  <w:r w:rsidRPr="007A35F7">
                    <w:rPr>
                      <w:rFonts w:ascii="Arial" w:hAnsi="Arial" w:cs="Arial"/>
                    </w:rPr>
                    <w:t>Version</w:t>
                  </w:r>
                </w:p>
              </w:tc>
              <w:tc>
                <w:tcPr>
                  <w:tcW w:w="1357" w:type="dxa"/>
                </w:tcPr>
                <w:p w14:paraId="07C0E49F" w14:textId="77777777" w:rsidR="00A91EEF" w:rsidRPr="007A35F7" w:rsidRDefault="00A91EEF">
                  <w:pPr>
                    <w:rPr>
                      <w:rFonts w:ascii="Arial" w:hAnsi="Arial" w:cs="Arial"/>
                    </w:rPr>
                  </w:pPr>
                  <w:r w:rsidRPr="007A35F7">
                    <w:rPr>
                      <w:rFonts w:ascii="Arial" w:hAnsi="Arial" w:cs="Arial"/>
                    </w:rPr>
                    <w:t>Date</w:t>
                  </w:r>
                </w:p>
              </w:tc>
              <w:tc>
                <w:tcPr>
                  <w:tcW w:w="1315" w:type="dxa"/>
                </w:tcPr>
                <w:p w14:paraId="0E0F637C" w14:textId="77777777" w:rsidR="00A91EEF" w:rsidRPr="007A35F7" w:rsidRDefault="00A91EEF">
                  <w:pPr>
                    <w:rPr>
                      <w:rFonts w:ascii="Arial" w:hAnsi="Arial" w:cs="Arial"/>
                    </w:rPr>
                  </w:pPr>
                  <w:r w:rsidRPr="007A35F7">
                    <w:rPr>
                      <w:rFonts w:ascii="Arial" w:hAnsi="Arial" w:cs="Arial"/>
                    </w:rPr>
                    <w:t>Updated By</w:t>
                  </w:r>
                </w:p>
              </w:tc>
              <w:tc>
                <w:tcPr>
                  <w:tcW w:w="3924" w:type="dxa"/>
                </w:tcPr>
                <w:p w14:paraId="7F68369A" w14:textId="77777777" w:rsidR="00A91EEF" w:rsidRPr="007A35F7" w:rsidRDefault="00A91EEF">
                  <w:pPr>
                    <w:rPr>
                      <w:rFonts w:ascii="Arial" w:hAnsi="Arial" w:cs="Arial"/>
                    </w:rPr>
                  </w:pPr>
                  <w:r w:rsidRPr="007A35F7">
                    <w:rPr>
                      <w:rFonts w:ascii="Arial" w:hAnsi="Arial" w:cs="Arial"/>
                    </w:rPr>
                    <w:t>Description</w:t>
                  </w:r>
                </w:p>
              </w:tc>
            </w:tr>
            <w:tr w:rsidR="00E76891" w14:paraId="6937A151" w14:textId="77777777" w:rsidTr="00BE75A8">
              <w:trPr>
                <w:jc w:val="center"/>
              </w:trPr>
              <w:tc>
                <w:tcPr>
                  <w:tcW w:w="1169" w:type="dxa"/>
                </w:tcPr>
                <w:p w14:paraId="15D3222C" w14:textId="0C8C9576" w:rsidR="00E76891" w:rsidRPr="007A35F7" w:rsidRDefault="00E76891" w:rsidP="00E76891">
                  <w:pPr>
                    <w:rPr>
                      <w:rFonts w:ascii="Arial" w:hAnsi="Arial" w:cs="Arial"/>
                    </w:rPr>
                  </w:pPr>
                  <w:r w:rsidRPr="007A35F7">
                    <w:rPr>
                      <w:rFonts w:ascii="Arial" w:hAnsi="Arial" w:cs="Arial"/>
                    </w:rPr>
                    <w:t>1.0</w:t>
                  </w:r>
                </w:p>
              </w:tc>
              <w:tc>
                <w:tcPr>
                  <w:tcW w:w="1357" w:type="dxa"/>
                </w:tcPr>
                <w:p w14:paraId="5FD2C0F5" w14:textId="39DCC5FE" w:rsidR="00E76891" w:rsidRPr="007A35F7" w:rsidRDefault="00E76891" w:rsidP="00E76891">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18</w:t>
                  </w:r>
                </w:p>
              </w:tc>
              <w:tc>
                <w:tcPr>
                  <w:tcW w:w="1315" w:type="dxa"/>
                </w:tcPr>
                <w:p w14:paraId="33416214" w14:textId="1E73DE9C" w:rsidR="00E76891" w:rsidRPr="007A35F7" w:rsidRDefault="00E76891" w:rsidP="00E76891">
                  <w:pPr>
                    <w:rPr>
                      <w:rFonts w:ascii="Arial" w:hAnsi="Arial" w:cs="Arial"/>
                    </w:rPr>
                  </w:pPr>
                  <w:r w:rsidRPr="007A35F7">
                    <w:rPr>
                      <w:rFonts w:ascii="Arial" w:hAnsi="Arial" w:cs="Arial"/>
                    </w:rPr>
                    <w:t>Bonnie</w:t>
                  </w:r>
                </w:p>
              </w:tc>
              <w:tc>
                <w:tcPr>
                  <w:tcW w:w="3924" w:type="dxa"/>
                </w:tcPr>
                <w:p w14:paraId="6E5C6265" w14:textId="47C5D891" w:rsidR="00E76891" w:rsidRPr="007A35F7" w:rsidRDefault="00E76891" w:rsidP="00E76891">
                  <w:pPr>
                    <w:rPr>
                      <w:rFonts w:ascii="Arial" w:hAnsi="Arial" w:cs="Arial"/>
                    </w:rPr>
                  </w:pPr>
                  <w:r w:rsidRPr="007A35F7">
                    <w:rPr>
                      <w:rFonts w:ascii="Arial" w:hAnsi="Arial" w:cs="Arial"/>
                    </w:rPr>
                    <w:t>First version</w:t>
                  </w:r>
                </w:p>
              </w:tc>
            </w:tr>
            <w:tr w:rsidR="00B97C06" w14:paraId="30F78AAE" w14:textId="77777777" w:rsidTr="00BE75A8">
              <w:trPr>
                <w:jc w:val="center"/>
              </w:trPr>
              <w:tc>
                <w:tcPr>
                  <w:tcW w:w="1169" w:type="dxa"/>
                </w:tcPr>
                <w:p w14:paraId="16349E88" w14:textId="2996BFED" w:rsidR="00B97C06" w:rsidRDefault="00B97C06" w:rsidP="00B97C06">
                  <w:r w:rsidRPr="007A35F7">
                    <w:rPr>
                      <w:rFonts w:ascii="Arial" w:hAnsi="Arial" w:cs="Arial"/>
                    </w:rPr>
                    <w:t>1.</w:t>
                  </w:r>
                  <w:r w:rsidR="00C766C2">
                    <w:rPr>
                      <w:rFonts w:ascii="Arial" w:hAnsi="Arial" w:cs="Arial"/>
                    </w:rPr>
                    <w:t>1</w:t>
                  </w:r>
                </w:p>
              </w:tc>
              <w:tc>
                <w:tcPr>
                  <w:tcW w:w="1357" w:type="dxa"/>
                </w:tcPr>
                <w:p w14:paraId="7BB295C7" w14:textId="75C241CC" w:rsidR="00B97C06" w:rsidRDefault="00B97C06" w:rsidP="00B97C06">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10</w:t>
                  </w:r>
                </w:p>
              </w:tc>
              <w:tc>
                <w:tcPr>
                  <w:tcW w:w="1315" w:type="dxa"/>
                </w:tcPr>
                <w:p w14:paraId="0D28F359" w14:textId="38631384" w:rsidR="00B97C06" w:rsidRDefault="00B97C06" w:rsidP="00B97C06">
                  <w:r w:rsidRPr="007A35F7">
                    <w:rPr>
                      <w:rFonts w:ascii="Arial" w:hAnsi="Arial" w:cs="Arial"/>
                    </w:rPr>
                    <w:t>Bonnie</w:t>
                  </w:r>
                </w:p>
              </w:tc>
              <w:tc>
                <w:tcPr>
                  <w:tcW w:w="3924" w:type="dxa"/>
                </w:tcPr>
                <w:p w14:paraId="770C6124" w14:textId="4BF071B7" w:rsidR="00B97C06" w:rsidRDefault="00B97C06" w:rsidP="00B97C06">
                  <w:r w:rsidRPr="00FC7349">
                    <w:rPr>
                      <w:rFonts w:ascii="Arial" w:hAnsi="Arial" w:cs="Arial"/>
                    </w:rPr>
                    <w:t>Support to dormant for item</w:t>
                  </w:r>
                </w:p>
              </w:tc>
            </w:tr>
            <w:tr w:rsidR="00547DF9" w14:paraId="0CE5BE23" w14:textId="77777777" w:rsidTr="00BE75A8">
              <w:trPr>
                <w:jc w:val="center"/>
              </w:trPr>
              <w:tc>
                <w:tcPr>
                  <w:tcW w:w="1169" w:type="dxa"/>
                </w:tcPr>
                <w:p w14:paraId="238FFE91" w14:textId="23D4E796" w:rsidR="00547DF9" w:rsidRDefault="00547DF9" w:rsidP="00547DF9">
                  <w:r w:rsidRPr="007A35F7">
                    <w:rPr>
                      <w:rFonts w:ascii="Arial" w:hAnsi="Arial" w:cs="Arial"/>
                    </w:rPr>
                    <w:t>1.</w:t>
                  </w:r>
                  <w:r>
                    <w:rPr>
                      <w:rFonts w:ascii="Arial" w:hAnsi="Arial" w:cs="Arial"/>
                    </w:rPr>
                    <w:t>2</w:t>
                  </w:r>
                </w:p>
              </w:tc>
              <w:tc>
                <w:tcPr>
                  <w:tcW w:w="1357" w:type="dxa"/>
                </w:tcPr>
                <w:p w14:paraId="6625D3D8" w14:textId="0B956771" w:rsidR="00547DF9" w:rsidRDefault="00547DF9" w:rsidP="00547DF9">
                  <w:ins w:id="685" w:author="Bonnie Yang" w:date="2023-06-08T12:00: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8</w:t>
                    </w:r>
                  </w:ins>
                </w:p>
              </w:tc>
              <w:tc>
                <w:tcPr>
                  <w:tcW w:w="1315" w:type="dxa"/>
                </w:tcPr>
                <w:p w14:paraId="543CF722" w14:textId="12FF2D8D" w:rsidR="00547DF9" w:rsidRDefault="00547DF9" w:rsidP="00547DF9">
                  <w:ins w:id="686" w:author="Bonnie Yang" w:date="2023-06-08T12:00:00Z">
                    <w:r w:rsidRPr="007A35F7">
                      <w:rPr>
                        <w:rFonts w:ascii="Arial" w:hAnsi="Arial" w:cs="Arial"/>
                      </w:rPr>
                      <w:t>Bonnie</w:t>
                    </w:r>
                  </w:ins>
                </w:p>
              </w:tc>
              <w:tc>
                <w:tcPr>
                  <w:tcW w:w="3924" w:type="dxa"/>
                </w:tcPr>
                <w:p w14:paraId="41E1C23F" w14:textId="08F2FDED" w:rsidR="00547DF9" w:rsidRDefault="00547DF9" w:rsidP="00547DF9">
                  <w:ins w:id="687" w:author="Bonnie Yang" w:date="2023-06-08T12:00:00Z">
                    <w:r w:rsidRPr="00547DF9">
                      <w:t>Enhancement of Validation as Dormant an Item</w:t>
                    </w:r>
                  </w:ins>
                </w:p>
              </w:tc>
            </w:tr>
            <w:tr w:rsidR="00547DF9" w14:paraId="17D0AD70" w14:textId="77777777" w:rsidTr="00BE75A8">
              <w:trPr>
                <w:jc w:val="center"/>
              </w:trPr>
              <w:tc>
                <w:tcPr>
                  <w:tcW w:w="1169" w:type="dxa"/>
                </w:tcPr>
                <w:p w14:paraId="64BBF09F" w14:textId="77777777" w:rsidR="00547DF9" w:rsidRDefault="00547DF9" w:rsidP="00547DF9"/>
              </w:tc>
              <w:tc>
                <w:tcPr>
                  <w:tcW w:w="1357" w:type="dxa"/>
                </w:tcPr>
                <w:p w14:paraId="190AEE8A" w14:textId="77777777" w:rsidR="00547DF9" w:rsidRDefault="00547DF9" w:rsidP="00547DF9"/>
              </w:tc>
              <w:tc>
                <w:tcPr>
                  <w:tcW w:w="1315" w:type="dxa"/>
                </w:tcPr>
                <w:p w14:paraId="536DD163" w14:textId="77777777" w:rsidR="00547DF9" w:rsidRDefault="00547DF9" w:rsidP="00547DF9"/>
              </w:tc>
              <w:tc>
                <w:tcPr>
                  <w:tcW w:w="3924" w:type="dxa"/>
                </w:tcPr>
                <w:p w14:paraId="3706B814" w14:textId="77777777" w:rsidR="00547DF9" w:rsidRPr="00B66734" w:rsidRDefault="00547DF9" w:rsidP="00547DF9"/>
              </w:tc>
            </w:tr>
            <w:tr w:rsidR="00547DF9" w14:paraId="0B66F0BD" w14:textId="77777777" w:rsidTr="00BE75A8">
              <w:trPr>
                <w:jc w:val="center"/>
              </w:trPr>
              <w:tc>
                <w:tcPr>
                  <w:tcW w:w="1169" w:type="dxa"/>
                </w:tcPr>
                <w:p w14:paraId="3B9A50D1" w14:textId="77777777" w:rsidR="00547DF9" w:rsidRDefault="00547DF9" w:rsidP="00547DF9"/>
              </w:tc>
              <w:tc>
                <w:tcPr>
                  <w:tcW w:w="1357" w:type="dxa"/>
                </w:tcPr>
                <w:p w14:paraId="2A1B456F" w14:textId="77777777" w:rsidR="00547DF9" w:rsidRDefault="00547DF9" w:rsidP="00547DF9"/>
              </w:tc>
              <w:tc>
                <w:tcPr>
                  <w:tcW w:w="1315" w:type="dxa"/>
                </w:tcPr>
                <w:p w14:paraId="73436F30" w14:textId="77777777" w:rsidR="00547DF9" w:rsidRDefault="00547DF9" w:rsidP="00547DF9"/>
              </w:tc>
              <w:tc>
                <w:tcPr>
                  <w:tcW w:w="3924" w:type="dxa"/>
                </w:tcPr>
                <w:p w14:paraId="7D0D89A8" w14:textId="77777777" w:rsidR="00547DF9" w:rsidRDefault="00547DF9" w:rsidP="00547DF9"/>
              </w:tc>
            </w:tr>
            <w:tr w:rsidR="00547DF9" w14:paraId="44F9E3CB" w14:textId="77777777" w:rsidTr="00BE75A8">
              <w:trPr>
                <w:jc w:val="center"/>
              </w:trPr>
              <w:tc>
                <w:tcPr>
                  <w:tcW w:w="1169" w:type="dxa"/>
                </w:tcPr>
                <w:p w14:paraId="072E3C22" w14:textId="77777777" w:rsidR="00547DF9" w:rsidRDefault="00547DF9" w:rsidP="00547DF9"/>
              </w:tc>
              <w:tc>
                <w:tcPr>
                  <w:tcW w:w="1357" w:type="dxa"/>
                </w:tcPr>
                <w:p w14:paraId="13C5A40B" w14:textId="77777777" w:rsidR="00547DF9" w:rsidRDefault="00547DF9" w:rsidP="00547DF9"/>
              </w:tc>
              <w:tc>
                <w:tcPr>
                  <w:tcW w:w="1315" w:type="dxa"/>
                </w:tcPr>
                <w:p w14:paraId="2032FC9C" w14:textId="77777777" w:rsidR="00547DF9" w:rsidRDefault="00547DF9" w:rsidP="00547DF9"/>
              </w:tc>
              <w:tc>
                <w:tcPr>
                  <w:tcW w:w="3924" w:type="dxa"/>
                </w:tcPr>
                <w:p w14:paraId="5F11B281" w14:textId="77777777" w:rsidR="00547DF9" w:rsidRPr="005C49CE" w:rsidRDefault="00547DF9" w:rsidP="00547DF9"/>
              </w:tc>
            </w:tr>
          </w:tbl>
          <w:p w14:paraId="41A4AFEC" w14:textId="77777777" w:rsidR="00A91EEF" w:rsidRDefault="00A91EEF"/>
        </w:tc>
      </w:tr>
      <w:tr w:rsidR="00A91EEF" w:rsidRPr="00452515" w14:paraId="1BFB2844" w14:textId="77777777" w:rsidTr="00E35914">
        <w:tc>
          <w:tcPr>
            <w:tcW w:w="8008" w:type="dxa"/>
          </w:tcPr>
          <w:p w14:paraId="54D57520" w14:textId="77777777" w:rsidR="00A91EEF" w:rsidRPr="00452515" w:rsidRDefault="00A91EEF">
            <w:r w:rsidRPr="00E97505">
              <w:rPr>
                <w:rStyle w:val="Strong"/>
              </w:rPr>
              <w:t>Stakeholder:</w:t>
            </w:r>
            <w:r w:rsidRPr="00452515">
              <w:t xml:space="preserve"> </w:t>
            </w:r>
            <w:r>
              <w:t>User with privilege</w:t>
            </w:r>
          </w:p>
        </w:tc>
      </w:tr>
      <w:tr w:rsidR="00A91EEF" w:rsidRPr="00452515" w14:paraId="564CC7B4" w14:textId="77777777" w:rsidTr="00E35914">
        <w:tc>
          <w:tcPr>
            <w:tcW w:w="8008" w:type="dxa"/>
          </w:tcPr>
          <w:p w14:paraId="0D4471CD" w14:textId="77777777" w:rsidR="00A91EEF" w:rsidRPr="00E97505" w:rsidRDefault="00A91EEF">
            <w:pPr>
              <w:rPr>
                <w:rStyle w:val="Strong"/>
              </w:rPr>
            </w:pPr>
            <w:r w:rsidRPr="00E97505">
              <w:rPr>
                <w:rStyle w:val="Strong"/>
              </w:rPr>
              <w:t xml:space="preserve">Pre-Condition: </w:t>
            </w:r>
          </w:p>
          <w:p w14:paraId="15CE88B0" w14:textId="77777777" w:rsidR="00A91EEF" w:rsidRDefault="00A91EEF">
            <w:pPr>
              <w:rPr>
                <w:rFonts w:ascii="Arial" w:hAnsi="Arial" w:cs="Arial"/>
                <w:sz w:val="20"/>
                <w:szCs w:val="20"/>
              </w:rPr>
            </w:pPr>
            <w:r>
              <w:t>The user goes to the page</w:t>
            </w:r>
            <w:r w:rsidRPr="00DD3CB0">
              <w:rPr>
                <w:rFonts w:ascii="Arial" w:hAnsi="Arial" w:cs="Arial"/>
                <w:sz w:val="20"/>
                <w:szCs w:val="20"/>
              </w:rPr>
              <w:t xml:space="preserve"> </w:t>
            </w:r>
          </w:p>
          <w:p w14:paraId="2F5E78CB" w14:textId="73275316" w:rsidR="00A91EEF" w:rsidRPr="00DD3CB0" w:rsidRDefault="00A91EEF">
            <w:pPr>
              <w:rPr>
                <w:rFonts w:ascii="Arial" w:hAnsi="Arial" w:cs="Arial"/>
                <w:sz w:val="20"/>
                <w:szCs w:val="20"/>
              </w:rPr>
            </w:pPr>
            <w:r>
              <w:rPr>
                <w:rFonts w:ascii="Arial" w:hAnsi="Arial" w:cs="Arial" w:hint="eastAsia"/>
                <w:sz w:val="20"/>
                <w:szCs w:val="20"/>
              </w:rPr>
              <w:t>R</w:t>
            </w:r>
            <w:r>
              <w:rPr>
                <w:rFonts w:ascii="Arial" w:hAnsi="Arial" w:cs="Arial"/>
                <w:sz w:val="20"/>
                <w:szCs w:val="20"/>
              </w:rPr>
              <w:t xml:space="preserve">elated issue: </w:t>
            </w:r>
            <w:r w:rsidRPr="00A91EEF">
              <w:rPr>
                <w:rFonts w:ascii="Arial" w:hAnsi="Arial" w:cs="Arial"/>
                <w:sz w:val="20"/>
                <w:szCs w:val="20"/>
              </w:rPr>
              <w:t>https://wonder.atlassian.net/browse/MD-6022</w:t>
            </w:r>
          </w:p>
        </w:tc>
      </w:tr>
      <w:tr w:rsidR="00206EAE" w:rsidRPr="00452515" w14:paraId="586ABDD6" w14:textId="77777777" w:rsidTr="00E35914">
        <w:tc>
          <w:tcPr>
            <w:tcW w:w="8008" w:type="dxa"/>
          </w:tcPr>
          <w:p w14:paraId="3B54115F" w14:textId="622739EA" w:rsidR="00206EAE" w:rsidRPr="00E97505" w:rsidRDefault="00206EAE" w:rsidP="00206EAE">
            <w:pPr>
              <w:rPr>
                <w:rStyle w:val="Strong"/>
              </w:rPr>
            </w:pPr>
            <w:r w:rsidRPr="00E97505">
              <w:rPr>
                <w:rStyle w:val="Strong"/>
                <w:rFonts w:hint="eastAsia"/>
              </w:rPr>
              <w:t>Main Scenario:</w:t>
            </w:r>
            <w:r>
              <w:rPr>
                <w:rStyle w:val="Strong"/>
              </w:rPr>
              <w:t xml:space="preserve"> Item </w:t>
            </w:r>
            <w:r>
              <w:rPr>
                <w:rFonts w:ascii="Arial" w:hAnsi="Arial" w:cs="Arial"/>
              </w:rPr>
              <w:t>Status</w:t>
            </w:r>
          </w:p>
          <w:p w14:paraId="5B549F29" w14:textId="17D3C196" w:rsidR="00A461A5" w:rsidRPr="00E35914" w:rsidRDefault="00E35914" w:rsidP="00E35914">
            <w:pPr>
              <w:rPr>
                <w:rStyle w:val="Strong"/>
                <w:rFonts w:asciiTheme="minorHAnsi" w:hAnsiTheme="minorHAnsi" w:cs="宋体"/>
                <w:sz w:val="21"/>
              </w:rPr>
            </w:pPr>
            <w:r>
              <w:rPr>
                <w:rStyle w:val="Strong"/>
                <w:rFonts w:asciiTheme="minorHAnsi" w:hAnsiTheme="minorHAnsi" w:cs="宋体" w:hint="eastAsia"/>
                <w:sz w:val="21"/>
              </w:rPr>
              <w:t xml:space="preserve">Refer to </w:t>
            </w:r>
            <w:hyperlink r:id="rId47" w:history="1">
              <w:r w:rsidRPr="00CB1DA3">
                <w:rPr>
                  <w:rStyle w:val="Hyperlink"/>
                  <w:rFonts w:cs="宋体"/>
                </w:rPr>
                <w:t>https://wonder.atlassian.net/wiki/x/A4CN8w</w:t>
              </w:r>
            </w:hyperlink>
            <w:r>
              <w:rPr>
                <w:rStyle w:val="Strong"/>
                <w:rFonts w:asciiTheme="minorHAnsi" w:hAnsiTheme="minorHAnsi" w:cs="宋体" w:hint="eastAsia"/>
                <w:sz w:val="21"/>
              </w:rPr>
              <w:t xml:space="preserve"> for details</w:t>
            </w:r>
          </w:p>
        </w:tc>
      </w:tr>
      <w:tr w:rsidR="00A91EEF" w:rsidRPr="00452515" w14:paraId="7A614452" w14:textId="77777777" w:rsidTr="00E35914">
        <w:tc>
          <w:tcPr>
            <w:tcW w:w="8008" w:type="dxa"/>
          </w:tcPr>
          <w:p w14:paraId="5A963AED" w14:textId="3EADFB6C" w:rsidR="00A91EEF" w:rsidRPr="00E97505" w:rsidRDefault="00A91EEF">
            <w:pPr>
              <w:rPr>
                <w:rStyle w:val="Strong"/>
              </w:rPr>
            </w:pPr>
            <w:r w:rsidRPr="00E97505">
              <w:rPr>
                <w:rStyle w:val="Strong"/>
                <w:rFonts w:hint="eastAsia"/>
              </w:rPr>
              <w:t>Main Scenario:</w:t>
            </w:r>
            <w:r w:rsidR="00206EAE">
              <w:rPr>
                <w:rStyle w:val="Strong"/>
              </w:rPr>
              <w:t xml:space="preserve"> Item </w:t>
            </w:r>
            <w:r w:rsidR="00206EAE">
              <w:rPr>
                <w:rFonts w:ascii="Arial" w:hAnsi="Arial" w:cs="Arial"/>
              </w:rPr>
              <w:t>Version Status</w:t>
            </w:r>
          </w:p>
          <w:p w14:paraId="505F7D93" w14:textId="763FF1E4" w:rsidR="002D3653" w:rsidRPr="00C11AA9" w:rsidRDefault="00E35914">
            <w:pPr>
              <w:ind w:right="210"/>
              <w:pPrChange w:id="688" w:author="Bonnie Yang" w:date="2022-11-21T11:33:00Z">
                <w:pPr>
                  <w:pStyle w:val="ListParagraph"/>
                  <w:numPr>
                    <w:numId w:val="198"/>
                  </w:numPr>
                  <w:ind w:left="420" w:right="210" w:hanging="420"/>
                </w:pPr>
              </w:pPrChange>
            </w:pPr>
            <w:r>
              <w:rPr>
                <w:rFonts w:hint="eastAsia"/>
              </w:rPr>
              <w:t xml:space="preserve">Refer to </w:t>
            </w:r>
            <w:r>
              <w:fldChar w:fldCharType="begin"/>
            </w:r>
            <w:r>
              <w:instrText>HYPERLINK "</w:instrText>
            </w:r>
            <w:r w:rsidRPr="00E35914">
              <w:instrText>https://wonder.atlassian.net/wiki/x/AoSY8w</w:instrText>
            </w:r>
            <w:r>
              <w:instrText>"</w:instrText>
            </w:r>
            <w:r>
              <w:fldChar w:fldCharType="separate"/>
            </w:r>
            <w:r w:rsidRPr="00CB1DA3">
              <w:rPr>
                <w:rStyle w:val="Hyperlink"/>
              </w:rPr>
              <w:t>https://wonder.atlassian.net/wiki/x/AoSY8w</w:t>
            </w:r>
            <w:r>
              <w:fldChar w:fldCharType="end"/>
            </w:r>
            <w:r>
              <w:rPr>
                <w:rFonts w:hint="eastAsia"/>
              </w:rPr>
              <w:t xml:space="preserve"> for details.</w:t>
            </w:r>
          </w:p>
        </w:tc>
      </w:tr>
      <w:tr w:rsidR="00A91EEF" w:rsidRPr="00452515" w14:paraId="50A43EAA" w14:textId="77777777" w:rsidTr="00E35914">
        <w:tc>
          <w:tcPr>
            <w:tcW w:w="8008" w:type="dxa"/>
          </w:tcPr>
          <w:p w14:paraId="0086E86B" w14:textId="77777777" w:rsidR="00A91EEF" w:rsidRDefault="00A91EEF">
            <w:r w:rsidRPr="00452515">
              <w:t>Extend Scenario:</w:t>
            </w:r>
          </w:p>
          <w:p w14:paraId="528EF044" w14:textId="77777777" w:rsidR="00A91EEF" w:rsidRPr="00452515" w:rsidRDefault="00A91EEF"/>
        </w:tc>
      </w:tr>
      <w:tr w:rsidR="00A91EEF" w:rsidRPr="00452515" w14:paraId="192A7CBE" w14:textId="77777777" w:rsidTr="00E35914">
        <w:tc>
          <w:tcPr>
            <w:tcW w:w="8008" w:type="dxa"/>
          </w:tcPr>
          <w:p w14:paraId="4804DC85" w14:textId="77777777" w:rsidR="00A91EEF" w:rsidRDefault="00A91EEF">
            <w:r w:rsidRPr="00452515">
              <w:t>Exception Scenario:</w:t>
            </w:r>
          </w:p>
          <w:p w14:paraId="7D8CAF35" w14:textId="77777777" w:rsidR="00A91EEF" w:rsidRPr="00452515" w:rsidRDefault="00A91EEF"/>
        </w:tc>
      </w:tr>
      <w:tr w:rsidR="00A91EEF" w:rsidRPr="00452515" w14:paraId="39F75300" w14:textId="77777777" w:rsidTr="00E35914">
        <w:tc>
          <w:tcPr>
            <w:tcW w:w="8008" w:type="dxa"/>
          </w:tcPr>
          <w:p w14:paraId="0E003B80" w14:textId="77777777" w:rsidR="00A91EEF" w:rsidRPr="00452515" w:rsidRDefault="00A91EEF">
            <w:r w:rsidRPr="00452515">
              <w:t>Notes:</w:t>
            </w:r>
          </w:p>
        </w:tc>
      </w:tr>
      <w:tr w:rsidR="00A91EEF" w:rsidRPr="00452515" w14:paraId="5DBEDE36" w14:textId="77777777" w:rsidTr="00E35914">
        <w:tc>
          <w:tcPr>
            <w:tcW w:w="8008" w:type="dxa"/>
          </w:tcPr>
          <w:p w14:paraId="6037F500" w14:textId="77777777" w:rsidR="00A91EEF" w:rsidRPr="00452515" w:rsidRDefault="00A91EEF">
            <w:r w:rsidRPr="00452515">
              <w:t>Q/A:</w:t>
            </w:r>
          </w:p>
        </w:tc>
      </w:tr>
    </w:tbl>
    <w:p w14:paraId="5734E9E6" w14:textId="506AAF24" w:rsidR="00006171" w:rsidRDefault="00006171" w:rsidP="00D27E00">
      <w:pPr>
        <w:rPr>
          <w:ins w:id="689" w:author="Bonnie Yang" w:date="2022-11-21T11:23:00Z"/>
        </w:rPr>
      </w:pPr>
    </w:p>
    <w:p w14:paraId="2D444728" w14:textId="773DC0F3" w:rsidR="00E15838" w:rsidRDefault="00D6392C" w:rsidP="00FC7349">
      <w:pPr>
        <w:pStyle w:val="Heading3"/>
        <w:numPr>
          <w:ilvl w:val="2"/>
          <w:numId w:val="406"/>
        </w:numPr>
      </w:pPr>
      <w:r>
        <w:rPr>
          <w:rStyle w:val="Strong"/>
          <w:rFonts w:hint="eastAsia"/>
        </w:rPr>
        <w:t>Tran-</w:t>
      </w:r>
      <w:r w:rsidR="00E15838">
        <w:rPr>
          <w:rStyle w:val="Strong"/>
        </w:rPr>
        <w:t>MS</w:t>
      </w:r>
      <w:r w:rsidR="00E15838" w:rsidRPr="00E97505">
        <w:rPr>
          <w:rStyle w:val="Strong"/>
        </w:rPr>
        <w:t>0</w:t>
      </w:r>
      <w:r w:rsidR="00E15838">
        <w:rPr>
          <w:rStyle w:val="Strong"/>
        </w:rPr>
        <w:t>2-1</w:t>
      </w:r>
      <w:r w:rsidR="00F06051">
        <w:rPr>
          <w:rStyle w:val="Strong"/>
        </w:rPr>
        <w:t>9</w:t>
      </w:r>
      <w:r w:rsidR="00E15838">
        <w:rPr>
          <w:rStyle w:val="Strong"/>
        </w:rPr>
        <w:t xml:space="preserve"> </w:t>
      </w:r>
      <w:r w:rsidR="00794610">
        <w:rPr>
          <w:rStyle w:val="Strong"/>
        </w:rPr>
        <w:t>C</w:t>
      </w:r>
      <w:r w:rsidR="00794610">
        <w:rPr>
          <w:rStyle w:val="Strong"/>
          <w:rFonts w:hint="eastAsia"/>
        </w:rPr>
        <w:t>alculate</w:t>
      </w:r>
      <w:r w:rsidR="00794610">
        <w:rPr>
          <w:rStyle w:val="Strong"/>
        </w:rPr>
        <w:t xml:space="preserve"> Item Cost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C7349" w:rsidRPr="00452515" w14:paraId="59AE7027" w14:textId="77777777" w:rsidTr="00D6392C">
        <w:tc>
          <w:tcPr>
            <w:tcW w:w="8008" w:type="dxa"/>
          </w:tcPr>
          <w:p w14:paraId="2338EB7A" w14:textId="32B5E3B5" w:rsidR="00FC7349" w:rsidRPr="00E97505" w:rsidRDefault="00FC7349" w:rsidP="00A1786A">
            <w:pPr>
              <w:rPr>
                <w:rStyle w:val="Strong"/>
              </w:rPr>
            </w:pPr>
            <w:r>
              <w:rPr>
                <w:rStyle w:val="Strong"/>
              </w:rPr>
              <w:t>MS</w:t>
            </w:r>
            <w:r w:rsidRPr="00E97505">
              <w:rPr>
                <w:rStyle w:val="Strong"/>
              </w:rPr>
              <w:t>0</w:t>
            </w:r>
            <w:r>
              <w:rPr>
                <w:rStyle w:val="Strong"/>
              </w:rPr>
              <w:t>2</w:t>
            </w:r>
            <w:r w:rsidRPr="00E97505">
              <w:rPr>
                <w:rStyle w:val="Strong"/>
              </w:rPr>
              <w:t>-</w:t>
            </w:r>
            <w:r>
              <w:rPr>
                <w:rStyle w:val="Strong"/>
              </w:rPr>
              <w:t>1</w:t>
            </w:r>
            <w:r w:rsidR="00F06051">
              <w:rPr>
                <w:rStyle w:val="Strong"/>
              </w:rPr>
              <w:t>9</w:t>
            </w:r>
            <w:r w:rsidRPr="00546CCE">
              <w:rPr>
                <w:rFonts w:ascii="Arial" w:hAnsi="Arial" w:cs="Arial"/>
              </w:rPr>
              <w:t xml:space="preserve"> </w:t>
            </w:r>
            <w:r w:rsidR="00794610" w:rsidRPr="00794610">
              <w:rPr>
                <w:rFonts w:ascii="Arial" w:hAnsi="Arial" w:cs="Arial"/>
              </w:rPr>
              <w:t>Calculate Item Cost</w:t>
            </w:r>
          </w:p>
        </w:tc>
      </w:tr>
      <w:tr w:rsidR="00FC7349" w:rsidRPr="00452515" w14:paraId="680DEC3F" w14:textId="77777777" w:rsidTr="00D6392C">
        <w:tc>
          <w:tcPr>
            <w:tcW w:w="8008" w:type="dxa"/>
          </w:tcPr>
          <w:p w14:paraId="14115C6E" w14:textId="77777777" w:rsidR="00FC7349" w:rsidRPr="00E97505" w:rsidRDefault="00FC7349" w:rsidP="00A1786A">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C7349" w14:paraId="34A065C6" w14:textId="77777777" w:rsidTr="00A1786A">
              <w:trPr>
                <w:jc w:val="center"/>
              </w:trPr>
              <w:tc>
                <w:tcPr>
                  <w:tcW w:w="1169" w:type="dxa"/>
                </w:tcPr>
                <w:p w14:paraId="79139211" w14:textId="77777777" w:rsidR="00FC7349" w:rsidRPr="007A35F7" w:rsidRDefault="00FC7349" w:rsidP="00A1786A">
                  <w:pPr>
                    <w:rPr>
                      <w:rFonts w:ascii="Arial" w:hAnsi="Arial" w:cs="Arial"/>
                    </w:rPr>
                  </w:pPr>
                  <w:r w:rsidRPr="007A35F7">
                    <w:rPr>
                      <w:rFonts w:ascii="Arial" w:hAnsi="Arial" w:cs="Arial"/>
                    </w:rPr>
                    <w:t>Version</w:t>
                  </w:r>
                </w:p>
              </w:tc>
              <w:tc>
                <w:tcPr>
                  <w:tcW w:w="1357" w:type="dxa"/>
                </w:tcPr>
                <w:p w14:paraId="7ED79986" w14:textId="77777777" w:rsidR="00FC7349" w:rsidRPr="007A35F7" w:rsidRDefault="00FC7349" w:rsidP="00A1786A">
                  <w:pPr>
                    <w:rPr>
                      <w:rFonts w:ascii="Arial" w:hAnsi="Arial" w:cs="Arial"/>
                    </w:rPr>
                  </w:pPr>
                  <w:r w:rsidRPr="007A35F7">
                    <w:rPr>
                      <w:rFonts w:ascii="Arial" w:hAnsi="Arial" w:cs="Arial"/>
                    </w:rPr>
                    <w:t>Date</w:t>
                  </w:r>
                </w:p>
              </w:tc>
              <w:tc>
                <w:tcPr>
                  <w:tcW w:w="1315" w:type="dxa"/>
                </w:tcPr>
                <w:p w14:paraId="3029938E" w14:textId="77777777" w:rsidR="00FC7349" w:rsidRPr="007A35F7" w:rsidRDefault="00FC7349" w:rsidP="00A1786A">
                  <w:pPr>
                    <w:rPr>
                      <w:rFonts w:ascii="Arial" w:hAnsi="Arial" w:cs="Arial"/>
                    </w:rPr>
                  </w:pPr>
                  <w:r w:rsidRPr="007A35F7">
                    <w:rPr>
                      <w:rFonts w:ascii="Arial" w:hAnsi="Arial" w:cs="Arial"/>
                    </w:rPr>
                    <w:t>Updated By</w:t>
                  </w:r>
                </w:p>
              </w:tc>
              <w:tc>
                <w:tcPr>
                  <w:tcW w:w="3924" w:type="dxa"/>
                </w:tcPr>
                <w:p w14:paraId="460E7B63" w14:textId="77777777" w:rsidR="00FC7349" w:rsidRPr="007A35F7" w:rsidRDefault="00FC7349" w:rsidP="00A1786A">
                  <w:pPr>
                    <w:rPr>
                      <w:rFonts w:ascii="Arial" w:hAnsi="Arial" w:cs="Arial"/>
                    </w:rPr>
                  </w:pPr>
                  <w:r w:rsidRPr="007A35F7">
                    <w:rPr>
                      <w:rFonts w:ascii="Arial" w:hAnsi="Arial" w:cs="Arial"/>
                    </w:rPr>
                    <w:t>Description</w:t>
                  </w:r>
                </w:p>
              </w:tc>
            </w:tr>
            <w:tr w:rsidR="00B7288F" w14:paraId="669D5003" w14:textId="77777777" w:rsidTr="00A1786A">
              <w:trPr>
                <w:jc w:val="center"/>
              </w:trPr>
              <w:tc>
                <w:tcPr>
                  <w:tcW w:w="1169" w:type="dxa"/>
                </w:tcPr>
                <w:p w14:paraId="086D2A7C" w14:textId="4E944D91" w:rsidR="00B7288F" w:rsidRPr="007A35F7" w:rsidRDefault="00B7288F" w:rsidP="00B7288F">
                  <w:pPr>
                    <w:rPr>
                      <w:rFonts w:ascii="Arial" w:hAnsi="Arial" w:cs="Arial"/>
                    </w:rPr>
                  </w:pPr>
                  <w:r w:rsidRPr="007A35F7">
                    <w:rPr>
                      <w:rFonts w:ascii="Arial" w:hAnsi="Arial" w:cs="Arial"/>
                    </w:rPr>
                    <w:t>1.</w:t>
                  </w:r>
                  <w:r w:rsidR="00794610">
                    <w:rPr>
                      <w:rFonts w:ascii="Arial" w:hAnsi="Arial" w:cs="Arial"/>
                    </w:rPr>
                    <w:t>0</w:t>
                  </w:r>
                </w:p>
              </w:tc>
              <w:tc>
                <w:tcPr>
                  <w:tcW w:w="1357" w:type="dxa"/>
                </w:tcPr>
                <w:p w14:paraId="5F038A72" w14:textId="49BF32B2" w:rsidR="00B7288F" w:rsidRPr="007A35F7" w:rsidRDefault="00B7288F" w:rsidP="00B7288F">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sidR="00794610">
                    <w:rPr>
                      <w:rFonts w:ascii="Arial" w:hAnsi="Arial" w:cs="Arial"/>
                    </w:rPr>
                    <w:t>3</w:t>
                  </w:r>
                  <w:r w:rsidRPr="007A35F7">
                    <w:rPr>
                      <w:rFonts w:ascii="Arial" w:hAnsi="Arial" w:cs="Arial"/>
                    </w:rPr>
                    <w:t>.</w:t>
                  </w:r>
                  <w:r w:rsidR="00794610">
                    <w:rPr>
                      <w:rFonts w:ascii="Arial" w:hAnsi="Arial" w:cs="Arial"/>
                    </w:rPr>
                    <w:t>22</w:t>
                  </w:r>
                </w:p>
              </w:tc>
              <w:tc>
                <w:tcPr>
                  <w:tcW w:w="1315" w:type="dxa"/>
                </w:tcPr>
                <w:p w14:paraId="25E3287C" w14:textId="59007D35" w:rsidR="00B7288F" w:rsidRPr="007A35F7" w:rsidRDefault="00B7288F" w:rsidP="00B7288F">
                  <w:pPr>
                    <w:rPr>
                      <w:rFonts w:ascii="Arial" w:hAnsi="Arial" w:cs="Arial"/>
                    </w:rPr>
                  </w:pPr>
                  <w:r w:rsidRPr="007A35F7">
                    <w:rPr>
                      <w:rFonts w:ascii="Arial" w:hAnsi="Arial" w:cs="Arial"/>
                    </w:rPr>
                    <w:t>Bonnie</w:t>
                  </w:r>
                </w:p>
              </w:tc>
              <w:tc>
                <w:tcPr>
                  <w:tcW w:w="3924" w:type="dxa"/>
                </w:tcPr>
                <w:p w14:paraId="1694D432" w14:textId="4068A22C" w:rsidR="00B7288F" w:rsidRPr="007A35F7" w:rsidRDefault="00794610" w:rsidP="00B7288F">
                  <w:pPr>
                    <w:rPr>
                      <w:rFonts w:ascii="Arial" w:hAnsi="Arial" w:cs="Arial"/>
                    </w:rPr>
                  </w:pPr>
                  <w:r w:rsidRPr="00794610">
                    <w:rPr>
                      <w:rFonts w:ascii="Arial" w:hAnsi="Arial" w:cs="Arial"/>
                    </w:rPr>
                    <w:t>Accurate Recipe Costs in Cookbook</w:t>
                  </w:r>
                </w:p>
              </w:tc>
            </w:tr>
            <w:tr w:rsidR="00B7288F" w14:paraId="765F0CE6" w14:textId="77777777" w:rsidTr="00A1786A">
              <w:trPr>
                <w:jc w:val="center"/>
              </w:trPr>
              <w:tc>
                <w:tcPr>
                  <w:tcW w:w="1169" w:type="dxa"/>
                </w:tcPr>
                <w:p w14:paraId="3C1378BA" w14:textId="15BBC42D" w:rsidR="00B7288F" w:rsidRDefault="00B7288F" w:rsidP="00B7288F"/>
              </w:tc>
              <w:tc>
                <w:tcPr>
                  <w:tcW w:w="1357" w:type="dxa"/>
                </w:tcPr>
                <w:p w14:paraId="520B5827" w14:textId="0201AFA3" w:rsidR="00B7288F" w:rsidRDefault="00B7288F" w:rsidP="00B7288F"/>
              </w:tc>
              <w:tc>
                <w:tcPr>
                  <w:tcW w:w="1315" w:type="dxa"/>
                </w:tcPr>
                <w:p w14:paraId="1841AF2E" w14:textId="4E327D67" w:rsidR="00B7288F" w:rsidRDefault="00B7288F" w:rsidP="00B7288F"/>
              </w:tc>
              <w:tc>
                <w:tcPr>
                  <w:tcW w:w="3924" w:type="dxa"/>
                </w:tcPr>
                <w:p w14:paraId="2AEA377A" w14:textId="0CE87DE5" w:rsidR="00B7288F" w:rsidRDefault="00B7288F" w:rsidP="00B7288F"/>
              </w:tc>
            </w:tr>
            <w:tr w:rsidR="00B7288F" w14:paraId="2C4FA978" w14:textId="77777777" w:rsidTr="00A1786A">
              <w:trPr>
                <w:jc w:val="center"/>
              </w:trPr>
              <w:tc>
                <w:tcPr>
                  <w:tcW w:w="1169" w:type="dxa"/>
                </w:tcPr>
                <w:p w14:paraId="377EBBA2" w14:textId="77777777" w:rsidR="00B7288F" w:rsidRDefault="00B7288F" w:rsidP="00B7288F"/>
              </w:tc>
              <w:tc>
                <w:tcPr>
                  <w:tcW w:w="1357" w:type="dxa"/>
                </w:tcPr>
                <w:p w14:paraId="13F0F4DF" w14:textId="77777777" w:rsidR="00B7288F" w:rsidRDefault="00B7288F" w:rsidP="00B7288F"/>
              </w:tc>
              <w:tc>
                <w:tcPr>
                  <w:tcW w:w="1315" w:type="dxa"/>
                </w:tcPr>
                <w:p w14:paraId="1DEEB946" w14:textId="77777777" w:rsidR="00B7288F" w:rsidRDefault="00B7288F" w:rsidP="00B7288F"/>
              </w:tc>
              <w:tc>
                <w:tcPr>
                  <w:tcW w:w="3924" w:type="dxa"/>
                </w:tcPr>
                <w:p w14:paraId="6A4676FD" w14:textId="77777777" w:rsidR="00B7288F" w:rsidRDefault="00B7288F" w:rsidP="00B7288F"/>
              </w:tc>
            </w:tr>
            <w:tr w:rsidR="00B7288F" w14:paraId="2F829F1F" w14:textId="77777777" w:rsidTr="00A1786A">
              <w:trPr>
                <w:jc w:val="center"/>
              </w:trPr>
              <w:tc>
                <w:tcPr>
                  <w:tcW w:w="1169" w:type="dxa"/>
                </w:tcPr>
                <w:p w14:paraId="0725271B" w14:textId="77777777" w:rsidR="00B7288F" w:rsidRDefault="00B7288F" w:rsidP="00B7288F"/>
              </w:tc>
              <w:tc>
                <w:tcPr>
                  <w:tcW w:w="1357" w:type="dxa"/>
                </w:tcPr>
                <w:p w14:paraId="3759E75D" w14:textId="77777777" w:rsidR="00B7288F" w:rsidRDefault="00B7288F" w:rsidP="00B7288F"/>
              </w:tc>
              <w:tc>
                <w:tcPr>
                  <w:tcW w:w="1315" w:type="dxa"/>
                </w:tcPr>
                <w:p w14:paraId="0F0DA93D" w14:textId="77777777" w:rsidR="00B7288F" w:rsidRDefault="00B7288F" w:rsidP="00B7288F"/>
              </w:tc>
              <w:tc>
                <w:tcPr>
                  <w:tcW w:w="3924" w:type="dxa"/>
                </w:tcPr>
                <w:p w14:paraId="1A224375" w14:textId="77777777" w:rsidR="00B7288F" w:rsidRPr="00B66734" w:rsidRDefault="00B7288F" w:rsidP="00B7288F"/>
              </w:tc>
            </w:tr>
            <w:tr w:rsidR="00B7288F" w14:paraId="2F7EB238" w14:textId="77777777" w:rsidTr="00A1786A">
              <w:trPr>
                <w:jc w:val="center"/>
              </w:trPr>
              <w:tc>
                <w:tcPr>
                  <w:tcW w:w="1169" w:type="dxa"/>
                </w:tcPr>
                <w:p w14:paraId="411F23E8" w14:textId="77777777" w:rsidR="00B7288F" w:rsidRDefault="00B7288F" w:rsidP="00B7288F"/>
              </w:tc>
              <w:tc>
                <w:tcPr>
                  <w:tcW w:w="1357" w:type="dxa"/>
                </w:tcPr>
                <w:p w14:paraId="62B1453C" w14:textId="77777777" w:rsidR="00B7288F" w:rsidRDefault="00B7288F" w:rsidP="00B7288F"/>
              </w:tc>
              <w:tc>
                <w:tcPr>
                  <w:tcW w:w="1315" w:type="dxa"/>
                </w:tcPr>
                <w:p w14:paraId="45B9F35A" w14:textId="77777777" w:rsidR="00B7288F" w:rsidRDefault="00B7288F" w:rsidP="00B7288F"/>
              </w:tc>
              <w:tc>
                <w:tcPr>
                  <w:tcW w:w="3924" w:type="dxa"/>
                </w:tcPr>
                <w:p w14:paraId="09B99466" w14:textId="77777777" w:rsidR="00B7288F" w:rsidRDefault="00B7288F" w:rsidP="00B7288F"/>
              </w:tc>
            </w:tr>
            <w:tr w:rsidR="00B7288F" w14:paraId="4B3C27C8" w14:textId="77777777" w:rsidTr="00A1786A">
              <w:trPr>
                <w:jc w:val="center"/>
              </w:trPr>
              <w:tc>
                <w:tcPr>
                  <w:tcW w:w="1169" w:type="dxa"/>
                </w:tcPr>
                <w:p w14:paraId="2A87EBC8" w14:textId="77777777" w:rsidR="00B7288F" w:rsidRDefault="00B7288F" w:rsidP="00B7288F"/>
              </w:tc>
              <w:tc>
                <w:tcPr>
                  <w:tcW w:w="1357" w:type="dxa"/>
                </w:tcPr>
                <w:p w14:paraId="3B6D1E8A" w14:textId="77777777" w:rsidR="00B7288F" w:rsidRDefault="00B7288F" w:rsidP="00B7288F"/>
              </w:tc>
              <w:tc>
                <w:tcPr>
                  <w:tcW w:w="1315" w:type="dxa"/>
                </w:tcPr>
                <w:p w14:paraId="64396787" w14:textId="77777777" w:rsidR="00B7288F" w:rsidRDefault="00B7288F" w:rsidP="00B7288F"/>
              </w:tc>
              <w:tc>
                <w:tcPr>
                  <w:tcW w:w="3924" w:type="dxa"/>
                </w:tcPr>
                <w:p w14:paraId="09458641" w14:textId="77777777" w:rsidR="00B7288F" w:rsidRPr="005C49CE" w:rsidRDefault="00B7288F" w:rsidP="00B7288F"/>
              </w:tc>
            </w:tr>
          </w:tbl>
          <w:p w14:paraId="5DCEF806" w14:textId="77777777" w:rsidR="00FC7349" w:rsidRDefault="00FC7349" w:rsidP="00A1786A"/>
        </w:tc>
      </w:tr>
      <w:tr w:rsidR="00FC7349" w:rsidRPr="00452515" w14:paraId="542D8847" w14:textId="77777777" w:rsidTr="00D6392C">
        <w:tc>
          <w:tcPr>
            <w:tcW w:w="8008" w:type="dxa"/>
          </w:tcPr>
          <w:p w14:paraId="792D2691" w14:textId="77777777" w:rsidR="00FC7349" w:rsidRPr="00452515" w:rsidRDefault="00FC7349" w:rsidP="00A1786A">
            <w:r w:rsidRPr="00E97505">
              <w:rPr>
                <w:rStyle w:val="Strong"/>
              </w:rPr>
              <w:t>Stakeholder:</w:t>
            </w:r>
            <w:r w:rsidRPr="00452515">
              <w:t xml:space="preserve"> </w:t>
            </w:r>
            <w:r>
              <w:t>User with privilege</w:t>
            </w:r>
          </w:p>
        </w:tc>
      </w:tr>
      <w:tr w:rsidR="00FC7349" w:rsidRPr="000F6405" w14:paraId="1E7EEA62" w14:textId="77777777" w:rsidTr="00D6392C">
        <w:tc>
          <w:tcPr>
            <w:tcW w:w="8008" w:type="dxa"/>
          </w:tcPr>
          <w:p w14:paraId="71D1F284" w14:textId="77777777" w:rsidR="00FC7349" w:rsidRPr="00E97505" w:rsidRDefault="00FC7349" w:rsidP="00A1786A">
            <w:pPr>
              <w:rPr>
                <w:rStyle w:val="Strong"/>
              </w:rPr>
            </w:pPr>
            <w:r w:rsidRPr="00E97505">
              <w:rPr>
                <w:rStyle w:val="Strong"/>
              </w:rPr>
              <w:t xml:space="preserve">Pre-Condition: </w:t>
            </w:r>
          </w:p>
          <w:p w14:paraId="1E51B348" w14:textId="77777777" w:rsidR="00FC7349" w:rsidRDefault="00FC7349" w:rsidP="00A1786A">
            <w:pPr>
              <w:rPr>
                <w:rFonts w:ascii="Arial" w:hAnsi="Arial" w:cs="Arial"/>
                <w:sz w:val="20"/>
                <w:szCs w:val="20"/>
              </w:rPr>
            </w:pPr>
            <w:r>
              <w:t>The user goes to the page</w:t>
            </w:r>
            <w:r w:rsidRPr="00DD3CB0">
              <w:rPr>
                <w:rFonts w:ascii="Arial" w:hAnsi="Arial" w:cs="Arial"/>
                <w:sz w:val="20"/>
                <w:szCs w:val="20"/>
              </w:rPr>
              <w:t xml:space="preserve"> </w:t>
            </w:r>
          </w:p>
          <w:p w14:paraId="5608AC0B" w14:textId="77777777" w:rsidR="00FC7349" w:rsidRDefault="00FC7349" w:rsidP="00A1786A">
            <w:pPr>
              <w:rPr>
                <w:rFonts w:ascii="Arial" w:hAnsi="Arial" w:cs="Arial"/>
                <w:sz w:val="20"/>
                <w:szCs w:val="20"/>
              </w:rPr>
            </w:pPr>
            <w:r>
              <w:rPr>
                <w:rFonts w:ascii="Arial" w:hAnsi="Arial" w:cs="Arial" w:hint="eastAsia"/>
                <w:sz w:val="20"/>
                <w:szCs w:val="20"/>
              </w:rPr>
              <w:t>R</w:t>
            </w:r>
            <w:r>
              <w:rPr>
                <w:rFonts w:ascii="Arial" w:hAnsi="Arial" w:cs="Arial"/>
                <w:sz w:val="20"/>
                <w:szCs w:val="20"/>
              </w:rPr>
              <w:t>elated Doc:</w:t>
            </w:r>
          </w:p>
          <w:p w14:paraId="68F0ED77" w14:textId="4A258C12" w:rsidR="00794610" w:rsidRDefault="00794610" w:rsidP="00A1786A">
            <w:pPr>
              <w:rPr>
                <w:rFonts w:ascii="Arial" w:hAnsi="Arial" w:cs="Arial"/>
                <w:sz w:val="20"/>
                <w:szCs w:val="20"/>
              </w:rPr>
            </w:pPr>
            <w:hyperlink r:id="rId48" w:history="1">
              <w:r w:rsidRPr="003C0B28">
                <w:rPr>
                  <w:rStyle w:val="Hyperlink"/>
                  <w:rFonts w:ascii="Arial" w:hAnsi="Arial" w:cs="Arial"/>
                  <w:sz w:val="20"/>
                  <w:szCs w:val="20"/>
                </w:rPr>
                <w:t>https://wonder.atlassian.net/l/cp/KZeZLo9n</w:t>
              </w:r>
            </w:hyperlink>
            <w:r w:rsidRPr="00794610">
              <w:rPr>
                <w:rFonts w:ascii="Arial" w:hAnsi="Arial" w:cs="Arial" w:hint="eastAsia"/>
                <w:sz w:val="20"/>
                <w:szCs w:val="20"/>
              </w:rPr>
              <w:t xml:space="preserve"> </w:t>
            </w:r>
          </w:p>
          <w:p w14:paraId="1E73FC9F" w14:textId="4FC43186" w:rsidR="00794610" w:rsidRPr="00794610" w:rsidRDefault="00794610" w:rsidP="00A1786A">
            <w:pPr>
              <w:rPr>
                <w:rFonts w:ascii="Arial" w:hAnsi="Arial" w:cs="Arial"/>
                <w:sz w:val="20"/>
                <w:szCs w:val="20"/>
              </w:rPr>
            </w:pPr>
            <w:r w:rsidRPr="00794610">
              <w:rPr>
                <w:rFonts w:ascii="Arial" w:hAnsi="Arial" w:cs="Arial"/>
                <w:sz w:val="20"/>
                <w:szCs w:val="20"/>
              </w:rPr>
              <w:t>https://wonder.atlassian.net/l/cp/f3ixmhFT</w:t>
            </w:r>
          </w:p>
          <w:p w14:paraId="647382C0" w14:textId="71D3E479" w:rsidR="00794610" w:rsidRPr="002E18EC" w:rsidRDefault="00794610" w:rsidP="00A1786A">
            <w:pPr>
              <w:rPr>
                <w:rFonts w:ascii="Arial" w:hAnsi="Arial" w:cs="Arial"/>
                <w:sz w:val="20"/>
                <w:szCs w:val="20"/>
                <w:lang w:val="pt-BR"/>
                <w:rPrChange w:id="690" w:author="Daisy Lan" w:date="2023-07-21T09:43:00Z">
                  <w:rPr>
                    <w:rFonts w:ascii="Arial" w:hAnsi="Arial" w:cs="Arial"/>
                    <w:sz w:val="20"/>
                    <w:szCs w:val="20"/>
                  </w:rPr>
                </w:rPrChange>
              </w:rPr>
            </w:pPr>
            <w:r w:rsidRPr="002E18EC">
              <w:rPr>
                <w:rFonts w:ascii="Arial" w:hAnsi="Arial" w:cs="Arial"/>
                <w:sz w:val="20"/>
                <w:szCs w:val="20"/>
                <w:lang w:val="pt-BR"/>
                <w:rPrChange w:id="691" w:author="Daisy Lan" w:date="2023-07-21T09:43:00Z">
                  <w:rPr>
                    <w:rFonts w:ascii="Arial" w:hAnsi="Arial" w:cs="Arial"/>
                    <w:sz w:val="20"/>
                    <w:szCs w:val="20"/>
                  </w:rPr>
                </w:rPrChange>
              </w:rPr>
              <w:t xml:space="preserve">Figma: </w:t>
            </w:r>
          </w:p>
          <w:p w14:paraId="3F57986A" w14:textId="4AC684AF" w:rsidR="00794610" w:rsidRPr="002E18EC" w:rsidRDefault="00794610" w:rsidP="00A1786A">
            <w:pPr>
              <w:rPr>
                <w:rFonts w:ascii="Arial" w:hAnsi="Arial" w:cs="Arial"/>
                <w:sz w:val="20"/>
                <w:szCs w:val="20"/>
                <w:lang w:val="pt-BR"/>
                <w:rPrChange w:id="692" w:author="Daisy Lan" w:date="2023-07-21T09:43:00Z">
                  <w:rPr>
                    <w:rFonts w:ascii="Arial" w:hAnsi="Arial" w:cs="Arial"/>
                    <w:sz w:val="20"/>
                    <w:szCs w:val="20"/>
                  </w:rPr>
                </w:rPrChange>
              </w:rPr>
            </w:pPr>
            <w:r w:rsidRPr="002E18EC">
              <w:rPr>
                <w:rFonts w:ascii="Arial" w:hAnsi="Arial" w:cs="Arial"/>
                <w:sz w:val="20"/>
                <w:szCs w:val="20"/>
                <w:lang w:val="pt-BR"/>
                <w:rPrChange w:id="693" w:author="Daisy Lan" w:date="2023-07-21T09:43:00Z">
                  <w:rPr>
                    <w:rFonts w:ascii="Arial" w:hAnsi="Arial" w:cs="Arial"/>
                    <w:sz w:val="20"/>
                    <w:szCs w:val="20"/>
                  </w:rPr>
                </w:rPrChange>
              </w:rPr>
              <w:t>https://www.figma.com/file/275aFO8DI6cLmDN4VmCsqx/Cookbook?node-id=94-1992&amp;t=JRvnxLiZonI5jnYl-0</w:t>
            </w:r>
          </w:p>
        </w:tc>
      </w:tr>
      <w:tr w:rsidR="00FC7349" w:rsidRPr="00452515" w14:paraId="679AF460" w14:textId="77777777" w:rsidTr="00D6392C">
        <w:tc>
          <w:tcPr>
            <w:tcW w:w="8008" w:type="dxa"/>
          </w:tcPr>
          <w:p w14:paraId="05F27D35" w14:textId="77777777" w:rsidR="00FC7349" w:rsidRPr="00E97505" w:rsidRDefault="00FC7349" w:rsidP="00A1786A">
            <w:pPr>
              <w:rPr>
                <w:rStyle w:val="Strong"/>
              </w:rPr>
            </w:pPr>
            <w:r w:rsidRPr="00E97505">
              <w:rPr>
                <w:rStyle w:val="Strong"/>
                <w:rFonts w:hint="eastAsia"/>
              </w:rPr>
              <w:t>Main Scenario:</w:t>
            </w:r>
          </w:p>
          <w:p w14:paraId="555CE3C6" w14:textId="69D67C58" w:rsidR="00183C16" w:rsidRPr="00C11AA9" w:rsidRDefault="00D6392C" w:rsidP="00D6392C">
            <w:pPr>
              <w:ind w:right="210"/>
              <w:rPr>
                <w:rFonts w:hint="eastAsia"/>
              </w:rPr>
            </w:pPr>
            <w:r w:rsidRPr="00D6392C">
              <w:t>https://wonder.atlassian.net/wiki/x/TgKM_w</w:t>
            </w:r>
          </w:p>
        </w:tc>
      </w:tr>
      <w:tr w:rsidR="00FC7349" w:rsidRPr="00452515" w14:paraId="12A9FCBE" w14:textId="77777777" w:rsidTr="00D6392C">
        <w:tc>
          <w:tcPr>
            <w:tcW w:w="8008" w:type="dxa"/>
          </w:tcPr>
          <w:p w14:paraId="3E9DF1B9" w14:textId="77777777" w:rsidR="00FC7349" w:rsidRDefault="00FC7349" w:rsidP="00A1786A">
            <w:r w:rsidRPr="00452515">
              <w:t>Extend Scenario:</w:t>
            </w:r>
          </w:p>
          <w:p w14:paraId="4C4F20CB" w14:textId="77777777" w:rsidR="00FC7349" w:rsidRPr="00452515" w:rsidRDefault="00FC7349" w:rsidP="00A1786A"/>
        </w:tc>
      </w:tr>
      <w:tr w:rsidR="00FC7349" w:rsidRPr="00452515" w14:paraId="2C9AB630" w14:textId="77777777" w:rsidTr="00D6392C">
        <w:tc>
          <w:tcPr>
            <w:tcW w:w="8008" w:type="dxa"/>
          </w:tcPr>
          <w:p w14:paraId="1E51B534" w14:textId="77777777" w:rsidR="00FC7349" w:rsidRDefault="00FC7349" w:rsidP="00A1786A">
            <w:r w:rsidRPr="00452515">
              <w:t>Exception Scenario:</w:t>
            </w:r>
          </w:p>
          <w:p w14:paraId="3FA15DDD" w14:textId="77777777" w:rsidR="00FC7349" w:rsidRPr="00452515" w:rsidRDefault="00FC7349" w:rsidP="00A1786A"/>
        </w:tc>
      </w:tr>
      <w:tr w:rsidR="00FC7349" w:rsidRPr="00452515" w14:paraId="6EA26AF6" w14:textId="77777777" w:rsidTr="00D6392C">
        <w:tc>
          <w:tcPr>
            <w:tcW w:w="8008" w:type="dxa"/>
          </w:tcPr>
          <w:p w14:paraId="464C0D2E" w14:textId="77777777" w:rsidR="00FC7349" w:rsidRPr="00452515" w:rsidRDefault="00FC7349" w:rsidP="00A1786A">
            <w:r w:rsidRPr="00452515">
              <w:t>Notes:</w:t>
            </w:r>
          </w:p>
        </w:tc>
      </w:tr>
      <w:tr w:rsidR="00FC7349" w:rsidRPr="00452515" w14:paraId="3AA5061A" w14:textId="77777777" w:rsidTr="00D6392C">
        <w:tc>
          <w:tcPr>
            <w:tcW w:w="8008" w:type="dxa"/>
          </w:tcPr>
          <w:p w14:paraId="67EE439F" w14:textId="77777777" w:rsidR="00FC7349" w:rsidRPr="00452515" w:rsidRDefault="00FC7349" w:rsidP="00A1786A">
            <w:r w:rsidRPr="00452515">
              <w:t>Q/A:</w:t>
            </w:r>
          </w:p>
        </w:tc>
      </w:tr>
    </w:tbl>
    <w:p w14:paraId="27CDE22E" w14:textId="477998AD" w:rsidR="00A91EEF" w:rsidRDefault="00A91EEF" w:rsidP="00D27E00"/>
    <w:p w14:paraId="5824FC24" w14:textId="32161CFF" w:rsidR="000D056F" w:rsidRDefault="00C03A98" w:rsidP="005848C0">
      <w:pPr>
        <w:pStyle w:val="Heading3"/>
        <w:numPr>
          <w:ilvl w:val="2"/>
          <w:numId w:val="1880"/>
        </w:numPr>
      </w:pPr>
      <w:r>
        <w:rPr>
          <w:rStyle w:val="Strong"/>
          <w:rFonts w:hint="eastAsia"/>
        </w:rPr>
        <w:t>Tran-</w:t>
      </w:r>
      <w:r w:rsidR="000D056F">
        <w:rPr>
          <w:rStyle w:val="Strong"/>
        </w:rPr>
        <w:t>MS</w:t>
      </w:r>
      <w:r w:rsidR="000D056F" w:rsidRPr="00E97505">
        <w:rPr>
          <w:rStyle w:val="Strong"/>
        </w:rPr>
        <w:t>0</w:t>
      </w:r>
      <w:r w:rsidR="000D056F">
        <w:rPr>
          <w:rStyle w:val="Strong"/>
        </w:rPr>
        <w:t>2-</w:t>
      </w:r>
      <w:r w:rsidR="00F06051">
        <w:rPr>
          <w:rStyle w:val="Strong"/>
        </w:rPr>
        <w:t>20</w:t>
      </w:r>
      <w:r w:rsidR="000D056F">
        <w:rPr>
          <w:rStyle w:val="Strong"/>
        </w:rPr>
        <w:t xml:space="preserve"> C</w:t>
      </w:r>
      <w:r w:rsidR="000D056F">
        <w:rPr>
          <w:rStyle w:val="Strong"/>
          <w:rFonts w:hint="eastAsia"/>
        </w:rPr>
        <w:t>opy</w:t>
      </w:r>
      <w:r w:rsidR="000D056F">
        <w:rPr>
          <w:rStyle w:val="Strong"/>
        </w:rPr>
        <w:t xml:space="preserve"> Item</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47"/>
        <w:tblGridChange w:id="694">
          <w:tblGrid>
            <w:gridCol w:w="8147"/>
          </w:tblGrid>
        </w:tblGridChange>
      </w:tblGrid>
      <w:tr w:rsidR="000D056F" w:rsidRPr="00452515" w14:paraId="031816AC" w14:textId="77777777" w:rsidTr="00C03A98">
        <w:tc>
          <w:tcPr>
            <w:tcW w:w="8147" w:type="dxa"/>
          </w:tcPr>
          <w:p w14:paraId="2CC0FF8A" w14:textId="0F552EE1" w:rsidR="000D056F" w:rsidRPr="00E97505" w:rsidRDefault="000D056F" w:rsidP="00153E77">
            <w:pPr>
              <w:rPr>
                <w:rStyle w:val="Strong"/>
                <w:b/>
                <w:szCs w:val="24"/>
              </w:rPr>
            </w:pPr>
            <w:r>
              <w:rPr>
                <w:rStyle w:val="Strong"/>
              </w:rPr>
              <w:t>MS</w:t>
            </w:r>
            <w:r w:rsidRPr="00E97505">
              <w:rPr>
                <w:rStyle w:val="Strong"/>
              </w:rPr>
              <w:t>0</w:t>
            </w:r>
            <w:r>
              <w:rPr>
                <w:rStyle w:val="Strong"/>
              </w:rPr>
              <w:t>2</w:t>
            </w:r>
            <w:r w:rsidRPr="00E97505">
              <w:rPr>
                <w:rStyle w:val="Strong"/>
              </w:rPr>
              <w:t>-</w:t>
            </w:r>
            <w:r w:rsidR="00F06051">
              <w:rPr>
                <w:rStyle w:val="Strong"/>
              </w:rPr>
              <w:t>20</w:t>
            </w:r>
            <w:r>
              <w:rPr>
                <w:rStyle w:val="Strong"/>
              </w:rPr>
              <w:t xml:space="preserve"> Copy Item</w:t>
            </w:r>
          </w:p>
        </w:tc>
      </w:tr>
      <w:tr w:rsidR="000D056F" w:rsidRPr="00452515" w14:paraId="4DA007E2" w14:textId="77777777" w:rsidTr="00C03A98">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695" w:author="Bonnie Yang [2]" w:date="2023-03-24T17: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8147" w:type="dxa"/>
            <w:tcPrChange w:id="696" w:author="Bonnie Yang [2]" w:date="2023-03-24T17:28:00Z">
              <w:tcPr>
                <w:tcW w:w="8008" w:type="dxa"/>
              </w:tcPr>
            </w:tcPrChange>
          </w:tcPr>
          <w:p w14:paraId="4E2A672D" w14:textId="77777777" w:rsidR="000D056F" w:rsidRPr="00E97505" w:rsidRDefault="000D056F" w:rsidP="00153E77">
            <w:pPr>
              <w:rPr>
                <w:rStyle w:val="Strong"/>
              </w:rPr>
            </w:pPr>
            <w:r w:rsidRPr="00E97505">
              <w:rPr>
                <w:rStyle w:val="Strong"/>
              </w:rPr>
              <w:t>Version history</w:t>
            </w:r>
          </w:p>
          <w:tbl>
            <w:tblPr>
              <w:tblStyle w:val="TableGrid"/>
              <w:tblW w:w="0" w:type="auto"/>
              <w:jc w:val="center"/>
              <w:tblLayout w:type="fixed"/>
              <w:tblLook w:val="04A0" w:firstRow="1" w:lastRow="0" w:firstColumn="1" w:lastColumn="0" w:noHBand="0" w:noVBand="1"/>
              <w:tblPrChange w:id="697" w:author="Bonnie Yang [2]" w:date="2023-03-24T17:28:00Z">
                <w:tblPr>
                  <w:tblStyle w:val="TableGrid"/>
                  <w:tblW w:w="0" w:type="auto"/>
                  <w:jc w:val="center"/>
                  <w:tblLook w:val="04A0" w:firstRow="1" w:lastRow="0" w:firstColumn="1" w:lastColumn="0" w:noHBand="0" w:noVBand="1"/>
                </w:tblPr>
              </w:tblPrChange>
            </w:tblPr>
            <w:tblGrid>
              <w:gridCol w:w="1169"/>
              <w:gridCol w:w="1357"/>
              <w:gridCol w:w="1315"/>
              <w:gridCol w:w="3924"/>
              <w:tblGridChange w:id="698">
                <w:tblGrid>
                  <w:gridCol w:w="1169"/>
                  <w:gridCol w:w="1357"/>
                  <w:gridCol w:w="1315"/>
                  <w:gridCol w:w="3924"/>
                </w:tblGrid>
              </w:tblGridChange>
            </w:tblGrid>
            <w:tr w:rsidR="000D056F" w14:paraId="05034EF5" w14:textId="77777777" w:rsidTr="00A50FEF">
              <w:trPr>
                <w:jc w:val="center"/>
                <w:trPrChange w:id="699" w:author="Bonnie Yang [2]" w:date="2023-03-24T17:28:00Z">
                  <w:trPr>
                    <w:jc w:val="center"/>
                  </w:trPr>
                </w:trPrChange>
              </w:trPr>
              <w:tc>
                <w:tcPr>
                  <w:tcW w:w="1169" w:type="dxa"/>
                  <w:tcPrChange w:id="700" w:author="Bonnie Yang [2]" w:date="2023-03-24T17:28:00Z">
                    <w:tcPr>
                      <w:tcW w:w="1169" w:type="dxa"/>
                    </w:tcPr>
                  </w:tcPrChange>
                </w:tcPr>
                <w:p w14:paraId="4BC50703"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Version</w:t>
                  </w:r>
                </w:p>
              </w:tc>
              <w:tc>
                <w:tcPr>
                  <w:tcW w:w="1357" w:type="dxa"/>
                  <w:tcPrChange w:id="701" w:author="Bonnie Yang [2]" w:date="2023-03-24T17:28:00Z">
                    <w:tcPr>
                      <w:tcW w:w="1357" w:type="dxa"/>
                    </w:tcPr>
                  </w:tcPrChange>
                </w:tcPr>
                <w:p w14:paraId="60AACA84"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Date</w:t>
                  </w:r>
                </w:p>
              </w:tc>
              <w:tc>
                <w:tcPr>
                  <w:tcW w:w="1315" w:type="dxa"/>
                  <w:tcPrChange w:id="702" w:author="Bonnie Yang [2]" w:date="2023-03-24T17:28:00Z">
                    <w:tcPr>
                      <w:tcW w:w="1315" w:type="dxa"/>
                    </w:tcPr>
                  </w:tcPrChange>
                </w:tcPr>
                <w:p w14:paraId="13280E49"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Updated By</w:t>
                  </w:r>
                </w:p>
              </w:tc>
              <w:tc>
                <w:tcPr>
                  <w:tcW w:w="3924" w:type="dxa"/>
                  <w:tcPrChange w:id="703" w:author="Bonnie Yang [2]" w:date="2023-03-24T17:28:00Z">
                    <w:tcPr>
                      <w:tcW w:w="3924" w:type="dxa"/>
                    </w:tcPr>
                  </w:tcPrChange>
                </w:tcPr>
                <w:p w14:paraId="02B8C251"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Description</w:t>
                  </w:r>
                </w:p>
              </w:tc>
            </w:tr>
            <w:tr w:rsidR="000D056F" w14:paraId="11C3C398" w14:textId="77777777" w:rsidTr="00A50FEF">
              <w:trPr>
                <w:jc w:val="center"/>
                <w:trPrChange w:id="704" w:author="Bonnie Yang [2]" w:date="2023-03-24T17:28:00Z">
                  <w:trPr>
                    <w:jc w:val="center"/>
                  </w:trPr>
                </w:trPrChange>
              </w:trPr>
              <w:tc>
                <w:tcPr>
                  <w:tcW w:w="1169" w:type="dxa"/>
                  <w:tcPrChange w:id="705" w:author="Bonnie Yang [2]" w:date="2023-03-24T17:28:00Z">
                    <w:tcPr>
                      <w:tcW w:w="1169" w:type="dxa"/>
                    </w:tcPr>
                  </w:tcPrChange>
                </w:tcPr>
                <w:p w14:paraId="6AF8C2F4"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1.0</w:t>
                  </w:r>
                </w:p>
              </w:tc>
              <w:tc>
                <w:tcPr>
                  <w:tcW w:w="1357" w:type="dxa"/>
                  <w:tcPrChange w:id="706" w:author="Bonnie Yang [2]" w:date="2023-03-24T17:28:00Z">
                    <w:tcPr>
                      <w:tcW w:w="1357" w:type="dxa"/>
                    </w:tcPr>
                  </w:tcPrChange>
                </w:tcPr>
                <w:p w14:paraId="645BF314"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2022.8.23</w:t>
                  </w:r>
                </w:p>
              </w:tc>
              <w:tc>
                <w:tcPr>
                  <w:tcW w:w="1315" w:type="dxa"/>
                  <w:tcPrChange w:id="707" w:author="Bonnie Yang [2]" w:date="2023-03-24T17:28:00Z">
                    <w:tcPr>
                      <w:tcW w:w="1315" w:type="dxa"/>
                    </w:tcPr>
                  </w:tcPrChange>
                </w:tcPr>
                <w:p w14:paraId="36893F47"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Bonnie</w:t>
                  </w:r>
                </w:p>
              </w:tc>
              <w:tc>
                <w:tcPr>
                  <w:tcW w:w="3924" w:type="dxa"/>
                  <w:tcPrChange w:id="708" w:author="Bonnie Yang [2]" w:date="2023-03-24T17:28:00Z">
                    <w:tcPr>
                      <w:tcW w:w="3924" w:type="dxa"/>
                    </w:tcPr>
                  </w:tcPrChange>
                </w:tcPr>
                <w:p w14:paraId="4A4D47AE" w14:textId="77777777" w:rsidR="000D056F" w:rsidRPr="007A35F7" w:rsidRDefault="000D056F" w:rsidP="003C4E15">
                  <w:pPr>
                    <w:framePr w:hSpace="180" w:wrap="around" w:vAnchor="text" w:hAnchor="text" w:y="1"/>
                    <w:suppressOverlap/>
                    <w:rPr>
                      <w:rFonts w:ascii="Arial" w:hAnsi="Arial" w:cs="Arial"/>
                    </w:rPr>
                  </w:pPr>
                  <w:r w:rsidRPr="007A35F7">
                    <w:rPr>
                      <w:rFonts w:ascii="Arial" w:hAnsi="Arial" w:cs="Arial"/>
                    </w:rPr>
                    <w:t xml:space="preserve">First version, copy from </w:t>
                  </w:r>
                  <w:r>
                    <w:rPr>
                      <w:rStyle w:val="Strong"/>
                    </w:rPr>
                    <w:t>CB03</w:t>
                  </w:r>
                  <w:r w:rsidRPr="00A27006">
                    <w:rPr>
                      <w:rStyle w:val="Strong"/>
                    </w:rPr>
                    <w:t>-01 Create recipe</w:t>
                  </w:r>
                  <w:r w:rsidRPr="007A35F7">
                    <w:rPr>
                      <w:rFonts w:ascii="Arial" w:hAnsi="Arial" w:cs="Arial"/>
                    </w:rPr>
                    <w:t xml:space="preserve"> </w:t>
                  </w:r>
                  <w:r>
                    <w:rPr>
                      <w:rFonts w:ascii="Arial" w:hAnsi="Arial" w:cs="Arial"/>
                    </w:rPr>
                    <w:t xml:space="preserve">in </w:t>
                  </w:r>
                  <w:r w:rsidRPr="007A35F7">
                    <w:rPr>
                      <w:rFonts w:ascii="Arial" w:hAnsi="Arial" w:cs="Arial"/>
                    </w:rPr>
                    <w:t>‘</w:t>
                  </w:r>
                  <w:r>
                    <w:rPr>
                      <w:rFonts w:ascii="Arial" w:hAnsi="Arial" w:cs="Arial"/>
                    </w:rPr>
                    <w:t>Cookbook</w:t>
                  </w:r>
                  <w:r w:rsidRPr="007A35F7">
                    <w:rPr>
                      <w:rFonts w:ascii="Arial" w:hAnsi="Arial" w:cs="Arial"/>
                    </w:rPr>
                    <w:t>’ doc</w:t>
                  </w:r>
                </w:p>
              </w:tc>
            </w:tr>
            <w:tr w:rsidR="000D056F" w14:paraId="7E1124A1" w14:textId="77777777" w:rsidTr="00A50FEF">
              <w:trPr>
                <w:jc w:val="center"/>
                <w:trPrChange w:id="709" w:author="Bonnie Yang [2]" w:date="2023-03-24T17:28:00Z">
                  <w:trPr>
                    <w:jc w:val="center"/>
                  </w:trPr>
                </w:trPrChange>
              </w:trPr>
              <w:tc>
                <w:tcPr>
                  <w:tcW w:w="1169" w:type="dxa"/>
                  <w:tcPrChange w:id="710" w:author="Bonnie Yang [2]" w:date="2023-03-24T17:28:00Z">
                    <w:tcPr>
                      <w:tcW w:w="1169" w:type="dxa"/>
                    </w:tcPr>
                  </w:tcPrChange>
                </w:tcPr>
                <w:p w14:paraId="1E33487B" w14:textId="77777777" w:rsidR="000D056F" w:rsidRDefault="000D056F" w:rsidP="003C4E15">
                  <w:pPr>
                    <w:framePr w:hSpace="180" w:wrap="around" w:vAnchor="text" w:hAnchor="text" w:y="1"/>
                    <w:suppressOverlap/>
                  </w:pPr>
                  <w:r>
                    <w:rPr>
                      <w:rFonts w:hint="eastAsia"/>
                    </w:rPr>
                    <w:t>1</w:t>
                  </w:r>
                  <w:r>
                    <w:t>.1</w:t>
                  </w:r>
                </w:p>
              </w:tc>
              <w:tc>
                <w:tcPr>
                  <w:tcW w:w="1357" w:type="dxa"/>
                  <w:tcPrChange w:id="711" w:author="Bonnie Yang [2]" w:date="2023-03-24T17:28:00Z">
                    <w:tcPr>
                      <w:tcW w:w="1357" w:type="dxa"/>
                    </w:tcPr>
                  </w:tcPrChange>
                </w:tcPr>
                <w:p w14:paraId="30705B3F" w14:textId="77777777" w:rsidR="000D056F" w:rsidRDefault="000D056F" w:rsidP="003C4E15">
                  <w:pPr>
                    <w:framePr w:hSpace="180" w:wrap="around" w:vAnchor="text" w:hAnchor="text" w:y="1"/>
                    <w:suppressOverlap/>
                  </w:pPr>
                  <w:r>
                    <w:rPr>
                      <w:rFonts w:hint="eastAsia"/>
                    </w:rPr>
                    <w:t>2</w:t>
                  </w:r>
                  <w:r>
                    <w:t>022.9.19</w:t>
                  </w:r>
                </w:p>
              </w:tc>
              <w:tc>
                <w:tcPr>
                  <w:tcW w:w="1315" w:type="dxa"/>
                  <w:tcPrChange w:id="712" w:author="Bonnie Yang [2]" w:date="2023-03-24T17:28:00Z">
                    <w:tcPr>
                      <w:tcW w:w="1315" w:type="dxa"/>
                    </w:tcPr>
                  </w:tcPrChange>
                </w:tcPr>
                <w:p w14:paraId="61693B14" w14:textId="77777777" w:rsidR="000D056F" w:rsidRDefault="000D056F" w:rsidP="003C4E15">
                  <w:pPr>
                    <w:framePr w:hSpace="180" w:wrap="around" w:vAnchor="text" w:hAnchor="text" w:y="1"/>
                    <w:suppressOverlap/>
                  </w:pPr>
                  <w:r>
                    <w:rPr>
                      <w:rFonts w:hint="eastAsia"/>
                    </w:rPr>
                    <w:t>B</w:t>
                  </w:r>
                  <w:r>
                    <w:t>onnie</w:t>
                  </w:r>
                </w:p>
              </w:tc>
              <w:tc>
                <w:tcPr>
                  <w:tcW w:w="3924" w:type="dxa"/>
                  <w:tcPrChange w:id="713" w:author="Bonnie Yang [2]" w:date="2023-03-24T17:28:00Z">
                    <w:tcPr>
                      <w:tcW w:w="3924" w:type="dxa"/>
                    </w:tcPr>
                  </w:tcPrChange>
                </w:tcPr>
                <w:p w14:paraId="1D0C5B24" w14:textId="77777777" w:rsidR="000D056F" w:rsidRDefault="000D056F" w:rsidP="003C4E15">
                  <w:pPr>
                    <w:framePr w:hSpace="180" w:wrap="around" w:vAnchor="text" w:hAnchor="text" w:y="1"/>
                    <w:suppressOverlap/>
                  </w:pPr>
                  <w:r w:rsidRPr="007C5555">
                    <w:t>Update Kitchen Sublocation to be multi-select</w:t>
                  </w:r>
                </w:p>
              </w:tc>
            </w:tr>
            <w:tr w:rsidR="000D056F" w14:paraId="06CF4428" w14:textId="77777777" w:rsidTr="00A50FEF">
              <w:trPr>
                <w:jc w:val="center"/>
                <w:trPrChange w:id="714" w:author="Bonnie Yang [2]" w:date="2023-03-24T17:28:00Z">
                  <w:trPr>
                    <w:jc w:val="center"/>
                  </w:trPr>
                </w:trPrChange>
              </w:trPr>
              <w:tc>
                <w:tcPr>
                  <w:tcW w:w="1169" w:type="dxa"/>
                  <w:tcPrChange w:id="715" w:author="Bonnie Yang [2]" w:date="2023-03-24T17:28:00Z">
                    <w:tcPr>
                      <w:tcW w:w="1169" w:type="dxa"/>
                    </w:tcPr>
                  </w:tcPrChange>
                </w:tcPr>
                <w:p w14:paraId="72B7294C" w14:textId="77777777" w:rsidR="000D056F" w:rsidRDefault="000D056F" w:rsidP="003C4E15">
                  <w:pPr>
                    <w:framePr w:hSpace="180" w:wrap="around" w:vAnchor="text" w:hAnchor="text" w:y="1"/>
                    <w:suppressOverlap/>
                  </w:pPr>
                  <w:r>
                    <w:t>1.2</w:t>
                  </w:r>
                </w:p>
              </w:tc>
              <w:tc>
                <w:tcPr>
                  <w:tcW w:w="1357" w:type="dxa"/>
                  <w:tcPrChange w:id="716" w:author="Bonnie Yang [2]" w:date="2023-03-24T17:28:00Z">
                    <w:tcPr>
                      <w:tcW w:w="1357" w:type="dxa"/>
                    </w:tcPr>
                  </w:tcPrChange>
                </w:tcPr>
                <w:p w14:paraId="77B84FB4" w14:textId="77777777" w:rsidR="000D056F" w:rsidRDefault="000D056F" w:rsidP="003C4E15">
                  <w:pPr>
                    <w:framePr w:hSpace="180" w:wrap="around" w:vAnchor="text" w:hAnchor="text" w:y="1"/>
                    <w:suppressOverlap/>
                  </w:pPr>
                  <w:r>
                    <w:t>2022.10.20</w:t>
                  </w:r>
                </w:p>
              </w:tc>
              <w:tc>
                <w:tcPr>
                  <w:tcW w:w="1315" w:type="dxa"/>
                  <w:tcPrChange w:id="717" w:author="Bonnie Yang [2]" w:date="2023-03-24T17:28:00Z">
                    <w:tcPr>
                      <w:tcW w:w="1315" w:type="dxa"/>
                    </w:tcPr>
                  </w:tcPrChange>
                </w:tcPr>
                <w:p w14:paraId="74D69969" w14:textId="77777777" w:rsidR="000D056F" w:rsidRDefault="000D056F" w:rsidP="003C4E15">
                  <w:pPr>
                    <w:framePr w:hSpace="180" w:wrap="around" w:vAnchor="text" w:hAnchor="text" w:y="1"/>
                    <w:suppressOverlap/>
                  </w:pPr>
                  <w:r>
                    <w:rPr>
                      <w:rFonts w:hint="eastAsia"/>
                    </w:rPr>
                    <w:t>Bonnie</w:t>
                  </w:r>
                </w:p>
              </w:tc>
              <w:tc>
                <w:tcPr>
                  <w:tcW w:w="3924" w:type="dxa"/>
                  <w:tcPrChange w:id="718" w:author="Bonnie Yang [2]" w:date="2023-03-24T17:28:00Z">
                    <w:tcPr>
                      <w:tcW w:w="3924" w:type="dxa"/>
                    </w:tcPr>
                  </w:tcPrChange>
                </w:tcPr>
                <w:p w14:paraId="67C83612" w14:textId="77777777" w:rsidR="000D056F" w:rsidRDefault="000D056F" w:rsidP="003C4E15">
                  <w:pPr>
                    <w:framePr w:hSpace="180" w:wrap="around" w:vAnchor="text" w:hAnchor="text" w:y="1"/>
                    <w:suppressOverlap/>
                  </w:pPr>
                  <w:r w:rsidRPr="00290D28">
                    <w:t>Create Production Card for Recipe Details</w:t>
                  </w:r>
                </w:p>
              </w:tc>
            </w:tr>
            <w:tr w:rsidR="000D056F" w14:paraId="069D54A0" w14:textId="77777777" w:rsidTr="00A50FEF">
              <w:trPr>
                <w:jc w:val="center"/>
                <w:trPrChange w:id="719" w:author="Bonnie Yang [2]" w:date="2023-03-24T17:28:00Z">
                  <w:trPr>
                    <w:jc w:val="center"/>
                  </w:trPr>
                </w:trPrChange>
              </w:trPr>
              <w:tc>
                <w:tcPr>
                  <w:tcW w:w="1169" w:type="dxa"/>
                  <w:tcPrChange w:id="720" w:author="Bonnie Yang [2]" w:date="2023-03-24T17:28:00Z">
                    <w:tcPr>
                      <w:tcW w:w="1169" w:type="dxa"/>
                    </w:tcPr>
                  </w:tcPrChange>
                </w:tcPr>
                <w:p w14:paraId="5876706C" w14:textId="77777777" w:rsidR="000D056F" w:rsidRDefault="000D056F" w:rsidP="003C4E15">
                  <w:pPr>
                    <w:framePr w:hSpace="180" w:wrap="around" w:vAnchor="text" w:hAnchor="text" w:y="1"/>
                    <w:suppressOverlap/>
                  </w:pPr>
                  <w:r>
                    <w:t>1.3</w:t>
                  </w:r>
                </w:p>
              </w:tc>
              <w:tc>
                <w:tcPr>
                  <w:tcW w:w="1357" w:type="dxa"/>
                  <w:tcPrChange w:id="721" w:author="Bonnie Yang [2]" w:date="2023-03-24T17:28:00Z">
                    <w:tcPr>
                      <w:tcW w:w="1357" w:type="dxa"/>
                    </w:tcPr>
                  </w:tcPrChange>
                </w:tcPr>
                <w:p w14:paraId="52C3BA6C" w14:textId="77777777" w:rsidR="000D056F" w:rsidRDefault="000D056F" w:rsidP="003C4E15">
                  <w:pPr>
                    <w:framePr w:hSpace="180" w:wrap="around" w:vAnchor="text" w:hAnchor="text" w:y="1"/>
                    <w:suppressOverlap/>
                  </w:pPr>
                  <w:r>
                    <w:t>2023.1.13</w:t>
                  </w:r>
                </w:p>
              </w:tc>
              <w:tc>
                <w:tcPr>
                  <w:tcW w:w="1315" w:type="dxa"/>
                  <w:tcPrChange w:id="722" w:author="Bonnie Yang [2]" w:date="2023-03-24T17:28:00Z">
                    <w:tcPr>
                      <w:tcW w:w="1315" w:type="dxa"/>
                    </w:tcPr>
                  </w:tcPrChange>
                </w:tcPr>
                <w:p w14:paraId="39D39D3F" w14:textId="77777777" w:rsidR="000D056F" w:rsidRDefault="000D056F" w:rsidP="003C4E15">
                  <w:pPr>
                    <w:framePr w:hSpace="180" w:wrap="around" w:vAnchor="text" w:hAnchor="text" w:y="1"/>
                    <w:suppressOverlap/>
                  </w:pPr>
                  <w:r>
                    <w:rPr>
                      <w:rFonts w:hint="eastAsia"/>
                    </w:rPr>
                    <w:t>Bonnie</w:t>
                  </w:r>
                </w:p>
              </w:tc>
              <w:tc>
                <w:tcPr>
                  <w:tcW w:w="3924" w:type="dxa"/>
                  <w:tcPrChange w:id="723" w:author="Bonnie Yang [2]" w:date="2023-03-24T17:28:00Z">
                    <w:tcPr>
                      <w:tcW w:w="3924" w:type="dxa"/>
                    </w:tcPr>
                  </w:tcPrChange>
                </w:tcPr>
                <w:p w14:paraId="064455D4" w14:textId="77777777" w:rsidR="000D056F" w:rsidRPr="00B66734" w:rsidRDefault="000D056F" w:rsidP="003C4E15">
                  <w:pPr>
                    <w:framePr w:hSpace="180" w:wrap="around" w:vAnchor="text" w:hAnchor="text" w:y="1"/>
                    <w:suppressOverlap/>
                  </w:pPr>
                  <w:r w:rsidRPr="0011414F">
                    <w:t>Preparation Recipe Type</w:t>
                  </w:r>
                </w:p>
              </w:tc>
            </w:tr>
            <w:tr w:rsidR="000D056F" w14:paraId="7A70399A" w14:textId="77777777" w:rsidTr="00A50FEF">
              <w:trPr>
                <w:jc w:val="center"/>
                <w:trPrChange w:id="724" w:author="Bonnie Yang [2]" w:date="2023-03-24T17:28:00Z">
                  <w:trPr>
                    <w:jc w:val="center"/>
                  </w:trPr>
                </w:trPrChange>
              </w:trPr>
              <w:tc>
                <w:tcPr>
                  <w:tcW w:w="1169" w:type="dxa"/>
                  <w:tcPrChange w:id="725" w:author="Bonnie Yang [2]" w:date="2023-03-24T17:28:00Z">
                    <w:tcPr>
                      <w:tcW w:w="1169" w:type="dxa"/>
                    </w:tcPr>
                  </w:tcPrChange>
                </w:tcPr>
                <w:p w14:paraId="5CC430DA" w14:textId="77777777" w:rsidR="000D056F" w:rsidRDefault="000D056F" w:rsidP="003C4E15">
                  <w:pPr>
                    <w:framePr w:hSpace="180" w:wrap="around" w:vAnchor="text" w:hAnchor="text" w:y="1"/>
                    <w:suppressOverlap/>
                  </w:pPr>
                  <w:r w:rsidRPr="007A35F7">
                    <w:rPr>
                      <w:rFonts w:ascii="Arial" w:hAnsi="Arial" w:cs="Arial"/>
                    </w:rPr>
                    <w:t>1.</w:t>
                  </w:r>
                  <w:r>
                    <w:rPr>
                      <w:rFonts w:ascii="Arial" w:hAnsi="Arial" w:cs="Arial"/>
                    </w:rPr>
                    <w:t>4</w:t>
                  </w:r>
                </w:p>
              </w:tc>
              <w:tc>
                <w:tcPr>
                  <w:tcW w:w="1357" w:type="dxa"/>
                  <w:tcPrChange w:id="726" w:author="Bonnie Yang [2]" w:date="2023-03-24T17:28:00Z">
                    <w:tcPr>
                      <w:tcW w:w="1357" w:type="dxa"/>
                    </w:tcPr>
                  </w:tcPrChange>
                </w:tcPr>
                <w:p w14:paraId="6D92F3E8" w14:textId="77777777" w:rsidR="000D056F" w:rsidRDefault="000D056F" w:rsidP="003C4E15">
                  <w:pPr>
                    <w:framePr w:hSpace="180" w:wrap="around" w:vAnchor="text" w:hAnchor="text" w:y="1"/>
                    <w:suppressOverlap/>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p>
              </w:tc>
              <w:tc>
                <w:tcPr>
                  <w:tcW w:w="1315" w:type="dxa"/>
                  <w:tcPrChange w:id="727" w:author="Bonnie Yang [2]" w:date="2023-03-24T17:28:00Z">
                    <w:tcPr>
                      <w:tcW w:w="1315" w:type="dxa"/>
                    </w:tcPr>
                  </w:tcPrChange>
                </w:tcPr>
                <w:p w14:paraId="39A40DE2" w14:textId="77777777" w:rsidR="000D056F" w:rsidRDefault="000D056F" w:rsidP="003C4E15">
                  <w:pPr>
                    <w:framePr w:hSpace="180" w:wrap="around" w:vAnchor="text" w:hAnchor="text" w:y="1"/>
                    <w:suppressOverlap/>
                  </w:pPr>
                  <w:r w:rsidRPr="007A35F7">
                    <w:rPr>
                      <w:rFonts w:ascii="Arial" w:hAnsi="Arial" w:cs="Arial"/>
                    </w:rPr>
                    <w:t>Bonnie</w:t>
                  </w:r>
                </w:p>
              </w:tc>
              <w:tc>
                <w:tcPr>
                  <w:tcW w:w="3924" w:type="dxa"/>
                  <w:tcPrChange w:id="728" w:author="Bonnie Yang [2]" w:date="2023-03-24T17:28:00Z">
                    <w:tcPr>
                      <w:tcW w:w="3924" w:type="dxa"/>
                    </w:tcPr>
                  </w:tcPrChange>
                </w:tcPr>
                <w:p w14:paraId="65B561A7" w14:textId="77777777" w:rsidR="000D056F" w:rsidRDefault="000D056F" w:rsidP="003C4E15">
                  <w:pPr>
                    <w:framePr w:hSpace="180" w:wrap="around" w:vAnchor="text" w:hAnchor="text" w:y="1"/>
                    <w:suppressOverlap/>
                  </w:pPr>
                  <w:r w:rsidRPr="0064533B">
                    <w:rPr>
                      <w:rFonts w:ascii="Arial" w:hAnsi="Arial" w:cs="Arial"/>
                    </w:rPr>
                    <w:t>Automate ALL ERP field creation and re-organize data field UI</w:t>
                  </w:r>
                </w:p>
              </w:tc>
            </w:tr>
            <w:tr w:rsidR="00464F89" w14:paraId="2E47107A" w14:textId="77777777" w:rsidTr="00A50FEF">
              <w:trPr>
                <w:jc w:val="center"/>
                <w:trPrChange w:id="729" w:author="Bonnie Yang [2]" w:date="2023-03-24T17:28:00Z">
                  <w:trPr>
                    <w:jc w:val="center"/>
                  </w:trPr>
                </w:trPrChange>
              </w:trPr>
              <w:tc>
                <w:tcPr>
                  <w:tcW w:w="1169" w:type="dxa"/>
                  <w:tcPrChange w:id="730" w:author="Bonnie Yang [2]" w:date="2023-03-24T17:28:00Z">
                    <w:tcPr>
                      <w:tcW w:w="1169" w:type="dxa"/>
                    </w:tcPr>
                  </w:tcPrChange>
                </w:tcPr>
                <w:p w14:paraId="3E5EC567" w14:textId="2DEC5425" w:rsidR="00464F89" w:rsidRDefault="00464F89" w:rsidP="003C4E15">
                  <w:pPr>
                    <w:framePr w:hSpace="180" w:wrap="around" w:vAnchor="text" w:hAnchor="text" w:y="1"/>
                    <w:suppressOverlap/>
                  </w:pPr>
                </w:p>
              </w:tc>
              <w:tc>
                <w:tcPr>
                  <w:tcW w:w="1357" w:type="dxa"/>
                  <w:tcPrChange w:id="731" w:author="Bonnie Yang [2]" w:date="2023-03-24T17:28:00Z">
                    <w:tcPr>
                      <w:tcW w:w="1357" w:type="dxa"/>
                    </w:tcPr>
                  </w:tcPrChange>
                </w:tcPr>
                <w:p w14:paraId="54C7CF04" w14:textId="499DBF46" w:rsidR="00464F89" w:rsidRDefault="00464F89" w:rsidP="003C4E15">
                  <w:pPr>
                    <w:framePr w:hSpace="180" w:wrap="around" w:vAnchor="text" w:hAnchor="text" w:y="1"/>
                    <w:suppressOverlap/>
                  </w:pPr>
                </w:p>
              </w:tc>
              <w:tc>
                <w:tcPr>
                  <w:tcW w:w="1315" w:type="dxa"/>
                  <w:tcPrChange w:id="732" w:author="Bonnie Yang [2]" w:date="2023-03-24T17:28:00Z">
                    <w:tcPr>
                      <w:tcW w:w="1315" w:type="dxa"/>
                    </w:tcPr>
                  </w:tcPrChange>
                </w:tcPr>
                <w:p w14:paraId="105DBB0D" w14:textId="6BB3A5A0" w:rsidR="00464F89" w:rsidRDefault="00464F89" w:rsidP="003C4E15">
                  <w:pPr>
                    <w:framePr w:hSpace="180" w:wrap="around" w:vAnchor="text" w:hAnchor="text" w:y="1"/>
                    <w:suppressOverlap/>
                  </w:pPr>
                </w:p>
              </w:tc>
              <w:tc>
                <w:tcPr>
                  <w:tcW w:w="3924" w:type="dxa"/>
                  <w:tcPrChange w:id="733" w:author="Bonnie Yang [2]" w:date="2023-03-24T17:28:00Z">
                    <w:tcPr>
                      <w:tcW w:w="3924" w:type="dxa"/>
                    </w:tcPr>
                  </w:tcPrChange>
                </w:tcPr>
                <w:p w14:paraId="76DD9917" w14:textId="77777777" w:rsidR="00464F89" w:rsidRPr="00D05D98" w:rsidRDefault="00464F89" w:rsidP="003C4E15">
                  <w:pPr>
                    <w:framePr w:hSpace="180" w:wrap="around" w:vAnchor="text" w:hAnchor="text" w:y="1"/>
                    <w:suppressOverlap/>
                  </w:pPr>
                </w:p>
              </w:tc>
            </w:tr>
          </w:tbl>
          <w:p w14:paraId="774FDB61" w14:textId="77777777" w:rsidR="000D056F" w:rsidRDefault="000D056F" w:rsidP="00153E77"/>
        </w:tc>
      </w:tr>
      <w:tr w:rsidR="000D056F" w:rsidRPr="00452515" w14:paraId="391E8081" w14:textId="77777777" w:rsidTr="00C03A98">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34" w:author="Bonnie Yang [2]" w:date="2023-03-24T17: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8147" w:type="dxa"/>
            <w:tcPrChange w:id="735" w:author="Bonnie Yang [2]" w:date="2023-03-24T17:28:00Z">
              <w:tcPr>
                <w:tcW w:w="8008" w:type="dxa"/>
              </w:tcPr>
            </w:tcPrChange>
          </w:tcPr>
          <w:p w14:paraId="0F5B3575" w14:textId="77777777" w:rsidR="000D056F" w:rsidRPr="00452515" w:rsidRDefault="000D056F" w:rsidP="00153E77">
            <w:r w:rsidRPr="00E97505">
              <w:rPr>
                <w:rStyle w:val="Strong"/>
              </w:rPr>
              <w:t>Stakeholder:</w:t>
            </w:r>
            <w:r w:rsidRPr="00452515">
              <w:t xml:space="preserve"> </w:t>
            </w:r>
            <w:r>
              <w:t>User with privilege</w:t>
            </w:r>
          </w:p>
        </w:tc>
      </w:tr>
      <w:tr w:rsidR="000D056F" w:rsidRPr="00452515" w14:paraId="62E8DEF5" w14:textId="77777777" w:rsidTr="00C03A98">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36" w:author="Bonnie Yang [2]" w:date="2023-03-24T17: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8147" w:type="dxa"/>
            <w:tcPrChange w:id="737" w:author="Bonnie Yang [2]" w:date="2023-03-24T17:28:00Z">
              <w:tcPr>
                <w:tcW w:w="8008" w:type="dxa"/>
              </w:tcPr>
            </w:tcPrChange>
          </w:tcPr>
          <w:p w14:paraId="623494C6" w14:textId="77777777" w:rsidR="000D056F" w:rsidRPr="00E97505" w:rsidRDefault="000D056F" w:rsidP="00153E77">
            <w:pPr>
              <w:rPr>
                <w:rStyle w:val="Strong"/>
              </w:rPr>
            </w:pPr>
            <w:r w:rsidRPr="00E97505">
              <w:rPr>
                <w:rStyle w:val="Strong"/>
              </w:rPr>
              <w:t xml:space="preserve">Pre-Condition: </w:t>
            </w:r>
          </w:p>
          <w:p w14:paraId="163C6DD0" w14:textId="77777777" w:rsidR="000D056F" w:rsidRDefault="000D056F" w:rsidP="00153E77">
            <w:pPr>
              <w:rPr>
                <w:rFonts w:ascii="Arial" w:hAnsi="Arial" w:cs="Arial"/>
                <w:sz w:val="20"/>
                <w:szCs w:val="20"/>
              </w:rPr>
            </w:pPr>
            <w:r>
              <w:t>The user goes to the page</w:t>
            </w:r>
            <w:r w:rsidRPr="00DD3CB0">
              <w:rPr>
                <w:rFonts w:ascii="Arial" w:hAnsi="Arial" w:cs="Arial"/>
                <w:sz w:val="20"/>
                <w:szCs w:val="20"/>
              </w:rPr>
              <w:t xml:space="preserve"> </w:t>
            </w:r>
          </w:p>
          <w:p w14:paraId="274D7E09" w14:textId="77777777" w:rsidR="000D056F" w:rsidRPr="00DD3CB0" w:rsidRDefault="000D056F" w:rsidP="00153E77">
            <w:pPr>
              <w:rPr>
                <w:rFonts w:ascii="Arial" w:hAnsi="Arial" w:cs="Arial"/>
                <w:sz w:val="20"/>
                <w:szCs w:val="20"/>
              </w:rPr>
            </w:pPr>
            <w:r>
              <w:rPr>
                <w:rFonts w:ascii="Arial" w:hAnsi="Arial" w:cs="Arial"/>
                <w:sz w:val="20"/>
                <w:szCs w:val="20"/>
              </w:rPr>
              <w:t xml:space="preserve">Data </w:t>
            </w:r>
            <w:r>
              <w:rPr>
                <w:rFonts w:ascii="Arial" w:hAnsi="Arial" w:cs="Arial" w:hint="eastAsia"/>
                <w:sz w:val="20"/>
                <w:szCs w:val="20"/>
              </w:rPr>
              <w:t>M</w:t>
            </w:r>
            <w:r>
              <w:rPr>
                <w:rFonts w:ascii="Arial" w:hAnsi="Arial" w:cs="Arial"/>
                <w:sz w:val="20"/>
                <w:szCs w:val="20"/>
              </w:rPr>
              <w:t xml:space="preserve">igration of Commissary Item: </w:t>
            </w:r>
            <w:r>
              <w:t xml:space="preserve"> </w:t>
            </w:r>
            <w:r w:rsidRPr="006706BD">
              <w:rPr>
                <w:rFonts w:ascii="Arial" w:hAnsi="Arial" w:cs="Arial"/>
                <w:sz w:val="20"/>
                <w:szCs w:val="20"/>
              </w:rPr>
              <w:t>https://wonder.atlassian.net/browse/MD-7397</w:t>
            </w:r>
          </w:p>
        </w:tc>
      </w:tr>
      <w:tr w:rsidR="000D056F" w:rsidRPr="00452515" w14:paraId="3E72AA34" w14:textId="77777777" w:rsidTr="00C03A98">
        <w:tc>
          <w:tcPr>
            <w:tcW w:w="8147" w:type="dxa"/>
          </w:tcPr>
          <w:p w14:paraId="492C24F3" w14:textId="2867DBAE" w:rsidR="000D056F" w:rsidRPr="00C666D2" w:rsidDel="00C666D2" w:rsidRDefault="000D056F" w:rsidP="00153E77">
            <w:pPr>
              <w:rPr>
                <w:del w:id="738" w:author="Bonnie Yang [2]" w:date="2023-11-30T20:06:00Z"/>
                <w:rStyle w:val="Strong"/>
              </w:rPr>
            </w:pPr>
            <w:r w:rsidRPr="00E97505">
              <w:rPr>
                <w:rStyle w:val="Strong"/>
                <w:rFonts w:hint="eastAsia"/>
              </w:rPr>
              <w:t>Main Scenario</w:t>
            </w:r>
            <w:r>
              <w:rPr>
                <w:rStyle w:val="Strong"/>
              </w:rPr>
              <w:t xml:space="preserve"> 1</w:t>
            </w:r>
            <w:r w:rsidRPr="00A27006">
              <w:rPr>
                <w:rStyle w:val="Strong"/>
                <w:rFonts w:hint="eastAsia"/>
              </w:rPr>
              <w:t>:</w:t>
            </w:r>
            <w:r>
              <w:rPr>
                <w:rStyle w:val="Strong"/>
              </w:rPr>
              <w:t xml:space="preserve"> </w:t>
            </w:r>
            <w:r w:rsidRPr="00E92A11">
              <w:rPr>
                <w:rStyle w:val="Strong"/>
              </w:rPr>
              <w:t xml:space="preserve">Copy/Duplicate </w:t>
            </w:r>
            <w:proofErr w:type="gramStart"/>
            <w:r w:rsidRPr="00E92A11">
              <w:rPr>
                <w:rStyle w:val="Strong"/>
              </w:rPr>
              <w:t>a</w:t>
            </w:r>
            <w:r>
              <w:rPr>
                <w:rStyle w:val="Strong"/>
              </w:rPr>
              <w:t>n</w:t>
            </w:r>
            <w:r w:rsidRPr="00E92A11">
              <w:rPr>
                <w:rStyle w:val="Strong"/>
              </w:rPr>
              <w:t xml:space="preserve"> </w:t>
            </w:r>
            <w:r>
              <w:rPr>
                <w:rStyle w:val="Strong"/>
              </w:rPr>
              <w:t xml:space="preserve"> item</w:t>
            </w:r>
            <w:proofErr w:type="gramEnd"/>
          </w:p>
          <w:p w14:paraId="3DDF66AC" w14:textId="652085F1" w:rsidR="000D056F" w:rsidRPr="00B5615C" w:rsidRDefault="00C03A98" w:rsidP="00C03A98">
            <w:pPr>
              <w:rPr>
                <w:rStyle w:val="Strong"/>
                <w:rFonts w:hint="eastAsia"/>
              </w:rPr>
            </w:pPr>
            <w:r w:rsidRPr="00C03A98">
              <w:rPr>
                <w:rStyle w:val="Strong"/>
              </w:rPr>
              <w:t>https://wonder.atlassian.net/wiki/x/tICO_w</w:t>
            </w:r>
          </w:p>
        </w:tc>
      </w:tr>
      <w:tr w:rsidR="000D056F" w:rsidRPr="00452515" w14:paraId="039F4013" w14:textId="77777777" w:rsidTr="00C03A98">
        <w:tc>
          <w:tcPr>
            <w:tcW w:w="8147" w:type="dxa"/>
          </w:tcPr>
          <w:p w14:paraId="4FF85EF0" w14:textId="77777777" w:rsidR="000D056F" w:rsidRDefault="000D056F" w:rsidP="00153E77">
            <w:r w:rsidRPr="00452515">
              <w:t>Extend Scenario:</w:t>
            </w:r>
          </w:p>
          <w:p w14:paraId="065EF30F" w14:textId="77777777" w:rsidR="000D056F" w:rsidRPr="00452515" w:rsidRDefault="000D056F" w:rsidP="00153E77"/>
        </w:tc>
      </w:tr>
      <w:tr w:rsidR="000D056F" w:rsidRPr="00452515" w14:paraId="365335DB" w14:textId="77777777" w:rsidTr="00C03A98">
        <w:tc>
          <w:tcPr>
            <w:tcW w:w="8147" w:type="dxa"/>
          </w:tcPr>
          <w:p w14:paraId="0F69C02B" w14:textId="77777777" w:rsidR="000D056F" w:rsidRDefault="000D056F" w:rsidP="00153E77">
            <w:r w:rsidRPr="00452515">
              <w:t>Exception Scenario:</w:t>
            </w:r>
          </w:p>
          <w:p w14:paraId="66FDEBFD" w14:textId="77777777" w:rsidR="000D056F" w:rsidRPr="00452515" w:rsidRDefault="000D056F" w:rsidP="00153E77"/>
        </w:tc>
      </w:tr>
      <w:tr w:rsidR="000D056F" w:rsidRPr="00452515" w14:paraId="63260FBE" w14:textId="77777777" w:rsidTr="00C03A98">
        <w:tc>
          <w:tcPr>
            <w:tcW w:w="8147" w:type="dxa"/>
          </w:tcPr>
          <w:p w14:paraId="3145F072" w14:textId="77777777" w:rsidR="000D056F" w:rsidRPr="00452515" w:rsidRDefault="000D056F" w:rsidP="00153E77">
            <w:r w:rsidRPr="00452515">
              <w:t>Notes:</w:t>
            </w:r>
          </w:p>
        </w:tc>
      </w:tr>
      <w:tr w:rsidR="000D056F" w:rsidRPr="00452515" w14:paraId="3F65748B" w14:textId="77777777" w:rsidTr="00C03A98">
        <w:tc>
          <w:tcPr>
            <w:tcW w:w="8147" w:type="dxa"/>
          </w:tcPr>
          <w:p w14:paraId="4636CD0E" w14:textId="77777777" w:rsidR="000D056F" w:rsidRPr="00452515" w:rsidRDefault="000D056F" w:rsidP="00153E77">
            <w:r w:rsidRPr="00452515">
              <w:t>Q/A:</w:t>
            </w:r>
          </w:p>
        </w:tc>
      </w:tr>
    </w:tbl>
    <w:p w14:paraId="1EE30F9F" w14:textId="0F39E920" w:rsidR="00E15838" w:rsidRDefault="00E15838" w:rsidP="00D27E00"/>
    <w:p w14:paraId="3BB12440" w14:textId="77777777" w:rsidR="00E15838" w:rsidRDefault="00E15838" w:rsidP="00D27E00"/>
    <w:p w14:paraId="330ACDE0" w14:textId="77777777" w:rsidR="005848C0" w:rsidRDefault="005848C0" w:rsidP="00D27E00"/>
    <w:p w14:paraId="3B50F9A2" w14:textId="77777777" w:rsidR="005848C0" w:rsidRDefault="005848C0" w:rsidP="00D27E00"/>
    <w:p w14:paraId="27197847" w14:textId="77777777" w:rsidR="005848C0" w:rsidRDefault="005848C0" w:rsidP="00D27E00"/>
    <w:p w14:paraId="62DA2282" w14:textId="77777777" w:rsidR="00A135C8" w:rsidRDefault="00A135C8" w:rsidP="00D27E00"/>
    <w:p w14:paraId="76B955D2" w14:textId="3F901F57" w:rsidR="00A135C8" w:rsidRDefault="00D410AE" w:rsidP="0011429C">
      <w:pPr>
        <w:pStyle w:val="Heading3"/>
        <w:numPr>
          <w:ilvl w:val="2"/>
          <w:numId w:val="1996"/>
        </w:numPr>
      </w:pPr>
      <w:r>
        <w:rPr>
          <w:rStyle w:val="Strong"/>
          <w:rFonts w:hint="eastAsia"/>
        </w:rPr>
        <w:t>Tran-</w:t>
      </w:r>
      <w:r w:rsidR="00A135C8">
        <w:rPr>
          <w:rStyle w:val="Strong"/>
        </w:rPr>
        <w:t>MS</w:t>
      </w:r>
      <w:r w:rsidR="00A135C8" w:rsidRPr="00E97505">
        <w:rPr>
          <w:rStyle w:val="Strong"/>
        </w:rPr>
        <w:t>0</w:t>
      </w:r>
      <w:r w:rsidR="00A135C8">
        <w:rPr>
          <w:rStyle w:val="Strong"/>
        </w:rPr>
        <w:t>2-</w:t>
      </w:r>
      <w:r w:rsidR="00F06051">
        <w:rPr>
          <w:rStyle w:val="Strong"/>
        </w:rPr>
        <w:t>21</w:t>
      </w:r>
      <w:r w:rsidR="00A135C8">
        <w:rPr>
          <w:rStyle w:val="Strong"/>
        </w:rPr>
        <w:t xml:space="preserve"> Item validation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135C8" w:rsidRPr="00452515" w14:paraId="31D9F040" w14:textId="77777777" w:rsidTr="004164AB">
        <w:tc>
          <w:tcPr>
            <w:tcW w:w="8008" w:type="dxa"/>
          </w:tcPr>
          <w:p w14:paraId="161EACDA" w14:textId="23973099" w:rsidR="00A135C8" w:rsidRPr="00E97505" w:rsidRDefault="00A135C8" w:rsidP="00EE7F5E">
            <w:pPr>
              <w:rPr>
                <w:rStyle w:val="Strong"/>
              </w:rPr>
            </w:pPr>
            <w:r>
              <w:rPr>
                <w:rStyle w:val="Strong"/>
              </w:rPr>
              <w:t>MS</w:t>
            </w:r>
            <w:r w:rsidRPr="00BD6B53">
              <w:rPr>
                <w:rStyle w:val="Strong"/>
              </w:rPr>
              <w:t>02-</w:t>
            </w:r>
            <w:r w:rsidR="00F06051">
              <w:rPr>
                <w:rStyle w:val="Strong"/>
              </w:rPr>
              <w:t>21</w:t>
            </w:r>
            <w:r w:rsidRPr="00A135C8">
              <w:rPr>
                <w:rStyle w:val="Strong"/>
              </w:rPr>
              <w:t xml:space="preserve"> Item validation</w:t>
            </w:r>
          </w:p>
        </w:tc>
      </w:tr>
      <w:tr w:rsidR="00A135C8" w:rsidRPr="00452515" w14:paraId="34E4CB30" w14:textId="77777777" w:rsidTr="004164AB">
        <w:tc>
          <w:tcPr>
            <w:tcW w:w="8008" w:type="dxa"/>
          </w:tcPr>
          <w:p w14:paraId="10E2A4EA" w14:textId="77777777" w:rsidR="00A135C8" w:rsidRPr="00E97505" w:rsidRDefault="00A135C8" w:rsidP="00EE7F5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135C8" w14:paraId="2E794F87" w14:textId="77777777" w:rsidTr="00EE7F5E">
              <w:trPr>
                <w:jc w:val="center"/>
              </w:trPr>
              <w:tc>
                <w:tcPr>
                  <w:tcW w:w="1169" w:type="dxa"/>
                </w:tcPr>
                <w:p w14:paraId="61DD5A6E" w14:textId="77777777" w:rsidR="00A135C8" w:rsidRPr="007A35F7" w:rsidRDefault="00A135C8" w:rsidP="00EE7F5E">
                  <w:pPr>
                    <w:rPr>
                      <w:rFonts w:ascii="Arial" w:hAnsi="Arial" w:cs="Arial"/>
                    </w:rPr>
                  </w:pPr>
                  <w:r w:rsidRPr="007A35F7">
                    <w:rPr>
                      <w:rFonts w:ascii="Arial" w:hAnsi="Arial" w:cs="Arial"/>
                    </w:rPr>
                    <w:t>Version</w:t>
                  </w:r>
                </w:p>
              </w:tc>
              <w:tc>
                <w:tcPr>
                  <w:tcW w:w="1357" w:type="dxa"/>
                </w:tcPr>
                <w:p w14:paraId="03E31B5C" w14:textId="77777777" w:rsidR="00A135C8" w:rsidRPr="007A35F7" w:rsidRDefault="00A135C8" w:rsidP="00EE7F5E">
                  <w:pPr>
                    <w:rPr>
                      <w:rFonts w:ascii="Arial" w:hAnsi="Arial" w:cs="Arial"/>
                    </w:rPr>
                  </w:pPr>
                  <w:r w:rsidRPr="007A35F7">
                    <w:rPr>
                      <w:rFonts w:ascii="Arial" w:hAnsi="Arial" w:cs="Arial"/>
                    </w:rPr>
                    <w:t>Date</w:t>
                  </w:r>
                </w:p>
              </w:tc>
              <w:tc>
                <w:tcPr>
                  <w:tcW w:w="1315" w:type="dxa"/>
                </w:tcPr>
                <w:p w14:paraId="3A9D5364" w14:textId="77777777" w:rsidR="00A135C8" w:rsidRPr="007A35F7" w:rsidRDefault="00A135C8" w:rsidP="00EE7F5E">
                  <w:pPr>
                    <w:rPr>
                      <w:rFonts w:ascii="Arial" w:hAnsi="Arial" w:cs="Arial"/>
                    </w:rPr>
                  </w:pPr>
                  <w:r w:rsidRPr="007A35F7">
                    <w:rPr>
                      <w:rFonts w:ascii="Arial" w:hAnsi="Arial" w:cs="Arial"/>
                    </w:rPr>
                    <w:t>Updated By</w:t>
                  </w:r>
                </w:p>
              </w:tc>
              <w:tc>
                <w:tcPr>
                  <w:tcW w:w="3924" w:type="dxa"/>
                </w:tcPr>
                <w:p w14:paraId="4094FB4B" w14:textId="77777777" w:rsidR="00A135C8" w:rsidRPr="007A35F7" w:rsidRDefault="00A135C8" w:rsidP="00EE7F5E">
                  <w:pPr>
                    <w:rPr>
                      <w:rFonts w:ascii="Arial" w:hAnsi="Arial" w:cs="Arial"/>
                    </w:rPr>
                  </w:pPr>
                  <w:r w:rsidRPr="007A35F7">
                    <w:rPr>
                      <w:rFonts w:ascii="Arial" w:hAnsi="Arial" w:cs="Arial"/>
                    </w:rPr>
                    <w:t>Description</w:t>
                  </w:r>
                </w:p>
              </w:tc>
            </w:tr>
            <w:tr w:rsidR="00A135C8" w14:paraId="3CA95779" w14:textId="77777777" w:rsidTr="00EE7F5E">
              <w:trPr>
                <w:jc w:val="center"/>
              </w:trPr>
              <w:tc>
                <w:tcPr>
                  <w:tcW w:w="1169" w:type="dxa"/>
                </w:tcPr>
                <w:p w14:paraId="7EECBB5E" w14:textId="77777777" w:rsidR="00A135C8" w:rsidRPr="007A35F7" w:rsidRDefault="00A135C8" w:rsidP="00EE7F5E">
                  <w:pPr>
                    <w:rPr>
                      <w:rFonts w:ascii="Arial" w:hAnsi="Arial" w:cs="Arial"/>
                    </w:rPr>
                  </w:pPr>
                  <w:r w:rsidRPr="007A35F7">
                    <w:rPr>
                      <w:rFonts w:ascii="Arial" w:hAnsi="Arial" w:cs="Arial"/>
                    </w:rPr>
                    <w:t>1.0</w:t>
                  </w:r>
                </w:p>
              </w:tc>
              <w:tc>
                <w:tcPr>
                  <w:tcW w:w="1357" w:type="dxa"/>
                </w:tcPr>
                <w:p w14:paraId="5ADCF05F" w14:textId="3C976869" w:rsidR="00A135C8" w:rsidRPr="007A35F7" w:rsidRDefault="00A135C8" w:rsidP="00EE7F5E">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3</w:t>
                  </w:r>
                  <w:r w:rsidRPr="00CA67FB">
                    <w:rPr>
                      <w:rFonts w:ascii="Arial" w:hAnsi="Arial" w:cs="Arial"/>
                    </w:rPr>
                    <w:t>1</w:t>
                  </w:r>
                </w:p>
              </w:tc>
              <w:tc>
                <w:tcPr>
                  <w:tcW w:w="1315" w:type="dxa"/>
                </w:tcPr>
                <w:p w14:paraId="68FE43A7" w14:textId="77777777" w:rsidR="00A135C8" w:rsidRPr="007A35F7" w:rsidRDefault="00A135C8" w:rsidP="00EE7F5E">
                  <w:pPr>
                    <w:rPr>
                      <w:rFonts w:ascii="Arial" w:hAnsi="Arial" w:cs="Arial"/>
                    </w:rPr>
                  </w:pPr>
                  <w:r w:rsidRPr="007A35F7">
                    <w:rPr>
                      <w:rFonts w:ascii="Arial" w:hAnsi="Arial" w:cs="Arial"/>
                    </w:rPr>
                    <w:t>Bonnie</w:t>
                  </w:r>
                </w:p>
              </w:tc>
              <w:tc>
                <w:tcPr>
                  <w:tcW w:w="3924" w:type="dxa"/>
                </w:tcPr>
                <w:p w14:paraId="7D764105" w14:textId="7FD66490" w:rsidR="00A135C8" w:rsidRPr="007A35F7" w:rsidRDefault="00A135C8" w:rsidP="00EE7F5E">
                  <w:pPr>
                    <w:rPr>
                      <w:rFonts w:ascii="Arial" w:hAnsi="Arial" w:cs="Arial"/>
                    </w:rPr>
                  </w:pPr>
                  <w:r w:rsidRPr="007A35F7">
                    <w:rPr>
                      <w:rFonts w:ascii="Arial" w:hAnsi="Arial" w:cs="Arial"/>
                    </w:rPr>
                    <w:t>First version</w:t>
                  </w:r>
                  <w:r>
                    <w:rPr>
                      <w:rFonts w:ascii="Arial" w:hAnsi="Arial" w:cs="Arial"/>
                    </w:rPr>
                    <w:t>,</w:t>
                  </w:r>
                  <w:r w:rsidRPr="00CA67FB">
                    <w:rPr>
                      <w:rFonts w:ascii="Arial" w:hAnsi="Arial" w:cs="Arial"/>
                    </w:rPr>
                    <w:t xml:space="preserve"> Item validations for publishing</w:t>
                  </w:r>
                </w:p>
              </w:tc>
            </w:tr>
            <w:tr w:rsidR="00CA67FB" w14:paraId="7DEE3EEC" w14:textId="77777777" w:rsidTr="00EE7F5E">
              <w:trPr>
                <w:jc w:val="center"/>
              </w:trPr>
              <w:tc>
                <w:tcPr>
                  <w:tcW w:w="1169" w:type="dxa"/>
                </w:tcPr>
                <w:p w14:paraId="478DA422" w14:textId="07142531" w:rsidR="00CA67FB" w:rsidRDefault="00CA67FB" w:rsidP="00CA67FB">
                  <w:r w:rsidRPr="007A35F7">
                    <w:rPr>
                      <w:rFonts w:ascii="Arial" w:hAnsi="Arial" w:cs="Arial"/>
                    </w:rPr>
                    <w:t>1.</w:t>
                  </w:r>
                  <w:r>
                    <w:rPr>
                      <w:rFonts w:ascii="Arial" w:hAnsi="Arial" w:cs="Arial"/>
                    </w:rPr>
                    <w:t>1</w:t>
                  </w:r>
                </w:p>
              </w:tc>
              <w:tc>
                <w:tcPr>
                  <w:tcW w:w="1357" w:type="dxa"/>
                </w:tcPr>
                <w:p w14:paraId="1FDE8AC3" w14:textId="0DD457E0" w:rsidR="00CA67FB" w:rsidRPr="00CA67FB" w:rsidRDefault="00CA67FB" w:rsidP="00CA67FB">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r>
                    <w:rPr>
                      <w:rFonts w:ascii="Arial" w:hAnsi="Arial" w:cs="Arial"/>
                    </w:rPr>
                    <w:t>21</w:t>
                  </w:r>
                </w:p>
              </w:tc>
              <w:tc>
                <w:tcPr>
                  <w:tcW w:w="1315" w:type="dxa"/>
                </w:tcPr>
                <w:p w14:paraId="377E2F96" w14:textId="4045094B" w:rsidR="00CA67FB" w:rsidRPr="00CA67FB" w:rsidRDefault="00CA67FB" w:rsidP="00CA67FB">
                  <w:pPr>
                    <w:rPr>
                      <w:rFonts w:ascii="Arial" w:hAnsi="Arial" w:cs="Arial"/>
                    </w:rPr>
                  </w:pPr>
                  <w:r w:rsidRPr="007A35F7">
                    <w:rPr>
                      <w:rFonts w:ascii="Arial" w:hAnsi="Arial" w:cs="Arial"/>
                    </w:rPr>
                    <w:t>Bonnie</w:t>
                  </w:r>
                </w:p>
              </w:tc>
              <w:tc>
                <w:tcPr>
                  <w:tcW w:w="3924" w:type="dxa"/>
                </w:tcPr>
                <w:p w14:paraId="7EF451AC" w14:textId="14525261" w:rsidR="00CA67FB" w:rsidRPr="00CA67FB" w:rsidRDefault="00CA67FB" w:rsidP="00CA67FB">
                  <w:pPr>
                    <w:rPr>
                      <w:rFonts w:ascii="Arial" w:hAnsi="Arial" w:cs="Arial"/>
                    </w:rPr>
                  </w:pPr>
                  <w:r w:rsidRPr="00CA67FB">
                    <w:rPr>
                      <w:rFonts w:ascii="Arial" w:hAnsi="Arial" w:cs="Arial"/>
                    </w:rPr>
                    <w:t>Relax Nutrition Validations</w:t>
                  </w:r>
                </w:p>
              </w:tc>
            </w:tr>
            <w:tr w:rsidR="00CA67FB" w14:paraId="284F6A7B" w14:textId="77777777" w:rsidTr="00EE7F5E">
              <w:trPr>
                <w:jc w:val="center"/>
              </w:trPr>
              <w:tc>
                <w:tcPr>
                  <w:tcW w:w="1169" w:type="dxa"/>
                </w:tcPr>
                <w:p w14:paraId="37F0E549" w14:textId="27ED8D14" w:rsidR="00CA67FB" w:rsidRDefault="00CA67FB" w:rsidP="00CA67FB"/>
              </w:tc>
              <w:tc>
                <w:tcPr>
                  <w:tcW w:w="1357" w:type="dxa"/>
                </w:tcPr>
                <w:p w14:paraId="2F98FD9C" w14:textId="4EBF9CC2" w:rsidR="00CA67FB" w:rsidRDefault="00CA67FB" w:rsidP="00CA67FB"/>
              </w:tc>
              <w:tc>
                <w:tcPr>
                  <w:tcW w:w="1315" w:type="dxa"/>
                </w:tcPr>
                <w:p w14:paraId="1B460637" w14:textId="2C2CD3A1" w:rsidR="00CA67FB" w:rsidRDefault="00CA67FB" w:rsidP="00CA67FB"/>
              </w:tc>
              <w:tc>
                <w:tcPr>
                  <w:tcW w:w="3924" w:type="dxa"/>
                </w:tcPr>
                <w:p w14:paraId="68693CD3" w14:textId="1EA49D22" w:rsidR="00CA67FB" w:rsidRDefault="00CA67FB" w:rsidP="00CA67FB"/>
              </w:tc>
            </w:tr>
            <w:tr w:rsidR="00CA67FB" w14:paraId="5338472A" w14:textId="77777777" w:rsidTr="00EE7F5E">
              <w:trPr>
                <w:jc w:val="center"/>
              </w:trPr>
              <w:tc>
                <w:tcPr>
                  <w:tcW w:w="1169" w:type="dxa"/>
                </w:tcPr>
                <w:p w14:paraId="09B4C5E1" w14:textId="39F80E7A" w:rsidR="00CA67FB" w:rsidRDefault="00CA67FB" w:rsidP="00CA67FB"/>
              </w:tc>
              <w:tc>
                <w:tcPr>
                  <w:tcW w:w="1357" w:type="dxa"/>
                </w:tcPr>
                <w:p w14:paraId="7718105E" w14:textId="24DC7EC5" w:rsidR="00CA67FB" w:rsidRDefault="00CA67FB" w:rsidP="00CA67FB"/>
              </w:tc>
              <w:tc>
                <w:tcPr>
                  <w:tcW w:w="1315" w:type="dxa"/>
                </w:tcPr>
                <w:p w14:paraId="7138D8DC" w14:textId="3501E5DF" w:rsidR="00CA67FB" w:rsidRDefault="00CA67FB" w:rsidP="00CA67FB"/>
              </w:tc>
              <w:tc>
                <w:tcPr>
                  <w:tcW w:w="3924" w:type="dxa"/>
                </w:tcPr>
                <w:p w14:paraId="2CE473B9" w14:textId="5F4A007F" w:rsidR="00CA67FB" w:rsidRPr="00B66734" w:rsidRDefault="00CA67FB" w:rsidP="00CA67FB"/>
              </w:tc>
            </w:tr>
            <w:tr w:rsidR="00CA67FB" w14:paraId="462645B1" w14:textId="77777777" w:rsidTr="00EE7F5E">
              <w:trPr>
                <w:jc w:val="center"/>
              </w:trPr>
              <w:tc>
                <w:tcPr>
                  <w:tcW w:w="1169" w:type="dxa"/>
                </w:tcPr>
                <w:p w14:paraId="310EF09F" w14:textId="7FB9218F" w:rsidR="00CA67FB" w:rsidRDefault="00CA67FB" w:rsidP="00CA67FB"/>
              </w:tc>
              <w:tc>
                <w:tcPr>
                  <w:tcW w:w="1357" w:type="dxa"/>
                </w:tcPr>
                <w:p w14:paraId="2531DFDA" w14:textId="18BF58AA" w:rsidR="00CA67FB" w:rsidRDefault="00CA67FB" w:rsidP="00CA67FB"/>
              </w:tc>
              <w:tc>
                <w:tcPr>
                  <w:tcW w:w="1315" w:type="dxa"/>
                </w:tcPr>
                <w:p w14:paraId="05656ABE" w14:textId="2DB520FD" w:rsidR="00CA67FB" w:rsidRDefault="00CA67FB" w:rsidP="00CA67FB"/>
              </w:tc>
              <w:tc>
                <w:tcPr>
                  <w:tcW w:w="3924" w:type="dxa"/>
                </w:tcPr>
                <w:p w14:paraId="1EBCA583" w14:textId="7C504006" w:rsidR="00CA67FB" w:rsidRDefault="00CA67FB" w:rsidP="00CA67FB"/>
              </w:tc>
            </w:tr>
            <w:tr w:rsidR="00CA67FB" w14:paraId="70CE0035" w14:textId="77777777" w:rsidTr="00EE7F5E">
              <w:trPr>
                <w:jc w:val="center"/>
              </w:trPr>
              <w:tc>
                <w:tcPr>
                  <w:tcW w:w="1169" w:type="dxa"/>
                </w:tcPr>
                <w:p w14:paraId="454C6C7F" w14:textId="7376E95C" w:rsidR="00CA67FB" w:rsidRDefault="00CA67FB" w:rsidP="00CA67FB"/>
              </w:tc>
              <w:tc>
                <w:tcPr>
                  <w:tcW w:w="1357" w:type="dxa"/>
                </w:tcPr>
                <w:p w14:paraId="1FEB0BC5" w14:textId="58BD5BC8" w:rsidR="00CA67FB" w:rsidRDefault="00CA67FB" w:rsidP="00CA67FB"/>
              </w:tc>
              <w:tc>
                <w:tcPr>
                  <w:tcW w:w="1315" w:type="dxa"/>
                </w:tcPr>
                <w:p w14:paraId="172F50EC" w14:textId="26F9D06B" w:rsidR="00CA67FB" w:rsidRDefault="00CA67FB" w:rsidP="00CA67FB"/>
              </w:tc>
              <w:tc>
                <w:tcPr>
                  <w:tcW w:w="3924" w:type="dxa"/>
                </w:tcPr>
                <w:p w14:paraId="0D4024BC" w14:textId="7C4966CD" w:rsidR="00CA67FB" w:rsidRPr="005C49CE" w:rsidRDefault="00CA67FB" w:rsidP="00CA67FB"/>
              </w:tc>
            </w:tr>
          </w:tbl>
          <w:p w14:paraId="29EAEF23" w14:textId="77777777" w:rsidR="00A135C8" w:rsidRDefault="00A135C8" w:rsidP="00EE7F5E"/>
        </w:tc>
      </w:tr>
      <w:tr w:rsidR="00A135C8" w:rsidRPr="00452515" w14:paraId="4D98A499" w14:textId="77777777" w:rsidTr="004164AB">
        <w:tc>
          <w:tcPr>
            <w:tcW w:w="8008" w:type="dxa"/>
          </w:tcPr>
          <w:p w14:paraId="4853B020" w14:textId="77777777" w:rsidR="00A135C8" w:rsidRPr="00452515" w:rsidRDefault="00A135C8" w:rsidP="00EE7F5E">
            <w:r w:rsidRPr="00E97505">
              <w:rPr>
                <w:rStyle w:val="Strong"/>
              </w:rPr>
              <w:t>Stakeholder:</w:t>
            </w:r>
            <w:r w:rsidRPr="00452515">
              <w:t xml:space="preserve"> </w:t>
            </w:r>
            <w:r>
              <w:t>User with privilege</w:t>
            </w:r>
          </w:p>
        </w:tc>
      </w:tr>
      <w:tr w:rsidR="00A135C8" w:rsidRPr="00452515" w14:paraId="2B560642" w14:textId="77777777" w:rsidTr="004164AB">
        <w:tc>
          <w:tcPr>
            <w:tcW w:w="8008" w:type="dxa"/>
          </w:tcPr>
          <w:p w14:paraId="73EF6DC7" w14:textId="77777777" w:rsidR="00A135C8" w:rsidRPr="00E97505" w:rsidRDefault="00A135C8" w:rsidP="00EE7F5E">
            <w:pPr>
              <w:rPr>
                <w:rStyle w:val="Strong"/>
              </w:rPr>
            </w:pPr>
            <w:r w:rsidRPr="00E97505">
              <w:rPr>
                <w:rStyle w:val="Strong"/>
              </w:rPr>
              <w:t xml:space="preserve">Pre-Condition: </w:t>
            </w:r>
          </w:p>
          <w:p w14:paraId="43535039" w14:textId="77777777" w:rsidR="00A135C8" w:rsidRDefault="00A135C8" w:rsidP="00EE7F5E">
            <w:pPr>
              <w:rPr>
                <w:rFonts w:ascii="Arial" w:hAnsi="Arial" w:cs="Arial"/>
                <w:sz w:val="20"/>
                <w:szCs w:val="20"/>
              </w:rPr>
            </w:pPr>
            <w:r>
              <w:t>The user goes to the page</w:t>
            </w:r>
            <w:r w:rsidRPr="00DD3CB0">
              <w:rPr>
                <w:rFonts w:ascii="Arial" w:hAnsi="Arial" w:cs="Arial"/>
                <w:sz w:val="20"/>
                <w:szCs w:val="20"/>
              </w:rPr>
              <w:t xml:space="preserve"> </w:t>
            </w:r>
          </w:p>
          <w:p w14:paraId="7C2ED8DB" w14:textId="77777777" w:rsidR="000D67E0" w:rsidRDefault="00A135C8" w:rsidP="00EE7F5E">
            <w:r w:rsidRPr="000D67E0">
              <w:rPr>
                <w:sz w:val="20"/>
                <w:szCs w:val="20"/>
                <w:lang w:val="it-IT"/>
              </w:rPr>
              <w:t>Fiagma:</w:t>
            </w:r>
          </w:p>
          <w:p w14:paraId="5E057D4C" w14:textId="05BDE2BA" w:rsidR="00A135C8" w:rsidRDefault="00A135C8" w:rsidP="00EE7F5E">
            <w:r w:rsidRPr="00A135C8">
              <w:rPr>
                <w:rFonts w:hint="eastAsia"/>
                <w:sz w:val="20"/>
                <w:szCs w:val="20"/>
              </w:rPr>
              <w:t>R</w:t>
            </w:r>
            <w:r>
              <w:rPr>
                <w:sz w:val="20"/>
                <w:szCs w:val="20"/>
              </w:rPr>
              <w:t>elated PRD:</w:t>
            </w:r>
            <w:r w:rsidRPr="00A135C8">
              <w:rPr>
                <w:sz w:val="20"/>
                <w:szCs w:val="20"/>
              </w:rPr>
              <w:t xml:space="preserve"> </w:t>
            </w:r>
            <w:hyperlink r:id="rId49" w:history="1">
              <w:r w:rsidRPr="00A135C8">
                <w:t>https://wonder.atlassian.net/l/cp/CkiMst1s</w:t>
              </w:r>
            </w:hyperlink>
          </w:p>
          <w:p w14:paraId="0C2F2CA0" w14:textId="4EDF481C" w:rsidR="0011429C" w:rsidRDefault="0011429C" w:rsidP="00EE7F5E">
            <w:pPr>
              <w:rPr>
                <w:sz w:val="20"/>
                <w:szCs w:val="20"/>
              </w:rPr>
            </w:pPr>
            <w:r>
              <w:rPr>
                <w:rFonts w:hint="eastAsia"/>
                <w:sz w:val="20"/>
                <w:szCs w:val="20"/>
              </w:rPr>
              <w:t>R</w:t>
            </w:r>
            <w:r>
              <w:rPr>
                <w:sz w:val="20"/>
                <w:szCs w:val="20"/>
              </w:rPr>
              <w:t xml:space="preserve">elated issue: </w:t>
            </w:r>
            <w:r w:rsidRPr="0011429C">
              <w:rPr>
                <w:sz w:val="20"/>
                <w:szCs w:val="20"/>
              </w:rPr>
              <w:t>https://wonder.atlassian.net/browse/MD-9299</w:t>
            </w:r>
          </w:p>
          <w:p w14:paraId="6B0E9F4F" w14:textId="25D0D200" w:rsidR="00A135C8" w:rsidRPr="00A135C8" w:rsidRDefault="00A135C8" w:rsidP="00EE7F5E">
            <w:pPr>
              <w:rPr>
                <w:b/>
                <w:bCs/>
                <w:sz w:val="20"/>
                <w:szCs w:val="20"/>
              </w:rPr>
            </w:pPr>
            <w:r w:rsidRPr="00A135C8">
              <w:rPr>
                <w:rFonts w:hint="eastAsia"/>
                <w:b/>
                <w:bCs/>
                <w:sz w:val="20"/>
                <w:szCs w:val="20"/>
              </w:rPr>
              <w:t>Background:</w:t>
            </w:r>
          </w:p>
          <w:p w14:paraId="33226C72" w14:textId="342B9C37" w:rsidR="00A135C8" w:rsidRPr="00A135C8" w:rsidRDefault="00A135C8" w:rsidP="00A135C8">
            <w:pPr>
              <w:rPr>
                <w:sz w:val="20"/>
                <w:szCs w:val="20"/>
              </w:rPr>
            </w:pPr>
            <w:r w:rsidRPr="00A135C8">
              <w:rPr>
                <w:sz w:val="20"/>
                <w:szCs w:val="20"/>
              </w:rPr>
              <w:t xml:space="preserve">The MD </w:t>
            </w:r>
            <w:proofErr w:type="gramStart"/>
            <w:r w:rsidRPr="00A135C8">
              <w:rPr>
                <w:sz w:val="20"/>
                <w:szCs w:val="20"/>
              </w:rPr>
              <w:t>user</w:t>
            </w:r>
            <w:proofErr w:type="gramEnd"/>
            <w:r w:rsidRPr="00A135C8">
              <w:rPr>
                <w:sz w:val="20"/>
                <w:szCs w:val="20"/>
              </w:rPr>
              <w:t xml:space="preserve"> </w:t>
            </w:r>
            <w:proofErr w:type="gramStart"/>
            <w:r w:rsidRPr="00A135C8">
              <w:rPr>
                <w:sz w:val="20"/>
                <w:szCs w:val="20"/>
              </w:rPr>
              <w:t>are</w:t>
            </w:r>
            <w:proofErr w:type="gramEnd"/>
            <w:r w:rsidRPr="00A135C8">
              <w:rPr>
                <w:sz w:val="20"/>
                <w:szCs w:val="20"/>
              </w:rPr>
              <w:t xml:space="preserve"> growing, and the workflow of R&amp;D </w:t>
            </w:r>
            <w:proofErr w:type="gramStart"/>
            <w:r w:rsidRPr="00A135C8">
              <w:rPr>
                <w:sz w:val="20"/>
                <w:szCs w:val="20"/>
              </w:rPr>
              <w:t>a recipe</w:t>
            </w:r>
            <w:proofErr w:type="gramEnd"/>
            <w:r w:rsidRPr="00A135C8">
              <w:rPr>
                <w:sz w:val="20"/>
                <w:szCs w:val="20"/>
              </w:rPr>
              <w:t xml:space="preserve"> is usually crossing many teams. It takes </w:t>
            </w:r>
            <w:proofErr w:type="gramStart"/>
            <w:r w:rsidRPr="00A135C8">
              <w:rPr>
                <w:sz w:val="20"/>
                <w:szCs w:val="20"/>
              </w:rPr>
              <w:t>much</w:t>
            </w:r>
            <w:proofErr w:type="gramEnd"/>
            <w:r w:rsidRPr="00A135C8">
              <w:rPr>
                <w:sz w:val="20"/>
                <w:szCs w:val="20"/>
              </w:rPr>
              <w:t xml:space="preserve"> effort to align with teams about the changes in recipes.</w:t>
            </w:r>
          </w:p>
          <w:p w14:paraId="6E3967F5" w14:textId="4AA72DA7" w:rsidR="00A135C8" w:rsidRPr="00DD3CB0" w:rsidRDefault="00A135C8" w:rsidP="00A135C8">
            <w:pPr>
              <w:rPr>
                <w:rFonts w:ascii="Arial" w:hAnsi="Arial" w:cs="Arial"/>
                <w:sz w:val="20"/>
                <w:szCs w:val="20"/>
              </w:rPr>
            </w:pPr>
            <w:r w:rsidRPr="00A135C8">
              <w:rPr>
                <w:sz w:val="20"/>
                <w:szCs w:val="20"/>
              </w:rPr>
              <w:t>Hopefully, flag missing critical data to user respectively based on ownership of data section.</w:t>
            </w:r>
          </w:p>
        </w:tc>
      </w:tr>
      <w:tr w:rsidR="00A135C8" w:rsidRPr="00452515" w14:paraId="352CDDB2" w14:textId="77777777" w:rsidTr="004164AB">
        <w:tc>
          <w:tcPr>
            <w:tcW w:w="8008" w:type="dxa"/>
          </w:tcPr>
          <w:p w14:paraId="1E3AED51" w14:textId="77777777" w:rsidR="00A135C8" w:rsidRPr="000962C7" w:rsidRDefault="00A135C8" w:rsidP="00EE7F5E">
            <w:pPr>
              <w:rPr>
                <w:rFonts w:eastAsia="宋体" w:cs="宋体"/>
                <w:kern w:val="0"/>
                <w:szCs w:val="24"/>
              </w:rPr>
            </w:pPr>
            <w:r w:rsidRPr="000962C7">
              <w:rPr>
                <w:rFonts w:eastAsia="宋体" w:cs="宋体" w:hint="eastAsia"/>
                <w:kern w:val="0"/>
                <w:szCs w:val="24"/>
              </w:rPr>
              <w:t>Main Scenario:</w:t>
            </w:r>
          </w:p>
          <w:p w14:paraId="67E772D2" w14:textId="6C3ACAB2" w:rsidR="00022CAD" w:rsidRPr="000962C7" w:rsidRDefault="004164AB" w:rsidP="004164AB">
            <w:r>
              <w:rPr>
                <w:rFonts w:hint="eastAsia"/>
              </w:rPr>
              <w:t xml:space="preserve">Refer to </w:t>
            </w:r>
            <w:hyperlink r:id="rId50" w:history="1">
              <w:r w:rsidRPr="00CB1DA3">
                <w:rPr>
                  <w:rStyle w:val="Hyperlink"/>
                </w:rPr>
                <w:t>https://wonder.atlassian.net/wiki/x/4INk7</w:t>
              </w:r>
            </w:hyperlink>
            <w:r>
              <w:rPr>
                <w:rFonts w:hint="eastAsia"/>
              </w:rPr>
              <w:t xml:space="preserve"> for details.</w:t>
            </w:r>
          </w:p>
        </w:tc>
      </w:tr>
      <w:tr w:rsidR="00A135C8" w:rsidRPr="00452515" w14:paraId="33C60B16" w14:textId="77777777" w:rsidTr="004164AB">
        <w:tc>
          <w:tcPr>
            <w:tcW w:w="8008" w:type="dxa"/>
          </w:tcPr>
          <w:p w14:paraId="1541D5BA" w14:textId="77777777" w:rsidR="00A135C8" w:rsidRDefault="00A135C8" w:rsidP="00EE7F5E">
            <w:pPr>
              <w:ind w:firstLineChars="100" w:firstLine="210"/>
            </w:pPr>
            <w:r w:rsidRPr="00452515">
              <w:t>Extend Scenario:</w:t>
            </w:r>
          </w:p>
          <w:p w14:paraId="19B0EECE" w14:textId="77777777" w:rsidR="00A135C8" w:rsidRPr="00452515" w:rsidRDefault="00A135C8" w:rsidP="00EE7F5E"/>
        </w:tc>
      </w:tr>
      <w:tr w:rsidR="00A135C8" w:rsidRPr="00452515" w14:paraId="23817CAB" w14:textId="77777777" w:rsidTr="004164AB">
        <w:tc>
          <w:tcPr>
            <w:tcW w:w="8008" w:type="dxa"/>
          </w:tcPr>
          <w:p w14:paraId="4FA411F3" w14:textId="77777777" w:rsidR="00A135C8" w:rsidRDefault="00A135C8" w:rsidP="00EE7F5E">
            <w:r w:rsidRPr="00452515">
              <w:t>Exception Scenario:</w:t>
            </w:r>
          </w:p>
          <w:p w14:paraId="645171A4" w14:textId="77777777" w:rsidR="00A135C8" w:rsidRPr="00452515" w:rsidRDefault="00A135C8" w:rsidP="00EE7F5E"/>
        </w:tc>
      </w:tr>
      <w:tr w:rsidR="00A135C8" w:rsidRPr="00452515" w14:paraId="26F4129B" w14:textId="77777777" w:rsidTr="004164AB">
        <w:tc>
          <w:tcPr>
            <w:tcW w:w="8008" w:type="dxa"/>
          </w:tcPr>
          <w:p w14:paraId="399868AA" w14:textId="77777777" w:rsidR="00A135C8" w:rsidRPr="00452515" w:rsidRDefault="00A135C8" w:rsidP="00EE7F5E">
            <w:r w:rsidRPr="00452515">
              <w:t>Notes:</w:t>
            </w:r>
          </w:p>
        </w:tc>
      </w:tr>
      <w:tr w:rsidR="00A135C8" w:rsidRPr="00452515" w14:paraId="07038A21" w14:textId="77777777" w:rsidTr="004164AB">
        <w:tc>
          <w:tcPr>
            <w:tcW w:w="8008" w:type="dxa"/>
          </w:tcPr>
          <w:p w14:paraId="7C7A9DC5" w14:textId="77777777" w:rsidR="00A135C8" w:rsidRPr="00452515" w:rsidRDefault="00A135C8" w:rsidP="00EE7F5E">
            <w:r w:rsidRPr="00452515">
              <w:t>Q/A:</w:t>
            </w:r>
          </w:p>
        </w:tc>
      </w:tr>
    </w:tbl>
    <w:p w14:paraId="0B7A7B1F" w14:textId="77777777" w:rsidR="00A135C8" w:rsidRDefault="00A135C8" w:rsidP="00D27E00">
      <w:pPr>
        <w:rPr>
          <w:rStyle w:val="Strong"/>
        </w:rPr>
      </w:pPr>
    </w:p>
    <w:p w14:paraId="28DCDDAF" w14:textId="77777777" w:rsidR="0011429C" w:rsidRDefault="0011429C" w:rsidP="00D27E00"/>
    <w:p w14:paraId="33F6DD87" w14:textId="1F77B2C3" w:rsidR="00251735" w:rsidRPr="00251735" w:rsidRDefault="00B03141" w:rsidP="00251735">
      <w:pPr>
        <w:pStyle w:val="Heading1"/>
        <w:spacing w:line="276" w:lineRule="auto"/>
      </w:pPr>
      <w:r>
        <w:t xml:space="preserve">Basic Information Tab of Ingredient </w:t>
      </w:r>
      <w:r w:rsidR="00796447">
        <w:t>Items</w:t>
      </w:r>
      <w:r w:rsidR="00251735">
        <w:t xml:space="preserve"> Detail</w:t>
      </w:r>
    </w:p>
    <w:p w14:paraId="1349EA2C" w14:textId="5855825B" w:rsidR="00B03141" w:rsidRDefault="0087483C" w:rsidP="00251735">
      <w:pPr>
        <w:pStyle w:val="Heading2"/>
        <w:rPr>
          <w:rFonts w:ascii="Arial" w:hAnsi="Arial" w:cs="Arial"/>
        </w:rPr>
      </w:pPr>
      <w:r>
        <w:rPr>
          <w:rFonts w:ascii="Arial" w:hAnsi="Arial" w:cs="Arial" w:hint="eastAsia"/>
        </w:rPr>
        <w:t>Tran-</w:t>
      </w:r>
      <w:r w:rsidR="0039725D" w:rsidRPr="0039725D">
        <w:rPr>
          <w:rFonts w:ascii="Arial" w:hAnsi="Arial" w:cs="Arial"/>
        </w:rPr>
        <w:t xml:space="preserve">MS03-01 </w:t>
      </w:r>
      <w:r w:rsidR="00251735">
        <w:rPr>
          <w:rFonts w:ascii="Arial" w:hAnsi="Arial" w:cs="Arial"/>
        </w:rPr>
        <w:t>Basic Information Card</w:t>
      </w:r>
    </w:p>
    <w:p w14:paraId="260C5879" w14:textId="7F8E52DB" w:rsidR="00251735" w:rsidRDefault="00251735" w:rsidP="00251735"/>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122E87" w:rsidRPr="00452515" w14:paraId="431D6EAA" w14:textId="77777777" w:rsidTr="00F15131">
        <w:tc>
          <w:tcPr>
            <w:tcW w:w="8728" w:type="dxa"/>
          </w:tcPr>
          <w:p w14:paraId="300ECEB9" w14:textId="41EE0F3B" w:rsidR="00122E87" w:rsidRPr="00E97505" w:rsidRDefault="0017374B" w:rsidP="00740B04">
            <w:pPr>
              <w:rPr>
                <w:rStyle w:val="Strong"/>
              </w:rPr>
            </w:pPr>
            <w:r>
              <w:rPr>
                <w:rStyle w:val="Strong"/>
              </w:rPr>
              <w:t>MS</w:t>
            </w:r>
            <w:r w:rsidRPr="00E97505">
              <w:rPr>
                <w:rStyle w:val="Strong"/>
              </w:rPr>
              <w:t>0</w:t>
            </w:r>
            <w:r>
              <w:rPr>
                <w:rStyle w:val="Strong"/>
              </w:rPr>
              <w:t>3</w:t>
            </w:r>
            <w:r w:rsidR="00122E87" w:rsidRPr="00E97505">
              <w:rPr>
                <w:rStyle w:val="Strong"/>
              </w:rPr>
              <w:t>-</w:t>
            </w:r>
            <w:r w:rsidRPr="00E97505">
              <w:rPr>
                <w:rStyle w:val="Strong"/>
              </w:rPr>
              <w:t>0</w:t>
            </w:r>
            <w:r>
              <w:rPr>
                <w:rStyle w:val="Strong"/>
              </w:rPr>
              <w:t>1</w:t>
            </w:r>
            <w:r w:rsidRPr="00E97505">
              <w:rPr>
                <w:rStyle w:val="Strong"/>
              </w:rPr>
              <w:t xml:space="preserve"> </w:t>
            </w:r>
            <w:r w:rsidRPr="0017374B">
              <w:rPr>
                <w:rStyle w:val="Strong"/>
              </w:rPr>
              <w:t>Basic Information Card</w:t>
            </w:r>
          </w:p>
        </w:tc>
      </w:tr>
      <w:tr w:rsidR="00122E87" w:rsidRPr="00452515" w14:paraId="566A706B" w14:textId="77777777" w:rsidTr="00F15131">
        <w:tc>
          <w:tcPr>
            <w:tcW w:w="8728" w:type="dxa"/>
          </w:tcPr>
          <w:p w14:paraId="5B2B5955" w14:textId="77777777" w:rsidR="00122E87" w:rsidRPr="00E97505" w:rsidRDefault="00122E87"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22E87" w14:paraId="515C5613" w14:textId="77777777" w:rsidTr="00740B04">
              <w:trPr>
                <w:jc w:val="center"/>
              </w:trPr>
              <w:tc>
                <w:tcPr>
                  <w:tcW w:w="1169" w:type="dxa"/>
                </w:tcPr>
                <w:p w14:paraId="290EE919" w14:textId="77777777" w:rsidR="00122E87" w:rsidRPr="007A35F7" w:rsidRDefault="00122E87" w:rsidP="00740B04">
                  <w:pPr>
                    <w:rPr>
                      <w:rFonts w:ascii="Arial" w:hAnsi="Arial" w:cs="Arial"/>
                    </w:rPr>
                  </w:pPr>
                  <w:r w:rsidRPr="007A35F7">
                    <w:rPr>
                      <w:rFonts w:ascii="Arial" w:hAnsi="Arial" w:cs="Arial"/>
                    </w:rPr>
                    <w:t>Version</w:t>
                  </w:r>
                </w:p>
              </w:tc>
              <w:tc>
                <w:tcPr>
                  <w:tcW w:w="1357" w:type="dxa"/>
                </w:tcPr>
                <w:p w14:paraId="3C11280B" w14:textId="77777777" w:rsidR="00122E87" w:rsidRPr="007A35F7" w:rsidRDefault="00122E87" w:rsidP="00740B04">
                  <w:pPr>
                    <w:rPr>
                      <w:rFonts w:ascii="Arial" w:hAnsi="Arial" w:cs="Arial"/>
                    </w:rPr>
                  </w:pPr>
                  <w:r w:rsidRPr="007A35F7">
                    <w:rPr>
                      <w:rFonts w:ascii="Arial" w:hAnsi="Arial" w:cs="Arial"/>
                    </w:rPr>
                    <w:t>Date</w:t>
                  </w:r>
                </w:p>
              </w:tc>
              <w:tc>
                <w:tcPr>
                  <w:tcW w:w="1315" w:type="dxa"/>
                </w:tcPr>
                <w:p w14:paraId="7939FE2B" w14:textId="77777777" w:rsidR="00122E87" w:rsidRPr="007A35F7" w:rsidRDefault="00122E87" w:rsidP="00740B04">
                  <w:pPr>
                    <w:rPr>
                      <w:rFonts w:ascii="Arial" w:hAnsi="Arial" w:cs="Arial"/>
                    </w:rPr>
                  </w:pPr>
                  <w:r w:rsidRPr="007A35F7">
                    <w:rPr>
                      <w:rFonts w:ascii="Arial" w:hAnsi="Arial" w:cs="Arial"/>
                    </w:rPr>
                    <w:t>Updated By</w:t>
                  </w:r>
                </w:p>
              </w:tc>
              <w:tc>
                <w:tcPr>
                  <w:tcW w:w="3924" w:type="dxa"/>
                </w:tcPr>
                <w:p w14:paraId="40D89F19" w14:textId="77777777" w:rsidR="00122E87" w:rsidRPr="007A35F7" w:rsidRDefault="00122E87" w:rsidP="00740B04">
                  <w:pPr>
                    <w:rPr>
                      <w:rFonts w:ascii="Arial" w:hAnsi="Arial" w:cs="Arial"/>
                    </w:rPr>
                  </w:pPr>
                  <w:r w:rsidRPr="007A35F7">
                    <w:rPr>
                      <w:rFonts w:ascii="Arial" w:hAnsi="Arial" w:cs="Arial"/>
                    </w:rPr>
                    <w:t>Description</w:t>
                  </w:r>
                </w:p>
              </w:tc>
            </w:tr>
            <w:tr w:rsidR="00122E87" w14:paraId="5AA3BB87" w14:textId="77777777" w:rsidTr="00740B04">
              <w:trPr>
                <w:jc w:val="center"/>
              </w:trPr>
              <w:tc>
                <w:tcPr>
                  <w:tcW w:w="1169" w:type="dxa"/>
                </w:tcPr>
                <w:p w14:paraId="5E5F087E" w14:textId="77777777" w:rsidR="00122E87" w:rsidRPr="007A35F7" w:rsidRDefault="00122E87" w:rsidP="00740B04">
                  <w:pPr>
                    <w:rPr>
                      <w:rFonts w:ascii="Arial" w:hAnsi="Arial" w:cs="Arial"/>
                    </w:rPr>
                  </w:pPr>
                  <w:r w:rsidRPr="007A35F7">
                    <w:rPr>
                      <w:rFonts w:ascii="Arial" w:hAnsi="Arial" w:cs="Arial"/>
                    </w:rPr>
                    <w:t>1.0</w:t>
                  </w:r>
                </w:p>
              </w:tc>
              <w:tc>
                <w:tcPr>
                  <w:tcW w:w="1357" w:type="dxa"/>
                </w:tcPr>
                <w:p w14:paraId="7ED5B1B2" w14:textId="77777777" w:rsidR="00122E87" w:rsidRPr="007A35F7" w:rsidRDefault="00122E87" w:rsidP="00740B04">
                  <w:pPr>
                    <w:rPr>
                      <w:rFonts w:ascii="Arial" w:hAnsi="Arial" w:cs="Arial"/>
                    </w:rPr>
                  </w:pPr>
                  <w:r w:rsidRPr="007A35F7">
                    <w:rPr>
                      <w:rFonts w:ascii="Arial" w:hAnsi="Arial" w:cs="Arial"/>
                    </w:rPr>
                    <w:t>2022.8.23</w:t>
                  </w:r>
                </w:p>
              </w:tc>
              <w:tc>
                <w:tcPr>
                  <w:tcW w:w="1315" w:type="dxa"/>
                </w:tcPr>
                <w:p w14:paraId="670EF764" w14:textId="77777777" w:rsidR="00122E87" w:rsidRPr="007A35F7" w:rsidRDefault="00122E87" w:rsidP="00740B04">
                  <w:pPr>
                    <w:rPr>
                      <w:rFonts w:ascii="Arial" w:hAnsi="Arial" w:cs="Arial"/>
                    </w:rPr>
                  </w:pPr>
                  <w:r w:rsidRPr="007A35F7">
                    <w:rPr>
                      <w:rFonts w:ascii="Arial" w:hAnsi="Arial" w:cs="Arial"/>
                    </w:rPr>
                    <w:t>Bonnie</w:t>
                  </w:r>
                </w:p>
              </w:tc>
              <w:tc>
                <w:tcPr>
                  <w:tcW w:w="3924" w:type="dxa"/>
                </w:tcPr>
                <w:p w14:paraId="4435AFBD" w14:textId="2EEE9F80" w:rsidR="00122E87" w:rsidRPr="007A35F7" w:rsidRDefault="00122E87" w:rsidP="008F3B8C">
                  <w:pPr>
                    <w:jc w:val="left"/>
                    <w:rPr>
                      <w:rFonts w:ascii="Arial" w:hAnsi="Arial" w:cs="Arial"/>
                    </w:rPr>
                  </w:pPr>
                  <w:r w:rsidRPr="007A35F7">
                    <w:rPr>
                      <w:rFonts w:ascii="Arial" w:hAnsi="Arial" w:cs="Arial"/>
                    </w:rPr>
                    <w:t xml:space="preserve">First version, copy from </w:t>
                  </w:r>
                  <w:r w:rsidR="007E28F7">
                    <w:rPr>
                      <w:rFonts w:ascii="Arial" w:hAnsi="Arial" w:cs="Arial"/>
                    </w:rPr>
                    <w:t>‘</w:t>
                  </w:r>
                  <w:r w:rsidR="0017374B" w:rsidRPr="0017374B">
                    <w:rPr>
                      <w:rFonts w:ascii="Arial" w:hAnsi="Arial" w:cs="Arial"/>
                    </w:rPr>
                    <w:t>CB02-04 Ingredient details</w:t>
                  </w:r>
                  <w:r w:rsidR="007E28F7">
                    <w:rPr>
                      <w:rFonts w:ascii="Arial" w:hAnsi="Arial" w:cs="Arial"/>
                    </w:rPr>
                    <w:t>’</w:t>
                  </w:r>
                  <w:r w:rsidR="007E28F7">
                    <w:t xml:space="preserve"> </w:t>
                  </w:r>
                  <w:r w:rsidR="007E28F7" w:rsidRPr="007E28F7">
                    <w:rPr>
                      <w:rFonts w:ascii="Arial" w:hAnsi="Arial" w:cs="Arial"/>
                    </w:rPr>
                    <w:t>and ‘</w:t>
                  </w:r>
                  <w:r w:rsidR="008F3B8C" w:rsidRPr="008F3B8C">
                    <w:rPr>
                      <w:rFonts w:ascii="Arial" w:hAnsi="Arial" w:cs="Arial"/>
                    </w:rPr>
                    <w:t xml:space="preserve">CB03-04 Recipe Detail-Basic Information </w:t>
                  </w:r>
                  <w:r w:rsidR="008F3B8C">
                    <w:rPr>
                      <w:rFonts w:ascii="Arial" w:hAnsi="Arial" w:cs="Arial"/>
                    </w:rPr>
                    <w:t>(</w:t>
                  </w:r>
                  <w:r w:rsidR="008F3B8C" w:rsidRPr="008F3B8C">
                    <w:rPr>
                      <w:rFonts w:ascii="Arial" w:hAnsi="Arial" w:cs="Arial"/>
                    </w:rPr>
                    <w:t>Main Scenario2: Upload media</w:t>
                  </w:r>
                  <w:r w:rsidR="008F3B8C">
                    <w:rPr>
                      <w:rFonts w:ascii="Arial" w:hAnsi="Arial" w:cs="Arial"/>
                    </w:rPr>
                    <w:t>)</w:t>
                  </w:r>
                  <w:r w:rsidR="007E28F7" w:rsidRPr="007E28F7">
                    <w:rPr>
                      <w:rFonts w:ascii="Arial" w:hAnsi="Arial" w:cs="Arial"/>
                    </w:rPr>
                    <w:t>’</w:t>
                  </w:r>
                </w:p>
              </w:tc>
            </w:tr>
            <w:tr w:rsidR="005B387C" w14:paraId="336D4456" w14:textId="77777777" w:rsidTr="00740B04">
              <w:trPr>
                <w:jc w:val="center"/>
              </w:trPr>
              <w:tc>
                <w:tcPr>
                  <w:tcW w:w="1169" w:type="dxa"/>
                </w:tcPr>
                <w:p w14:paraId="565E0A06" w14:textId="6DB1FAF3" w:rsidR="005B387C" w:rsidRDefault="005B387C" w:rsidP="005B387C">
                  <w:r w:rsidRPr="007A35F7">
                    <w:rPr>
                      <w:rFonts w:ascii="Arial" w:hAnsi="Arial" w:cs="Arial"/>
                    </w:rPr>
                    <w:t>1.</w:t>
                  </w:r>
                  <w:r>
                    <w:rPr>
                      <w:rFonts w:ascii="Arial" w:hAnsi="Arial" w:cs="Arial"/>
                    </w:rPr>
                    <w:t>1</w:t>
                  </w:r>
                </w:p>
              </w:tc>
              <w:tc>
                <w:tcPr>
                  <w:tcW w:w="1357" w:type="dxa"/>
                </w:tcPr>
                <w:p w14:paraId="70B37C2B" w14:textId="43849434" w:rsidR="005B387C" w:rsidRDefault="005B387C" w:rsidP="005B387C">
                  <w:r w:rsidRPr="007A35F7">
                    <w:rPr>
                      <w:rFonts w:ascii="Arial" w:hAnsi="Arial" w:cs="Arial"/>
                    </w:rPr>
                    <w:t>2022.</w:t>
                  </w:r>
                  <w:r>
                    <w:rPr>
                      <w:rFonts w:ascii="Arial" w:hAnsi="Arial" w:cs="Arial"/>
                    </w:rPr>
                    <w:t>11</w:t>
                  </w:r>
                  <w:r w:rsidRPr="007A35F7">
                    <w:rPr>
                      <w:rFonts w:ascii="Arial" w:hAnsi="Arial" w:cs="Arial"/>
                    </w:rPr>
                    <w:t>.2</w:t>
                  </w:r>
                </w:p>
              </w:tc>
              <w:tc>
                <w:tcPr>
                  <w:tcW w:w="1315" w:type="dxa"/>
                </w:tcPr>
                <w:p w14:paraId="30AF5E5B" w14:textId="45813FFE" w:rsidR="005B387C" w:rsidRDefault="005B387C" w:rsidP="005B387C">
                  <w:r w:rsidRPr="007A35F7">
                    <w:rPr>
                      <w:rFonts w:ascii="Arial" w:hAnsi="Arial" w:cs="Arial"/>
                    </w:rPr>
                    <w:t>Bonnie</w:t>
                  </w:r>
                </w:p>
              </w:tc>
              <w:tc>
                <w:tcPr>
                  <w:tcW w:w="3924" w:type="dxa"/>
                </w:tcPr>
                <w:p w14:paraId="52C38FB7" w14:textId="339C9A13" w:rsidR="005B387C" w:rsidRDefault="005B387C" w:rsidP="005B387C">
                  <w:r w:rsidRPr="005B387C">
                    <w:rPr>
                      <w:rFonts w:ascii="Arial" w:hAnsi="Arial" w:cs="Arial"/>
                    </w:rPr>
                    <w:t xml:space="preserve">V2 </w:t>
                  </w:r>
                  <w:ins w:id="739" w:author="Bonnie Yang" w:date="2023-06-06T17:18:00Z">
                    <w:r w:rsidR="00EC04D4">
                      <w:rPr>
                        <w:rFonts w:ascii="Arial" w:hAnsi="Arial" w:cs="Arial"/>
                      </w:rPr>
                      <w:t>–</w:t>
                    </w:r>
                  </w:ins>
                  <w:r w:rsidRPr="005B387C">
                    <w:rPr>
                      <w:rFonts w:ascii="Arial" w:hAnsi="Arial" w:cs="Arial"/>
                    </w:rPr>
                    <w:t xml:space="preserve"> Migrate Recipe Labels to Attributes System</w:t>
                  </w:r>
                </w:p>
              </w:tc>
            </w:tr>
            <w:tr w:rsidR="00D16086" w14:paraId="0D78C57E" w14:textId="77777777" w:rsidTr="00740B04">
              <w:trPr>
                <w:jc w:val="center"/>
              </w:trPr>
              <w:tc>
                <w:tcPr>
                  <w:tcW w:w="1169" w:type="dxa"/>
                </w:tcPr>
                <w:p w14:paraId="01E35D74" w14:textId="637B028E" w:rsidR="00D16086" w:rsidRDefault="00D16086" w:rsidP="00D16086">
                  <w:r w:rsidRPr="007A35F7">
                    <w:rPr>
                      <w:rFonts w:ascii="Arial" w:hAnsi="Arial" w:cs="Arial"/>
                    </w:rPr>
                    <w:t>1.</w:t>
                  </w:r>
                  <w:r>
                    <w:rPr>
                      <w:rFonts w:ascii="Arial" w:hAnsi="Arial" w:cs="Arial"/>
                    </w:rPr>
                    <w:t>2</w:t>
                  </w:r>
                </w:p>
              </w:tc>
              <w:tc>
                <w:tcPr>
                  <w:tcW w:w="1357" w:type="dxa"/>
                </w:tcPr>
                <w:p w14:paraId="0A84E630" w14:textId="011DFC06" w:rsidR="00D16086" w:rsidRDefault="00D16086" w:rsidP="00D16086">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8</w:t>
                  </w:r>
                </w:p>
              </w:tc>
              <w:tc>
                <w:tcPr>
                  <w:tcW w:w="1315" w:type="dxa"/>
                </w:tcPr>
                <w:p w14:paraId="277F7803" w14:textId="765A1E02" w:rsidR="00D16086" w:rsidRDefault="00D16086" w:rsidP="00D16086">
                  <w:r>
                    <w:rPr>
                      <w:rFonts w:hint="eastAsia"/>
                    </w:rPr>
                    <w:t>B</w:t>
                  </w:r>
                  <w:r>
                    <w:t>onnie</w:t>
                  </w:r>
                </w:p>
              </w:tc>
              <w:tc>
                <w:tcPr>
                  <w:tcW w:w="3924" w:type="dxa"/>
                </w:tcPr>
                <w:p w14:paraId="602BDAE1" w14:textId="7A3E3CE4" w:rsidR="00D16086" w:rsidRDefault="00D16086" w:rsidP="00D16086">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5D6EE1" w14:paraId="302834B6" w14:textId="77777777" w:rsidTr="00740B04">
              <w:trPr>
                <w:jc w:val="center"/>
              </w:trPr>
              <w:tc>
                <w:tcPr>
                  <w:tcW w:w="1169" w:type="dxa"/>
                </w:tcPr>
                <w:p w14:paraId="6D3D232D" w14:textId="39AD2A19" w:rsidR="005D6EE1" w:rsidRDefault="005D6EE1" w:rsidP="005D6EE1">
                  <w:ins w:id="740" w:author="Bonnie Yang" w:date="2023-03-15T16:11:00Z">
                    <w:r w:rsidRPr="007A35F7">
                      <w:rPr>
                        <w:rFonts w:ascii="Arial" w:hAnsi="Arial" w:cs="Arial"/>
                      </w:rPr>
                      <w:t>1.</w:t>
                    </w:r>
                    <w:r>
                      <w:rPr>
                        <w:rFonts w:ascii="Arial" w:hAnsi="Arial" w:cs="Arial"/>
                      </w:rPr>
                      <w:t>3</w:t>
                    </w:r>
                  </w:ins>
                </w:p>
              </w:tc>
              <w:tc>
                <w:tcPr>
                  <w:tcW w:w="1357" w:type="dxa"/>
                </w:tcPr>
                <w:p w14:paraId="5D7B5C39" w14:textId="24C898A1" w:rsidR="005D6EE1" w:rsidRDefault="005D6EE1" w:rsidP="005D6EE1">
                  <w:ins w:id="741" w:author="Bonnie Yang" w:date="2023-03-15T16:1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15</w:t>
                    </w:r>
                  </w:ins>
                </w:p>
              </w:tc>
              <w:tc>
                <w:tcPr>
                  <w:tcW w:w="1315" w:type="dxa"/>
                </w:tcPr>
                <w:p w14:paraId="608DDFAE" w14:textId="5824774D" w:rsidR="005D6EE1" w:rsidRDefault="005D6EE1" w:rsidP="005D6EE1">
                  <w:ins w:id="742" w:author="Bonnie Yang" w:date="2023-03-15T16:11:00Z">
                    <w:r>
                      <w:rPr>
                        <w:rFonts w:hint="eastAsia"/>
                      </w:rPr>
                      <w:t>B</w:t>
                    </w:r>
                    <w:r>
                      <w:t>onnie</w:t>
                    </w:r>
                  </w:ins>
                </w:p>
              </w:tc>
              <w:tc>
                <w:tcPr>
                  <w:tcW w:w="3924" w:type="dxa"/>
                </w:tcPr>
                <w:p w14:paraId="3DCB0268" w14:textId="46FBAF98" w:rsidR="005D6EE1" w:rsidRPr="00B66734" w:rsidRDefault="005D6EE1" w:rsidP="005D6EE1">
                  <w:ins w:id="743" w:author="Bonnie Yang" w:date="2023-03-15T16:11:00Z">
                    <w:r w:rsidRPr="005D6EE1">
                      <w:t>Accurate Recipe Costs in Cookbook</w:t>
                    </w:r>
                  </w:ins>
                </w:p>
              </w:tc>
            </w:tr>
            <w:tr w:rsidR="003104A2" w14:paraId="754BEF5B" w14:textId="77777777" w:rsidTr="00740B04">
              <w:trPr>
                <w:jc w:val="center"/>
              </w:trPr>
              <w:tc>
                <w:tcPr>
                  <w:tcW w:w="1169" w:type="dxa"/>
                </w:tcPr>
                <w:p w14:paraId="117AF74C" w14:textId="5A741C64" w:rsidR="003104A2" w:rsidRDefault="003104A2" w:rsidP="003104A2">
                  <w:ins w:id="744" w:author="Bonnie Yang [2]" w:date="2023-07-29T10:59:00Z">
                    <w:r>
                      <w:rPr>
                        <w:rFonts w:ascii="Arial" w:hAnsi="Arial" w:cs="Arial" w:hint="eastAsia"/>
                        <w:sz w:val="20"/>
                        <w:szCs w:val="20"/>
                      </w:rPr>
                      <w:t>1</w:t>
                    </w:r>
                    <w:r>
                      <w:rPr>
                        <w:rFonts w:ascii="Arial" w:hAnsi="Arial" w:cs="Arial"/>
                        <w:sz w:val="20"/>
                        <w:szCs w:val="20"/>
                      </w:rPr>
                      <w:t>.4</w:t>
                    </w:r>
                  </w:ins>
                </w:p>
              </w:tc>
              <w:tc>
                <w:tcPr>
                  <w:tcW w:w="1357" w:type="dxa"/>
                </w:tcPr>
                <w:p w14:paraId="356DD588" w14:textId="08912897" w:rsidR="003104A2" w:rsidRDefault="003104A2" w:rsidP="003104A2">
                  <w:ins w:id="745" w:author="Bonnie Yang [2]" w:date="2023-07-29T10:59: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ins>
                </w:p>
              </w:tc>
              <w:tc>
                <w:tcPr>
                  <w:tcW w:w="1315" w:type="dxa"/>
                </w:tcPr>
                <w:p w14:paraId="51A5A1B7" w14:textId="43CEDAC2" w:rsidR="003104A2" w:rsidRDefault="003104A2" w:rsidP="003104A2">
                  <w:ins w:id="746" w:author="Bonnie Yang [2]" w:date="2023-07-29T10:59:00Z">
                    <w:r w:rsidRPr="007A35F7">
                      <w:rPr>
                        <w:rFonts w:ascii="Arial" w:hAnsi="Arial" w:cs="Arial"/>
                      </w:rPr>
                      <w:t>Bonnie</w:t>
                    </w:r>
                  </w:ins>
                </w:p>
              </w:tc>
              <w:tc>
                <w:tcPr>
                  <w:tcW w:w="3924" w:type="dxa"/>
                </w:tcPr>
                <w:p w14:paraId="5A39C51E" w14:textId="71AB1D44" w:rsidR="003104A2" w:rsidRDefault="003104A2" w:rsidP="003104A2">
                  <w:ins w:id="747" w:author="Bonnie Yang [2]" w:date="2023-07-29T10:59:00Z">
                    <w:r w:rsidRPr="008E2FDD">
                      <w:rPr>
                        <w:rFonts w:ascii="Arial" w:hAnsi="Arial" w:cs="Arial"/>
                        <w:sz w:val="20"/>
                        <w:szCs w:val="20"/>
                      </w:rPr>
                      <w:t>Validations for tracking Nonfood and ingredient inventory in Pantry</w:t>
                    </w:r>
                  </w:ins>
                </w:p>
              </w:tc>
            </w:tr>
            <w:tr w:rsidR="003104A2" w14:paraId="3748790E" w14:textId="77777777" w:rsidTr="00740B04">
              <w:trPr>
                <w:jc w:val="center"/>
              </w:trPr>
              <w:tc>
                <w:tcPr>
                  <w:tcW w:w="1169" w:type="dxa"/>
                </w:tcPr>
                <w:p w14:paraId="7D2A5FA1" w14:textId="77777777" w:rsidR="003104A2" w:rsidRDefault="003104A2" w:rsidP="003104A2"/>
              </w:tc>
              <w:tc>
                <w:tcPr>
                  <w:tcW w:w="1357" w:type="dxa"/>
                </w:tcPr>
                <w:p w14:paraId="5DA3A124" w14:textId="77777777" w:rsidR="003104A2" w:rsidRDefault="003104A2" w:rsidP="003104A2"/>
              </w:tc>
              <w:tc>
                <w:tcPr>
                  <w:tcW w:w="1315" w:type="dxa"/>
                </w:tcPr>
                <w:p w14:paraId="6969D371" w14:textId="77777777" w:rsidR="003104A2" w:rsidRDefault="003104A2" w:rsidP="003104A2"/>
              </w:tc>
              <w:tc>
                <w:tcPr>
                  <w:tcW w:w="3924" w:type="dxa"/>
                </w:tcPr>
                <w:p w14:paraId="1BE18F70" w14:textId="77777777" w:rsidR="003104A2" w:rsidRPr="005C49CE" w:rsidRDefault="003104A2" w:rsidP="003104A2"/>
              </w:tc>
            </w:tr>
          </w:tbl>
          <w:p w14:paraId="7258DEDB" w14:textId="77777777" w:rsidR="00122E87" w:rsidRDefault="00122E87" w:rsidP="00740B04"/>
        </w:tc>
      </w:tr>
      <w:tr w:rsidR="00122E87" w:rsidRPr="00452515" w14:paraId="3C62E291" w14:textId="77777777" w:rsidTr="00F15131">
        <w:tc>
          <w:tcPr>
            <w:tcW w:w="8728" w:type="dxa"/>
          </w:tcPr>
          <w:p w14:paraId="4C679243" w14:textId="77777777" w:rsidR="00122E87" w:rsidRPr="00452515" w:rsidRDefault="00122E87" w:rsidP="00740B04">
            <w:r w:rsidRPr="00E97505">
              <w:rPr>
                <w:rStyle w:val="Strong"/>
              </w:rPr>
              <w:t>Stakeholder:</w:t>
            </w:r>
            <w:r w:rsidRPr="00452515">
              <w:t xml:space="preserve"> </w:t>
            </w:r>
            <w:r>
              <w:t>User with privilege</w:t>
            </w:r>
          </w:p>
        </w:tc>
      </w:tr>
      <w:tr w:rsidR="00122E87" w:rsidRPr="00452515" w14:paraId="46E54312" w14:textId="77777777" w:rsidTr="00F15131">
        <w:tc>
          <w:tcPr>
            <w:tcW w:w="8728" w:type="dxa"/>
          </w:tcPr>
          <w:p w14:paraId="389AA06E" w14:textId="77777777" w:rsidR="00122E87" w:rsidRPr="003C4E15" w:rsidRDefault="00122E87" w:rsidP="00740B04">
            <w:pPr>
              <w:rPr>
                <w:rStyle w:val="Strong"/>
              </w:rPr>
            </w:pPr>
            <w:r w:rsidRPr="003C4E15">
              <w:rPr>
                <w:rStyle w:val="Strong"/>
              </w:rPr>
              <w:t xml:space="preserve">Pre-Condition: </w:t>
            </w:r>
          </w:p>
          <w:p w14:paraId="400142D4" w14:textId="77777777" w:rsidR="00122E87" w:rsidRPr="003C4E15" w:rsidRDefault="00122E87" w:rsidP="00740B04">
            <w:pPr>
              <w:rPr>
                <w:rFonts w:ascii="Arial" w:hAnsi="Arial" w:cs="Arial"/>
                <w:sz w:val="20"/>
                <w:szCs w:val="20"/>
              </w:rPr>
            </w:pPr>
            <w:r w:rsidRPr="003C4E15">
              <w:t>The user goes to the page</w:t>
            </w:r>
            <w:r w:rsidRPr="003C4E15">
              <w:rPr>
                <w:rFonts w:ascii="Arial" w:hAnsi="Arial" w:cs="Arial"/>
                <w:sz w:val="20"/>
                <w:szCs w:val="20"/>
              </w:rPr>
              <w:t xml:space="preserve"> </w:t>
            </w:r>
          </w:p>
          <w:p w14:paraId="1F0967F1" w14:textId="76C35696" w:rsidR="0017374B" w:rsidRPr="003C4E15" w:rsidRDefault="0017374B" w:rsidP="00740B04">
            <w:pPr>
              <w:rPr>
                <w:rFonts w:ascii="Arial" w:hAnsi="Arial" w:cs="Arial"/>
                <w:sz w:val="20"/>
                <w:szCs w:val="20"/>
              </w:rPr>
            </w:pPr>
            <w:r w:rsidRPr="003C4E15">
              <w:rPr>
                <w:rFonts w:ascii="Arial" w:hAnsi="Arial" w:cs="Arial"/>
                <w:sz w:val="20"/>
                <w:szCs w:val="20"/>
              </w:rPr>
              <w:t xml:space="preserve">The new UI design referent to </w:t>
            </w:r>
            <w:proofErr w:type="spellStart"/>
            <w:r w:rsidRPr="003C4E15">
              <w:rPr>
                <w:rFonts w:ascii="Arial" w:hAnsi="Arial" w:cs="Arial"/>
                <w:sz w:val="20"/>
                <w:szCs w:val="20"/>
              </w:rPr>
              <w:t>figma</w:t>
            </w:r>
            <w:proofErr w:type="spellEnd"/>
            <w:r w:rsidRPr="003C4E15">
              <w:rPr>
                <w:rFonts w:ascii="Arial" w:hAnsi="Arial" w:cs="Arial"/>
                <w:sz w:val="20"/>
                <w:szCs w:val="20"/>
              </w:rPr>
              <w:t xml:space="preserve">: </w:t>
            </w:r>
            <w:ins w:id="748" w:author="Bonnie Yang" w:date="2023-06-06T17:18:00Z">
              <w:r w:rsidR="00EC04D4" w:rsidRPr="003C4E15">
                <w:rPr>
                  <w:rFonts w:ascii="Arial" w:hAnsi="Arial" w:cs="Arial"/>
                  <w:sz w:val="20"/>
                  <w:szCs w:val="20"/>
                </w:rPr>
                <w:fldChar w:fldCharType="begin"/>
              </w:r>
              <w:r w:rsidR="00EC04D4" w:rsidRPr="003C4E15">
                <w:rPr>
                  <w:rFonts w:ascii="Arial" w:hAnsi="Arial" w:cs="Arial"/>
                  <w:sz w:val="20"/>
                  <w:szCs w:val="20"/>
                </w:rPr>
                <w:instrText xml:space="preserve"> HYPERLINK "</w:instrText>
              </w:r>
            </w:ins>
            <w:r w:rsidR="00EC04D4" w:rsidRPr="003C4E15">
              <w:rPr>
                <w:rFonts w:ascii="Arial" w:hAnsi="Arial" w:cs="Arial"/>
                <w:sz w:val="20"/>
                <w:szCs w:val="20"/>
              </w:rPr>
              <w:instrText>https://www.figma.com/file/HwPuxDychSqKM7q08lKKYx/INGREDIENT-%7C-INGREDIENT-DETAILS?node-id=0%3A1</w:instrText>
            </w:r>
            <w:ins w:id="749" w:author="Bonnie Yang" w:date="2023-06-06T17:18:00Z">
              <w:r w:rsidR="00EC04D4" w:rsidRPr="003C4E15">
                <w:rPr>
                  <w:rFonts w:ascii="Arial" w:hAnsi="Arial" w:cs="Arial"/>
                  <w:sz w:val="20"/>
                  <w:szCs w:val="20"/>
                </w:rPr>
                <w:instrText xml:space="preserve">" </w:instrText>
              </w:r>
              <w:r w:rsidR="00EC04D4" w:rsidRPr="003C4E15">
                <w:rPr>
                  <w:rFonts w:ascii="Arial" w:hAnsi="Arial" w:cs="Arial"/>
                  <w:sz w:val="20"/>
                  <w:szCs w:val="20"/>
                </w:rPr>
              </w:r>
              <w:r w:rsidR="00EC04D4" w:rsidRPr="003C4E15">
                <w:rPr>
                  <w:rFonts w:ascii="Arial" w:hAnsi="Arial" w:cs="Arial"/>
                  <w:sz w:val="20"/>
                  <w:szCs w:val="20"/>
                </w:rPr>
                <w:fldChar w:fldCharType="separate"/>
              </w:r>
            </w:ins>
            <w:r w:rsidR="00EC04D4" w:rsidRPr="003C4E15">
              <w:rPr>
                <w:rStyle w:val="Hyperlink"/>
                <w:rFonts w:ascii="Arial" w:hAnsi="Arial" w:cs="Arial"/>
                <w:sz w:val="20"/>
                <w:szCs w:val="20"/>
              </w:rPr>
              <w:t>https://www.figma.com/file/HwPuxDychSqKM7q08lKKYx/INGREDIENT-%7C-INGREDIENT-DETAILS?node-id=0%3A1</w:t>
            </w:r>
            <w:ins w:id="750" w:author="Bonnie Yang" w:date="2023-06-06T17:18:00Z">
              <w:r w:rsidR="00EC04D4" w:rsidRPr="003C4E15">
                <w:rPr>
                  <w:rFonts w:ascii="Arial" w:hAnsi="Arial" w:cs="Arial"/>
                  <w:sz w:val="20"/>
                  <w:szCs w:val="20"/>
                </w:rPr>
                <w:fldChar w:fldCharType="end"/>
              </w:r>
            </w:ins>
          </w:p>
        </w:tc>
      </w:tr>
      <w:tr w:rsidR="00122E87" w:rsidRPr="00452515" w14:paraId="535752CC" w14:textId="77777777" w:rsidTr="00F15131">
        <w:tc>
          <w:tcPr>
            <w:tcW w:w="8728" w:type="dxa"/>
          </w:tcPr>
          <w:p w14:paraId="644ADE0E" w14:textId="5DD852BA" w:rsidR="00122E87" w:rsidRPr="00E97505" w:rsidRDefault="00122E87" w:rsidP="00740B04">
            <w:pPr>
              <w:rPr>
                <w:rStyle w:val="Strong"/>
              </w:rPr>
            </w:pPr>
            <w:r w:rsidRPr="00E97505">
              <w:rPr>
                <w:rStyle w:val="Strong"/>
                <w:rFonts w:hint="eastAsia"/>
              </w:rPr>
              <w:t>Main Scenario</w:t>
            </w:r>
            <w:r w:rsidR="00386C99">
              <w:rPr>
                <w:rStyle w:val="Strong"/>
              </w:rPr>
              <w:t xml:space="preserve"> 1</w:t>
            </w:r>
            <w:r w:rsidRPr="00E97505">
              <w:rPr>
                <w:rStyle w:val="Strong"/>
                <w:rFonts w:hint="eastAsia"/>
              </w:rPr>
              <w:t>:</w:t>
            </w:r>
          </w:p>
          <w:p w14:paraId="59D62810" w14:textId="0663D921" w:rsidR="009E7C4C" w:rsidRDefault="00740F70" w:rsidP="00740F70">
            <w:pPr>
              <w:pStyle w:val="ListParagraph"/>
              <w:ind w:left="360"/>
              <w:rPr>
                <w:rFonts w:hint="eastAsia"/>
              </w:rPr>
            </w:pPr>
            <w:r w:rsidRPr="00740F70">
              <w:t>https://wonder.atlassian.net/wiki/x/awFu_w</w:t>
            </w:r>
          </w:p>
          <w:p w14:paraId="2735BB18" w14:textId="77777777" w:rsidR="00122E87" w:rsidRPr="00DE592C" w:rsidRDefault="00122E87" w:rsidP="00740B04"/>
        </w:tc>
      </w:tr>
      <w:tr w:rsidR="00271C65" w:rsidRPr="00452515" w14:paraId="44752F06" w14:textId="77777777" w:rsidTr="00F15131">
        <w:tc>
          <w:tcPr>
            <w:tcW w:w="8728" w:type="dxa"/>
          </w:tcPr>
          <w:p w14:paraId="7B837CAC" w14:textId="26890A59" w:rsidR="006407CE" w:rsidRPr="00732A6F" w:rsidRDefault="00271C65" w:rsidP="00732A6F">
            <w:pPr>
              <w:rPr>
                <w:rFonts w:ascii="Arial" w:hAnsi="Arial" w:cs="Arial"/>
                <w:sz w:val="22"/>
              </w:rPr>
            </w:pPr>
            <w:r w:rsidRPr="00E97505">
              <w:rPr>
                <w:rStyle w:val="Strong"/>
                <w:rFonts w:hint="eastAsia"/>
              </w:rPr>
              <w:t>Main Scenario</w:t>
            </w:r>
            <w:r>
              <w:rPr>
                <w:rStyle w:val="Strong"/>
              </w:rPr>
              <w:t xml:space="preserve"> 2: edit basic information</w:t>
            </w:r>
          </w:p>
          <w:p w14:paraId="05BD265B" w14:textId="3EC877FE" w:rsidR="00271C65" w:rsidRPr="00E97505" w:rsidRDefault="00F15131" w:rsidP="00F15131">
            <w:pPr>
              <w:rPr>
                <w:rStyle w:val="Strong"/>
              </w:rPr>
            </w:pPr>
            <w:r w:rsidRPr="00F15131">
              <w:rPr>
                <w:rStyle w:val="Strong"/>
              </w:rPr>
              <w:t>https://wonder.atlassian.net/wiki/x/DwB5_w</w:t>
            </w:r>
          </w:p>
        </w:tc>
      </w:tr>
      <w:tr w:rsidR="00C10920" w:rsidRPr="00C10920" w14:paraId="2FF8555D" w14:textId="77777777" w:rsidTr="00F15131">
        <w:tc>
          <w:tcPr>
            <w:tcW w:w="8728" w:type="dxa"/>
          </w:tcPr>
          <w:p w14:paraId="5DAF54DF" w14:textId="62EB5E2C" w:rsidR="002A6C5D" w:rsidRPr="002A6C5D" w:rsidRDefault="00C10920" w:rsidP="002A6C5D">
            <w:pPr>
              <w:rPr>
                <w:rFonts w:ascii="Arial" w:hAnsi="Arial" w:cs="Arial"/>
                <w:sz w:val="22"/>
              </w:rPr>
            </w:pPr>
            <w:r w:rsidRPr="00E97505">
              <w:rPr>
                <w:rStyle w:val="Strong"/>
                <w:rFonts w:hint="eastAsia"/>
              </w:rPr>
              <w:t>Main Scenario</w:t>
            </w:r>
            <w:r>
              <w:rPr>
                <w:rStyle w:val="Strong"/>
              </w:rPr>
              <w:t xml:space="preserve"> </w:t>
            </w:r>
            <w:r w:rsidR="002207BA">
              <w:rPr>
                <w:rStyle w:val="Strong"/>
              </w:rPr>
              <w:t>3</w:t>
            </w:r>
            <w:r w:rsidRPr="00E97505">
              <w:rPr>
                <w:rStyle w:val="Strong"/>
                <w:rFonts w:hint="eastAsia"/>
              </w:rPr>
              <w:t>:</w:t>
            </w:r>
            <w:r>
              <w:rPr>
                <w:rStyle w:val="Strong"/>
              </w:rPr>
              <w:t xml:space="preserve"> Files</w:t>
            </w:r>
          </w:p>
          <w:p w14:paraId="68DB0D9A" w14:textId="0BFB0162" w:rsidR="008507DD" w:rsidRPr="008507DD" w:rsidRDefault="00AF2198" w:rsidP="008507DD">
            <w:pPr>
              <w:pStyle w:val="ListParagraph"/>
              <w:numPr>
                <w:ilvl w:val="0"/>
                <w:numId w:val="131"/>
              </w:numPr>
              <w:ind w:leftChars="67" w:left="141" w:firstLine="1"/>
              <w:rPr>
                <w:rFonts w:ascii="Arial" w:hAnsi="Arial" w:cs="Arial"/>
                <w:sz w:val="22"/>
              </w:rPr>
            </w:pPr>
            <w:r>
              <w:t>There is a “</w:t>
            </w:r>
            <w:r w:rsidR="00921885">
              <w:t>Files</w:t>
            </w:r>
            <w:r>
              <w:t>” section for displaying the uploaded medias.</w:t>
            </w:r>
          </w:p>
          <w:p w14:paraId="0E39DDDF" w14:textId="628ED18D" w:rsidR="00AF2198" w:rsidRPr="005312A8" w:rsidRDefault="008507DD" w:rsidP="008507DD">
            <w:pPr>
              <w:rPr>
                <w:rFonts w:ascii="Arial" w:hAnsi="Arial" w:cs="Arial"/>
                <w:sz w:val="22"/>
              </w:rPr>
            </w:pPr>
            <w:r>
              <w:rPr>
                <w:noProof/>
              </w:rPr>
              <w:drawing>
                <wp:inline distT="0" distB="0" distL="0" distR="0" wp14:anchorId="4A76BC06" wp14:editId="3E17AA29">
                  <wp:extent cx="5323840" cy="146042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1418" cy="1462508"/>
                          </a:xfrm>
                          <a:prstGeom prst="rect">
                            <a:avLst/>
                          </a:prstGeom>
                        </pic:spPr>
                      </pic:pic>
                    </a:graphicData>
                  </a:graphic>
                </wp:inline>
              </w:drawing>
            </w:r>
          </w:p>
          <w:p w14:paraId="5D017187" w14:textId="3CBC02D4" w:rsidR="00AF2198" w:rsidRDefault="00AF2198" w:rsidP="00AF2198">
            <w:pPr>
              <w:pStyle w:val="ListParagraph"/>
              <w:numPr>
                <w:ilvl w:val="0"/>
                <w:numId w:val="131"/>
              </w:numPr>
              <w:ind w:leftChars="67" w:left="141" w:firstLine="1"/>
            </w:pPr>
            <w:r>
              <w:rPr>
                <w:rFonts w:hint="eastAsia"/>
              </w:rPr>
              <w:t>Whe</w:t>
            </w:r>
            <w:r>
              <w:t>n I hover over the “</w:t>
            </w:r>
            <w:r w:rsidR="002A6C5D">
              <w:t>F</w:t>
            </w:r>
            <w:r w:rsidR="002A6C5D">
              <w:rPr>
                <w:rFonts w:hint="eastAsia"/>
              </w:rPr>
              <w:t>iles</w:t>
            </w:r>
            <w:r>
              <w:t xml:space="preserve">” tooltip which is on the heading of the media section, display the tooltip “Accepted file formats: </w:t>
            </w:r>
            <w:r>
              <w:rPr>
                <w:rFonts w:hint="eastAsia"/>
              </w:rPr>
              <w:t>M</w:t>
            </w:r>
            <w:r>
              <w:t xml:space="preserve">OV, WMV, </w:t>
            </w:r>
            <w:r w:rsidRPr="00E63F6D">
              <w:t>JPG, JPEG, PNG, GIF, MP4, XLS, XLSX</w:t>
            </w:r>
            <w:r w:rsidR="00921885">
              <w:t>, PDF, DOCX</w:t>
            </w:r>
            <w:r>
              <w:t xml:space="preserve">”. </w:t>
            </w:r>
          </w:p>
          <w:p w14:paraId="4574845E" w14:textId="48C00EE0" w:rsidR="00AF2198" w:rsidRDefault="00AF2198" w:rsidP="00AF2198">
            <w:pPr>
              <w:pStyle w:val="ListParagraph"/>
              <w:numPr>
                <w:ilvl w:val="0"/>
                <w:numId w:val="131"/>
              </w:numPr>
              <w:ind w:leftChars="67" w:left="141" w:firstLine="1"/>
            </w:pPr>
            <w:r>
              <w:t>There is a filter with the following options:” All Media”, “Photos”, “Videos”, “Documents”.</w:t>
            </w:r>
            <w:r w:rsidR="008507DD">
              <w:t xml:space="preserve"> </w:t>
            </w:r>
            <w:r w:rsidR="008507DD" w:rsidRPr="008507DD">
              <w:t>NOTE: the .mov and .</w:t>
            </w:r>
            <w:proofErr w:type="spellStart"/>
            <w:r w:rsidR="008507DD" w:rsidRPr="008507DD">
              <w:t>wmv</w:t>
            </w:r>
            <w:proofErr w:type="spellEnd"/>
            <w:r w:rsidR="008507DD" w:rsidRPr="008507DD">
              <w:t xml:space="preserve"> files must be filtered with videos.</w:t>
            </w:r>
          </w:p>
          <w:p w14:paraId="2206E437" w14:textId="77777777" w:rsidR="00AF2198" w:rsidRDefault="00AF2198" w:rsidP="00AF2198">
            <w:pPr>
              <w:pStyle w:val="ListParagraph"/>
              <w:ind w:leftChars="67" w:left="141" w:firstLine="1"/>
            </w:pPr>
            <w:r>
              <w:rPr>
                <w:noProof/>
              </w:rPr>
              <w:drawing>
                <wp:inline distT="0" distB="0" distL="0" distR="0" wp14:anchorId="0FD526BB" wp14:editId="7F3B7B0B">
                  <wp:extent cx="757325" cy="1138495"/>
                  <wp:effectExtent l="0" t="0" r="5080" b="5080"/>
                  <wp:docPr id="185" name="图片 18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形用户界面, 文本, 应用程序, 聊天或短信&#10;&#10;描述已自动生成"/>
                          <pic:cNvPicPr/>
                        </pic:nvPicPr>
                        <pic:blipFill>
                          <a:blip r:embed="rId52"/>
                          <a:stretch>
                            <a:fillRect/>
                          </a:stretch>
                        </pic:blipFill>
                        <pic:spPr>
                          <a:xfrm>
                            <a:off x="0" y="0"/>
                            <a:ext cx="760455" cy="1143200"/>
                          </a:xfrm>
                          <a:prstGeom prst="rect">
                            <a:avLst/>
                          </a:prstGeom>
                        </pic:spPr>
                      </pic:pic>
                    </a:graphicData>
                  </a:graphic>
                </wp:inline>
              </w:drawing>
            </w:r>
          </w:p>
          <w:p w14:paraId="7D6DD231" w14:textId="687DA1BD" w:rsidR="00AF2198" w:rsidRDefault="00AF2198" w:rsidP="00AF2198">
            <w:pPr>
              <w:pStyle w:val="ListParagraph"/>
              <w:numPr>
                <w:ilvl w:val="0"/>
                <w:numId w:val="131"/>
              </w:numPr>
              <w:ind w:leftChars="67" w:left="141" w:firstLine="0"/>
            </w:pPr>
            <w:r>
              <w:t>W</w:t>
            </w:r>
            <w:r w:rsidRPr="009A7C9B">
              <w:t>hen the</w:t>
            </w:r>
            <w:r w:rsidR="008507DD">
              <w:t xml:space="preserve"> file type</w:t>
            </w:r>
            <w:r w:rsidRPr="009A7C9B">
              <w:t xml:space="preserve"> has been selected, display</w:t>
            </w:r>
            <w:r>
              <w:t xml:space="preserve"> </w:t>
            </w:r>
            <w:r w:rsidRPr="009A7C9B">
              <w:t>a check</w:t>
            </w:r>
            <w:r>
              <w:t>ma</w:t>
            </w:r>
            <w:r w:rsidRPr="009A7C9B">
              <w:t xml:space="preserve">rk in beet red </w:t>
            </w:r>
            <w:proofErr w:type="gramStart"/>
            <w:r w:rsidRPr="009A7C9B">
              <w:t>nearby</w:t>
            </w:r>
            <w:proofErr w:type="gramEnd"/>
            <w:r w:rsidRPr="009A7C9B">
              <w:t xml:space="preserve"> the option.</w:t>
            </w:r>
          </w:p>
          <w:p w14:paraId="79259530" w14:textId="77777777" w:rsidR="00AF2198" w:rsidRDefault="00AF2198" w:rsidP="00AF2198">
            <w:pPr>
              <w:pStyle w:val="ListParagraph"/>
              <w:ind w:left="142"/>
            </w:pPr>
            <w:r>
              <w:rPr>
                <w:noProof/>
              </w:rPr>
              <w:drawing>
                <wp:inline distT="0" distB="0" distL="0" distR="0" wp14:anchorId="27EC4E28" wp14:editId="2F7F236F">
                  <wp:extent cx="1856083" cy="1572402"/>
                  <wp:effectExtent l="0" t="0" r="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8430" cy="1591334"/>
                          </a:xfrm>
                          <a:prstGeom prst="rect">
                            <a:avLst/>
                          </a:prstGeom>
                        </pic:spPr>
                      </pic:pic>
                    </a:graphicData>
                  </a:graphic>
                </wp:inline>
              </w:drawing>
            </w:r>
          </w:p>
          <w:p w14:paraId="31D94827" w14:textId="77777777" w:rsidR="00AF2198" w:rsidRDefault="00AF2198" w:rsidP="00AF2198">
            <w:pPr>
              <w:pStyle w:val="ListParagraph"/>
              <w:numPr>
                <w:ilvl w:val="0"/>
                <w:numId w:val="131"/>
              </w:numPr>
              <w:ind w:leftChars="67" w:left="141" w:firstLine="1"/>
            </w:pPr>
            <w:r>
              <w:t>If there are many files uploaded, display them in one line with carousel</w:t>
            </w:r>
            <w:r>
              <w:rPr>
                <w:rFonts w:hint="eastAsia"/>
              </w:rPr>
              <w:t>.</w:t>
            </w:r>
            <w:r>
              <w:t xml:space="preserve"> </w:t>
            </w:r>
          </w:p>
          <w:p w14:paraId="77B1C16D" w14:textId="77777777" w:rsidR="00AF2198" w:rsidRDefault="00AF2198" w:rsidP="00AF2198">
            <w:pPr>
              <w:pStyle w:val="ListParagraph"/>
              <w:numPr>
                <w:ilvl w:val="0"/>
                <w:numId w:val="133"/>
              </w:numPr>
            </w:pPr>
            <w:r>
              <w:t>Files should be ordered by upload sequence.</w:t>
            </w:r>
          </w:p>
          <w:p w14:paraId="79567AD0" w14:textId="77777777" w:rsidR="00AF2198" w:rsidRDefault="00AF2198" w:rsidP="00AF2198">
            <w:pPr>
              <w:pStyle w:val="ListParagraph"/>
              <w:numPr>
                <w:ilvl w:val="0"/>
                <w:numId w:val="133"/>
              </w:numPr>
            </w:pPr>
            <w:r>
              <w:t>T</w:t>
            </w:r>
            <w:r>
              <w:rPr>
                <w:rFonts w:hint="eastAsia"/>
              </w:rPr>
              <w:t>here</w:t>
            </w:r>
            <w:r>
              <w:t xml:space="preserve"> are arrows for </w:t>
            </w:r>
            <w:proofErr w:type="gramStart"/>
            <w:r>
              <w:t>user</w:t>
            </w:r>
            <w:proofErr w:type="gramEnd"/>
            <w:r>
              <w:t xml:space="preserve"> to view adjacent </w:t>
            </w:r>
            <w:proofErr w:type="gramStart"/>
            <w:r>
              <w:t>file</w:t>
            </w:r>
            <w:proofErr w:type="gramEnd"/>
            <w:r>
              <w:t>.</w:t>
            </w:r>
          </w:p>
          <w:p w14:paraId="05B28676" w14:textId="77777777" w:rsidR="00AF2198" w:rsidRDefault="00AF2198" w:rsidP="00AF2198">
            <w:pPr>
              <w:pStyle w:val="ListParagraph"/>
              <w:numPr>
                <w:ilvl w:val="0"/>
                <w:numId w:val="133"/>
              </w:numPr>
            </w:pPr>
            <w:r>
              <w:rPr>
                <w:rFonts w:hint="eastAsia"/>
              </w:rPr>
              <w:t>C</w:t>
            </w:r>
            <w:r>
              <w:t>licking the arrow to slide one file automatically per one time.</w:t>
            </w:r>
          </w:p>
          <w:p w14:paraId="2CDD0AF3" w14:textId="77777777" w:rsidR="00AF2198" w:rsidRDefault="00AF2198" w:rsidP="00AF2198">
            <w:pPr>
              <w:pStyle w:val="ListParagraph"/>
              <w:numPr>
                <w:ilvl w:val="0"/>
                <w:numId w:val="133"/>
              </w:numPr>
            </w:pPr>
            <w:r>
              <w:rPr>
                <w:rFonts w:hint="eastAsia"/>
              </w:rPr>
              <w:t>A</w:t>
            </w:r>
            <w:r>
              <w:t xml:space="preserve">ll </w:t>
            </w:r>
            <w:proofErr w:type="gramStart"/>
            <w:r>
              <w:t>of medias</w:t>
            </w:r>
            <w:proofErr w:type="gramEnd"/>
            <w:r>
              <w:t xml:space="preserve"> should be resized in fixed size (same width and height).</w:t>
            </w:r>
          </w:p>
          <w:p w14:paraId="36F9DAF4" w14:textId="77777777" w:rsidR="00AF2198" w:rsidRDefault="00AF2198" w:rsidP="00AF2198">
            <w:pPr>
              <w:pStyle w:val="ListParagraph"/>
              <w:numPr>
                <w:ilvl w:val="0"/>
                <w:numId w:val="133"/>
              </w:numPr>
            </w:pPr>
            <w:r>
              <w:rPr>
                <w:rFonts w:hint="eastAsia"/>
              </w:rPr>
              <w:t>D</w:t>
            </w:r>
            <w:r>
              <w:t>isplay “-” image underneath file section. The number of “-” image is the same as the number of files.</w:t>
            </w:r>
          </w:p>
          <w:p w14:paraId="2A5191D7" w14:textId="77777777" w:rsidR="00AF2198" w:rsidRDefault="00AF2198" w:rsidP="00AF2198">
            <w:pPr>
              <w:pStyle w:val="ListParagraph"/>
              <w:numPr>
                <w:ilvl w:val="0"/>
                <w:numId w:val="133"/>
              </w:numPr>
            </w:pPr>
            <w:r>
              <w:rPr>
                <w:rFonts w:hint="eastAsia"/>
              </w:rPr>
              <w:t>H</w:t>
            </w:r>
            <w:r>
              <w:t xml:space="preserve">ighlight “-” image for the files which are surfaced currently, or else gray out. Update “-” image when clicking arrow icon. </w:t>
            </w:r>
          </w:p>
          <w:p w14:paraId="1654BEB9" w14:textId="50431492" w:rsidR="00AF2198" w:rsidRDefault="00AF2198" w:rsidP="00AF2198">
            <w:pPr>
              <w:pStyle w:val="ListParagraph"/>
              <w:numPr>
                <w:ilvl w:val="0"/>
                <w:numId w:val="133"/>
              </w:numPr>
            </w:pPr>
            <w:r>
              <w:rPr>
                <w:rFonts w:hint="eastAsia"/>
              </w:rPr>
              <w:t>I</w:t>
            </w:r>
            <w:r>
              <w:t xml:space="preserve">f the format of a file is </w:t>
            </w:r>
            <w:r w:rsidRPr="007E2D87">
              <w:rPr>
                <w:rStyle w:val="Strong"/>
                <w:rFonts w:asciiTheme="minorEastAsia" w:eastAsiaTheme="minorEastAsia" w:hAnsiTheme="minorEastAsia"/>
              </w:rPr>
              <w:t>XLSX</w:t>
            </w:r>
            <w:r w:rsidR="00921885">
              <w:rPr>
                <w:rStyle w:val="Strong"/>
                <w:rFonts w:asciiTheme="minorEastAsia" w:eastAsiaTheme="minorEastAsia" w:hAnsiTheme="minorEastAsia"/>
              </w:rPr>
              <w:t>,</w:t>
            </w:r>
            <w:r w:rsidR="00921885">
              <w:t xml:space="preserve"> </w:t>
            </w:r>
            <w:r w:rsidR="00921885" w:rsidRPr="00E63F6D">
              <w:t>XLS</w:t>
            </w:r>
            <w:r w:rsidR="00921885">
              <w:t>, PDF, DOCX</w:t>
            </w:r>
            <w:r>
              <w:rPr>
                <w:rStyle w:val="Strong"/>
                <w:rFonts w:asciiTheme="minorEastAsia" w:eastAsiaTheme="minorEastAsia" w:hAnsiTheme="minorEastAsia"/>
              </w:rPr>
              <w:t>,</w:t>
            </w:r>
            <w:r>
              <w:rPr>
                <w:rStyle w:val="Strong"/>
                <w:rFonts w:asciiTheme="minorEastAsia" w:hAnsiTheme="minorEastAsia"/>
              </w:rPr>
              <w:t xml:space="preserve"> set the first page of a file as the thumbnail displayed.</w:t>
            </w:r>
          </w:p>
          <w:p w14:paraId="4C257BF9" w14:textId="77777777" w:rsidR="00AF2198" w:rsidRDefault="00AF2198" w:rsidP="00AF2198">
            <w:pPr>
              <w:pStyle w:val="ListParagraph"/>
              <w:ind w:leftChars="67" w:left="141" w:firstLine="1"/>
            </w:pPr>
            <w:r>
              <w:rPr>
                <w:noProof/>
              </w:rPr>
              <w:drawing>
                <wp:inline distT="0" distB="0" distL="0" distR="0" wp14:anchorId="3B7F1711" wp14:editId="15A4B46E">
                  <wp:extent cx="4445000" cy="1608677"/>
                  <wp:effectExtent l="0" t="0" r="0" b="0"/>
                  <wp:docPr id="208" name="图片 20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descr="图形用户界面&#10;&#10;描述已自动生成"/>
                          <pic:cNvPicPr/>
                        </pic:nvPicPr>
                        <pic:blipFill>
                          <a:blip r:embed="rId54"/>
                          <a:stretch>
                            <a:fillRect/>
                          </a:stretch>
                        </pic:blipFill>
                        <pic:spPr>
                          <a:xfrm>
                            <a:off x="0" y="0"/>
                            <a:ext cx="4458610" cy="1613603"/>
                          </a:xfrm>
                          <a:prstGeom prst="rect">
                            <a:avLst/>
                          </a:prstGeom>
                        </pic:spPr>
                      </pic:pic>
                    </a:graphicData>
                  </a:graphic>
                </wp:inline>
              </w:drawing>
            </w:r>
          </w:p>
          <w:p w14:paraId="5511E535" w14:textId="77777777" w:rsidR="00AF2198" w:rsidRDefault="00AF2198" w:rsidP="00AF2198">
            <w:pPr>
              <w:pStyle w:val="ListParagraph"/>
              <w:numPr>
                <w:ilvl w:val="0"/>
                <w:numId w:val="131"/>
              </w:numPr>
              <w:ind w:leftChars="67" w:left="141" w:firstLine="1"/>
            </w:pPr>
            <w:r>
              <w:rPr>
                <w:rFonts w:hint="eastAsia"/>
              </w:rPr>
              <w:t>I</w:t>
            </w:r>
            <w:r>
              <w:t>f the number of files is &lt;=3, never display the carousel arrow. If there is no filed behind the current files, disable the carousel arrow to right. If there is no in front of the current files, disable the carousel arrow to left.</w:t>
            </w:r>
          </w:p>
          <w:p w14:paraId="2A9315B8" w14:textId="77777777" w:rsidR="00AF2198" w:rsidRDefault="00AF2198" w:rsidP="00AF2198">
            <w:pPr>
              <w:pStyle w:val="ListParagraph"/>
              <w:numPr>
                <w:ilvl w:val="0"/>
                <w:numId w:val="131"/>
              </w:numPr>
              <w:ind w:leftChars="67" w:left="141" w:firstLine="1"/>
            </w:pPr>
            <w:r>
              <w:t xml:space="preserve">Default by displaying 3 files, if uploaded files is &lt;= 3, the left and right arrow </w:t>
            </w:r>
            <w:proofErr w:type="gramStart"/>
            <w:r>
              <w:t>no</w:t>
            </w:r>
            <w:proofErr w:type="gramEnd"/>
            <w:r>
              <w:t xml:space="preserve"> </w:t>
            </w:r>
            <w:proofErr w:type="gramStart"/>
            <w:r>
              <w:t>long</w:t>
            </w:r>
            <w:proofErr w:type="gramEnd"/>
            <w:r>
              <w:t xml:space="preserve"> appear.</w:t>
            </w:r>
          </w:p>
          <w:p w14:paraId="67B50A29" w14:textId="77777777" w:rsidR="00AF2198" w:rsidRDefault="00AF2198" w:rsidP="00AF2198">
            <w:pPr>
              <w:pStyle w:val="ListParagraph"/>
              <w:numPr>
                <w:ilvl w:val="0"/>
                <w:numId w:val="131"/>
              </w:numPr>
              <w:ind w:leftChars="67" w:left="141" w:firstLine="1"/>
            </w:pPr>
            <w:r>
              <w:t xml:space="preserve">Display </w:t>
            </w:r>
            <w:r w:rsidRPr="008E29E5">
              <w:t>up to 30 characters for the description</w:t>
            </w:r>
            <w:r>
              <w:t>.</w:t>
            </w:r>
            <w:r w:rsidRPr="008E29E5">
              <w:t xml:space="preserve"> If there are more than 30 characters in description, display ellipsis instead and align the name with the “drag</w:t>
            </w:r>
            <w:r>
              <w:t xml:space="preserve">” </w:t>
            </w:r>
            <w:r w:rsidRPr="008E29E5">
              <w:t>icon.</w:t>
            </w:r>
            <w:r>
              <w:t xml:space="preserve"> When user hovers over description, display a tooltip for the whole description.</w:t>
            </w:r>
            <w:r w:rsidRPr="008E29E5">
              <w:t xml:space="preserve"> The mockup is as </w:t>
            </w:r>
            <w:proofErr w:type="gramStart"/>
            <w:r w:rsidRPr="008E29E5">
              <w:t>following</w:t>
            </w:r>
            <w:proofErr w:type="gramEnd"/>
            <w:r w:rsidRPr="008E29E5">
              <w:t>:</w:t>
            </w:r>
          </w:p>
          <w:p w14:paraId="2753AA54" w14:textId="77777777" w:rsidR="00AF2198" w:rsidRDefault="00AF2198" w:rsidP="00AF2198">
            <w:pPr>
              <w:pStyle w:val="ListParagraph"/>
              <w:ind w:left="142"/>
            </w:pPr>
            <w:r>
              <w:rPr>
                <w:noProof/>
              </w:rPr>
              <w:drawing>
                <wp:inline distT="0" distB="0" distL="0" distR="0" wp14:anchorId="6AAA9DD9" wp14:editId="2E768F62">
                  <wp:extent cx="3109912" cy="2397224"/>
                  <wp:effectExtent l="0" t="0" r="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5651" cy="2401647"/>
                          </a:xfrm>
                          <a:prstGeom prst="rect">
                            <a:avLst/>
                          </a:prstGeom>
                        </pic:spPr>
                      </pic:pic>
                    </a:graphicData>
                  </a:graphic>
                </wp:inline>
              </w:drawing>
            </w:r>
          </w:p>
          <w:p w14:paraId="4FBA0D6A" w14:textId="02ED8B33" w:rsidR="00AF2198" w:rsidRPr="005312A8" w:rsidRDefault="00AF2198" w:rsidP="00AF2198">
            <w:pPr>
              <w:pStyle w:val="ListParagraph"/>
              <w:numPr>
                <w:ilvl w:val="0"/>
                <w:numId w:val="131"/>
              </w:numPr>
              <w:ind w:leftChars="67" w:left="141" w:firstLine="1"/>
            </w:pPr>
            <w:r w:rsidRPr="005312A8">
              <w:t xml:space="preserve">If there </w:t>
            </w:r>
            <w:r w:rsidRPr="00801B12">
              <w:t>are</w:t>
            </w:r>
            <w:r w:rsidRPr="005312A8">
              <w:t xml:space="preserve"> no uploaded files, display “No</w:t>
            </w:r>
            <w:r w:rsidR="008507DD">
              <w:t xml:space="preserve"> Data</w:t>
            </w:r>
            <w:r w:rsidRPr="005312A8">
              <w:t>” for it. Like this:</w:t>
            </w:r>
          </w:p>
          <w:p w14:paraId="2FA17E7D" w14:textId="4817FDBF" w:rsidR="00AF2198" w:rsidRDefault="008507DD" w:rsidP="00AF2198">
            <w:pPr>
              <w:pStyle w:val="ListParagraph"/>
              <w:ind w:leftChars="67" w:left="141" w:firstLine="1"/>
              <w:rPr>
                <w:rStyle w:val="Strong"/>
              </w:rPr>
            </w:pPr>
            <w:r>
              <w:rPr>
                <w:noProof/>
              </w:rPr>
              <w:drawing>
                <wp:inline distT="0" distB="0" distL="0" distR="0" wp14:anchorId="5B6E60BA" wp14:editId="34819F54">
                  <wp:extent cx="5349240" cy="1156849"/>
                  <wp:effectExtent l="0" t="0" r="381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2614" cy="1159741"/>
                          </a:xfrm>
                          <a:prstGeom prst="rect">
                            <a:avLst/>
                          </a:prstGeom>
                        </pic:spPr>
                      </pic:pic>
                    </a:graphicData>
                  </a:graphic>
                </wp:inline>
              </w:drawing>
            </w:r>
          </w:p>
          <w:p w14:paraId="617E5939" w14:textId="77777777" w:rsidR="00AF2198" w:rsidRPr="005312A8" w:rsidRDefault="00AF2198" w:rsidP="00AF2198">
            <w:pPr>
              <w:pStyle w:val="ListParagraph"/>
              <w:numPr>
                <w:ilvl w:val="0"/>
                <w:numId w:val="131"/>
              </w:numPr>
              <w:ind w:leftChars="67" w:left="141" w:firstLine="1"/>
              <w:rPr>
                <w:rFonts w:ascii="Arial" w:hAnsi="Arial" w:cs="Arial"/>
                <w:sz w:val="22"/>
              </w:rPr>
            </w:pPr>
            <w:r>
              <w:t>There is a button “Upload M</w:t>
            </w:r>
            <w:r>
              <w:rPr>
                <w:rFonts w:hint="eastAsia"/>
              </w:rPr>
              <w:t>edia</w:t>
            </w:r>
            <w:r>
              <w:t xml:space="preserve">”. After clicking </w:t>
            </w:r>
            <w:r>
              <w:rPr>
                <w:rFonts w:hint="eastAsia"/>
              </w:rPr>
              <w:t>it</w:t>
            </w:r>
            <w:r>
              <w:t>, pop up a window for uploading media. Like this:</w:t>
            </w:r>
          </w:p>
          <w:p w14:paraId="4731DB6A" w14:textId="77777777" w:rsidR="00AF2198" w:rsidRPr="00526F21" w:rsidRDefault="00AF2198" w:rsidP="00AF2198">
            <w:pPr>
              <w:pStyle w:val="ListParagraph"/>
              <w:ind w:leftChars="67" w:left="141" w:firstLine="1"/>
              <w:rPr>
                <w:rFonts w:ascii="Arial" w:hAnsi="Arial" w:cs="Arial"/>
                <w:sz w:val="22"/>
              </w:rPr>
            </w:pPr>
            <w:r>
              <w:rPr>
                <w:noProof/>
              </w:rPr>
              <w:drawing>
                <wp:inline distT="0" distB="0" distL="0" distR="0" wp14:anchorId="163DAD6E" wp14:editId="573307B0">
                  <wp:extent cx="1612231" cy="1912994"/>
                  <wp:effectExtent l="0" t="0" r="7620" b="0"/>
                  <wp:docPr id="210" name="图片 2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形用户界面, 应用程序&#10;&#10;描述已自动生成"/>
                          <pic:cNvPicPr/>
                        </pic:nvPicPr>
                        <pic:blipFill>
                          <a:blip r:embed="rId57"/>
                          <a:stretch>
                            <a:fillRect/>
                          </a:stretch>
                        </pic:blipFill>
                        <pic:spPr>
                          <a:xfrm>
                            <a:off x="0" y="0"/>
                            <a:ext cx="1621120" cy="1923542"/>
                          </a:xfrm>
                          <a:prstGeom prst="rect">
                            <a:avLst/>
                          </a:prstGeom>
                        </pic:spPr>
                      </pic:pic>
                    </a:graphicData>
                  </a:graphic>
                </wp:inline>
              </w:drawing>
            </w:r>
          </w:p>
          <w:p w14:paraId="5EBB4713" w14:textId="708AC0A0"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T</w:t>
            </w:r>
            <w:r>
              <w:rPr>
                <w:rStyle w:val="Strong"/>
                <w:rFonts w:asciiTheme="minorEastAsia" w:hAnsiTheme="minorEastAsia"/>
              </w:rPr>
              <w:t xml:space="preserve">he maximum number of files is 6. If user has uploaded 6 files, disable “Upload Media” button and display tooltip “Maximum number of files have been uploaded.” </w:t>
            </w:r>
            <w:r w:rsidR="00EC04D4">
              <w:rPr>
                <w:rStyle w:val="Strong"/>
                <w:rFonts w:asciiTheme="minorEastAsia" w:hAnsiTheme="minorEastAsia"/>
              </w:rPr>
              <w:t>W</w:t>
            </w:r>
            <w:r>
              <w:rPr>
                <w:rStyle w:val="Strong"/>
                <w:rFonts w:asciiTheme="minorEastAsia" w:hAnsiTheme="minorEastAsia"/>
              </w:rPr>
              <w:t>hen user hovers over the button.</w:t>
            </w:r>
          </w:p>
          <w:p w14:paraId="51A28E60"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sidRPr="005312A8">
              <w:rPr>
                <w:rStyle w:val="Strong"/>
                <w:rFonts w:asciiTheme="minorEastAsia" w:eastAsiaTheme="minorEastAsia" w:hAnsiTheme="minorEastAsia"/>
              </w:rPr>
              <w:t xml:space="preserve">The </w:t>
            </w:r>
            <w:r w:rsidRPr="005F26DD">
              <w:rPr>
                <w:rStyle w:val="Strong"/>
                <w:rFonts w:asciiTheme="minorEastAsia" w:eastAsiaTheme="minorEastAsia" w:hAnsiTheme="minorEastAsia"/>
              </w:rPr>
              <w:t>pop-up</w:t>
            </w:r>
            <w:r w:rsidRPr="005312A8">
              <w:rPr>
                <w:rStyle w:val="Strong"/>
                <w:rFonts w:asciiTheme="minorEastAsia" w:eastAsiaTheme="minorEastAsia" w:hAnsiTheme="minorEastAsia"/>
              </w:rPr>
              <w:t xml:space="preserve"> window:</w:t>
            </w:r>
          </w:p>
          <w:p w14:paraId="643CD6FC" w14:textId="77777777" w:rsidR="00AF2198" w:rsidRPr="005F26DD"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5F26DD">
              <w:rPr>
                <w:rStyle w:val="Strong"/>
                <w:rFonts w:asciiTheme="minorEastAsia" w:eastAsiaTheme="minorEastAsia" w:hAnsiTheme="minorEastAsia"/>
              </w:rPr>
              <w:t>Heading: Upload File</w:t>
            </w:r>
          </w:p>
          <w:p w14:paraId="0D1060C9" w14:textId="77777777" w:rsidR="00AF2198" w:rsidRPr="00D969DA"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D969DA">
              <w:rPr>
                <w:rStyle w:val="Strong"/>
                <w:rFonts w:asciiTheme="minorEastAsia" w:hAnsiTheme="minorEastAsia"/>
              </w:rPr>
              <w:t>Add a field “Title” above field “Description”, “Title” is optional. Free text, up to 200 characters. The input box will turn into multi-line input box as contents are more than one line.</w:t>
            </w:r>
          </w:p>
          <w:p w14:paraId="485DAD53" w14:textId="5945BC4A" w:rsidR="00AF2198"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5F26DD">
              <w:rPr>
                <w:rStyle w:val="Strong"/>
                <w:rFonts w:asciiTheme="minorEastAsia" w:eastAsiaTheme="minorEastAsia" w:hAnsiTheme="minorEastAsia"/>
              </w:rPr>
              <w:t>File Description: optional</w:t>
            </w:r>
            <w:r>
              <w:rPr>
                <w:rStyle w:val="Strong"/>
                <w:rFonts w:asciiTheme="minorEastAsia" w:eastAsiaTheme="minorEastAsia" w:hAnsiTheme="minorEastAsia" w:hint="eastAsia"/>
              </w:rPr>
              <w:t>.</w:t>
            </w:r>
            <w:r>
              <w:rPr>
                <w:rStyle w:val="Strong"/>
                <w:rFonts w:asciiTheme="minorEastAsia" w:eastAsiaTheme="minorEastAsia" w:hAnsiTheme="minorEastAsia"/>
              </w:rPr>
              <w:t xml:space="preserve"> </w:t>
            </w:r>
            <w:r w:rsidRPr="00A46BB0">
              <w:rPr>
                <w:rStyle w:val="Strong"/>
                <w:rFonts w:asciiTheme="minorEastAsia" w:eastAsiaTheme="minorEastAsia" w:hAnsiTheme="minorEastAsia"/>
              </w:rPr>
              <w:t xml:space="preserve">Add a tooltip for </w:t>
            </w:r>
            <w:del w:id="751" w:author="Bonnie Yang" w:date="2023-06-06T17:18:00Z">
              <w:r w:rsidRPr="00A46BB0" w:rsidDel="00EC04D4">
                <w:rPr>
                  <w:rStyle w:val="Strong"/>
                  <w:rFonts w:asciiTheme="minorEastAsia" w:eastAsiaTheme="minorEastAsia" w:hAnsiTheme="minorEastAsia"/>
                </w:rPr>
                <w:delText>'</w:delText>
              </w:r>
            </w:del>
            <w:ins w:id="752" w:author="Bonnie Yang" w:date="2023-06-06T17:18:00Z">
              <w:r w:rsidR="00EC04D4">
                <w:rPr>
                  <w:rStyle w:val="Strong"/>
                  <w:rFonts w:asciiTheme="minorEastAsia" w:eastAsiaTheme="minorEastAsia" w:hAnsiTheme="minorEastAsia"/>
                </w:rPr>
                <w:t>‘</w:t>
              </w:r>
            </w:ins>
            <w:r w:rsidRPr="00A46BB0">
              <w:rPr>
                <w:rStyle w:val="Strong"/>
                <w:rFonts w:asciiTheme="minorEastAsia" w:eastAsiaTheme="minorEastAsia" w:hAnsiTheme="minorEastAsia"/>
              </w:rPr>
              <w:t>Description</w:t>
            </w:r>
            <w:del w:id="753" w:author="Bonnie Yang" w:date="2023-06-06T17:18:00Z">
              <w:r w:rsidRPr="00A46BB0" w:rsidDel="00EC04D4">
                <w:rPr>
                  <w:rStyle w:val="Strong"/>
                  <w:rFonts w:asciiTheme="minorEastAsia" w:eastAsiaTheme="minorEastAsia" w:hAnsiTheme="minorEastAsia"/>
                </w:rPr>
                <w:delText>'</w:delText>
              </w:r>
            </w:del>
            <w:ins w:id="754" w:author="Bonnie Yang" w:date="2023-06-06T17:18:00Z">
              <w:r w:rsidR="00EC04D4">
                <w:rPr>
                  <w:rStyle w:val="Strong"/>
                  <w:rFonts w:asciiTheme="minorEastAsia" w:eastAsiaTheme="minorEastAsia" w:hAnsiTheme="minorEastAsia"/>
                </w:rPr>
                <w:t>’</w:t>
              </w:r>
            </w:ins>
            <w:r w:rsidRPr="00A46BB0">
              <w:rPr>
                <w:rStyle w:val="Strong"/>
                <w:rFonts w:asciiTheme="minorEastAsia" w:eastAsiaTheme="minorEastAsia" w:hAnsiTheme="minorEastAsia"/>
              </w:rPr>
              <w:t xml:space="preserve"> field. The copy is </w:t>
            </w:r>
            <w:del w:id="755" w:author="Bonnie Yang" w:date="2023-06-06T17:18:00Z">
              <w:r w:rsidRPr="00A46BB0" w:rsidDel="00EC04D4">
                <w:rPr>
                  <w:rStyle w:val="Strong"/>
                  <w:rFonts w:asciiTheme="minorEastAsia" w:eastAsiaTheme="minorEastAsia" w:hAnsiTheme="minorEastAsia"/>
                </w:rPr>
                <w:delText>'</w:delText>
              </w:r>
            </w:del>
            <w:ins w:id="756" w:author="Bonnie Yang" w:date="2023-06-06T17:18:00Z">
              <w:r w:rsidR="00EC04D4">
                <w:rPr>
                  <w:rStyle w:val="Strong"/>
                  <w:rFonts w:asciiTheme="minorEastAsia" w:eastAsiaTheme="minorEastAsia" w:hAnsiTheme="minorEastAsia"/>
                </w:rPr>
                <w:t>‘</w:t>
              </w:r>
            </w:ins>
            <w:r w:rsidRPr="00A46BB0">
              <w:rPr>
                <w:rStyle w:val="Strong"/>
                <w:rFonts w:asciiTheme="minorEastAsia" w:eastAsiaTheme="minorEastAsia" w:hAnsiTheme="minorEastAsia"/>
              </w:rPr>
              <w:t>Description will show under the file thumbnail</w:t>
            </w:r>
            <w:del w:id="757" w:author="Bonnie Yang" w:date="2023-06-06T17:18:00Z">
              <w:r w:rsidRPr="00A46BB0" w:rsidDel="00EC04D4">
                <w:rPr>
                  <w:rStyle w:val="Strong"/>
                  <w:rFonts w:asciiTheme="minorEastAsia" w:eastAsiaTheme="minorEastAsia" w:hAnsiTheme="minorEastAsia"/>
                </w:rPr>
                <w:delText>'</w:delText>
              </w:r>
            </w:del>
            <w:ins w:id="758" w:author="Bonnie Yang" w:date="2023-06-06T17:18:00Z">
              <w:r w:rsidR="00EC04D4">
                <w:rPr>
                  <w:rStyle w:val="Strong"/>
                  <w:rFonts w:asciiTheme="minorEastAsia" w:eastAsiaTheme="minorEastAsia" w:hAnsiTheme="minorEastAsia"/>
                </w:rPr>
                <w:t>’</w:t>
              </w:r>
            </w:ins>
            <w:r>
              <w:rPr>
                <w:rStyle w:val="Strong"/>
                <w:rFonts w:asciiTheme="minorEastAsia" w:eastAsiaTheme="minorEastAsia" w:hAnsiTheme="minorEastAsia"/>
              </w:rPr>
              <w:t>.</w:t>
            </w:r>
          </w:p>
          <w:p w14:paraId="4CCF2CBB" w14:textId="77777777" w:rsidR="00AF2198" w:rsidRDefault="00AF2198" w:rsidP="00AF2198">
            <w:pPr>
              <w:pStyle w:val="ListParagraph"/>
              <w:ind w:left="452"/>
              <w:rPr>
                <w:rStyle w:val="Strong"/>
                <w:rFonts w:asciiTheme="minorEastAsia" w:eastAsiaTheme="minorEastAsia" w:hAnsiTheme="minorEastAsia"/>
              </w:rPr>
            </w:pPr>
            <w:r>
              <w:rPr>
                <w:noProof/>
              </w:rPr>
              <w:drawing>
                <wp:inline distT="0" distB="0" distL="0" distR="0" wp14:anchorId="5BBAC3A7" wp14:editId="26F0B9E8">
                  <wp:extent cx="1109663" cy="97278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16973" cy="979196"/>
                          </a:xfrm>
                          <a:prstGeom prst="rect">
                            <a:avLst/>
                          </a:prstGeom>
                        </pic:spPr>
                      </pic:pic>
                    </a:graphicData>
                  </a:graphic>
                </wp:inline>
              </w:drawing>
            </w:r>
          </w:p>
          <w:p w14:paraId="42F3EB22" w14:textId="04C2D111" w:rsidR="00AF2198" w:rsidRPr="0054652C" w:rsidRDefault="00AF2198" w:rsidP="00AF2198">
            <w:pPr>
              <w:pStyle w:val="ListParagraph"/>
              <w:numPr>
                <w:ilvl w:val="0"/>
                <w:numId w:val="132"/>
              </w:numPr>
              <w:rPr>
                <w:rStyle w:val="Strong"/>
                <w:rFonts w:asciiTheme="minorEastAsia" w:eastAsiaTheme="minorEastAsia" w:hAnsiTheme="minorEastAsia"/>
              </w:rPr>
            </w:pPr>
            <w:r w:rsidRPr="0054652C">
              <w:rPr>
                <w:rStyle w:val="Strong"/>
                <w:rFonts w:asciiTheme="minorEastAsia" w:eastAsiaTheme="minorEastAsia" w:hAnsiTheme="minorEastAsia"/>
              </w:rPr>
              <w:t>I</w:t>
            </w:r>
            <w:r w:rsidRPr="0054652C">
              <w:rPr>
                <w:rStyle w:val="Strong"/>
                <w:rFonts w:asciiTheme="minorEastAsia" w:eastAsiaTheme="minorEastAsia" w:hAnsiTheme="minorEastAsia" w:hint="eastAsia"/>
              </w:rPr>
              <w:t>f</w:t>
            </w:r>
            <w:r w:rsidRPr="0054652C">
              <w:rPr>
                <w:rStyle w:val="Strong"/>
                <w:rFonts w:asciiTheme="minorEastAsia" w:eastAsiaTheme="minorEastAsia" w:hAnsiTheme="minorEastAsia"/>
              </w:rPr>
              <w:t xml:space="preserve"> user upload an image, add a new field “Use as </w:t>
            </w:r>
            <w:r w:rsidR="008507DD">
              <w:rPr>
                <w:rStyle w:val="Strong"/>
                <w:rFonts w:asciiTheme="minorEastAsia" w:eastAsiaTheme="minorEastAsia" w:hAnsiTheme="minorEastAsia"/>
              </w:rPr>
              <w:t>I</w:t>
            </w:r>
            <w:r w:rsidR="008507DD">
              <w:rPr>
                <w:rStyle w:val="Strong"/>
                <w:rFonts w:asciiTheme="minorEastAsia" w:hAnsiTheme="minorEastAsia"/>
              </w:rPr>
              <w:t>tem</w:t>
            </w:r>
            <w:r w:rsidR="008507DD" w:rsidRPr="0054652C">
              <w:rPr>
                <w:rStyle w:val="Strong"/>
                <w:rFonts w:asciiTheme="minorEastAsia" w:eastAsiaTheme="minorEastAsia" w:hAnsiTheme="minorEastAsia"/>
              </w:rPr>
              <w:t xml:space="preserve"> </w:t>
            </w:r>
            <w:r w:rsidRPr="0054652C">
              <w:rPr>
                <w:rStyle w:val="Strong"/>
                <w:rFonts w:asciiTheme="minorEastAsia" w:eastAsiaTheme="minorEastAsia" w:hAnsiTheme="minorEastAsia"/>
              </w:rPr>
              <w:t>Image” with checkbox underneath field “Description”. Default by unselected. (Means only display “Use as</w:t>
            </w:r>
            <w:r w:rsidR="008507DD">
              <w:rPr>
                <w:rStyle w:val="Strong"/>
                <w:rFonts w:asciiTheme="minorEastAsia" w:eastAsiaTheme="minorEastAsia" w:hAnsiTheme="minorEastAsia"/>
              </w:rPr>
              <w:t xml:space="preserve"> I</w:t>
            </w:r>
            <w:r w:rsidR="008507DD">
              <w:rPr>
                <w:rStyle w:val="Strong"/>
                <w:rFonts w:asciiTheme="minorEastAsia" w:hAnsiTheme="minorEastAsia"/>
              </w:rPr>
              <w:t>tem</w:t>
            </w:r>
            <w:r w:rsidRPr="0054652C">
              <w:rPr>
                <w:rStyle w:val="Strong"/>
                <w:rFonts w:asciiTheme="minorEastAsia" w:eastAsiaTheme="minorEastAsia" w:hAnsiTheme="minorEastAsia"/>
              </w:rPr>
              <w:t xml:space="preserve"> Image” for image.)</w:t>
            </w:r>
          </w:p>
          <w:p w14:paraId="22905218" w14:textId="77777777" w:rsidR="00AF2198" w:rsidRPr="005312A8"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5F26DD">
              <w:rPr>
                <w:rStyle w:val="Strong"/>
                <w:rFonts w:asciiTheme="minorEastAsia" w:eastAsiaTheme="minorEastAsia" w:hAnsiTheme="minorEastAsia"/>
              </w:rPr>
              <w:t>File Upload section</w:t>
            </w:r>
            <w:r w:rsidRPr="005F26DD">
              <w:rPr>
                <w:rStyle w:val="Strong"/>
                <w:rFonts w:asciiTheme="minorEastAsia" w:hAnsiTheme="minorEastAsia"/>
              </w:rPr>
              <w:t>: mandatory</w:t>
            </w:r>
            <w:r>
              <w:rPr>
                <w:rStyle w:val="Strong"/>
                <w:rFonts w:asciiTheme="minorEastAsia" w:hAnsiTheme="minorEastAsia"/>
              </w:rPr>
              <w:t xml:space="preserve">, upload a file at one time. </w:t>
            </w:r>
          </w:p>
          <w:p w14:paraId="15AA14EC" w14:textId="68F592D7" w:rsidR="00AF2198" w:rsidRPr="001564C8" w:rsidRDefault="00AF2198" w:rsidP="00AF2198">
            <w:pPr>
              <w:pStyle w:val="ListParagraph"/>
              <w:numPr>
                <w:ilvl w:val="0"/>
                <w:numId w:val="132"/>
              </w:numPr>
              <w:ind w:leftChars="215" w:left="451" w:firstLine="1"/>
              <w:rPr>
                <w:rStyle w:val="Strong"/>
                <w:rFonts w:asciiTheme="minorEastAsia" w:eastAsiaTheme="minorEastAsia" w:hAnsiTheme="minorEastAsia"/>
              </w:rPr>
            </w:pPr>
            <w:r>
              <w:rPr>
                <w:rStyle w:val="Strong"/>
                <w:rFonts w:asciiTheme="minorEastAsia" w:eastAsiaTheme="minorEastAsia" w:hAnsiTheme="minorEastAsia"/>
              </w:rPr>
              <w:t>F</w:t>
            </w:r>
            <w:r>
              <w:rPr>
                <w:rStyle w:val="Strong"/>
                <w:rFonts w:asciiTheme="minorEastAsia" w:eastAsiaTheme="minorEastAsia" w:hAnsiTheme="minorEastAsia" w:hint="eastAsia"/>
              </w:rPr>
              <w:t>or</w:t>
            </w:r>
            <w:r>
              <w:rPr>
                <w:rStyle w:val="Strong"/>
                <w:rFonts w:asciiTheme="minorEastAsia" w:eastAsiaTheme="minorEastAsia" w:hAnsiTheme="minorEastAsia"/>
              </w:rPr>
              <w:t>mat for files: p</w:t>
            </w:r>
            <w:r w:rsidRPr="001564C8">
              <w:rPr>
                <w:rStyle w:val="Strong"/>
                <w:rFonts w:asciiTheme="minorEastAsia" w:eastAsiaTheme="minorEastAsia" w:hAnsiTheme="minorEastAsia"/>
              </w:rPr>
              <w:t>hotos</w:t>
            </w:r>
            <w:r>
              <w:rPr>
                <w:rStyle w:val="Strong"/>
                <w:rFonts w:asciiTheme="minorEastAsia" w:eastAsiaTheme="minorEastAsia" w:hAnsiTheme="minorEastAsia"/>
              </w:rPr>
              <w:t>” JPG</w:t>
            </w:r>
            <w:r w:rsidRPr="001564C8">
              <w:rPr>
                <w:rStyle w:val="Strong"/>
                <w:rFonts w:asciiTheme="minorEastAsia" w:eastAsiaTheme="minorEastAsia" w:hAnsiTheme="minorEastAsia"/>
              </w:rPr>
              <w:t xml:space="preserve">, </w:t>
            </w:r>
            <w:r>
              <w:rPr>
                <w:rStyle w:val="Strong"/>
                <w:rFonts w:asciiTheme="minorEastAsia" w:eastAsiaTheme="minorEastAsia" w:hAnsiTheme="minorEastAsia"/>
              </w:rPr>
              <w:t xml:space="preserve">JPEG, </w:t>
            </w:r>
            <w:r w:rsidRPr="001564C8">
              <w:rPr>
                <w:rStyle w:val="Strong"/>
                <w:rFonts w:asciiTheme="minorEastAsia" w:eastAsiaTheme="minorEastAsia" w:hAnsiTheme="minorEastAsia"/>
              </w:rPr>
              <w:t>PNG, GIF</w:t>
            </w:r>
            <w:r>
              <w:rPr>
                <w:rStyle w:val="Strong"/>
                <w:rFonts w:asciiTheme="minorEastAsia" w:eastAsiaTheme="minorEastAsia" w:hAnsiTheme="minorEastAsia"/>
              </w:rPr>
              <w:t>”</w:t>
            </w:r>
            <w:r w:rsidRPr="001564C8">
              <w:rPr>
                <w:rStyle w:val="Strong"/>
                <w:rFonts w:asciiTheme="minorEastAsia" w:eastAsiaTheme="minorEastAsia" w:hAnsiTheme="minorEastAsia"/>
              </w:rPr>
              <w:t>. Videos</w:t>
            </w:r>
            <w:r>
              <w:rPr>
                <w:rStyle w:val="Strong"/>
                <w:rFonts w:asciiTheme="minorEastAsia" w:eastAsiaTheme="minorEastAsia" w:hAnsiTheme="minorEastAsia"/>
              </w:rPr>
              <w:t xml:space="preserve"> “</w:t>
            </w:r>
            <w:r w:rsidRPr="001564C8">
              <w:rPr>
                <w:rStyle w:val="Strong"/>
                <w:rFonts w:asciiTheme="minorEastAsia" w:eastAsiaTheme="minorEastAsia" w:hAnsiTheme="minorEastAsia"/>
              </w:rPr>
              <w:t>MP4</w:t>
            </w:r>
            <w:r>
              <w:rPr>
                <w:rStyle w:val="Strong"/>
                <w:rFonts w:asciiTheme="minorEastAsia" w:eastAsiaTheme="minorEastAsia" w:hAnsiTheme="minorEastAsia"/>
              </w:rPr>
              <w:t xml:space="preserve">, </w:t>
            </w:r>
            <w:r>
              <w:rPr>
                <w:rFonts w:hint="eastAsia"/>
              </w:rPr>
              <w:t>M</w:t>
            </w:r>
            <w:r>
              <w:t>OV, WMV</w:t>
            </w:r>
            <w:r>
              <w:rPr>
                <w:rStyle w:val="Strong"/>
                <w:rFonts w:asciiTheme="minorEastAsia" w:eastAsiaTheme="minorEastAsia" w:hAnsiTheme="minorEastAsia"/>
              </w:rPr>
              <w:t>”</w:t>
            </w:r>
            <w:r w:rsidRPr="001564C8">
              <w:rPr>
                <w:rStyle w:val="Strong"/>
                <w:rFonts w:asciiTheme="minorEastAsia" w:eastAsiaTheme="minorEastAsia" w:hAnsiTheme="minorEastAsia"/>
              </w:rPr>
              <w:t>. Documents</w:t>
            </w:r>
            <w:r>
              <w:rPr>
                <w:rStyle w:val="Strong"/>
                <w:rFonts w:asciiTheme="minorEastAsia" w:eastAsiaTheme="minorEastAsia" w:hAnsiTheme="minorEastAsia"/>
              </w:rPr>
              <w:t xml:space="preserve"> “XLS, </w:t>
            </w:r>
            <w:r w:rsidRPr="001564C8">
              <w:rPr>
                <w:rStyle w:val="Strong"/>
                <w:rFonts w:asciiTheme="minorEastAsia" w:eastAsiaTheme="minorEastAsia" w:hAnsiTheme="minorEastAsia"/>
              </w:rPr>
              <w:t>XLSX</w:t>
            </w:r>
            <w:r w:rsidR="00D460C7">
              <w:rPr>
                <w:rStyle w:val="Strong"/>
                <w:rFonts w:asciiTheme="minorEastAsia" w:eastAsiaTheme="minorEastAsia" w:hAnsiTheme="minorEastAsia"/>
              </w:rPr>
              <w:t>,</w:t>
            </w:r>
            <w:r w:rsidR="00D460C7">
              <w:rPr>
                <w:rStyle w:val="Strong"/>
                <w:rFonts w:asciiTheme="minorEastAsia" w:hAnsiTheme="minorEastAsia"/>
              </w:rPr>
              <w:t xml:space="preserve"> </w:t>
            </w:r>
            <w:r w:rsidR="00D460C7">
              <w:t>PDF, DOCX</w:t>
            </w:r>
            <w:r>
              <w:rPr>
                <w:rStyle w:val="Strong"/>
                <w:rFonts w:asciiTheme="minorEastAsia" w:eastAsiaTheme="minorEastAsia" w:hAnsiTheme="minorEastAsia"/>
              </w:rPr>
              <w:t>”</w:t>
            </w:r>
            <w:r w:rsidRPr="001564C8">
              <w:rPr>
                <w:rStyle w:val="Strong"/>
                <w:rFonts w:asciiTheme="minorEastAsia" w:eastAsiaTheme="minorEastAsia" w:hAnsiTheme="minorEastAsia"/>
              </w:rPr>
              <w:t>.</w:t>
            </w:r>
          </w:p>
          <w:p w14:paraId="38F17009" w14:textId="014DEF92" w:rsidR="00AF2198" w:rsidRPr="007E2D87"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5F26DD">
              <w:rPr>
                <w:rStyle w:val="Strong"/>
                <w:rFonts w:asciiTheme="minorEastAsia" w:hAnsiTheme="minorEastAsia"/>
              </w:rPr>
              <w:t>When the mouse on the image, display f</w:t>
            </w:r>
            <w:r w:rsidRPr="005F26DD">
              <w:rPr>
                <w:rStyle w:val="Strong"/>
                <w:rFonts w:asciiTheme="minorEastAsia" w:eastAsiaTheme="minorEastAsia" w:hAnsiTheme="minorEastAsia"/>
              </w:rPr>
              <w:t xml:space="preserve">ile </w:t>
            </w:r>
            <w:r w:rsidRPr="005F26DD">
              <w:rPr>
                <w:rStyle w:val="Strong"/>
                <w:rFonts w:asciiTheme="minorEastAsia" w:hAnsiTheme="minorEastAsia"/>
              </w:rPr>
              <w:t>u</w:t>
            </w:r>
            <w:r w:rsidRPr="005F26DD">
              <w:rPr>
                <w:rStyle w:val="Strong"/>
                <w:rFonts w:asciiTheme="minorEastAsia" w:eastAsiaTheme="minorEastAsia" w:hAnsiTheme="minorEastAsia"/>
              </w:rPr>
              <w:t xml:space="preserve">pload </w:t>
            </w:r>
            <w:r w:rsidRPr="005F26DD">
              <w:rPr>
                <w:rStyle w:val="Strong"/>
                <w:rFonts w:asciiTheme="minorEastAsia" w:hAnsiTheme="minorEastAsia"/>
              </w:rPr>
              <w:t>t</w:t>
            </w:r>
            <w:r w:rsidRPr="007E2D87">
              <w:rPr>
                <w:rStyle w:val="Strong"/>
                <w:rFonts w:asciiTheme="minorEastAsia" w:eastAsiaTheme="minorEastAsia" w:hAnsiTheme="minorEastAsia"/>
              </w:rPr>
              <w:t>ooltip: Accepted file formats</w:t>
            </w:r>
            <w:r w:rsidRPr="007E2D87">
              <w:rPr>
                <w:rStyle w:val="Strong"/>
                <w:rFonts w:asciiTheme="minorEastAsia" w:hAnsiTheme="minorEastAsia"/>
              </w:rPr>
              <w:t>:</w:t>
            </w:r>
            <w:r w:rsidRPr="007E2D87">
              <w:rPr>
                <w:rStyle w:val="Strong"/>
                <w:rFonts w:asciiTheme="minorEastAsia" w:eastAsiaTheme="minorEastAsia" w:hAnsiTheme="minorEastAsia"/>
              </w:rPr>
              <w:t xml:space="preserve"> JPG,</w:t>
            </w:r>
            <w:r>
              <w:rPr>
                <w:rStyle w:val="Strong"/>
                <w:rFonts w:asciiTheme="minorEastAsia" w:eastAsiaTheme="minorEastAsia" w:hAnsiTheme="minorEastAsia"/>
              </w:rPr>
              <w:t xml:space="preserve"> JPEG,</w:t>
            </w:r>
            <w:r w:rsidRPr="007E2D87">
              <w:rPr>
                <w:rStyle w:val="Strong"/>
                <w:rFonts w:asciiTheme="minorEastAsia" w:eastAsiaTheme="minorEastAsia" w:hAnsiTheme="minorEastAsia"/>
              </w:rPr>
              <w:t xml:space="preserve"> PNG, GIF, MP4,</w:t>
            </w:r>
            <w:r>
              <w:rPr>
                <w:rFonts w:hint="eastAsia"/>
              </w:rPr>
              <w:t xml:space="preserve"> M</w:t>
            </w:r>
            <w:r>
              <w:t xml:space="preserve">OV, </w:t>
            </w:r>
            <w:proofErr w:type="gramStart"/>
            <w:r>
              <w:t>WMV,</w:t>
            </w:r>
            <w:r w:rsidRPr="007E2D87">
              <w:rPr>
                <w:rStyle w:val="Strong"/>
                <w:rFonts w:asciiTheme="minorEastAsia" w:eastAsiaTheme="minorEastAsia" w:hAnsiTheme="minorEastAsia"/>
              </w:rPr>
              <w:t xml:space="preserve"> </w:t>
            </w:r>
            <w:r>
              <w:rPr>
                <w:rStyle w:val="Strong"/>
                <w:rFonts w:asciiTheme="minorEastAsia" w:eastAsiaTheme="minorEastAsia" w:hAnsiTheme="minorEastAsia"/>
              </w:rPr>
              <w:t>XLS</w:t>
            </w:r>
            <w:proofErr w:type="gramEnd"/>
            <w:r>
              <w:rPr>
                <w:rStyle w:val="Strong"/>
                <w:rFonts w:asciiTheme="minorEastAsia" w:eastAsiaTheme="minorEastAsia" w:hAnsiTheme="minorEastAsia"/>
              </w:rPr>
              <w:t xml:space="preserve">, </w:t>
            </w:r>
            <w:r w:rsidRPr="007E2D87">
              <w:rPr>
                <w:rStyle w:val="Strong"/>
                <w:rFonts w:asciiTheme="minorEastAsia" w:eastAsiaTheme="minorEastAsia" w:hAnsiTheme="minorEastAsia"/>
              </w:rPr>
              <w:t>XLSX</w:t>
            </w:r>
            <w:r w:rsidR="00D460C7">
              <w:rPr>
                <w:rStyle w:val="Strong"/>
                <w:rFonts w:asciiTheme="minorEastAsia" w:eastAsiaTheme="minorEastAsia" w:hAnsiTheme="minorEastAsia"/>
              </w:rPr>
              <w:t>,</w:t>
            </w:r>
            <w:r w:rsidR="00D460C7">
              <w:rPr>
                <w:rStyle w:val="Strong"/>
                <w:rFonts w:asciiTheme="minorEastAsia" w:hAnsiTheme="minorEastAsia"/>
              </w:rPr>
              <w:t xml:space="preserve"> </w:t>
            </w:r>
            <w:r w:rsidR="00D460C7">
              <w:t>PDF, DOCX</w:t>
            </w:r>
            <w:r>
              <w:rPr>
                <w:rStyle w:val="Strong"/>
                <w:rFonts w:asciiTheme="minorEastAsia" w:eastAsiaTheme="minorEastAsia" w:hAnsiTheme="minorEastAsia"/>
              </w:rPr>
              <w:t xml:space="preserve"> </w:t>
            </w:r>
            <w:r>
              <w:rPr>
                <w:rStyle w:val="Strong"/>
                <w:rFonts w:asciiTheme="minorEastAsia" w:hAnsiTheme="minorEastAsia" w:hint="eastAsia"/>
              </w:rPr>
              <w:t>and</w:t>
            </w:r>
            <w:r>
              <w:rPr>
                <w:rStyle w:val="Strong"/>
                <w:rFonts w:asciiTheme="minorEastAsia" w:hAnsiTheme="minorEastAsia"/>
              </w:rPr>
              <w:t xml:space="preserve"> maximum size per file is 10M</w:t>
            </w:r>
            <w:r w:rsidRPr="007E2D87">
              <w:rPr>
                <w:rStyle w:val="Strong"/>
                <w:rFonts w:asciiTheme="minorEastAsia" w:hAnsiTheme="minorEastAsia"/>
              </w:rPr>
              <w:t>.</w:t>
            </w:r>
          </w:p>
          <w:p w14:paraId="2163DBFE" w14:textId="77777777" w:rsidR="00AF2198" w:rsidRPr="007E2D87" w:rsidRDefault="00AF2198" w:rsidP="00AF2198">
            <w:pPr>
              <w:pStyle w:val="ListParagraph"/>
              <w:numPr>
                <w:ilvl w:val="0"/>
                <w:numId w:val="132"/>
              </w:numPr>
              <w:ind w:leftChars="215" w:left="451" w:firstLine="1"/>
              <w:rPr>
                <w:rStyle w:val="Strong"/>
                <w:rFonts w:asciiTheme="minorEastAsia" w:eastAsiaTheme="minorEastAsia" w:hAnsiTheme="minorEastAsia"/>
              </w:rPr>
            </w:pPr>
            <w:r w:rsidRPr="007E2D87">
              <w:rPr>
                <w:rStyle w:val="Strong"/>
                <w:rFonts w:asciiTheme="minorEastAsia" w:eastAsiaTheme="minorEastAsia" w:hAnsiTheme="minorEastAsia"/>
              </w:rPr>
              <w:t>Actions: Save, Cancel</w:t>
            </w:r>
          </w:p>
          <w:p w14:paraId="68B6DDFD" w14:textId="335F5CB9" w:rsidR="00D951D1" w:rsidRDefault="00D951D1"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O</w:t>
            </w:r>
            <w:r>
              <w:rPr>
                <w:rStyle w:val="Strong"/>
                <w:rFonts w:asciiTheme="minorEastAsia" w:eastAsiaTheme="minorEastAsia" w:hAnsiTheme="minorEastAsia"/>
              </w:rPr>
              <w:t>n upload file pop-up window, when a file is uploading and user tries to save it, display an error message ‘</w:t>
            </w:r>
            <w:r w:rsidRPr="00D951D1">
              <w:rPr>
                <w:rStyle w:val="Strong"/>
                <w:rFonts w:asciiTheme="minorEastAsia" w:eastAsiaTheme="minorEastAsia" w:hAnsiTheme="minorEastAsia"/>
              </w:rPr>
              <w:t xml:space="preserve">Unable to save changes. File </w:t>
            </w:r>
            <w:r w:rsidR="00045EC0">
              <w:rPr>
                <w:rStyle w:val="Strong"/>
                <w:rFonts w:asciiTheme="minorEastAsia" w:eastAsiaTheme="minorEastAsia" w:hAnsiTheme="minorEastAsia" w:hint="eastAsia"/>
              </w:rPr>
              <w:t>is</w:t>
            </w:r>
            <w:r w:rsidRPr="00D951D1">
              <w:rPr>
                <w:rStyle w:val="Strong"/>
                <w:rFonts w:asciiTheme="minorEastAsia" w:eastAsiaTheme="minorEastAsia" w:hAnsiTheme="minorEastAsia"/>
              </w:rPr>
              <w:t xml:space="preserve"> uploading. Please wait for seconds.</w:t>
            </w:r>
            <w:r>
              <w:rPr>
                <w:rStyle w:val="Strong"/>
                <w:rFonts w:asciiTheme="minorEastAsia" w:eastAsiaTheme="minorEastAsia" w:hAnsiTheme="minorEastAsia"/>
              </w:rPr>
              <w:t>’</w:t>
            </w:r>
          </w:p>
          <w:p w14:paraId="0EFB6722" w14:textId="228E7F89"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I</w:t>
            </w:r>
            <w:r>
              <w:rPr>
                <w:rStyle w:val="Strong"/>
                <w:rFonts w:asciiTheme="minorEastAsia" w:eastAsiaTheme="minorEastAsia" w:hAnsiTheme="minorEastAsia"/>
              </w:rPr>
              <w:t>f I try to upload an unsupported file format (m</w:t>
            </w:r>
            <w:r>
              <w:rPr>
                <w:rStyle w:val="Strong"/>
                <w:rFonts w:asciiTheme="minorEastAsia" w:hAnsiTheme="minorEastAsia"/>
              </w:rPr>
              <w:t>eans wrong format or size bigger than 10M</w:t>
            </w:r>
            <w:r>
              <w:rPr>
                <w:rStyle w:val="Strong"/>
                <w:rFonts w:asciiTheme="minorEastAsia" w:eastAsiaTheme="minorEastAsia" w:hAnsiTheme="minorEastAsia"/>
              </w:rPr>
              <w:t>), display inline error “</w:t>
            </w:r>
            <w:r w:rsidRPr="0083615F">
              <w:rPr>
                <w:rStyle w:val="Strong"/>
                <w:rFonts w:asciiTheme="minorEastAsia" w:eastAsiaTheme="minorEastAsia" w:hAnsiTheme="minorEastAsia"/>
              </w:rPr>
              <w:t>Unable to upload file.  Please ensure that the file is in a supported format (JPG, PNG, GIF, MP4,</w:t>
            </w:r>
            <w:r>
              <w:rPr>
                <w:rFonts w:hint="eastAsia"/>
              </w:rPr>
              <w:t xml:space="preserve"> M</w:t>
            </w:r>
            <w:r>
              <w:t>OV, WMV,</w:t>
            </w:r>
            <w:r w:rsidRPr="0083615F">
              <w:rPr>
                <w:rStyle w:val="Strong"/>
                <w:rFonts w:asciiTheme="minorEastAsia" w:eastAsiaTheme="minorEastAsia" w:hAnsiTheme="minorEastAsia"/>
              </w:rPr>
              <w:t xml:space="preserve"> XLS, XLSX</w:t>
            </w:r>
            <w:r w:rsidR="00D460C7">
              <w:rPr>
                <w:rStyle w:val="Strong"/>
                <w:rFonts w:asciiTheme="minorEastAsia" w:eastAsiaTheme="minorEastAsia" w:hAnsiTheme="minorEastAsia" w:hint="eastAsia"/>
              </w:rPr>
              <w:t>,</w:t>
            </w:r>
            <w:r w:rsidR="00D460C7">
              <w:t xml:space="preserve"> PDF, DOCX</w:t>
            </w:r>
            <w:r w:rsidRPr="0083615F">
              <w:rPr>
                <w:rStyle w:val="Strong"/>
                <w:rFonts w:asciiTheme="minorEastAsia" w:eastAsiaTheme="minorEastAsia" w:hAnsiTheme="minorEastAsia"/>
              </w:rPr>
              <w:t>) and has a maximum file size of 10 Mb.</w:t>
            </w:r>
            <w:r>
              <w:rPr>
                <w:rStyle w:val="Strong"/>
                <w:rFonts w:asciiTheme="minorEastAsia" w:eastAsiaTheme="minorEastAsia" w:hAnsiTheme="minorEastAsia"/>
              </w:rPr>
              <w:t>”. When user click “Save” display toast error “</w:t>
            </w:r>
            <w:r w:rsidRPr="007E2D87">
              <w:rPr>
                <w:rStyle w:val="Strong"/>
                <w:rFonts w:asciiTheme="minorEastAsia" w:eastAsiaTheme="minorEastAsia" w:hAnsiTheme="minorEastAsia"/>
              </w:rPr>
              <w:t>Unable to upload file. Please check the form for errors before trying again.</w:t>
            </w:r>
            <w:r>
              <w:rPr>
                <w:rStyle w:val="Strong"/>
                <w:rFonts w:asciiTheme="minorEastAsia" w:eastAsiaTheme="minorEastAsia" w:hAnsiTheme="minorEastAsia"/>
              </w:rPr>
              <w:t>”</w:t>
            </w:r>
          </w:p>
          <w:p w14:paraId="5DB03E3E" w14:textId="77777777" w:rsidR="00AF2198" w:rsidRDefault="00AF2198" w:rsidP="00AF2198">
            <w:pPr>
              <w:pStyle w:val="ListParagraph"/>
              <w:ind w:leftChars="67" w:left="141" w:firstLine="1"/>
              <w:rPr>
                <w:rStyle w:val="Strong"/>
                <w:rFonts w:asciiTheme="minorEastAsia" w:eastAsiaTheme="minorEastAsia" w:hAnsiTheme="minorEastAsia"/>
              </w:rPr>
            </w:pPr>
            <w:r>
              <w:rPr>
                <w:noProof/>
              </w:rPr>
              <w:drawing>
                <wp:inline distT="0" distB="0" distL="0" distR="0" wp14:anchorId="7C18C3C2" wp14:editId="5D1AD872">
                  <wp:extent cx="1357575" cy="1562789"/>
                  <wp:effectExtent l="0" t="0" r="0" b="0"/>
                  <wp:docPr id="211" name="图片 2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形用户界面, 应用程序&#10;&#10;描述已自动生成"/>
                          <pic:cNvPicPr/>
                        </pic:nvPicPr>
                        <pic:blipFill>
                          <a:blip r:embed="rId59"/>
                          <a:stretch>
                            <a:fillRect/>
                          </a:stretch>
                        </pic:blipFill>
                        <pic:spPr>
                          <a:xfrm>
                            <a:off x="0" y="0"/>
                            <a:ext cx="1366205" cy="1572723"/>
                          </a:xfrm>
                          <a:prstGeom prst="rect">
                            <a:avLst/>
                          </a:prstGeom>
                        </pic:spPr>
                      </pic:pic>
                    </a:graphicData>
                  </a:graphic>
                </wp:inline>
              </w:drawing>
            </w:r>
          </w:p>
          <w:p w14:paraId="4D50C7E2" w14:textId="59397F68"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sidRPr="007E2D87">
              <w:rPr>
                <w:rStyle w:val="Strong"/>
                <w:rFonts w:asciiTheme="minorEastAsia" w:eastAsiaTheme="minorEastAsia" w:hAnsiTheme="minorEastAsia" w:hint="eastAsia"/>
              </w:rPr>
              <w:t>I</w:t>
            </w:r>
            <w:r w:rsidRPr="007E2D87">
              <w:rPr>
                <w:rStyle w:val="Strong"/>
                <w:rFonts w:asciiTheme="minorEastAsia" w:eastAsiaTheme="minorEastAsia" w:hAnsiTheme="minorEastAsia"/>
              </w:rPr>
              <w:t xml:space="preserve">f </w:t>
            </w:r>
            <w:r>
              <w:rPr>
                <w:rStyle w:val="Strong"/>
                <w:rFonts w:asciiTheme="minorEastAsia" w:eastAsiaTheme="minorEastAsia" w:hAnsiTheme="minorEastAsia"/>
              </w:rPr>
              <w:t xml:space="preserve">user select a file whose format is supported, display the thumbnail, when user change another </w:t>
            </w:r>
            <w:proofErr w:type="gramStart"/>
            <w:r>
              <w:rPr>
                <w:rStyle w:val="Strong"/>
                <w:rFonts w:asciiTheme="minorEastAsia" w:eastAsiaTheme="minorEastAsia" w:hAnsiTheme="minorEastAsia"/>
              </w:rPr>
              <w:t>files</w:t>
            </w:r>
            <w:proofErr w:type="gramEnd"/>
            <w:r>
              <w:rPr>
                <w:rStyle w:val="Strong"/>
                <w:rFonts w:asciiTheme="minorEastAsia" w:eastAsiaTheme="minorEastAsia" w:hAnsiTheme="minorEastAsia"/>
              </w:rPr>
              <w:t>, whose format is unsupported, never display the thumbnail</w:t>
            </w:r>
            <w:r w:rsidRPr="007E2D87">
              <w:rPr>
                <w:rStyle w:val="Strong"/>
                <w:rFonts w:asciiTheme="minorEastAsia" w:eastAsiaTheme="minorEastAsia" w:hAnsiTheme="minorEastAsia"/>
              </w:rPr>
              <w:t xml:space="preserve"> </w:t>
            </w:r>
            <w:r>
              <w:rPr>
                <w:rStyle w:val="Strong"/>
                <w:rFonts w:asciiTheme="minorEastAsia" w:eastAsiaTheme="minorEastAsia" w:hAnsiTheme="minorEastAsia"/>
              </w:rPr>
              <w:t>of last file, display inline error “</w:t>
            </w:r>
            <w:r w:rsidRPr="0083615F">
              <w:rPr>
                <w:rStyle w:val="Strong"/>
                <w:rFonts w:asciiTheme="minorEastAsia" w:eastAsiaTheme="minorEastAsia" w:hAnsiTheme="minorEastAsia"/>
              </w:rPr>
              <w:t>Unable to upload file. Please ensure that the file is in a supported format (JPG, PNG, GIF, MP4,</w:t>
            </w:r>
            <w:r>
              <w:rPr>
                <w:rFonts w:hint="eastAsia"/>
              </w:rPr>
              <w:t xml:space="preserve"> M</w:t>
            </w:r>
            <w:r>
              <w:t>OV, WMV,</w:t>
            </w:r>
            <w:r w:rsidRPr="0083615F">
              <w:rPr>
                <w:rStyle w:val="Strong"/>
                <w:rFonts w:asciiTheme="minorEastAsia" w:eastAsiaTheme="minorEastAsia" w:hAnsiTheme="minorEastAsia"/>
              </w:rPr>
              <w:t xml:space="preserve"> XLS, XLSX</w:t>
            </w:r>
            <w:r w:rsidR="00D460C7">
              <w:rPr>
                <w:rStyle w:val="Strong"/>
                <w:rFonts w:asciiTheme="minorEastAsia" w:eastAsiaTheme="minorEastAsia" w:hAnsiTheme="minorEastAsia"/>
              </w:rPr>
              <w:t xml:space="preserve">, </w:t>
            </w:r>
            <w:r w:rsidR="00D460C7">
              <w:t>PDF, DOCX</w:t>
            </w:r>
            <w:r w:rsidRPr="0083615F">
              <w:rPr>
                <w:rStyle w:val="Strong"/>
                <w:rFonts w:asciiTheme="minorEastAsia" w:eastAsiaTheme="minorEastAsia" w:hAnsiTheme="minorEastAsia"/>
              </w:rPr>
              <w:t>) and has a maximum file size of 10 Mb.</w:t>
            </w:r>
            <w:r>
              <w:rPr>
                <w:rStyle w:val="Strong"/>
                <w:rFonts w:asciiTheme="minorEastAsia" w:eastAsiaTheme="minorEastAsia" w:hAnsiTheme="minorEastAsia"/>
              </w:rPr>
              <w:t>”. When user</w:t>
            </w:r>
            <w:r w:rsidRPr="007E2D87">
              <w:rPr>
                <w:rStyle w:val="Strong"/>
                <w:rFonts w:asciiTheme="minorEastAsia" w:eastAsiaTheme="minorEastAsia" w:hAnsiTheme="minorEastAsia"/>
              </w:rPr>
              <w:t xml:space="preserve"> tr</w:t>
            </w:r>
            <w:r>
              <w:rPr>
                <w:rStyle w:val="Strong"/>
                <w:rFonts w:asciiTheme="minorEastAsia" w:eastAsiaTheme="minorEastAsia" w:hAnsiTheme="minorEastAsia"/>
              </w:rPr>
              <w:t>ies</w:t>
            </w:r>
            <w:r w:rsidRPr="007E2D87">
              <w:rPr>
                <w:rStyle w:val="Strong"/>
                <w:rFonts w:asciiTheme="minorEastAsia" w:eastAsiaTheme="minorEastAsia" w:hAnsiTheme="minorEastAsia"/>
              </w:rPr>
              <w:t xml:space="preserve"> to save with an unsupported file error trip, display a toast error “Unable to upload file. Please check the form for errors before trying again.</w:t>
            </w:r>
            <w:r>
              <w:rPr>
                <w:rStyle w:val="Strong"/>
                <w:rFonts w:asciiTheme="minorEastAsia" w:eastAsiaTheme="minorEastAsia" w:hAnsiTheme="minorEastAsia"/>
              </w:rPr>
              <w:t>”</w:t>
            </w:r>
          </w:p>
          <w:p w14:paraId="2F111081" w14:textId="77777777" w:rsidR="00AF2198" w:rsidRPr="007E2D87" w:rsidRDefault="00AF2198" w:rsidP="00AF2198">
            <w:pPr>
              <w:pStyle w:val="ListParagraph"/>
              <w:ind w:leftChars="67" w:left="141" w:firstLine="1"/>
              <w:rPr>
                <w:rStyle w:val="Strong"/>
                <w:rFonts w:asciiTheme="minorEastAsia" w:eastAsiaTheme="minorEastAsia" w:hAnsiTheme="minorEastAsia"/>
              </w:rPr>
            </w:pPr>
            <w:r>
              <w:rPr>
                <w:noProof/>
              </w:rPr>
              <w:drawing>
                <wp:inline distT="0" distB="0" distL="0" distR="0" wp14:anchorId="69EE67B3" wp14:editId="7A0D3982">
                  <wp:extent cx="1806360" cy="1276370"/>
                  <wp:effectExtent l="0" t="0" r="3810" b="0"/>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用户界面, 应用程序&#10;&#10;描述已自动生成"/>
                          <pic:cNvPicPr/>
                        </pic:nvPicPr>
                        <pic:blipFill>
                          <a:blip r:embed="rId60"/>
                          <a:stretch>
                            <a:fillRect/>
                          </a:stretch>
                        </pic:blipFill>
                        <pic:spPr>
                          <a:xfrm>
                            <a:off x="0" y="0"/>
                            <a:ext cx="1814391" cy="1282045"/>
                          </a:xfrm>
                          <a:prstGeom prst="rect">
                            <a:avLst/>
                          </a:prstGeom>
                        </pic:spPr>
                      </pic:pic>
                    </a:graphicData>
                  </a:graphic>
                </wp:inline>
              </w:drawing>
            </w:r>
          </w:p>
          <w:p w14:paraId="3CB2F1D1"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W</w:t>
            </w:r>
            <w:r>
              <w:rPr>
                <w:rStyle w:val="Strong"/>
                <w:rFonts w:asciiTheme="minorEastAsia" w:eastAsiaTheme="minorEastAsia" w:hAnsiTheme="minorEastAsia"/>
              </w:rPr>
              <w:t>hen I try to save with missing file (means user never try to upload a file), display an inline error “</w:t>
            </w:r>
            <w:r w:rsidRPr="00AD6D0F">
              <w:rPr>
                <w:rStyle w:val="Strong"/>
                <w:rFonts w:asciiTheme="minorEastAsia" w:eastAsiaTheme="minorEastAsia" w:hAnsiTheme="minorEastAsia"/>
              </w:rPr>
              <w:t>File is required.</w:t>
            </w:r>
            <w:r>
              <w:rPr>
                <w:rStyle w:val="Strong"/>
                <w:rFonts w:asciiTheme="minorEastAsia" w:eastAsiaTheme="minorEastAsia" w:hAnsiTheme="minorEastAsia"/>
              </w:rPr>
              <w:t>” A</w:t>
            </w:r>
            <w:r>
              <w:rPr>
                <w:rStyle w:val="Strong"/>
                <w:rFonts w:asciiTheme="minorEastAsia" w:eastAsiaTheme="minorEastAsia" w:hAnsiTheme="minorEastAsia" w:hint="eastAsia"/>
              </w:rPr>
              <w:t>nd</w:t>
            </w:r>
            <w:r>
              <w:rPr>
                <w:rStyle w:val="Strong"/>
                <w:rFonts w:asciiTheme="minorEastAsia" w:eastAsiaTheme="minorEastAsia" w:hAnsiTheme="minorEastAsia"/>
              </w:rPr>
              <w:t xml:space="preserve"> when I try</w:t>
            </w:r>
            <w:r w:rsidRPr="007E2D87">
              <w:rPr>
                <w:rStyle w:val="Strong"/>
                <w:rFonts w:asciiTheme="minorEastAsia" w:eastAsiaTheme="minorEastAsia" w:hAnsiTheme="minorEastAsia"/>
              </w:rPr>
              <w:t xml:space="preserve"> to save with an unsupported file error trip, display a toast error “Unable to upload file. Please check the form for errors before trying again.</w:t>
            </w:r>
            <w:r>
              <w:rPr>
                <w:rStyle w:val="Strong"/>
                <w:rFonts w:asciiTheme="minorEastAsia" w:eastAsiaTheme="minorEastAsia" w:hAnsiTheme="minorEastAsia"/>
              </w:rPr>
              <w:t>”</w:t>
            </w:r>
          </w:p>
          <w:p w14:paraId="37F3A74F"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I</w:t>
            </w:r>
            <w:r>
              <w:rPr>
                <w:rStyle w:val="Strong"/>
                <w:rFonts w:asciiTheme="minorEastAsia" w:eastAsiaTheme="minorEastAsia" w:hAnsiTheme="minorEastAsia"/>
              </w:rPr>
              <w:t>f there is no error, after saving the medias, display a success toast message “</w:t>
            </w:r>
            <w:r w:rsidRPr="00F25055">
              <w:rPr>
                <w:rStyle w:val="Strong"/>
                <w:rFonts w:asciiTheme="minorEastAsia" w:eastAsiaTheme="minorEastAsia" w:hAnsiTheme="minorEastAsia"/>
              </w:rPr>
              <w:t>File successfully uploaded.</w:t>
            </w:r>
            <w:r>
              <w:rPr>
                <w:rStyle w:val="Strong"/>
                <w:rFonts w:asciiTheme="minorEastAsia" w:eastAsiaTheme="minorEastAsia" w:hAnsiTheme="minorEastAsia"/>
              </w:rPr>
              <w:t>” And reference the uploaded file in the “Media” section with the file description underneath. If there isn’t a value for its description, never display the description underneath the file.</w:t>
            </w:r>
          </w:p>
          <w:p w14:paraId="19664703" w14:textId="77777777" w:rsidR="00AF2198" w:rsidRDefault="00AF2198" w:rsidP="00AF2198">
            <w:pPr>
              <w:pStyle w:val="ListParagraph"/>
              <w:numPr>
                <w:ilvl w:val="0"/>
                <w:numId w:val="131"/>
              </w:numPr>
              <w:ind w:leftChars="67" w:left="141" w:firstLine="1"/>
            </w:pPr>
            <w:r>
              <w:rPr>
                <w:rFonts w:hint="eastAsia"/>
              </w:rPr>
              <w:t>I</w:t>
            </w:r>
            <w:r>
              <w:t>f user hovers over a file, displays options image “Edit” (</w:t>
            </w:r>
            <w:r>
              <w:rPr>
                <w:noProof/>
              </w:rPr>
              <w:drawing>
                <wp:inline distT="0" distB="0" distL="0" distR="0" wp14:anchorId="68641740" wp14:editId="62DCE929">
                  <wp:extent cx="228620" cy="205758"/>
                  <wp:effectExtent l="0" t="0" r="0"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20" cy="205758"/>
                          </a:xfrm>
                          <a:prstGeom prst="rect">
                            <a:avLst/>
                          </a:prstGeom>
                        </pic:spPr>
                      </pic:pic>
                    </a:graphicData>
                  </a:graphic>
                </wp:inline>
              </w:drawing>
            </w:r>
            <w:r>
              <w:t>), “Download” (</w:t>
            </w:r>
            <w:r>
              <w:rPr>
                <w:noProof/>
              </w:rPr>
              <w:drawing>
                <wp:inline distT="0" distB="0" distL="0" distR="0" wp14:anchorId="4FE9ADD9" wp14:editId="52BF4382">
                  <wp:extent cx="208280" cy="248334"/>
                  <wp:effectExtent l="0" t="0" r="127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0362" cy="250816"/>
                          </a:xfrm>
                          <a:prstGeom prst="rect">
                            <a:avLst/>
                          </a:prstGeom>
                        </pic:spPr>
                      </pic:pic>
                    </a:graphicData>
                  </a:graphic>
                </wp:inline>
              </w:drawing>
            </w:r>
            <w:r>
              <w:t>), “Delete” and “View”, (remove the edit icon which is near by the description), like this:</w:t>
            </w:r>
          </w:p>
          <w:p w14:paraId="03BEF23E" w14:textId="77777777" w:rsidR="00AF2198" w:rsidRDefault="00AF2198" w:rsidP="00AF2198">
            <w:pPr>
              <w:pStyle w:val="ListParagraph"/>
              <w:numPr>
                <w:ilvl w:val="0"/>
                <w:numId w:val="131"/>
              </w:numPr>
              <w:ind w:leftChars="67" w:left="141" w:firstLine="1"/>
              <w:rPr>
                <w:rStyle w:val="Strong"/>
                <w:rFonts w:asciiTheme="minorEastAsia" w:hAnsiTheme="minorEastAsia"/>
              </w:rPr>
            </w:pPr>
            <w:r>
              <w:rPr>
                <w:noProof/>
              </w:rPr>
              <w:drawing>
                <wp:inline distT="0" distB="0" distL="0" distR="0" wp14:anchorId="0E8DBEBA" wp14:editId="6EDA99A5">
                  <wp:extent cx="1833880" cy="1978160"/>
                  <wp:effectExtent l="0" t="0" r="0" b="317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5891" cy="1980329"/>
                          </a:xfrm>
                          <a:prstGeom prst="rect">
                            <a:avLst/>
                          </a:prstGeom>
                        </pic:spPr>
                      </pic:pic>
                    </a:graphicData>
                  </a:graphic>
                </wp:inline>
              </w:drawing>
            </w:r>
            <w:r>
              <w:rPr>
                <w:rStyle w:val="Strong"/>
                <w:rFonts w:asciiTheme="minorEastAsia" w:hAnsiTheme="minorEastAsia" w:hint="eastAsia"/>
              </w:rPr>
              <w:t>When</w:t>
            </w:r>
            <w:r>
              <w:rPr>
                <w:rStyle w:val="Strong"/>
                <w:rFonts w:asciiTheme="minorEastAsia" w:hAnsiTheme="minorEastAsia"/>
              </w:rPr>
              <w:t xml:space="preserve"> user clicks “</w:t>
            </w:r>
            <w:r>
              <w:rPr>
                <w:noProof/>
              </w:rPr>
              <w:drawing>
                <wp:inline distT="0" distB="0" distL="0" distR="0" wp14:anchorId="534531FF" wp14:editId="209BE293">
                  <wp:extent cx="187960" cy="224106"/>
                  <wp:effectExtent l="0" t="0" r="254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591" cy="226051"/>
                          </a:xfrm>
                          <a:prstGeom prst="rect">
                            <a:avLst/>
                          </a:prstGeom>
                        </pic:spPr>
                      </pic:pic>
                    </a:graphicData>
                  </a:graphic>
                </wp:inline>
              </w:drawing>
            </w:r>
            <w:r>
              <w:rPr>
                <w:rStyle w:val="Strong"/>
                <w:rFonts w:asciiTheme="minorEastAsia" w:hAnsiTheme="minorEastAsia"/>
              </w:rPr>
              <w:t>” to download the file.</w:t>
            </w:r>
          </w:p>
          <w:p w14:paraId="4F5FF82F" w14:textId="57ED780B" w:rsidR="00AF2198" w:rsidRDefault="00AF2198" w:rsidP="00AF2198">
            <w:pPr>
              <w:pStyle w:val="ListParagraph"/>
              <w:numPr>
                <w:ilvl w:val="0"/>
                <w:numId w:val="131"/>
              </w:numPr>
              <w:ind w:leftChars="67" w:left="141" w:firstLine="1"/>
              <w:rPr>
                <w:rStyle w:val="Strong"/>
                <w:rFonts w:asciiTheme="minorEastAsia" w:hAnsiTheme="minorEastAsia"/>
              </w:rPr>
            </w:pPr>
            <w:r>
              <w:rPr>
                <w:rStyle w:val="Strong"/>
                <w:rFonts w:asciiTheme="minorEastAsia" w:hAnsiTheme="minorEastAsia" w:hint="eastAsia"/>
              </w:rPr>
              <w:t>When</w:t>
            </w:r>
            <w:r>
              <w:rPr>
                <w:rStyle w:val="Strong"/>
                <w:rFonts w:asciiTheme="minorEastAsia" w:hAnsiTheme="minorEastAsia"/>
              </w:rPr>
              <w:t xml:space="preserve"> user clicks “</w:t>
            </w:r>
            <w:r>
              <w:rPr>
                <w:noProof/>
              </w:rPr>
              <w:drawing>
                <wp:inline distT="0" distB="0" distL="0" distR="0" wp14:anchorId="174FDA33" wp14:editId="6D72A43A">
                  <wp:extent cx="228620" cy="205758"/>
                  <wp:effectExtent l="0" t="0" r="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20" cy="205758"/>
                          </a:xfrm>
                          <a:prstGeom prst="rect">
                            <a:avLst/>
                          </a:prstGeom>
                        </pic:spPr>
                      </pic:pic>
                    </a:graphicData>
                  </a:graphic>
                </wp:inline>
              </w:drawing>
            </w:r>
            <w:r>
              <w:rPr>
                <w:rStyle w:val="Strong"/>
                <w:rFonts w:asciiTheme="minorEastAsia" w:hAnsiTheme="minorEastAsia"/>
              </w:rPr>
              <w:t xml:space="preserve">” to pop up a window, </w:t>
            </w:r>
            <w:r w:rsidRPr="00DA5C8B">
              <w:rPr>
                <w:rStyle w:val="Strong"/>
                <w:rFonts w:asciiTheme="minorEastAsia" w:hAnsiTheme="minorEastAsia"/>
              </w:rPr>
              <w:t xml:space="preserve">the header is “Edit </w:t>
            </w:r>
            <w:r>
              <w:rPr>
                <w:rStyle w:val="Strong"/>
                <w:rFonts w:asciiTheme="minorEastAsia" w:hAnsiTheme="minorEastAsia"/>
              </w:rPr>
              <w:t>File</w:t>
            </w:r>
            <w:del w:id="759" w:author="Bonnie Yang" w:date="2023-06-06T17:18:00Z">
              <w:r w:rsidDel="00EC04D4">
                <w:rPr>
                  <w:rStyle w:val="Strong"/>
                  <w:rFonts w:asciiTheme="minorEastAsia" w:hAnsiTheme="minorEastAsia"/>
                </w:rPr>
                <w:delText>"</w:delText>
              </w:r>
            </w:del>
            <w:ins w:id="760" w:author="Bonnie Yang" w:date="2023-06-06T17:18:00Z">
              <w:r w:rsidR="00EC04D4">
                <w:rPr>
                  <w:rStyle w:val="Strong"/>
                  <w:rFonts w:asciiTheme="minorEastAsia" w:hAnsiTheme="minorEastAsia"/>
                </w:rPr>
                <w:t>”</w:t>
              </w:r>
            </w:ins>
            <w:r w:rsidRPr="00DA5C8B">
              <w:rPr>
                <w:rStyle w:val="Strong"/>
                <w:rFonts w:asciiTheme="minorEastAsia" w:hAnsiTheme="minorEastAsia"/>
              </w:rPr>
              <w:t>, “Export</w:t>
            </w:r>
            <w:r>
              <w:rPr>
                <w:rStyle w:val="Strong"/>
                <w:rFonts w:asciiTheme="minorEastAsia" w:hAnsiTheme="minorEastAsia"/>
              </w:rPr>
              <w:t>”</w:t>
            </w:r>
            <w:r w:rsidRPr="00DA5C8B">
              <w:rPr>
                <w:rStyle w:val="Strong"/>
                <w:rFonts w:asciiTheme="minorEastAsia" w:hAnsiTheme="minorEastAsia"/>
              </w:rPr>
              <w:t xml:space="preserve"> button is “</w:t>
            </w:r>
            <w:proofErr w:type="gramStart"/>
            <w:r w:rsidRPr="00DA5C8B">
              <w:rPr>
                <w:rStyle w:val="Strong"/>
                <w:rFonts w:asciiTheme="minorEastAsia" w:hAnsiTheme="minorEastAsia"/>
              </w:rPr>
              <w:t>Save</w:t>
            </w:r>
            <w:proofErr w:type="gramEnd"/>
            <w:r>
              <w:rPr>
                <w:rStyle w:val="Strong"/>
                <w:rFonts w:asciiTheme="minorEastAsia" w:hAnsiTheme="minorEastAsia"/>
              </w:rPr>
              <w:t xml:space="preserve">”. </w:t>
            </w:r>
          </w:p>
          <w:p w14:paraId="2FC0FDBD" w14:textId="77777777" w:rsidR="00AF2198" w:rsidRDefault="00AF2198" w:rsidP="00AF2198">
            <w:pPr>
              <w:pStyle w:val="ListParagraph"/>
              <w:numPr>
                <w:ilvl w:val="0"/>
                <w:numId w:val="134"/>
              </w:numPr>
              <w:rPr>
                <w:rStyle w:val="Strong"/>
                <w:rFonts w:asciiTheme="minorEastAsia" w:hAnsiTheme="minorEastAsia"/>
              </w:rPr>
            </w:pPr>
            <w:r>
              <w:rPr>
                <w:rStyle w:val="Strong"/>
                <w:rFonts w:asciiTheme="minorEastAsia" w:hAnsiTheme="minorEastAsia"/>
              </w:rPr>
              <w:t>Add a field “Title” above field “Description”, “Title” is optional. Free text, up to 200 characters. The input box will turn into m</w:t>
            </w:r>
            <w:r w:rsidRPr="00DA5C8B">
              <w:rPr>
                <w:rStyle w:val="Strong"/>
                <w:rFonts w:asciiTheme="minorEastAsia" w:hAnsiTheme="minorEastAsia"/>
              </w:rPr>
              <w:t>ulti-line input box</w:t>
            </w:r>
            <w:r>
              <w:rPr>
                <w:rStyle w:val="Strong"/>
                <w:rFonts w:asciiTheme="minorEastAsia" w:hAnsiTheme="minorEastAsia"/>
              </w:rPr>
              <w:t xml:space="preserve"> as contents are more than one line.</w:t>
            </w:r>
          </w:p>
          <w:p w14:paraId="19D30D42" w14:textId="41FA818B" w:rsidR="00AF2198" w:rsidRPr="00DA5C8B" w:rsidRDefault="00AF2198" w:rsidP="00AF2198">
            <w:pPr>
              <w:pStyle w:val="ListParagraph"/>
              <w:numPr>
                <w:ilvl w:val="0"/>
                <w:numId w:val="134"/>
              </w:numPr>
              <w:rPr>
                <w:rStyle w:val="Strong"/>
                <w:rFonts w:asciiTheme="minorEastAsia" w:hAnsiTheme="minorEastAsia"/>
              </w:rPr>
            </w:pPr>
            <w:r>
              <w:rPr>
                <w:rStyle w:val="Strong"/>
                <w:rFonts w:asciiTheme="minorEastAsia" w:hAnsiTheme="minorEastAsia"/>
              </w:rPr>
              <w:t>If user edit an existing image, display a new field “</w:t>
            </w:r>
            <w:r w:rsidRPr="00D3692B">
              <w:rPr>
                <w:rStyle w:val="Strong"/>
                <w:rFonts w:asciiTheme="minorEastAsia" w:hAnsiTheme="minorEastAsia"/>
              </w:rPr>
              <w:t xml:space="preserve">Use </w:t>
            </w:r>
            <w:proofErr w:type="spellStart"/>
            <w:r w:rsidRPr="00D3692B">
              <w:rPr>
                <w:rStyle w:val="Strong"/>
                <w:rFonts w:asciiTheme="minorEastAsia" w:hAnsiTheme="minorEastAsia"/>
              </w:rPr>
              <w:t>as</w:t>
            </w:r>
            <w:r w:rsidR="008F3B8C">
              <w:rPr>
                <w:rStyle w:val="Strong"/>
                <w:rFonts w:asciiTheme="minorEastAsia" w:eastAsiaTheme="minorEastAsia" w:hAnsiTheme="minorEastAsia"/>
              </w:rPr>
              <w:t>I</w:t>
            </w:r>
            <w:r w:rsidR="008F3B8C">
              <w:rPr>
                <w:rStyle w:val="Strong"/>
                <w:rFonts w:asciiTheme="minorEastAsia" w:hAnsiTheme="minorEastAsia"/>
              </w:rPr>
              <w:t>tem</w:t>
            </w:r>
            <w:proofErr w:type="spellEnd"/>
            <w:r w:rsidRPr="00D3692B">
              <w:rPr>
                <w:rStyle w:val="Strong"/>
                <w:rFonts w:asciiTheme="minorEastAsia" w:hAnsiTheme="minorEastAsia"/>
              </w:rPr>
              <w:t xml:space="preserve"> Image</w:t>
            </w:r>
            <w:r>
              <w:rPr>
                <w:rStyle w:val="Strong"/>
                <w:rFonts w:asciiTheme="minorEastAsia" w:hAnsiTheme="minorEastAsia"/>
              </w:rPr>
              <w:t>” with checkbox underneath field “Description”. Default by unselected. User could select it manually. (Means only display “</w:t>
            </w:r>
            <w:r w:rsidRPr="00D3692B">
              <w:rPr>
                <w:rStyle w:val="Strong"/>
                <w:rFonts w:asciiTheme="minorEastAsia" w:hAnsiTheme="minorEastAsia"/>
              </w:rPr>
              <w:t xml:space="preserve">Use as </w:t>
            </w:r>
            <w:r w:rsidR="008F3B8C">
              <w:rPr>
                <w:rStyle w:val="Strong"/>
                <w:rFonts w:asciiTheme="minorEastAsia" w:eastAsiaTheme="minorEastAsia" w:hAnsiTheme="minorEastAsia"/>
              </w:rPr>
              <w:t>I</w:t>
            </w:r>
            <w:r w:rsidR="008F3B8C">
              <w:rPr>
                <w:rStyle w:val="Strong"/>
                <w:rFonts w:asciiTheme="minorEastAsia" w:hAnsiTheme="minorEastAsia"/>
              </w:rPr>
              <w:t>tem</w:t>
            </w:r>
            <w:r w:rsidRPr="00D3692B">
              <w:rPr>
                <w:rStyle w:val="Strong"/>
                <w:rFonts w:asciiTheme="minorEastAsia" w:hAnsiTheme="minorEastAsia"/>
              </w:rPr>
              <w:t xml:space="preserve"> Image</w:t>
            </w:r>
            <w:r>
              <w:rPr>
                <w:rStyle w:val="Strong"/>
                <w:rFonts w:asciiTheme="minorEastAsia" w:hAnsiTheme="minorEastAsia"/>
              </w:rPr>
              <w:t>” for image.)</w:t>
            </w:r>
          </w:p>
          <w:p w14:paraId="50B06F66" w14:textId="77777777" w:rsidR="00AF2198" w:rsidRPr="003F00DD" w:rsidRDefault="00AF2198" w:rsidP="00AF2198">
            <w:pPr>
              <w:pStyle w:val="ListParagraph"/>
              <w:ind w:left="142"/>
              <w:rPr>
                <w:rStyle w:val="Strong"/>
                <w:rFonts w:asciiTheme="minorEastAsia" w:hAnsiTheme="minorEastAsia"/>
              </w:rPr>
            </w:pPr>
            <w:r>
              <w:rPr>
                <w:noProof/>
              </w:rPr>
              <w:drawing>
                <wp:inline distT="0" distB="0" distL="0" distR="0" wp14:anchorId="62132CC5" wp14:editId="14A96A65">
                  <wp:extent cx="1797772" cy="15240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4519" cy="1529720"/>
                          </a:xfrm>
                          <a:prstGeom prst="rect">
                            <a:avLst/>
                          </a:prstGeom>
                        </pic:spPr>
                      </pic:pic>
                    </a:graphicData>
                  </a:graphic>
                </wp:inline>
              </w:drawing>
            </w:r>
          </w:p>
          <w:p w14:paraId="0DCE30CD" w14:textId="77777777" w:rsidR="00AF2198" w:rsidRPr="00A41FFB" w:rsidRDefault="00AF2198" w:rsidP="00AF2198">
            <w:pPr>
              <w:pStyle w:val="ListParagraph"/>
              <w:numPr>
                <w:ilvl w:val="0"/>
                <w:numId w:val="131"/>
              </w:numPr>
              <w:ind w:leftChars="67" w:left="141" w:firstLine="1"/>
              <w:rPr>
                <w:rStyle w:val="Strong"/>
                <w:rFonts w:asciiTheme="minorEastAsia" w:hAnsiTheme="minorEastAsia"/>
              </w:rPr>
            </w:pPr>
            <w:r>
              <w:rPr>
                <w:rStyle w:val="Strong"/>
                <w:rFonts w:asciiTheme="minorEastAsia" w:eastAsiaTheme="minorEastAsia" w:hAnsiTheme="minorEastAsia" w:hint="eastAsia"/>
              </w:rPr>
              <w:t>When</w:t>
            </w:r>
            <w:r>
              <w:rPr>
                <w:rStyle w:val="Strong"/>
                <w:rFonts w:asciiTheme="minorEastAsia" w:eastAsiaTheme="minorEastAsia" w:hAnsiTheme="minorEastAsia"/>
              </w:rPr>
              <w:t xml:space="preserve"> user </w:t>
            </w:r>
            <w:r>
              <w:rPr>
                <w:rStyle w:val="Strong"/>
                <w:rFonts w:asciiTheme="minorEastAsia" w:hAnsiTheme="minorEastAsia"/>
              </w:rPr>
              <w:t>clicks “delete”, pop up a window with</w:t>
            </w:r>
            <w:r w:rsidR="00FA4F9F">
              <w:rPr>
                <w:rStyle w:val="Strong"/>
                <w:rFonts w:asciiTheme="minorEastAsia" w:hAnsiTheme="minorEastAsia"/>
              </w:rPr>
              <w:t xml:space="preserve"> warning</w:t>
            </w:r>
            <w:r>
              <w:rPr>
                <w:rStyle w:val="Strong"/>
                <w:rFonts w:asciiTheme="minorEastAsia" w:hAnsiTheme="minorEastAsia" w:hint="eastAsia"/>
              </w:rPr>
              <w:t>,</w:t>
            </w:r>
            <w:r>
              <w:rPr>
                <w:rStyle w:val="Strong"/>
                <w:rFonts w:asciiTheme="minorEastAsia" w:hAnsiTheme="minorEastAsia"/>
              </w:rPr>
              <w:t xml:space="preserve"> heading</w:t>
            </w:r>
            <w:r w:rsidR="00FA4F9F">
              <w:rPr>
                <w:rStyle w:val="Strong"/>
                <w:rFonts w:asciiTheme="minorEastAsia" w:hAnsiTheme="minorEastAsia"/>
              </w:rPr>
              <w:t xml:space="preserve"> “</w:t>
            </w:r>
            <w:r w:rsidR="00FA4F9F" w:rsidRPr="004C0902">
              <w:rPr>
                <w:rStyle w:val="Strong"/>
                <w:rFonts w:asciiTheme="minorEastAsia" w:hAnsiTheme="minorEastAsia"/>
              </w:rPr>
              <w:t>Are you sure</w:t>
            </w:r>
            <w:r w:rsidRPr="004C0902">
              <w:rPr>
                <w:rStyle w:val="Strong"/>
                <w:rFonts w:asciiTheme="minorEastAsia" w:hAnsiTheme="minorEastAsia"/>
              </w:rPr>
              <w:t>?</w:t>
            </w:r>
            <w:r>
              <w:rPr>
                <w:rStyle w:val="Strong"/>
                <w:rFonts w:asciiTheme="minorEastAsia" w:hAnsiTheme="minorEastAsia"/>
              </w:rPr>
              <w:t>” Message: “</w:t>
            </w:r>
            <w:r w:rsidRPr="00A41FFB">
              <w:rPr>
                <w:rStyle w:val="Strong"/>
                <w:rFonts w:asciiTheme="minorEastAsia" w:hAnsiTheme="minorEastAsia"/>
              </w:rPr>
              <w:t>This action is permanent. Are you sure</w:t>
            </w:r>
            <w:r w:rsidR="00FA4F9F" w:rsidRPr="00A41FFB">
              <w:rPr>
                <w:rStyle w:val="Strong"/>
                <w:rFonts w:asciiTheme="minorEastAsia" w:hAnsiTheme="minorEastAsia"/>
              </w:rPr>
              <w:t xml:space="preserve"> you want to delete </w:t>
            </w:r>
            <w:r w:rsidRPr="003F00DD">
              <w:rPr>
                <w:rStyle w:val="Strong"/>
                <w:rFonts w:asciiTheme="minorEastAsia" w:hAnsiTheme="minorEastAsia"/>
                <w:b/>
                <w:bCs/>
              </w:rPr>
              <w:t>{File Description}</w:t>
            </w:r>
            <w:r>
              <w:rPr>
                <w:rStyle w:val="Strong"/>
                <w:rFonts w:asciiTheme="minorEastAsia" w:hAnsiTheme="minorEastAsia"/>
                <w:b/>
                <w:bCs/>
              </w:rPr>
              <w:t xml:space="preserve"> (in bold)</w:t>
            </w:r>
            <w:r w:rsidRPr="00A41FFB">
              <w:rPr>
                <w:rStyle w:val="Strong"/>
                <w:rFonts w:asciiTheme="minorEastAsia" w:hAnsiTheme="minorEastAsia"/>
              </w:rPr>
              <w:t>?”</w:t>
            </w:r>
            <w:r w:rsidR="00FA4F9F" w:rsidRPr="00A41FFB">
              <w:rPr>
                <w:rStyle w:val="Strong"/>
                <w:rFonts w:asciiTheme="minorEastAsia" w:hAnsiTheme="minorEastAsia"/>
              </w:rPr>
              <w:t xml:space="preserve"> Action “</w:t>
            </w:r>
            <w:proofErr w:type="gramStart"/>
            <w:r w:rsidR="00FA4F9F" w:rsidRPr="00A41FFB">
              <w:rPr>
                <w:rStyle w:val="Strong"/>
                <w:rFonts w:asciiTheme="minorEastAsia" w:hAnsiTheme="minorEastAsia"/>
              </w:rPr>
              <w:t>Cancel</w:t>
            </w:r>
            <w:proofErr w:type="gramEnd"/>
            <w:r w:rsidR="00FA4F9F" w:rsidRPr="00A41FFB">
              <w:rPr>
                <w:rStyle w:val="Strong"/>
                <w:rFonts w:asciiTheme="minorEastAsia" w:hAnsiTheme="minorEastAsia"/>
              </w:rPr>
              <w:t>”: close the pop</w:t>
            </w:r>
            <w:r w:rsidRPr="00A41FFB">
              <w:rPr>
                <w:rStyle w:val="Strong"/>
                <w:rFonts w:asciiTheme="minorEastAsia" w:hAnsiTheme="minorEastAsia"/>
              </w:rPr>
              <w:t>-</w:t>
            </w:r>
            <w:r w:rsidR="00FA4F9F" w:rsidRPr="00A41FFB">
              <w:rPr>
                <w:rStyle w:val="Strong"/>
                <w:rFonts w:asciiTheme="minorEastAsia" w:hAnsiTheme="minorEastAsia"/>
              </w:rPr>
              <w:t>up window</w:t>
            </w:r>
            <w:r w:rsidRPr="00A41FFB">
              <w:rPr>
                <w:rStyle w:val="Strong"/>
                <w:rFonts w:asciiTheme="minorEastAsia" w:hAnsiTheme="minorEastAsia"/>
              </w:rPr>
              <w:t>. Action “</w:t>
            </w:r>
            <w:proofErr w:type="gramStart"/>
            <w:r w:rsidRPr="00A41FFB">
              <w:rPr>
                <w:rStyle w:val="Strong"/>
                <w:rFonts w:asciiTheme="minorEastAsia" w:hAnsiTheme="minorEastAsia"/>
              </w:rPr>
              <w:t>Delete</w:t>
            </w:r>
            <w:proofErr w:type="gramEnd"/>
            <w:r w:rsidRPr="00A41FFB">
              <w:rPr>
                <w:rStyle w:val="Strong"/>
                <w:rFonts w:asciiTheme="minorEastAsia" w:hAnsiTheme="minorEastAsia"/>
              </w:rPr>
              <w:t>”: delete</w:t>
            </w:r>
            <w:r w:rsidR="00FA4F9F" w:rsidRPr="00A41FFB">
              <w:rPr>
                <w:rStyle w:val="Strong"/>
                <w:rFonts w:asciiTheme="minorEastAsia" w:hAnsiTheme="minorEastAsia"/>
              </w:rPr>
              <w:t xml:space="preserve"> the </w:t>
            </w:r>
            <w:r w:rsidRPr="00A41FFB">
              <w:rPr>
                <w:rStyle w:val="Strong"/>
                <w:rFonts w:asciiTheme="minorEastAsia" w:hAnsiTheme="minorEastAsia"/>
              </w:rPr>
              <w:t>file. Like this:</w:t>
            </w:r>
          </w:p>
          <w:p w14:paraId="3A32D19C" w14:textId="77777777" w:rsidR="00AF2198" w:rsidRPr="004C0902" w:rsidRDefault="00AF2198" w:rsidP="00AF2198">
            <w:pPr>
              <w:pStyle w:val="ListParagraph"/>
              <w:ind w:leftChars="67" w:left="141" w:firstLine="1"/>
              <w:rPr>
                <w:rStyle w:val="Strong"/>
                <w:rFonts w:asciiTheme="minorEastAsia" w:hAnsiTheme="minorEastAsia"/>
              </w:rPr>
            </w:pPr>
            <w:r>
              <w:rPr>
                <w:noProof/>
              </w:rPr>
              <w:drawing>
                <wp:inline distT="0" distB="0" distL="0" distR="0" wp14:anchorId="42635C97" wp14:editId="78E3D3A9">
                  <wp:extent cx="3040520" cy="1488720"/>
                  <wp:effectExtent l="0" t="0" r="7620" b="0"/>
                  <wp:docPr id="214" name="图片 2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形用户界面, 文本, 应用程序, 电子邮件&#10;&#10;描述已自动生成"/>
                          <pic:cNvPicPr/>
                        </pic:nvPicPr>
                        <pic:blipFill>
                          <a:blip r:embed="rId65"/>
                          <a:stretch>
                            <a:fillRect/>
                          </a:stretch>
                        </pic:blipFill>
                        <pic:spPr>
                          <a:xfrm>
                            <a:off x="0" y="0"/>
                            <a:ext cx="3048215" cy="1492488"/>
                          </a:xfrm>
                          <a:prstGeom prst="rect">
                            <a:avLst/>
                          </a:prstGeom>
                        </pic:spPr>
                      </pic:pic>
                    </a:graphicData>
                  </a:graphic>
                </wp:inline>
              </w:drawing>
            </w:r>
          </w:p>
          <w:p w14:paraId="4AA01CCC" w14:textId="77777777" w:rsidR="00AF2198" w:rsidRPr="004C0902" w:rsidRDefault="00AF2198" w:rsidP="00AF2198">
            <w:pPr>
              <w:pStyle w:val="ListParagraph"/>
              <w:numPr>
                <w:ilvl w:val="0"/>
                <w:numId w:val="131"/>
              </w:numPr>
              <w:ind w:leftChars="67" w:left="141" w:firstLine="1"/>
              <w:rPr>
                <w:rStyle w:val="Strong"/>
                <w:rFonts w:asciiTheme="minorEastAsia" w:hAnsiTheme="minorEastAsia"/>
              </w:rPr>
            </w:pPr>
            <w:r>
              <w:rPr>
                <w:rStyle w:val="Strong"/>
                <w:rFonts w:asciiTheme="minorEastAsia" w:hAnsiTheme="minorEastAsia" w:hint="eastAsia"/>
              </w:rPr>
              <w:t>A</w:t>
            </w:r>
            <w:r>
              <w:rPr>
                <w:rStyle w:val="Strong"/>
                <w:rFonts w:asciiTheme="minorEastAsia" w:hAnsiTheme="minorEastAsia"/>
              </w:rPr>
              <w:t xml:space="preserve">fter successfully </w:t>
            </w:r>
            <w:proofErr w:type="gramStart"/>
            <w:r>
              <w:rPr>
                <w:rStyle w:val="Strong"/>
                <w:rFonts w:asciiTheme="minorEastAsia" w:hAnsiTheme="minorEastAsia"/>
              </w:rPr>
              <w:t>delete</w:t>
            </w:r>
            <w:proofErr w:type="gramEnd"/>
            <w:r>
              <w:rPr>
                <w:rStyle w:val="Strong"/>
                <w:rFonts w:asciiTheme="minorEastAsia" w:hAnsiTheme="minorEastAsia"/>
              </w:rPr>
              <w:t xml:space="preserve"> a file, </w:t>
            </w:r>
            <w:proofErr w:type="gramStart"/>
            <w:r>
              <w:rPr>
                <w:rStyle w:val="Strong"/>
                <w:rFonts w:asciiTheme="minorEastAsia" w:hAnsiTheme="minorEastAsia"/>
              </w:rPr>
              <w:t>display</w:t>
            </w:r>
            <w:proofErr w:type="gramEnd"/>
            <w:r>
              <w:rPr>
                <w:rStyle w:val="Strong"/>
                <w:rFonts w:asciiTheme="minorEastAsia" w:hAnsiTheme="minorEastAsia"/>
              </w:rPr>
              <w:t xml:space="preserve"> a success message and the file is hard deleted in Cookbook. Success message “Successfully deleted the file.”.</w:t>
            </w:r>
          </w:p>
          <w:p w14:paraId="7B7D90C1"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W</w:t>
            </w:r>
            <w:r>
              <w:rPr>
                <w:rStyle w:val="Strong"/>
                <w:rFonts w:asciiTheme="minorEastAsia" w:eastAsiaTheme="minorEastAsia" w:hAnsiTheme="minorEastAsia"/>
              </w:rPr>
              <w:t xml:space="preserve">hen user </w:t>
            </w:r>
            <w:proofErr w:type="gramStart"/>
            <w:r>
              <w:rPr>
                <w:rStyle w:val="Strong"/>
                <w:rFonts w:asciiTheme="minorEastAsia" w:eastAsiaTheme="minorEastAsia" w:hAnsiTheme="minorEastAsia"/>
              </w:rPr>
              <w:t>click</w:t>
            </w:r>
            <w:proofErr w:type="gramEnd"/>
            <w:r>
              <w:rPr>
                <w:rStyle w:val="Strong"/>
                <w:rFonts w:asciiTheme="minorEastAsia" w:eastAsiaTheme="minorEastAsia" w:hAnsiTheme="minorEastAsia"/>
              </w:rPr>
              <w:t xml:space="preserve"> view image, display a lightbox for previewing the file with the file description on top. If there is no description of a file, never display the description above the lightbox.</w:t>
            </w:r>
          </w:p>
          <w:p w14:paraId="1B27235E" w14:textId="77777777" w:rsidR="00AF2198" w:rsidRDefault="00AF2198" w:rsidP="00AF2198">
            <w:pPr>
              <w:pStyle w:val="ListParagraph"/>
              <w:ind w:leftChars="67" w:left="141" w:firstLine="1"/>
              <w:rPr>
                <w:rStyle w:val="Strong"/>
                <w:rFonts w:asciiTheme="minorEastAsia" w:eastAsiaTheme="minorEastAsia" w:hAnsiTheme="minorEastAsia"/>
              </w:rPr>
            </w:pPr>
            <w:r>
              <w:rPr>
                <w:noProof/>
              </w:rPr>
              <w:drawing>
                <wp:inline distT="0" distB="0" distL="0" distR="0" wp14:anchorId="573BED2F" wp14:editId="31070868">
                  <wp:extent cx="3730527" cy="2273079"/>
                  <wp:effectExtent l="0" t="0" r="3810" b="0"/>
                  <wp:docPr id="215" name="图片 215" descr="盒子里的猫&#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盒子里的猫&#10;&#10;中度可信度描述已自动生成"/>
                          <pic:cNvPicPr/>
                        </pic:nvPicPr>
                        <pic:blipFill>
                          <a:blip r:embed="rId66"/>
                          <a:stretch>
                            <a:fillRect/>
                          </a:stretch>
                        </pic:blipFill>
                        <pic:spPr>
                          <a:xfrm>
                            <a:off x="0" y="0"/>
                            <a:ext cx="3736827" cy="2276918"/>
                          </a:xfrm>
                          <a:prstGeom prst="rect">
                            <a:avLst/>
                          </a:prstGeom>
                        </pic:spPr>
                      </pic:pic>
                    </a:graphicData>
                  </a:graphic>
                </wp:inline>
              </w:drawing>
            </w:r>
          </w:p>
          <w:p w14:paraId="47848C50"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T</w:t>
            </w:r>
            <w:r>
              <w:rPr>
                <w:rStyle w:val="Strong"/>
                <w:rFonts w:asciiTheme="minorEastAsia" w:eastAsiaTheme="minorEastAsia" w:hAnsiTheme="minorEastAsia"/>
              </w:rPr>
              <w:t xml:space="preserve">here are arrows on the lightbox, </w:t>
            </w:r>
            <w:proofErr w:type="gramStart"/>
            <w:r>
              <w:rPr>
                <w:rStyle w:val="Strong"/>
                <w:rFonts w:asciiTheme="minorEastAsia" w:eastAsiaTheme="minorEastAsia" w:hAnsiTheme="minorEastAsia"/>
              </w:rPr>
              <w:t>user</w:t>
            </w:r>
            <w:proofErr w:type="gramEnd"/>
            <w:r>
              <w:rPr>
                <w:rStyle w:val="Strong"/>
                <w:rFonts w:asciiTheme="minorEastAsia" w:eastAsiaTheme="minorEastAsia" w:hAnsiTheme="minorEastAsia"/>
              </w:rPr>
              <w:t xml:space="preserve"> could click them to view adjacent file.</w:t>
            </w:r>
          </w:p>
          <w:p w14:paraId="4307B79F"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W</w:t>
            </w:r>
            <w:r>
              <w:rPr>
                <w:rStyle w:val="Strong"/>
                <w:rFonts w:asciiTheme="minorEastAsia" w:eastAsiaTheme="minorEastAsia" w:hAnsiTheme="minorEastAsia"/>
              </w:rPr>
              <w:t>hen user could be able to exit the lightbox by clicking outside of the file or by the “X” image.</w:t>
            </w:r>
          </w:p>
          <w:p w14:paraId="1A1C3172" w14:textId="77777777" w:rsidR="00AF2198" w:rsidRPr="00303616"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hAnsiTheme="minorEastAsia"/>
              </w:rPr>
              <w:t xml:space="preserve">When user hovers over a picture, display an edit pencil icon. Clicking it to pop up a </w:t>
            </w:r>
            <w:proofErr w:type="gramStart"/>
            <w:r>
              <w:rPr>
                <w:rStyle w:val="Strong"/>
                <w:rFonts w:asciiTheme="minorEastAsia" w:hAnsiTheme="minorEastAsia"/>
              </w:rPr>
              <w:t>window</w:t>
            </w:r>
            <w:proofErr w:type="gramEnd"/>
            <w:r>
              <w:rPr>
                <w:rStyle w:val="Strong"/>
                <w:rFonts w:asciiTheme="minorEastAsia" w:hAnsiTheme="minorEastAsia"/>
              </w:rPr>
              <w:t xml:space="preserve"> that user could edit the description of the file.</w:t>
            </w:r>
          </w:p>
          <w:p w14:paraId="46A19E5B" w14:textId="77777777" w:rsidR="00AF2198" w:rsidRDefault="00AF2198" w:rsidP="00AF2198">
            <w:pPr>
              <w:ind w:leftChars="67" w:left="141" w:firstLine="1"/>
              <w:rPr>
                <w:rStyle w:val="Strong"/>
                <w:rFonts w:asciiTheme="minorEastAsia" w:hAnsiTheme="minorEastAsia"/>
              </w:rPr>
            </w:pPr>
            <w:r>
              <w:rPr>
                <w:noProof/>
              </w:rPr>
              <w:drawing>
                <wp:inline distT="0" distB="0" distL="0" distR="0" wp14:anchorId="75DA3992" wp14:editId="4FDF944B">
                  <wp:extent cx="4883150" cy="2254621"/>
                  <wp:effectExtent l="0" t="0" r="0" b="0"/>
                  <wp:docPr id="216" name="图片 2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 descr="图形用户界面, 应用程序&#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91466" cy="2258461"/>
                          </a:xfrm>
                          <a:prstGeom prst="rect">
                            <a:avLst/>
                          </a:prstGeom>
                          <a:noFill/>
                          <a:ln>
                            <a:noFill/>
                          </a:ln>
                        </pic:spPr>
                      </pic:pic>
                    </a:graphicData>
                  </a:graphic>
                </wp:inline>
              </w:drawing>
            </w:r>
          </w:p>
          <w:p w14:paraId="4144EEE3" w14:textId="77777777" w:rsidR="00AF2198" w:rsidRPr="008279B5" w:rsidRDefault="00AF2198" w:rsidP="00AF2198">
            <w:pPr>
              <w:ind w:leftChars="67" w:left="141" w:firstLine="1"/>
              <w:jc w:val="center"/>
              <w:rPr>
                <w:rStyle w:val="Strong"/>
                <w:rFonts w:asciiTheme="minorEastAsia" w:hAnsiTheme="minorEastAsia"/>
              </w:rPr>
            </w:pPr>
          </w:p>
          <w:p w14:paraId="0C8D4E8A" w14:textId="77777777" w:rsidR="00AF2198" w:rsidRDefault="00AF2198" w:rsidP="00AF2198">
            <w:pPr>
              <w:pStyle w:val="ListParagraph"/>
              <w:numPr>
                <w:ilvl w:val="0"/>
                <w:numId w:val="131"/>
              </w:numPr>
              <w:ind w:leftChars="67" w:left="141" w:firstLine="1"/>
              <w:rPr>
                <w:rStyle w:val="Strong"/>
                <w:rFonts w:asciiTheme="minorEastAsia" w:eastAsiaTheme="minorEastAsia" w:hAnsiTheme="minorEastAsia"/>
              </w:rPr>
            </w:pPr>
            <w:r>
              <w:rPr>
                <w:rStyle w:val="Strong"/>
                <w:rFonts w:asciiTheme="minorEastAsia" w:eastAsiaTheme="minorEastAsia" w:hAnsiTheme="minorEastAsia" w:hint="eastAsia"/>
              </w:rPr>
              <w:t>W</w:t>
            </w:r>
            <w:r>
              <w:rPr>
                <w:rStyle w:val="Strong"/>
                <w:rFonts w:asciiTheme="minorEastAsia" w:eastAsiaTheme="minorEastAsia" w:hAnsiTheme="minorEastAsia"/>
              </w:rPr>
              <w:t xml:space="preserve">hen </w:t>
            </w:r>
            <w:proofErr w:type="gramStart"/>
            <w:r>
              <w:rPr>
                <w:rStyle w:val="Strong"/>
                <w:rFonts w:asciiTheme="minorEastAsia" w:eastAsiaTheme="minorEastAsia" w:hAnsiTheme="minorEastAsia"/>
              </w:rPr>
              <w:t>click</w:t>
            </w:r>
            <w:proofErr w:type="gramEnd"/>
            <w:r>
              <w:rPr>
                <w:rStyle w:val="Strong"/>
                <w:rFonts w:asciiTheme="minorEastAsia" w:eastAsiaTheme="minorEastAsia" w:hAnsiTheme="minorEastAsia"/>
              </w:rPr>
              <w:t xml:space="preserve"> the edit icon</w:t>
            </w:r>
            <w:r>
              <w:rPr>
                <w:rStyle w:val="Strong"/>
                <w:rFonts w:asciiTheme="minorEastAsia" w:eastAsiaTheme="minorEastAsia" w:hAnsiTheme="minorEastAsia" w:hint="eastAsia"/>
              </w:rPr>
              <w:t>,</w:t>
            </w:r>
            <w:r>
              <w:rPr>
                <w:rStyle w:val="Strong"/>
                <w:rFonts w:asciiTheme="minorEastAsia" w:eastAsiaTheme="minorEastAsia" w:hAnsiTheme="minorEastAsia"/>
              </w:rPr>
              <w:t xml:space="preserve"> if there is a value, fill back to the pop-up </w:t>
            </w:r>
            <w:proofErr w:type="gramStart"/>
            <w:r>
              <w:rPr>
                <w:rStyle w:val="Strong"/>
                <w:rFonts w:asciiTheme="minorEastAsia" w:eastAsiaTheme="minorEastAsia" w:hAnsiTheme="minorEastAsia"/>
              </w:rPr>
              <w:t>window</w:t>
            </w:r>
            <w:proofErr w:type="gramEnd"/>
            <w:r>
              <w:rPr>
                <w:rStyle w:val="Strong"/>
                <w:rFonts w:asciiTheme="minorEastAsia" w:eastAsiaTheme="minorEastAsia" w:hAnsiTheme="minorEastAsia"/>
              </w:rPr>
              <w:t xml:space="preserve"> that user could edit it. If there is no value, display placeholder with “Add description”. Action “</w:t>
            </w:r>
            <w:proofErr w:type="gramStart"/>
            <w:r>
              <w:rPr>
                <w:rStyle w:val="Strong"/>
                <w:rFonts w:asciiTheme="minorEastAsia" w:eastAsiaTheme="minorEastAsia" w:hAnsiTheme="minorEastAsia"/>
              </w:rPr>
              <w:t>Cancel</w:t>
            </w:r>
            <w:proofErr w:type="gramEnd"/>
            <w:r>
              <w:rPr>
                <w:rStyle w:val="Strong"/>
                <w:rFonts w:asciiTheme="minorEastAsia" w:eastAsiaTheme="minorEastAsia" w:hAnsiTheme="minorEastAsia"/>
              </w:rPr>
              <w:t>”: close the window. Action “</w:t>
            </w:r>
            <w:proofErr w:type="gramStart"/>
            <w:r>
              <w:rPr>
                <w:rStyle w:val="Strong"/>
                <w:rFonts w:asciiTheme="minorEastAsia" w:eastAsiaTheme="minorEastAsia" w:hAnsiTheme="minorEastAsia"/>
              </w:rPr>
              <w:t>Save</w:t>
            </w:r>
            <w:proofErr w:type="gramEnd"/>
            <w:r>
              <w:rPr>
                <w:rStyle w:val="Strong"/>
                <w:rFonts w:asciiTheme="minorEastAsia" w:eastAsiaTheme="minorEastAsia" w:hAnsiTheme="minorEastAsia"/>
              </w:rPr>
              <w:t xml:space="preserve">”: save the description and display success message </w:t>
            </w:r>
            <w:proofErr w:type="gramStart"/>
            <w:r>
              <w:rPr>
                <w:rStyle w:val="Strong"/>
                <w:rFonts w:asciiTheme="minorEastAsia" w:eastAsiaTheme="minorEastAsia" w:hAnsiTheme="minorEastAsia"/>
              </w:rPr>
              <w:t>“</w:t>
            </w:r>
            <w:r>
              <w:t> Successfully</w:t>
            </w:r>
            <w:proofErr w:type="gramEnd"/>
            <w:r>
              <w:t> edited file.</w:t>
            </w:r>
            <w:r>
              <w:rPr>
                <w:rStyle w:val="Strong"/>
                <w:rFonts w:asciiTheme="minorEastAsia" w:eastAsiaTheme="minorEastAsia" w:hAnsiTheme="minorEastAsia"/>
              </w:rPr>
              <w:t>”</w:t>
            </w:r>
          </w:p>
          <w:p w14:paraId="240AAFF8" w14:textId="77777777" w:rsidR="00AF2198" w:rsidRPr="003F00DD" w:rsidRDefault="00AF2198" w:rsidP="00AF2198">
            <w:pPr>
              <w:pStyle w:val="ListParagraph"/>
              <w:numPr>
                <w:ilvl w:val="0"/>
                <w:numId w:val="131"/>
              </w:numPr>
              <w:ind w:leftChars="67" w:left="141" w:firstLine="1"/>
              <w:rPr>
                <w:rFonts w:asciiTheme="minorEastAsia" w:eastAsiaTheme="minorEastAsia" w:hAnsiTheme="minorEastAsia" w:cs="Arial"/>
                <w:sz w:val="22"/>
              </w:rPr>
            </w:pPr>
            <w:r w:rsidRPr="00394979">
              <w:t>When</w:t>
            </w:r>
            <w:r>
              <w:t xml:space="preserve"> create or edit media, </w:t>
            </w:r>
            <w:r>
              <w:rPr>
                <w:rFonts w:hint="eastAsia"/>
              </w:rPr>
              <w:t>there</w:t>
            </w:r>
            <w:r>
              <w:t xml:space="preserve"> is any field which has been changed, update the “</w:t>
            </w:r>
            <w:r w:rsidRPr="007E61CD">
              <w:t>Last update time</w:t>
            </w:r>
            <w:r>
              <w:t>” and “Updated by” in recipe level.</w:t>
            </w:r>
          </w:p>
          <w:p w14:paraId="388DB8D3" w14:textId="7C52EEFA" w:rsidR="00C10920" w:rsidRPr="008F3B8C" w:rsidRDefault="00C10920" w:rsidP="00FA4F9F">
            <w:pPr>
              <w:pStyle w:val="ListParagraph"/>
              <w:numPr>
                <w:ilvl w:val="0"/>
                <w:numId w:val="131"/>
              </w:numPr>
              <w:ind w:leftChars="67" w:left="141" w:firstLine="1"/>
              <w:rPr>
                <w:rStyle w:val="Strong"/>
                <w:rFonts w:asciiTheme="minorEastAsia" w:eastAsiaTheme="minorEastAsia" w:hAnsiTheme="minorEastAsia"/>
              </w:rPr>
            </w:pPr>
          </w:p>
        </w:tc>
      </w:tr>
      <w:tr w:rsidR="00122E87" w:rsidRPr="00452515" w14:paraId="4E3D2373" w14:textId="77777777" w:rsidTr="00F15131">
        <w:tc>
          <w:tcPr>
            <w:tcW w:w="8728" w:type="dxa"/>
          </w:tcPr>
          <w:p w14:paraId="14175BF2" w14:textId="7DC03F2B" w:rsidR="00386C99" w:rsidRPr="00E97505" w:rsidRDefault="00386C99" w:rsidP="00386C99">
            <w:pPr>
              <w:rPr>
                <w:rStyle w:val="Strong"/>
              </w:rPr>
            </w:pPr>
            <w:r w:rsidRPr="00E97505">
              <w:rPr>
                <w:rStyle w:val="Strong"/>
                <w:rFonts w:hint="eastAsia"/>
              </w:rPr>
              <w:t>Main Scenario</w:t>
            </w:r>
            <w:r>
              <w:rPr>
                <w:rStyle w:val="Strong"/>
              </w:rPr>
              <w:t xml:space="preserve"> 3</w:t>
            </w:r>
            <w:r w:rsidRPr="00E97505">
              <w:rPr>
                <w:rStyle w:val="Strong"/>
                <w:rFonts w:hint="eastAsia"/>
              </w:rPr>
              <w:t>:</w:t>
            </w:r>
            <w:r>
              <w:rPr>
                <w:rStyle w:val="Strong"/>
              </w:rPr>
              <w:t xml:space="preserve"> Preparation Recipe Item</w:t>
            </w:r>
          </w:p>
          <w:p w14:paraId="00F83CB2" w14:textId="13266748" w:rsidR="00386C99" w:rsidRPr="00452515" w:rsidRDefault="00F15131" w:rsidP="00F15131">
            <w:pPr>
              <w:rPr>
                <w:rFonts w:hint="eastAsia"/>
              </w:rPr>
            </w:pPr>
            <w:r w:rsidRPr="00F15131">
              <w:t>https://wonder.atlassian.net/wiki/x/EwB6_w</w:t>
            </w:r>
          </w:p>
        </w:tc>
      </w:tr>
      <w:tr w:rsidR="00386C99" w:rsidRPr="00452515" w14:paraId="2A38400B" w14:textId="77777777" w:rsidTr="00F15131">
        <w:tc>
          <w:tcPr>
            <w:tcW w:w="8728" w:type="dxa"/>
          </w:tcPr>
          <w:p w14:paraId="25254C9B" w14:textId="77777777" w:rsidR="00386C99" w:rsidRDefault="00386C99" w:rsidP="00386C99">
            <w:r w:rsidRPr="00452515">
              <w:t>Extend Scenario:</w:t>
            </w:r>
          </w:p>
          <w:p w14:paraId="31411E68" w14:textId="77777777" w:rsidR="00386C99" w:rsidRPr="00452515" w:rsidRDefault="00386C99" w:rsidP="00740B04"/>
        </w:tc>
      </w:tr>
      <w:tr w:rsidR="00122E87" w:rsidRPr="00452515" w14:paraId="3CAAACFF" w14:textId="77777777" w:rsidTr="00F15131">
        <w:tc>
          <w:tcPr>
            <w:tcW w:w="8728" w:type="dxa"/>
          </w:tcPr>
          <w:p w14:paraId="1A85C1C1" w14:textId="77777777" w:rsidR="00122E87" w:rsidRDefault="00122E87" w:rsidP="00740B04">
            <w:r w:rsidRPr="00452515">
              <w:t>Exception Scenario:</w:t>
            </w:r>
          </w:p>
          <w:p w14:paraId="1866D94A" w14:textId="77777777" w:rsidR="00122E87" w:rsidRPr="00452515" w:rsidRDefault="00122E87" w:rsidP="00740B04"/>
        </w:tc>
      </w:tr>
      <w:tr w:rsidR="00122E87" w:rsidRPr="00452515" w14:paraId="0725E036" w14:textId="77777777" w:rsidTr="00F15131">
        <w:tc>
          <w:tcPr>
            <w:tcW w:w="8728" w:type="dxa"/>
          </w:tcPr>
          <w:p w14:paraId="7ABB868E" w14:textId="77777777" w:rsidR="00122E87" w:rsidRPr="00452515" w:rsidRDefault="00122E87" w:rsidP="00740B04">
            <w:r w:rsidRPr="00452515">
              <w:t>Notes:</w:t>
            </w:r>
          </w:p>
        </w:tc>
      </w:tr>
      <w:tr w:rsidR="00122E87" w:rsidRPr="00452515" w14:paraId="3D9A69D6" w14:textId="77777777" w:rsidTr="00F15131">
        <w:tc>
          <w:tcPr>
            <w:tcW w:w="8728" w:type="dxa"/>
          </w:tcPr>
          <w:p w14:paraId="53173D60" w14:textId="77777777" w:rsidR="00122E87" w:rsidRPr="00452515" w:rsidRDefault="00122E87" w:rsidP="00740B04">
            <w:r w:rsidRPr="00452515">
              <w:t>Q/A:</w:t>
            </w:r>
          </w:p>
        </w:tc>
      </w:tr>
    </w:tbl>
    <w:p w14:paraId="765D45E1" w14:textId="77777777" w:rsidR="00594131" w:rsidRPr="00594131" w:rsidRDefault="00594131" w:rsidP="00594131"/>
    <w:p w14:paraId="46D25489" w14:textId="7EF418EA" w:rsidR="00A9379A" w:rsidRPr="00A9379A" w:rsidRDefault="0087483C" w:rsidP="00A9379A">
      <w:pPr>
        <w:pStyle w:val="Heading2"/>
        <w:numPr>
          <w:ilvl w:val="1"/>
          <w:numId w:val="64"/>
        </w:numPr>
        <w:rPr>
          <w:rFonts w:ascii="Arial" w:hAnsi="Arial" w:cs="Arial"/>
        </w:rPr>
      </w:pPr>
      <w:r>
        <w:rPr>
          <w:rFonts w:ascii="Arial" w:hAnsi="Arial" w:cs="Arial" w:hint="eastAsia"/>
        </w:rPr>
        <w:t>Tran-</w:t>
      </w:r>
      <w:r w:rsidR="00B32949" w:rsidRPr="00B32949">
        <w:rPr>
          <w:rFonts w:ascii="Arial" w:hAnsi="Arial" w:cs="Arial"/>
        </w:rPr>
        <w:t xml:space="preserve">MS03-02 </w:t>
      </w:r>
      <w:r w:rsidR="00A9379A">
        <w:rPr>
          <w:rFonts w:ascii="Arial" w:hAnsi="Arial" w:cs="Arial"/>
        </w:rPr>
        <w:t>C</w:t>
      </w:r>
      <w:r w:rsidR="00A9379A">
        <w:rPr>
          <w:rFonts w:ascii="Arial" w:hAnsi="Arial" w:cs="Arial" w:hint="eastAsia"/>
        </w:rPr>
        <w:t>ooking</w:t>
      </w:r>
      <w:r w:rsidR="00A9379A">
        <w:rPr>
          <w:rFonts w:ascii="Arial" w:hAnsi="Arial" w:cs="Arial"/>
        </w:rPr>
        <w:t xml:space="preserve"> and Preparation</w:t>
      </w:r>
      <w:r w:rsidR="00A9379A" w:rsidRPr="00A9379A">
        <w:rPr>
          <w:rFonts w:ascii="Arial" w:hAnsi="Arial" w:cs="Arial"/>
        </w:rPr>
        <w:t xml:space="preserve"> Card</w:t>
      </w:r>
    </w:p>
    <w:p w14:paraId="0E01F173" w14:textId="77777777" w:rsidR="00A9379A" w:rsidRDefault="00A9379A" w:rsidP="00A9379A"/>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9379A" w:rsidRPr="00452515" w14:paraId="26AF5B16" w14:textId="77777777" w:rsidTr="0087483C">
        <w:tc>
          <w:tcPr>
            <w:tcW w:w="8008" w:type="dxa"/>
          </w:tcPr>
          <w:p w14:paraId="7B988EE8" w14:textId="5D27CEE5" w:rsidR="00A9379A" w:rsidRPr="00E97505" w:rsidRDefault="00A9379A" w:rsidP="00740B04">
            <w:pPr>
              <w:rPr>
                <w:rStyle w:val="Strong"/>
              </w:rPr>
            </w:pPr>
            <w:r>
              <w:rPr>
                <w:rStyle w:val="Strong"/>
              </w:rPr>
              <w:t>MS</w:t>
            </w:r>
            <w:r w:rsidRPr="00E97505">
              <w:rPr>
                <w:rStyle w:val="Strong"/>
              </w:rPr>
              <w:t>0</w:t>
            </w:r>
            <w:r>
              <w:rPr>
                <w:rStyle w:val="Strong"/>
              </w:rPr>
              <w:t>3</w:t>
            </w:r>
            <w:r w:rsidRPr="00E97505">
              <w:rPr>
                <w:rStyle w:val="Strong"/>
              </w:rPr>
              <w:t>-0</w:t>
            </w:r>
            <w:r>
              <w:rPr>
                <w:rStyle w:val="Strong"/>
              </w:rPr>
              <w:t>2</w:t>
            </w:r>
            <w:r w:rsidRPr="00E97505">
              <w:rPr>
                <w:rStyle w:val="Strong"/>
              </w:rPr>
              <w:t xml:space="preserve"> </w:t>
            </w:r>
            <w:r>
              <w:rPr>
                <w:rFonts w:ascii="Arial" w:hAnsi="Arial" w:cs="Arial"/>
              </w:rPr>
              <w:t>C</w:t>
            </w:r>
            <w:r>
              <w:rPr>
                <w:rFonts w:ascii="Arial" w:hAnsi="Arial" w:cs="Arial" w:hint="eastAsia"/>
              </w:rPr>
              <w:t>ooking</w:t>
            </w:r>
            <w:r>
              <w:rPr>
                <w:rFonts w:ascii="Arial" w:hAnsi="Arial" w:cs="Arial"/>
              </w:rPr>
              <w:t xml:space="preserve"> and Preparation</w:t>
            </w:r>
            <w:r w:rsidRPr="0017374B">
              <w:rPr>
                <w:rStyle w:val="Strong"/>
              </w:rPr>
              <w:t xml:space="preserve"> Card</w:t>
            </w:r>
          </w:p>
        </w:tc>
      </w:tr>
      <w:tr w:rsidR="00A9379A" w:rsidRPr="00452515" w14:paraId="56E88100" w14:textId="77777777" w:rsidTr="0087483C">
        <w:tc>
          <w:tcPr>
            <w:tcW w:w="8008" w:type="dxa"/>
          </w:tcPr>
          <w:p w14:paraId="304617C3" w14:textId="77777777" w:rsidR="00A9379A" w:rsidRPr="00E97505" w:rsidRDefault="00A9379A"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9379A" w14:paraId="5FEFF980" w14:textId="77777777" w:rsidTr="00740B04">
              <w:trPr>
                <w:jc w:val="center"/>
              </w:trPr>
              <w:tc>
                <w:tcPr>
                  <w:tcW w:w="1169" w:type="dxa"/>
                </w:tcPr>
                <w:p w14:paraId="0C0A533C" w14:textId="77777777" w:rsidR="00A9379A" w:rsidRPr="007A35F7" w:rsidRDefault="00A9379A" w:rsidP="00740B04">
                  <w:pPr>
                    <w:rPr>
                      <w:rFonts w:ascii="Arial" w:hAnsi="Arial" w:cs="Arial"/>
                    </w:rPr>
                  </w:pPr>
                  <w:r w:rsidRPr="007A35F7">
                    <w:rPr>
                      <w:rFonts w:ascii="Arial" w:hAnsi="Arial" w:cs="Arial"/>
                    </w:rPr>
                    <w:t>Version</w:t>
                  </w:r>
                </w:p>
              </w:tc>
              <w:tc>
                <w:tcPr>
                  <w:tcW w:w="1357" w:type="dxa"/>
                </w:tcPr>
                <w:p w14:paraId="0327CB8A" w14:textId="77777777" w:rsidR="00A9379A" w:rsidRPr="007A35F7" w:rsidRDefault="00A9379A" w:rsidP="00740B04">
                  <w:pPr>
                    <w:rPr>
                      <w:rFonts w:ascii="Arial" w:hAnsi="Arial" w:cs="Arial"/>
                    </w:rPr>
                  </w:pPr>
                  <w:r w:rsidRPr="007A35F7">
                    <w:rPr>
                      <w:rFonts w:ascii="Arial" w:hAnsi="Arial" w:cs="Arial"/>
                    </w:rPr>
                    <w:t>Date</w:t>
                  </w:r>
                </w:p>
              </w:tc>
              <w:tc>
                <w:tcPr>
                  <w:tcW w:w="1315" w:type="dxa"/>
                </w:tcPr>
                <w:p w14:paraId="28B81D17" w14:textId="77777777" w:rsidR="00A9379A" w:rsidRPr="007A35F7" w:rsidRDefault="00A9379A" w:rsidP="00740B04">
                  <w:pPr>
                    <w:rPr>
                      <w:rFonts w:ascii="Arial" w:hAnsi="Arial" w:cs="Arial"/>
                    </w:rPr>
                  </w:pPr>
                  <w:r w:rsidRPr="007A35F7">
                    <w:rPr>
                      <w:rFonts w:ascii="Arial" w:hAnsi="Arial" w:cs="Arial"/>
                    </w:rPr>
                    <w:t>Updated By</w:t>
                  </w:r>
                </w:p>
              </w:tc>
              <w:tc>
                <w:tcPr>
                  <w:tcW w:w="3924" w:type="dxa"/>
                </w:tcPr>
                <w:p w14:paraId="3A40B86D" w14:textId="77777777" w:rsidR="00A9379A" w:rsidRPr="007A35F7" w:rsidRDefault="00A9379A" w:rsidP="00740B04">
                  <w:pPr>
                    <w:rPr>
                      <w:rFonts w:ascii="Arial" w:hAnsi="Arial" w:cs="Arial"/>
                    </w:rPr>
                  </w:pPr>
                  <w:r w:rsidRPr="007A35F7">
                    <w:rPr>
                      <w:rFonts w:ascii="Arial" w:hAnsi="Arial" w:cs="Arial"/>
                    </w:rPr>
                    <w:t>Description</w:t>
                  </w:r>
                </w:p>
              </w:tc>
            </w:tr>
            <w:tr w:rsidR="00A9379A" w14:paraId="57E23AD6" w14:textId="77777777" w:rsidTr="00740B04">
              <w:trPr>
                <w:jc w:val="center"/>
              </w:trPr>
              <w:tc>
                <w:tcPr>
                  <w:tcW w:w="1169" w:type="dxa"/>
                </w:tcPr>
                <w:p w14:paraId="14437D6B" w14:textId="77777777" w:rsidR="00A9379A" w:rsidRPr="007A35F7" w:rsidRDefault="00A9379A" w:rsidP="00740B04">
                  <w:pPr>
                    <w:rPr>
                      <w:rFonts w:ascii="Arial" w:hAnsi="Arial" w:cs="Arial"/>
                    </w:rPr>
                  </w:pPr>
                  <w:r w:rsidRPr="007A35F7">
                    <w:rPr>
                      <w:rFonts w:ascii="Arial" w:hAnsi="Arial" w:cs="Arial"/>
                    </w:rPr>
                    <w:t>1.0</w:t>
                  </w:r>
                </w:p>
              </w:tc>
              <w:tc>
                <w:tcPr>
                  <w:tcW w:w="1357" w:type="dxa"/>
                </w:tcPr>
                <w:p w14:paraId="7C2F2425" w14:textId="77777777" w:rsidR="00A9379A" w:rsidRPr="007A35F7" w:rsidRDefault="00A9379A" w:rsidP="00740B04">
                  <w:pPr>
                    <w:rPr>
                      <w:rFonts w:ascii="Arial" w:hAnsi="Arial" w:cs="Arial"/>
                    </w:rPr>
                  </w:pPr>
                  <w:r w:rsidRPr="007A35F7">
                    <w:rPr>
                      <w:rFonts w:ascii="Arial" w:hAnsi="Arial" w:cs="Arial"/>
                    </w:rPr>
                    <w:t>2022.8.23</w:t>
                  </w:r>
                </w:p>
              </w:tc>
              <w:tc>
                <w:tcPr>
                  <w:tcW w:w="1315" w:type="dxa"/>
                </w:tcPr>
                <w:p w14:paraId="378A9B13" w14:textId="77777777" w:rsidR="00A9379A" w:rsidRPr="007A35F7" w:rsidRDefault="00A9379A" w:rsidP="00740B04">
                  <w:pPr>
                    <w:rPr>
                      <w:rFonts w:ascii="Arial" w:hAnsi="Arial" w:cs="Arial"/>
                    </w:rPr>
                  </w:pPr>
                  <w:r w:rsidRPr="007A35F7">
                    <w:rPr>
                      <w:rFonts w:ascii="Arial" w:hAnsi="Arial" w:cs="Arial"/>
                    </w:rPr>
                    <w:t>Bonnie</w:t>
                  </w:r>
                </w:p>
              </w:tc>
              <w:tc>
                <w:tcPr>
                  <w:tcW w:w="3924" w:type="dxa"/>
                </w:tcPr>
                <w:p w14:paraId="5B6BF6A7" w14:textId="77777777" w:rsidR="00A9379A" w:rsidRPr="007A35F7" w:rsidRDefault="00A9379A" w:rsidP="00740B04">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5556BE" w14:paraId="02835CD1" w14:textId="77777777" w:rsidTr="00740B04">
              <w:trPr>
                <w:jc w:val="center"/>
              </w:trPr>
              <w:tc>
                <w:tcPr>
                  <w:tcW w:w="1169" w:type="dxa"/>
                </w:tcPr>
                <w:p w14:paraId="1CF7F93D" w14:textId="28CE0A9B" w:rsidR="005556BE" w:rsidRDefault="005556BE" w:rsidP="005556BE">
                  <w:ins w:id="761" w:author="Bonnie Yang" w:date="2022-10-31T16:09:00Z">
                    <w:r w:rsidRPr="007A35F7">
                      <w:rPr>
                        <w:rFonts w:ascii="Arial" w:hAnsi="Arial" w:cs="Arial"/>
                      </w:rPr>
                      <w:t>1.</w:t>
                    </w:r>
                    <w:r>
                      <w:rPr>
                        <w:rFonts w:ascii="Arial" w:hAnsi="Arial" w:cs="Arial"/>
                      </w:rPr>
                      <w:t>1</w:t>
                    </w:r>
                  </w:ins>
                </w:p>
              </w:tc>
              <w:tc>
                <w:tcPr>
                  <w:tcW w:w="1357" w:type="dxa"/>
                </w:tcPr>
                <w:p w14:paraId="7021564D" w14:textId="0379AD4F" w:rsidR="005556BE" w:rsidRDefault="005556BE" w:rsidP="005556BE">
                  <w:ins w:id="762" w:author="Bonnie Yang" w:date="2022-10-31T16:09:00Z">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ins>
                </w:p>
              </w:tc>
              <w:tc>
                <w:tcPr>
                  <w:tcW w:w="1315" w:type="dxa"/>
                </w:tcPr>
                <w:p w14:paraId="49F8AA34" w14:textId="6DFA70BC" w:rsidR="005556BE" w:rsidRDefault="005556BE" w:rsidP="005556BE">
                  <w:ins w:id="763" w:author="Bonnie Yang" w:date="2022-10-31T16:09:00Z">
                    <w:r w:rsidRPr="007A35F7">
                      <w:rPr>
                        <w:rFonts w:ascii="Arial" w:hAnsi="Arial" w:cs="Arial"/>
                      </w:rPr>
                      <w:t>Bonnie</w:t>
                    </w:r>
                  </w:ins>
                </w:p>
              </w:tc>
              <w:tc>
                <w:tcPr>
                  <w:tcW w:w="3924" w:type="dxa"/>
                </w:tcPr>
                <w:p w14:paraId="63A66BD3" w14:textId="3BC3CF9D" w:rsidR="005556BE" w:rsidRDefault="005556BE" w:rsidP="005556BE">
                  <w:ins w:id="764" w:author="Bonnie Yang" w:date="2022-10-31T16:09:00Z">
                    <w:r w:rsidRPr="001D644B">
                      <w:rPr>
                        <w:rFonts w:ascii="Arial" w:hAnsi="Arial" w:cs="Arial"/>
                      </w:rPr>
                      <w:t>Preparation Recipe Type</w:t>
                    </w:r>
                  </w:ins>
                </w:p>
              </w:tc>
            </w:tr>
            <w:tr w:rsidR="00E547A0" w14:paraId="5FDD963A" w14:textId="77777777" w:rsidTr="00740B04">
              <w:trPr>
                <w:jc w:val="center"/>
              </w:trPr>
              <w:tc>
                <w:tcPr>
                  <w:tcW w:w="1169" w:type="dxa"/>
                </w:tcPr>
                <w:p w14:paraId="048C6544" w14:textId="6E896612" w:rsidR="00E547A0" w:rsidRDefault="00E547A0" w:rsidP="00E547A0">
                  <w:ins w:id="765" w:author="Bonnie Yang" w:date="2023-02-03T10:57:00Z">
                    <w:r w:rsidRPr="007A35F7">
                      <w:rPr>
                        <w:rFonts w:ascii="Arial" w:hAnsi="Arial" w:cs="Arial"/>
                      </w:rPr>
                      <w:t>1.</w:t>
                    </w:r>
                    <w:r>
                      <w:rPr>
                        <w:rFonts w:ascii="Arial" w:hAnsi="Arial" w:cs="Arial"/>
                      </w:rPr>
                      <w:t>2</w:t>
                    </w:r>
                  </w:ins>
                </w:p>
              </w:tc>
              <w:tc>
                <w:tcPr>
                  <w:tcW w:w="1357" w:type="dxa"/>
                </w:tcPr>
                <w:p w14:paraId="1915A30C" w14:textId="4D4D3678" w:rsidR="00E547A0" w:rsidRDefault="00E547A0" w:rsidP="00E547A0">
                  <w:ins w:id="766" w:author="Bonnie Yang" w:date="2023-02-03T10:57: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3</w:t>
                    </w:r>
                  </w:ins>
                </w:p>
              </w:tc>
              <w:tc>
                <w:tcPr>
                  <w:tcW w:w="1315" w:type="dxa"/>
                </w:tcPr>
                <w:p w14:paraId="6E1CB673" w14:textId="679C614F" w:rsidR="00E547A0" w:rsidRDefault="00E547A0" w:rsidP="00E547A0">
                  <w:ins w:id="767" w:author="Bonnie Yang" w:date="2023-02-03T10:57:00Z">
                    <w:r w:rsidRPr="007A35F7">
                      <w:rPr>
                        <w:rFonts w:ascii="Arial" w:hAnsi="Arial" w:cs="Arial"/>
                      </w:rPr>
                      <w:t>Bonnie</w:t>
                    </w:r>
                  </w:ins>
                </w:p>
              </w:tc>
              <w:tc>
                <w:tcPr>
                  <w:tcW w:w="3924" w:type="dxa"/>
                </w:tcPr>
                <w:p w14:paraId="5E904616" w14:textId="1F02AE45" w:rsidR="00E547A0" w:rsidRDefault="00E547A0" w:rsidP="00E547A0">
                  <w:ins w:id="768" w:author="Bonnie Yang" w:date="2023-02-03T10:57:00Z">
                    <w:r w:rsidRPr="00E547A0">
                      <w:rPr>
                        <w:rFonts w:ascii="Arial" w:hAnsi="Arial" w:cs="Arial"/>
                      </w:rPr>
                      <w:t>Optimize Yield of Preparation as Ingredient</w:t>
                    </w:r>
                  </w:ins>
                  <w:ins w:id="769" w:author="Bonnie Yang" w:date="2023-06-06T17:18:00Z">
                    <w:r w:rsidR="00EC04D4">
                      <w:rPr>
                        <w:rFonts w:ascii="Arial" w:hAnsi="Arial" w:cs="Arial"/>
                      </w:rPr>
                      <w:t>’</w:t>
                    </w:r>
                  </w:ins>
                  <w:ins w:id="770" w:author="Bonnie Yang" w:date="2023-02-03T10:57:00Z">
                    <w:r w:rsidRPr="00E547A0">
                      <w:rPr>
                        <w:rFonts w:ascii="Arial" w:hAnsi="Arial" w:cs="Arial"/>
                      </w:rPr>
                      <w:t>s Version Changed</w:t>
                    </w:r>
                  </w:ins>
                </w:p>
              </w:tc>
            </w:tr>
            <w:tr w:rsidR="00E547A0" w14:paraId="729C9A33" w14:textId="77777777" w:rsidTr="00740B04">
              <w:trPr>
                <w:jc w:val="center"/>
              </w:trPr>
              <w:tc>
                <w:tcPr>
                  <w:tcW w:w="1169" w:type="dxa"/>
                </w:tcPr>
                <w:p w14:paraId="52D91FE9" w14:textId="77777777" w:rsidR="00E547A0" w:rsidRDefault="00E547A0" w:rsidP="00E547A0"/>
              </w:tc>
              <w:tc>
                <w:tcPr>
                  <w:tcW w:w="1357" w:type="dxa"/>
                </w:tcPr>
                <w:p w14:paraId="6EAA1C9C" w14:textId="77777777" w:rsidR="00E547A0" w:rsidRDefault="00E547A0" w:rsidP="00E547A0"/>
              </w:tc>
              <w:tc>
                <w:tcPr>
                  <w:tcW w:w="1315" w:type="dxa"/>
                </w:tcPr>
                <w:p w14:paraId="0F188D41" w14:textId="77777777" w:rsidR="00E547A0" w:rsidRDefault="00E547A0" w:rsidP="00E547A0"/>
              </w:tc>
              <w:tc>
                <w:tcPr>
                  <w:tcW w:w="3924" w:type="dxa"/>
                </w:tcPr>
                <w:p w14:paraId="3BEF9E67" w14:textId="77777777" w:rsidR="00E547A0" w:rsidRPr="00B66734" w:rsidRDefault="00E547A0" w:rsidP="00E547A0"/>
              </w:tc>
            </w:tr>
            <w:tr w:rsidR="00E547A0" w14:paraId="634E01F4" w14:textId="77777777" w:rsidTr="00740B04">
              <w:trPr>
                <w:jc w:val="center"/>
              </w:trPr>
              <w:tc>
                <w:tcPr>
                  <w:tcW w:w="1169" w:type="dxa"/>
                </w:tcPr>
                <w:p w14:paraId="7CD48CFC" w14:textId="77777777" w:rsidR="00E547A0" w:rsidRDefault="00E547A0" w:rsidP="00E547A0"/>
              </w:tc>
              <w:tc>
                <w:tcPr>
                  <w:tcW w:w="1357" w:type="dxa"/>
                </w:tcPr>
                <w:p w14:paraId="0131A67F" w14:textId="77777777" w:rsidR="00E547A0" w:rsidRDefault="00E547A0" w:rsidP="00E547A0"/>
              </w:tc>
              <w:tc>
                <w:tcPr>
                  <w:tcW w:w="1315" w:type="dxa"/>
                </w:tcPr>
                <w:p w14:paraId="68CD0EDB" w14:textId="77777777" w:rsidR="00E547A0" w:rsidRDefault="00E547A0" w:rsidP="00E547A0"/>
              </w:tc>
              <w:tc>
                <w:tcPr>
                  <w:tcW w:w="3924" w:type="dxa"/>
                </w:tcPr>
                <w:p w14:paraId="1DBFD4A8" w14:textId="77777777" w:rsidR="00E547A0" w:rsidRDefault="00E547A0" w:rsidP="00E547A0"/>
              </w:tc>
            </w:tr>
            <w:tr w:rsidR="00E547A0" w14:paraId="77A0AF96" w14:textId="77777777" w:rsidTr="00740B04">
              <w:trPr>
                <w:jc w:val="center"/>
              </w:trPr>
              <w:tc>
                <w:tcPr>
                  <w:tcW w:w="1169" w:type="dxa"/>
                </w:tcPr>
                <w:p w14:paraId="42ADCE13" w14:textId="77777777" w:rsidR="00E547A0" w:rsidRDefault="00E547A0" w:rsidP="00E547A0"/>
              </w:tc>
              <w:tc>
                <w:tcPr>
                  <w:tcW w:w="1357" w:type="dxa"/>
                </w:tcPr>
                <w:p w14:paraId="20C77FFA" w14:textId="77777777" w:rsidR="00E547A0" w:rsidRDefault="00E547A0" w:rsidP="00E547A0"/>
              </w:tc>
              <w:tc>
                <w:tcPr>
                  <w:tcW w:w="1315" w:type="dxa"/>
                </w:tcPr>
                <w:p w14:paraId="208561D4" w14:textId="77777777" w:rsidR="00E547A0" w:rsidRDefault="00E547A0" w:rsidP="00E547A0"/>
              </w:tc>
              <w:tc>
                <w:tcPr>
                  <w:tcW w:w="3924" w:type="dxa"/>
                </w:tcPr>
                <w:p w14:paraId="3806CAD9" w14:textId="77777777" w:rsidR="00E547A0" w:rsidRPr="005C49CE" w:rsidRDefault="00E547A0" w:rsidP="00E547A0"/>
              </w:tc>
            </w:tr>
          </w:tbl>
          <w:p w14:paraId="6A7CF5A4" w14:textId="77777777" w:rsidR="00A9379A" w:rsidRDefault="00A9379A" w:rsidP="00740B04"/>
        </w:tc>
      </w:tr>
      <w:tr w:rsidR="00A9379A" w:rsidRPr="00452515" w14:paraId="78E3D2C4" w14:textId="77777777" w:rsidTr="0087483C">
        <w:tc>
          <w:tcPr>
            <w:tcW w:w="8008" w:type="dxa"/>
          </w:tcPr>
          <w:p w14:paraId="30A9B079" w14:textId="77777777" w:rsidR="00A9379A" w:rsidRPr="00452515" w:rsidRDefault="00A9379A" w:rsidP="00740B04">
            <w:r w:rsidRPr="00E97505">
              <w:rPr>
                <w:rStyle w:val="Strong"/>
              </w:rPr>
              <w:t>Stakeholder:</w:t>
            </w:r>
            <w:r w:rsidRPr="00452515">
              <w:t xml:space="preserve"> </w:t>
            </w:r>
            <w:r>
              <w:t>User with privilege</w:t>
            </w:r>
          </w:p>
        </w:tc>
      </w:tr>
      <w:tr w:rsidR="00A9379A" w:rsidRPr="00452515" w14:paraId="5FEDE700" w14:textId="77777777" w:rsidTr="0087483C">
        <w:tc>
          <w:tcPr>
            <w:tcW w:w="8008" w:type="dxa"/>
          </w:tcPr>
          <w:p w14:paraId="5719ADFA" w14:textId="77777777" w:rsidR="00A9379A" w:rsidRPr="00E97505" w:rsidRDefault="00A9379A" w:rsidP="00740B04">
            <w:pPr>
              <w:rPr>
                <w:rStyle w:val="Strong"/>
              </w:rPr>
            </w:pPr>
            <w:r w:rsidRPr="00E97505">
              <w:rPr>
                <w:rStyle w:val="Strong"/>
              </w:rPr>
              <w:t xml:space="preserve">Pre-Condition: </w:t>
            </w:r>
          </w:p>
          <w:p w14:paraId="0F342491" w14:textId="77777777" w:rsidR="00A9379A" w:rsidRDefault="00A9379A" w:rsidP="00740B04">
            <w:pPr>
              <w:rPr>
                <w:rFonts w:ascii="Arial" w:hAnsi="Arial" w:cs="Arial"/>
                <w:sz w:val="20"/>
                <w:szCs w:val="20"/>
              </w:rPr>
            </w:pPr>
            <w:r>
              <w:t>The user goes to the page</w:t>
            </w:r>
            <w:r w:rsidRPr="00DD3CB0">
              <w:rPr>
                <w:rFonts w:ascii="Arial" w:hAnsi="Arial" w:cs="Arial"/>
                <w:sz w:val="20"/>
                <w:szCs w:val="20"/>
              </w:rPr>
              <w:t xml:space="preserve"> </w:t>
            </w:r>
          </w:p>
          <w:p w14:paraId="5E6B92DC" w14:textId="259064B9" w:rsidR="00A9379A" w:rsidRPr="00DD3CB0" w:rsidRDefault="00A9379A" w:rsidP="00740B0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ins w:id="771" w:author="Bonnie Yang" w:date="2023-06-06T17:18:00Z">
              <w:r w:rsidR="00EC04D4">
                <w:rPr>
                  <w:rFonts w:ascii="Arial" w:hAnsi="Arial" w:cs="Arial"/>
                  <w:sz w:val="20"/>
                  <w:szCs w:val="20"/>
                </w:rPr>
                <w:fldChar w:fldCharType="begin"/>
              </w:r>
              <w:r w:rsidR="00EC04D4">
                <w:rPr>
                  <w:rFonts w:ascii="Arial" w:hAnsi="Arial" w:cs="Arial"/>
                  <w:sz w:val="20"/>
                  <w:szCs w:val="20"/>
                </w:rPr>
                <w:instrText xml:space="preserve"> HYPERLINK "</w:instrText>
              </w:r>
            </w:ins>
            <w:r w:rsidR="00EC04D4" w:rsidRPr="0017374B">
              <w:rPr>
                <w:rFonts w:ascii="Arial" w:hAnsi="Arial" w:cs="Arial"/>
                <w:sz w:val="20"/>
                <w:szCs w:val="20"/>
              </w:rPr>
              <w:instrText>https://www.figma.com/file/HwPuxDychSqKM7q08lKKYx/INGREDIENT-%7C-INGREDIENT-DETAILS?node-id=0%3A1</w:instrText>
            </w:r>
            <w:ins w:id="772" w:author="Bonnie Yang" w:date="2023-06-06T17:18:00Z">
              <w:r w:rsidR="00EC04D4">
                <w:rPr>
                  <w:rFonts w:ascii="Arial" w:hAnsi="Arial" w:cs="Arial"/>
                  <w:sz w:val="20"/>
                  <w:szCs w:val="20"/>
                </w:rPr>
                <w:instrText xml:space="preserve">" </w:instrText>
              </w:r>
              <w:r w:rsidR="00EC04D4">
                <w:rPr>
                  <w:rFonts w:ascii="Arial" w:hAnsi="Arial" w:cs="Arial"/>
                  <w:sz w:val="20"/>
                  <w:szCs w:val="20"/>
                </w:rPr>
              </w:r>
              <w:r w:rsidR="00EC04D4">
                <w:rPr>
                  <w:rFonts w:ascii="Arial" w:hAnsi="Arial" w:cs="Arial"/>
                  <w:sz w:val="20"/>
                  <w:szCs w:val="20"/>
                </w:rPr>
                <w:fldChar w:fldCharType="separate"/>
              </w:r>
            </w:ins>
            <w:r w:rsidR="00EC04D4" w:rsidRPr="004D0CFC">
              <w:rPr>
                <w:rStyle w:val="Hyperlink"/>
                <w:rFonts w:ascii="Arial" w:hAnsi="Arial" w:cs="Arial"/>
                <w:sz w:val="20"/>
                <w:szCs w:val="20"/>
              </w:rPr>
              <w:t>https://www.figma.com/file/HwPuxDychSqKM7q08lKKYx/INGREDIENT-%7C-INGREDIENT-DETAILS?node-id=0%3A1</w:t>
            </w:r>
            <w:ins w:id="773" w:author="Bonnie Yang" w:date="2023-06-06T17:18:00Z">
              <w:r w:rsidR="00EC04D4">
                <w:rPr>
                  <w:rFonts w:ascii="Arial" w:hAnsi="Arial" w:cs="Arial"/>
                  <w:sz w:val="20"/>
                  <w:szCs w:val="20"/>
                </w:rPr>
                <w:fldChar w:fldCharType="end"/>
              </w:r>
            </w:ins>
          </w:p>
        </w:tc>
      </w:tr>
      <w:tr w:rsidR="00A9379A" w:rsidRPr="00452515" w14:paraId="3DF2DCD3" w14:textId="77777777" w:rsidTr="0087483C">
        <w:tc>
          <w:tcPr>
            <w:tcW w:w="8008" w:type="dxa"/>
          </w:tcPr>
          <w:p w14:paraId="44C3C61D" w14:textId="77777777" w:rsidR="00A9379A" w:rsidRPr="00E97505" w:rsidRDefault="00A9379A" w:rsidP="00740B04">
            <w:pPr>
              <w:rPr>
                <w:rStyle w:val="Strong"/>
              </w:rPr>
            </w:pPr>
            <w:r w:rsidRPr="00E97505">
              <w:rPr>
                <w:rStyle w:val="Strong"/>
                <w:rFonts w:hint="eastAsia"/>
              </w:rPr>
              <w:t>Main Scenario:</w:t>
            </w:r>
          </w:p>
          <w:p w14:paraId="25941B95" w14:textId="0168D36C" w:rsidR="00A25191" w:rsidRPr="00A25191" w:rsidRDefault="0087483C" w:rsidP="0087483C">
            <w:pPr>
              <w:rPr>
                <w:rFonts w:hint="eastAsia"/>
              </w:rPr>
            </w:pPr>
            <w:r w:rsidRPr="0087483C">
              <w:t>https://wonder.atlassian.net/wiki/x/PoB8_w</w:t>
            </w:r>
          </w:p>
        </w:tc>
      </w:tr>
      <w:tr w:rsidR="00A9379A" w:rsidRPr="00452515" w14:paraId="7B138574" w14:textId="77777777" w:rsidTr="0087483C">
        <w:tc>
          <w:tcPr>
            <w:tcW w:w="8008" w:type="dxa"/>
          </w:tcPr>
          <w:p w14:paraId="290E5F40" w14:textId="77777777" w:rsidR="00A9379A" w:rsidRDefault="00A9379A" w:rsidP="00740B04">
            <w:r w:rsidRPr="00452515">
              <w:t>Extend Scenario:</w:t>
            </w:r>
          </w:p>
          <w:p w14:paraId="2768D080" w14:textId="77777777" w:rsidR="00A9379A" w:rsidRPr="00452515" w:rsidRDefault="00A9379A" w:rsidP="00740B04"/>
        </w:tc>
      </w:tr>
      <w:tr w:rsidR="00A9379A" w:rsidRPr="00452515" w14:paraId="712EF9F1" w14:textId="77777777" w:rsidTr="0087483C">
        <w:tc>
          <w:tcPr>
            <w:tcW w:w="8008" w:type="dxa"/>
          </w:tcPr>
          <w:p w14:paraId="36F3B3DE" w14:textId="77777777" w:rsidR="00A9379A" w:rsidRDefault="00A9379A" w:rsidP="00740B04">
            <w:r w:rsidRPr="00452515">
              <w:t>Exception Scenario:</w:t>
            </w:r>
          </w:p>
          <w:p w14:paraId="3E4827E3" w14:textId="77777777" w:rsidR="00A9379A" w:rsidRPr="00452515" w:rsidRDefault="00A9379A" w:rsidP="00740B04"/>
        </w:tc>
      </w:tr>
      <w:tr w:rsidR="00A9379A" w:rsidRPr="00452515" w14:paraId="1670A59C" w14:textId="77777777" w:rsidTr="0087483C">
        <w:tc>
          <w:tcPr>
            <w:tcW w:w="8008" w:type="dxa"/>
          </w:tcPr>
          <w:p w14:paraId="32378185" w14:textId="77777777" w:rsidR="00A9379A" w:rsidRPr="00452515" w:rsidRDefault="00A9379A" w:rsidP="00740B04">
            <w:r w:rsidRPr="00452515">
              <w:t>Notes:</w:t>
            </w:r>
          </w:p>
        </w:tc>
      </w:tr>
      <w:tr w:rsidR="00A9379A" w:rsidRPr="00452515" w14:paraId="34B33CA0" w14:textId="77777777" w:rsidTr="0087483C">
        <w:tc>
          <w:tcPr>
            <w:tcW w:w="8008" w:type="dxa"/>
          </w:tcPr>
          <w:p w14:paraId="7A8E006D" w14:textId="77777777" w:rsidR="00A9379A" w:rsidRPr="00452515" w:rsidRDefault="00A9379A" w:rsidP="00740B04">
            <w:r w:rsidRPr="00452515">
              <w:t>Q/A:</w:t>
            </w:r>
          </w:p>
        </w:tc>
      </w:tr>
    </w:tbl>
    <w:p w14:paraId="0797F483" w14:textId="0FAEC688" w:rsidR="00A9379A" w:rsidRDefault="00A9379A" w:rsidP="00251735"/>
    <w:p w14:paraId="4A78BB61" w14:textId="0B4DE7F6" w:rsidR="00A9379A" w:rsidRPr="00F03F19" w:rsidRDefault="00761876" w:rsidP="00F03F19">
      <w:pPr>
        <w:pStyle w:val="Heading2"/>
        <w:numPr>
          <w:ilvl w:val="1"/>
          <w:numId w:val="65"/>
        </w:numPr>
        <w:rPr>
          <w:rFonts w:ascii="Arial" w:hAnsi="Arial" w:cs="Arial"/>
        </w:rPr>
      </w:pPr>
      <w:r>
        <w:rPr>
          <w:rFonts w:ascii="Arial" w:hAnsi="Arial" w:cs="Arial" w:hint="eastAsia"/>
        </w:rPr>
        <w:t>Tran-</w:t>
      </w:r>
      <w:r w:rsidR="00484B17" w:rsidRPr="00484B17">
        <w:rPr>
          <w:rFonts w:ascii="Arial" w:hAnsi="Arial" w:cs="Arial"/>
        </w:rPr>
        <w:t xml:space="preserve">MS03-03 </w:t>
      </w:r>
      <w:r w:rsidR="00E22678" w:rsidRPr="00E22678">
        <w:rPr>
          <w:rFonts w:ascii="Arial" w:hAnsi="Arial" w:cs="Arial"/>
        </w:rPr>
        <w:t>Unit Conversion</w:t>
      </w:r>
      <w:r w:rsidR="00A9379A" w:rsidRPr="00F03F19">
        <w:rPr>
          <w:rFonts w:ascii="Arial" w:hAnsi="Arial" w:cs="Arial"/>
        </w:rPr>
        <w:t xml:space="preserve"> Card</w:t>
      </w:r>
    </w:p>
    <w:p w14:paraId="14B94F28" w14:textId="77777777" w:rsidR="00A9379A" w:rsidRDefault="00A9379A" w:rsidP="00A9379A"/>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9379A" w:rsidRPr="00452515" w14:paraId="4120A0D7" w14:textId="77777777" w:rsidTr="00761876">
        <w:tc>
          <w:tcPr>
            <w:tcW w:w="8008" w:type="dxa"/>
          </w:tcPr>
          <w:p w14:paraId="241E7FFC" w14:textId="14BEDA93" w:rsidR="00A9379A" w:rsidRPr="00E97505" w:rsidRDefault="00A9379A" w:rsidP="00740B04">
            <w:pPr>
              <w:rPr>
                <w:rStyle w:val="Strong"/>
              </w:rPr>
            </w:pPr>
            <w:r>
              <w:rPr>
                <w:rStyle w:val="Strong"/>
              </w:rPr>
              <w:t>MS</w:t>
            </w:r>
            <w:r w:rsidRPr="00E97505">
              <w:rPr>
                <w:rStyle w:val="Strong"/>
              </w:rPr>
              <w:t>0</w:t>
            </w:r>
            <w:r>
              <w:rPr>
                <w:rStyle w:val="Strong"/>
              </w:rPr>
              <w:t>3</w:t>
            </w:r>
            <w:r w:rsidRPr="00E97505">
              <w:rPr>
                <w:rStyle w:val="Strong"/>
              </w:rPr>
              <w:t>-0</w:t>
            </w:r>
            <w:r w:rsidR="00F03F19">
              <w:rPr>
                <w:rStyle w:val="Strong"/>
              </w:rPr>
              <w:t>3</w:t>
            </w:r>
            <w:r w:rsidR="00F03F19" w:rsidRPr="00F03F19">
              <w:rPr>
                <w:rFonts w:ascii="Arial" w:hAnsi="Arial" w:cs="Arial"/>
              </w:rPr>
              <w:t xml:space="preserve"> </w:t>
            </w:r>
            <w:r w:rsidR="00E22678" w:rsidRPr="00F03F19">
              <w:rPr>
                <w:rFonts w:ascii="Arial" w:hAnsi="Arial" w:cs="Arial"/>
              </w:rPr>
              <w:t>U</w:t>
            </w:r>
            <w:r w:rsidR="00E22678" w:rsidRPr="00F03F19">
              <w:rPr>
                <w:rFonts w:ascii="Arial" w:hAnsi="Arial" w:cs="Arial" w:hint="eastAsia"/>
              </w:rPr>
              <w:t>nit</w:t>
            </w:r>
            <w:r w:rsidR="00E22678" w:rsidRPr="00F03F19">
              <w:rPr>
                <w:rFonts w:ascii="Arial" w:hAnsi="Arial" w:cs="Arial"/>
              </w:rPr>
              <w:t xml:space="preserve"> Conversion</w:t>
            </w:r>
            <w:r w:rsidR="00F03F19" w:rsidRPr="00F03F19">
              <w:rPr>
                <w:rFonts w:ascii="Arial" w:hAnsi="Arial" w:cs="Arial"/>
              </w:rPr>
              <w:t xml:space="preserve"> Card</w:t>
            </w:r>
          </w:p>
        </w:tc>
      </w:tr>
      <w:tr w:rsidR="00A9379A" w:rsidRPr="00452515" w14:paraId="21399CAD" w14:textId="77777777" w:rsidTr="00761876">
        <w:tc>
          <w:tcPr>
            <w:tcW w:w="8008" w:type="dxa"/>
          </w:tcPr>
          <w:p w14:paraId="1BC73E16" w14:textId="77777777" w:rsidR="00A9379A" w:rsidRPr="00E97505" w:rsidRDefault="00A9379A"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9379A" w14:paraId="12AB00A2" w14:textId="77777777" w:rsidTr="00740B04">
              <w:trPr>
                <w:jc w:val="center"/>
              </w:trPr>
              <w:tc>
                <w:tcPr>
                  <w:tcW w:w="1169" w:type="dxa"/>
                </w:tcPr>
                <w:p w14:paraId="45A58DA3" w14:textId="77777777" w:rsidR="00A9379A" w:rsidRPr="007A35F7" w:rsidRDefault="00A9379A" w:rsidP="00740B04">
                  <w:pPr>
                    <w:rPr>
                      <w:rFonts w:ascii="Arial" w:hAnsi="Arial" w:cs="Arial"/>
                    </w:rPr>
                  </w:pPr>
                  <w:r w:rsidRPr="007A35F7">
                    <w:rPr>
                      <w:rFonts w:ascii="Arial" w:hAnsi="Arial" w:cs="Arial"/>
                    </w:rPr>
                    <w:t>Version</w:t>
                  </w:r>
                </w:p>
              </w:tc>
              <w:tc>
                <w:tcPr>
                  <w:tcW w:w="1357" w:type="dxa"/>
                </w:tcPr>
                <w:p w14:paraId="7B37702A" w14:textId="77777777" w:rsidR="00A9379A" w:rsidRPr="007A35F7" w:rsidRDefault="00A9379A" w:rsidP="00740B04">
                  <w:pPr>
                    <w:rPr>
                      <w:rFonts w:ascii="Arial" w:hAnsi="Arial" w:cs="Arial"/>
                    </w:rPr>
                  </w:pPr>
                  <w:r w:rsidRPr="007A35F7">
                    <w:rPr>
                      <w:rFonts w:ascii="Arial" w:hAnsi="Arial" w:cs="Arial"/>
                    </w:rPr>
                    <w:t>Date</w:t>
                  </w:r>
                </w:p>
              </w:tc>
              <w:tc>
                <w:tcPr>
                  <w:tcW w:w="1315" w:type="dxa"/>
                </w:tcPr>
                <w:p w14:paraId="18D7062D" w14:textId="77777777" w:rsidR="00A9379A" w:rsidRPr="007A35F7" w:rsidRDefault="00A9379A" w:rsidP="00740B04">
                  <w:pPr>
                    <w:rPr>
                      <w:rFonts w:ascii="Arial" w:hAnsi="Arial" w:cs="Arial"/>
                    </w:rPr>
                  </w:pPr>
                  <w:r w:rsidRPr="007A35F7">
                    <w:rPr>
                      <w:rFonts w:ascii="Arial" w:hAnsi="Arial" w:cs="Arial"/>
                    </w:rPr>
                    <w:t>Updated By</w:t>
                  </w:r>
                </w:p>
              </w:tc>
              <w:tc>
                <w:tcPr>
                  <w:tcW w:w="3924" w:type="dxa"/>
                </w:tcPr>
                <w:p w14:paraId="0C14BD33" w14:textId="77777777" w:rsidR="00A9379A" w:rsidRPr="007A35F7" w:rsidRDefault="00A9379A" w:rsidP="00740B04">
                  <w:pPr>
                    <w:rPr>
                      <w:rFonts w:ascii="Arial" w:hAnsi="Arial" w:cs="Arial"/>
                    </w:rPr>
                  </w:pPr>
                  <w:r w:rsidRPr="007A35F7">
                    <w:rPr>
                      <w:rFonts w:ascii="Arial" w:hAnsi="Arial" w:cs="Arial"/>
                    </w:rPr>
                    <w:t>Description</w:t>
                  </w:r>
                </w:p>
              </w:tc>
            </w:tr>
            <w:tr w:rsidR="00A9379A" w14:paraId="40175066" w14:textId="77777777" w:rsidTr="00740B04">
              <w:trPr>
                <w:jc w:val="center"/>
              </w:trPr>
              <w:tc>
                <w:tcPr>
                  <w:tcW w:w="1169" w:type="dxa"/>
                </w:tcPr>
                <w:p w14:paraId="4543F5AF" w14:textId="77777777" w:rsidR="00A9379A" w:rsidRPr="007A35F7" w:rsidRDefault="00A9379A" w:rsidP="00740B04">
                  <w:pPr>
                    <w:rPr>
                      <w:rFonts w:ascii="Arial" w:hAnsi="Arial" w:cs="Arial"/>
                    </w:rPr>
                  </w:pPr>
                  <w:r w:rsidRPr="007A35F7">
                    <w:rPr>
                      <w:rFonts w:ascii="Arial" w:hAnsi="Arial" w:cs="Arial"/>
                    </w:rPr>
                    <w:t>1.0</w:t>
                  </w:r>
                </w:p>
              </w:tc>
              <w:tc>
                <w:tcPr>
                  <w:tcW w:w="1357" w:type="dxa"/>
                </w:tcPr>
                <w:p w14:paraId="5B350234" w14:textId="73281984" w:rsidR="00A9379A" w:rsidRPr="007A35F7" w:rsidRDefault="00A9379A" w:rsidP="00740B04">
                  <w:pPr>
                    <w:rPr>
                      <w:rFonts w:ascii="Arial" w:hAnsi="Arial" w:cs="Arial"/>
                    </w:rPr>
                  </w:pPr>
                  <w:r w:rsidRPr="007A35F7">
                    <w:rPr>
                      <w:rFonts w:ascii="Arial" w:hAnsi="Arial" w:cs="Arial"/>
                    </w:rPr>
                    <w:t>2022.</w:t>
                  </w:r>
                  <w:r w:rsidR="00484B17">
                    <w:rPr>
                      <w:rFonts w:ascii="Arial" w:hAnsi="Arial" w:cs="Arial"/>
                    </w:rPr>
                    <w:t>9</w:t>
                  </w:r>
                  <w:r w:rsidRPr="007A35F7">
                    <w:rPr>
                      <w:rFonts w:ascii="Arial" w:hAnsi="Arial" w:cs="Arial"/>
                    </w:rPr>
                    <w:t>.</w:t>
                  </w:r>
                  <w:r w:rsidR="00484B17">
                    <w:rPr>
                      <w:rFonts w:ascii="Arial" w:hAnsi="Arial" w:cs="Arial"/>
                    </w:rPr>
                    <w:t>19</w:t>
                  </w:r>
                </w:p>
              </w:tc>
              <w:tc>
                <w:tcPr>
                  <w:tcW w:w="1315" w:type="dxa"/>
                </w:tcPr>
                <w:p w14:paraId="1BA2779C" w14:textId="77777777" w:rsidR="00A9379A" w:rsidRPr="007A35F7" w:rsidRDefault="00A9379A" w:rsidP="00740B04">
                  <w:pPr>
                    <w:rPr>
                      <w:rFonts w:ascii="Arial" w:hAnsi="Arial" w:cs="Arial"/>
                    </w:rPr>
                  </w:pPr>
                  <w:r w:rsidRPr="007A35F7">
                    <w:rPr>
                      <w:rFonts w:ascii="Arial" w:hAnsi="Arial" w:cs="Arial"/>
                    </w:rPr>
                    <w:t>Bonnie</w:t>
                  </w:r>
                </w:p>
              </w:tc>
              <w:tc>
                <w:tcPr>
                  <w:tcW w:w="3924" w:type="dxa"/>
                </w:tcPr>
                <w:p w14:paraId="42D352AB" w14:textId="77777777" w:rsidR="00A9379A" w:rsidRPr="007A35F7" w:rsidRDefault="00A9379A" w:rsidP="00740B04">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A9379A" w14:paraId="6251EA4A" w14:textId="77777777" w:rsidTr="00740B04">
              <w:trPr>
                <w:jc w:val="center"/>
              </w:trPr>
              <w:tc>
                <w:tcPr>
                  <w:tcW w:w="1169" w:type="dxa"/>
                </w:tcPr>
                <w:p w14:paraId="59743092" w14:textId="77777777" w:rsidR="00A9379A" w:rsidRDefault="00A9379A" w:rsidP="00740B04"/>
              </w:tc>
              <w:tc>
                <w:tcPr>
                  <w:tcW w:w="1357" w:type="dxa"/>
                </w:tcPr>
                <w:p w14:paraId="597830DF" w14:textId="77777777" w:rsidR="00A9379A" w:rsidRDefault="00A9379A" w:rsidP="00740B04"/>
              </w:tc>
              <w:tc>
                <w:tcPr>
                  <w:tcW w:w="1315" w:type="dxa"/>
                </w:tcPr>
                <w:p w14:paraId="72F7C110" w14:textId="77777777" w:rsidR="00A9379A" w:rsidRDefault="00A9379A" w:rsidP="00740B04"/>
              </w:tc>
              <w:tc>
                <w:tcPr>
                  <w:tcW w:w="3924" w:type="dxa"/>
                </w:tcPr>
                <w:p w14:paraId="25B66BCA" w14:textId="77777777" w:rsidR="00A9379A" w:rsidRDefault="00A9379A" w:rsidP="00740B04"/>
              </w:tc>
            </w:tr>
            <w:tr w:rsidR="00A9379A" w14:paraId="11B9108E" w14:textId="77777777" w:rsidTr="00740B04">
              <w:trPr>
                <w:jc w:val="center"/>
              </w:trPr>
              <w:tc>
                <w:tcPr>
                  <w:tcW w:w="1169" w:type="dxa"/>
                </w:tcPr>
                <w:p w14:paraId="7B9604C7" w14:textId="77777777" w:rsidR="00A9379A" w:rsidRDefault="00A9379A" w:rsidP="00740B04"/>
              </w:tc>
              <w:tc>
                <w:tcPr>
                  <w:tcW w:w="1357" w:type="dxa"/>
                </w:tcPr>
                <w:p w14:paraId="454235B6" w14:textId="77777777" w:rsidR="00A9379A" w:rsidRDefault="00A9379A" w:rsidP="00740B04"/>
              </w:tc>
              <w:tc>
                <w:tcPr>
                  <w:tcW w:w="1315" w:type="dxa"/>
                </w:tcPr>
                <w:p w14:paraId="181364DB" w14:textId="77777777" w:rsidR="00A9379A" w:rsidRDefault="00A9379A" w:rsidP="00740B04"/>
              </w:tc>
              <w:tc>
                <w:tcPr>
                  <w:tcW w:w="3924" w:type="dxa"/>
                </w:tcPr>
                <w:p w14:paraId="3B10E1F4" w14:textId="77777777" w:rsidR="00A9379A" w:rsidRDefault="00A9379A" w:rsidP="00740B04"/>
              </w:tc>
            </w:tr>
            <w:tr w:rsidR="00A9379A" w14:paraId="45279C3F" w14:textId="77777777" w:rsidTr="00740B04">
              <w:trPr>
                <w:jc w:val="center"/>
              </w:trPr>
              <w:tc>
                <w:tcPr>
                  <w:tcW w:w="1169" w:type="dxa"/>
                </w:tcPr>
                <w:p w14:paraId="03BCD2EF" w14:textId="77777777" w:rsidR="00A9379A" w:rsidRDefault="00A9379A" w:rsidP="00740B04"/>
              </w:tc>
              <w:tc>
                <w:tcPr>
                  <w:tcW w:w="1357" w:type="dxa"/>
                </w:tcPr>
                <w:p w14:paraId="7DF4C8E7" w14:textId="77777777" w:rsidR="00A9379A" w:rsidRDefault="00A9379A" w:rsidP="00740B04"/>
              </w:tc>
              <w:tc>
                <w:tcPr>
                  <w:tcW w:w="1315" w:type="dxa"/>
                </w:tcPr>
                <w:p w14:paraId="32CC3AF5" w14:textId="77777777" w:rsidR="00A9379A" w:rsidRDefault="00A9379A" w:rsidP="00740B04"/>
              </w:tc>
              <w:tc>
                <w:tcPr>
                  <w:tcW w:w="3924" w:type="dxa"/>
                </w:tcPr>
                <w:p w14:paraId="5FFE985A" w14:textId="77777777" w:rsidR="00A9379A" w:rsidRPr="00B66734" w:rsidRDefault="00A9379A" w:rsidP="00740B04"/>
              </w:tc>
            </w:tr>
            <w:tr w:rsidR="00A9379A" w14:paraId="5ADF59B7" w14:textId="77777777" w:rsidTr="00740B04">
              <w:trPr>
                <w:jc w:val="center"/>
              </w:trPr>
              <w:tc>
                <w:tcPr>
                  <w:tcW w:w="1169" w:type="dxa"/>
                </w:tcPr>
                <w:p w14:paraId="1BA1F7C7" w14:textId="77777777" w:rsidR="00A9379A" w:rsidRDefault="00A9379A" w:rsidP="00740B04"/>
              </w:tc>
              <w:tc>
                <w:tcPr>
                  <w:tcW w:w="1357" w:type="dxa"/>
                </w:tcPr>
                <w:p w14:paraId="2FAB4D6F" w14:textId="77777777" w:rsidR="00A9379A" w:rsidRDefault="00A9379A" w:rsidP="00740B04"/>
              </w:tc>
              <w:tc>
                <w:tcPr>
                  <w:tcW w:w="1315" w:type="dxa"/>
                </w:tcPr>
                <w:p w14:paraId="59C66162" w14:textId="77777777" w:rsidR="00A9379A" w:rsidRDefault="00A9379A" w:rsidP="00740B04"/>
              </w:tc>
              <w:tc>
                <w:tcPr>
                  <w:tcW w:w="3924" w:type="dxa"/>
                </w:tcPr>
                <w:p w14:paraId="2A92C013" w14:textId="77777777" w:rsidR="00A9379A" w:rsidRDefault="00A9379A" w:rsidP="00740B04"/>
              </w:tc>
            </w:tr>
            <w:tr w:rsidR="00A9379A" w14:paraId="5C356C27" w14:textId="77777777" w:rsidTr="00740B04">
              <w:trPr>
                <w:jc w:val="center"/>
              </w:trPr>
              <w:tc>
                <w:tcPr>
                  <w:tcW w:w="1169" w:type="dxa"/>
                </w:tcPr>
                <w:p w14:paraId="45819FE4" w14:textId="77777777" w:rsidR="00A9379A" w:rsidRDefault="00A9379A" w:rsidP="00740B04"/>
              </w:tc>
              <w:tc>
                <w:tcPr>
                  <w:tcW w:w="1357" w:type="dxa"/>
                </w:tcPr>
                <w:p w14:paraId="18DFC293" w14:textId="77777777" w:rsidR="00A9379A" w:rsidRDefault="00A9379A" w:rsidP="00740B04"/>
              </w:tc>
              <w:tc>
                <w:tcPr>
                  <w:tcW w:w="1315" w:type="dxa"/>
                </w:tcPr>
                <w:p w14:paraId="5B384596" w14:textId="77777777" w:rsidR="00A9379A" w:rsidRDefault="00A9379A" w:rsidP="00740B04"/>
              </w:tc>
              <w:tc>
                <w:tcPr>
                  <w:tcW w:w="3924" w:type="dxa"/>
                </w:tcPr>
                <w:p w14:paraId="18D27093" w14:textId="77777777" w:rsidR="00A9379A" w:rsidRPr="005C49CE" w:rsidRDefault="00A9379A" w:rsidP="00740B04"/>
              </w:tc>
            </w:tr>
          </w:tbl>
          <w:p w14:paraId="0882E937" w14:textId="77777777" w:rsidR="00A9379A" w:rsidRDefault="00A9379A" w:rsidP="00740B04"/>
        </w:tc>
      </w:tr>
      <w:tr w:rsidR="00A9379A" w:rsidRPr="00452515" w14:paraId="3B3F64AA" w14:textId="77777777" w:rsidTr="00761876">
        <w:tc>
          <w:tcPr>
            <w:tcW w:w="8008" w:type="dxa"/>
          </w:tcPr>
          <w:p w14:paraId="3A3C6D71" w14:textId="77777777" w:rsidR="00A9379A" w:rsidRPr="00452515" w:rsidRDefault="00A9379A" w:rsidP="00740B04">
            <w:r w:rsidRPr="00E97505">
              <w:rPr>
                <w:rStyle w:val="Strong"/>
              </w:rPr>
              <w:t>Stakeholder:</w:t>
            </w:r>
            <w:r w:rsidRPr="00452515">
              <w:t xml:space="preserve"> </w:t>
            </w:r>
            <w:r>
              <w:t>User with privilege</w:t>
            </w:r>
          </w:p>
        </w:tc>
      </w:tr>
      <w:tr w:rsidR="00A9379A" w:rsidRPr="00452515" w14:paraId="0335167F" w14:textId="77777777" w:rsidTr="00761876">
        <w:tc>
          <w:tcPr>
            <w:tcW w:w="8008" w:type="dxa"/>
          </w:tcPr>
          <w:p w14:paraId="0A0594B8" w14:textId="77777777" w:rsidR="00A9379A" w:rsidRPr="00E97505" w:rsidRDefault="00A9379A" w:rsidP="00740B04">
            <w:pPr>
              <w:rPr>
                <w:rStyle w:val="Strong"/>
              </w:rPr>
            </w:pPr>
            <w:r w:rsidRPr="00E97505">
              <w:rPr>
                <w:rStyle w:val="Strong"/>
              </w:rPr>
              <w:t xml:space="preserve">Pre-Condition: </w:t>
            </w:r>
          </w:p>
          <w:p w14:paraId="13270AD9" w14:textId="77777777" w:rsidR="00A9379A" w:rsidRDefault="00A9379A" w:rsidP="00740B04">
            <w:pPr>
              <w:rPr>
                <w:rFonts w:ascii="Arial" w:hAnsi="Arial" w:cs="Arial"/>
                <w:sz w:val="20"/>
                <w:szCs w:val="20"/>
              </w:rPr>
            </w:pPr>
            <w:r>
              <w:t>The user goes to the page</w:t>
            </w:r>
            <w:r w:rsidRPr="00DD3CB0">
              <w:rPr>
                <w:rFonts w:ascii="Arial" w:hAnsi="Arial" w:cs="Arial"/>
                <w:sz w:val="20"/>
                <w:szCs w:val="20"/>
              </w:rPr>
              <w:t xml:space="preserve"> </w:t>
            </w:r>
          </w:p>
          <w:p w14:paraId="5BD7DC8E" w14:textId="4A723804" w:rsidR="00A9379A" w:rsidRPr="00846FDB" w:rsidRDefault="00846FDB" w:rsidP="00740B04">
            <w:pPr>
              <w:rPr>
                <w:rFonts w:ascii="Arial" w:hAnsi="Arial" w:cs="Arial"/>
                <w:color w:val="FF0000"/>
                <w:sz w:val="20"/>
                <w:szCs w:val="20"/>
              </w:rPr>
            </w:pPr>
            <w:r>
              <w:rPr>
                <w:rFonts w:ascii="Arial" w:hAnsi="Arial" w:cs="Arial" w:hint="eastAsia"/>
                <w:color w:val="FF0000"/>
                <w:sz w:val="20"/>
                <w:szCs w:val="20"/>
              </w:rPr>
              <w:t>T</w:t>
            </w:r>
            <w:r>
              <w:rPr>
                <w:rFonts w:ascii="Arial" w:hAnsi="Arial" w:cs="Arial"/>
                <w:color w:val="FF0000"/>
                <w:sz w:val="20"/>
                <w:szCs w:val="20"/>
              </w:rPr>
              <w:t xml:space="preserve">he logic of unit conversion should be </w:t>
            </w:r>
            <w:r w:rsidR="00EB19D1">
              <w:rPr>
                <w:rFonts w:ascii="Arial" w:hAnsi="Arial" w:cs="Arial"/>
                <w:color w:val="FF0000"/>
                <w:sz w:val="20"/>
                <w:szCs w:val="20"/>
              </w:rPr>
              <w:t>implemented</w:t>
            </w:r>
            <w:r>
              <w:rPr>
                <w:rFonts w:ascii="Arial" w:hAnsi="Arial" w:cs="Arial"/>
                <w:color w:val="FF0000"/>
                <w:sz w:val="20"/>
                <w:szCs w:val="20"/>
              </w:rPr>
              <w:t xml:space="preserve"> for all types of items.</w:t>
            </w:r>
          </w:p>
        </w:tc>
      </w:tr>
      <w:tr w:rsidR="00A9379A" w:rsidRPr="00452515" w14:paraId="149CA645" w14:textId="77777777" w:rsidTr="00761876">
        <w:tc>
          <w:tcPr>
            <w:tcW w:w="8008" w:type="dxa"/>
          </w:tcPr>
          <w:p w14:paraId="26ACB09F" w14:textId="77777777" w:rsidR="00A9379A" w:rsidRPr="00E97505" w:rsidRDefault="00A9379A" w:rsidP="00740B04">
            <w:pPr>
              <w:rPr>
                <w:rStyle w:val="Strong"/>
              </w:rPr>
            </w:pPr>
            <w:r w:rsidRPr="00E97505">
              <w:rPr>
                <w:rStyle w:val="Strong"/>
                <w:rFonts w:hint="eastAsia"/>
              </w:rPr>
              <w:t>Main Scenario:</w:t>
            </w:r>
          </w:p>
          <w:p w14:paraId="4A009D3A" w14:textId="2E1EF349" w:rsidR="00A9379A" w:rsidRPr="00E22678" w:rsidRDefault="00761876" w:rsidP="00761876">
            <w:r>
              <w:rPr>
                <w:rFonts w:hint="eastAsia"/>
              </w:rPr>
              <w:t xml:space="preserve">Refer to </w:t>
            </w:r>
            <w:hyperlink r:id="rId68" w:history="1">
              <w:r w:rsidRPr="00CB1DA3">
                <w:rPr>
                  <w:rStyle w:val="Hyperlink"/>
                </w:rPr>
                <w:t>https://wonder.atlassian.net/wiki/x/jwCr8w</w:t>
              </w:r>
            </w:hyperlink>
            <w:r>
              <w:rPr>
                <w:rFonts w:hint="eastAsia"/>
              </w:rPr>
              <w:t xml:space="preserve">  for details.</w:t>
            </w:r>
          </w:p>
        </w:tc>
      </w:tr>
      <w:tr w:rsidR="00A9379A" w:rsidRPr="00452515" w14:paraId="0DDDE8D5" w14:textId="77777777" w:rsidTr="00761876">
        <w:tc>
          <w:tcPr>
            <w:tcW w:w="8008" w:type="dxa"/>
          </w:tcPr>
          <w:p w14:paraId="58A363A1" w14:textId="77777777" w:rsidR="00A9379A" w:rsidRDefault="00A9379A" w:rsidP="00740B04">
            <w:r w:rsidRPr="00452515">
              <w:t>Extend Scenario:</w:t>
            </w:r>
          </w:p>
          <w:p w14:paraId="0F320B08" w14:textId="7A673756" w:rsidR="00A9379A" w:rsidRPr="00452515" w:rsidRDefault="00A9379A">
            <w:pPr>
              <w:pStyle w:val="ListParagraph"/>
              <w:ind w:left="840"/>
              <w:pPrChange w:id="774" w:author="Bonnie Yang" w:date="2022-09-26T15:39:00Z">
                <w:pPr/>
              </w:pPrChange>
            </w:pPr>
          </w:p>
        </w:tc>
      </w:tr>
      <w:tr w:rsidR="00A9379A" w:rsidRPr="00452515" w14:paraId="3633AFD8" w14:textId="77777777" w:rsidTr="00761876">
        <w:tc>
          <w:tcPr>
            <w:tcW w:w="8008" w:type="dxa"/>
          </w:tcPr>
          <w:p w14:paraId="1539EC54" w14:textId="77777777" w:rsidR="00A9379A" w:rsidRDefault="00A9379A" w:rsidP="00740B04">
            <w:r w:rsidRPr="00452515">
              <w:t>Exception Scenario:</w:t>
            </w:r>
          </w:p>
          <w:p w14:paraId="6A2C07CA" w14:textId="77777777" w:rsidR="00A9379A" w:rsidRPr="00452515" w:rsidRDefault="00A9379A" w:rsidP="00740B04"/>
        </w:tc>
      </w:tr>
      <w:tr w:rsidR="00A9379A" w:rsidRPr="00452515" w14:paraId="75394E6D" w14:textId="77777777" w:rsidTr="00761876">
        <w:tc>
          <w:tcPr>
            <w:tcW w:w="8008" w:type="dxa"/>
          </w:tcPr>
          <w:p w14:paraId="77EDB4AD" w14:textId="77777777" w:rsidR="00A9379A" w:rsidRPr="00452515" w:rsidRDefault="00A9379A" w:rsidP="00740B04">
            <w:r w:rsidRPr="00452515">
              <w:t>Notes:</w:t>
            </w:r>
          </w:p>
        </w:tc>
      </w:tr>
      <w:tr w:rsidR="00A9379A" w:rsidRPr="00452515" w14:paraId="56BE4EFB" w14:textId="77777777" w:rsidTr="00761876">
        <w:tc>
          <w:tcPr>
            <w:tcW w:w="8008" w:type="dxa"/>
          </w:tcPr>
          <w:p w14:paraId="328295EC" w14:textId="77777777" w:rsidR="00A9379A" w:rsidRPr="00452515" w:rsidRDefault="00A9379A" w:rsidP="00740B04">
            <w:r w:rsidRPr="00452515">
              <w:t>Q/A:</w:t>
            </w:r>
          </w:p>
        </w:tc>
      </w:tr>
    </w:tbl>
    <w:p w14:paraId="3F030B6D" w14:textId="77777777" w:rsidR="00A9379A" w:rsidRDefault="00A9379A" w:rsidP="00251735"/>
    <w:p w14:paraId="7C312CA8" w14:textId="10565086" w:rsidR="00A9379A" w:rsidRDefault="00A9379A" w:rsidP="00251735"/>
    <w:p w14:paraId="5782ECE1" w14:textId="48CF35AC" w:rsidR="00F03F19" w:rsidRPr="00F03F19" w:rsidRDefault="00497BDB" w:rsidP="00F03F19">
      <w:pPr>
        <w:pStyle w:val="Heading2"/>
        <w:numPr>
          <w:ilvl w:val="1"/>
          <w:numId w:val="66"/>
        </w:numPr>
        <w:rPr>
          <w:rFonts w:ascii="Arial" w:hAnsi="Arial" w:cs="Arial"/>
        </w:rPr>
      </w:pPr>
      <w:r>
        <w:rPr>
          <w:rFonts w:ascii="Arial" w:hAnsi="Arial" w:cs="Arial" w:hint="eastAsia"/>
        </w:rPr>
        <w:t>Tran-</w:t>
      </w:r>
      <w:r w:rsidR="001E28FC" w:rsidRPr="001E28FC">
        <w:rPr>
          <w:rFonts w:ascii="Arial" w:hAnsi="Arial" w:cs="Arial"/>
        </w:rPr>
        <w:t>MS03-0</w:t>
      </w:r>
      <w:r w:rsidR="001E28FC">
        <w:rPr>
          <w:rFonts w:ascii="Arial" w:hAnsi="Arial" w:cs="Arial"/>
        </w:rPr>
        <w:t xml:space="preserve">4 </w:t>
      </w:r>
      <w:r w:rsidR="00F03F19" w:rsidRPr="00F03F19">
        <w:rPr>
          <w:rFonts w:ascii="Arial" w:hAnsi="Arial" w:cs="Arial"/>
        </w:rPr>
        <w:t>N</w:t>
      </w:r>
      <w:r w:rsidR="00F03F19" w:rsidRPr="00F03F19">
        <w:rPr>
          <w:rFonts w:ascii="Arial" w:hAnsi="Arial" w:cs="Arial" w:hint="eastAsia"/>
        </w:rPr>
        <w:t>utrition</w:t>
      </w:r>
      <w:r w:rsidR="00F03F19" w:rsidRPr="00F03F19">
        <w:rPr>
          <w:rFonts w:ascii="Arial" w:hAnsi="Arial" w:cs="Arial"/>
        </w:rPr>
        <w:t xml:space="preserve"> Card</w:t>
      </w:r>
      <w:ins w:id="775" w:author="Bonnie Yang [2]" w:date="2023-12-25T17:37:00Z">
        <w:r w:rsidR="00AF45BA">
          <w:rPr>
            <w:rFonts w:ascii="Arial" w:hAnsi="Arial" w:cs="Arial"/>
          </w:rPr>
          <w:t xml:space="preserve"> of ingredient &amp; byproduct</w:t>
        </w:r>
      </w:ins>
    </w:p>
    <w:p w14:paraId="54C651B3" w14:textId="77777777" w:rsidR="00F03F19" w:rsidRDefault="00F03F19" w:rsidP="00F03F19"/>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03F19" w:rsidRPr="00452515" w14:paraId="435A7A10" w14:textId="77777777" w:rsidTr="00497BDB">
        <w:tc>
          <w:tcPr>
            <w:tcW w:w="8008" w:type="dxa"/>
          </w:tcPr>
          <w:p w14:paraId="57391153" w14:textId="3D16300A" w:rsidR="00F03F19" w:rsidRPr="00E97505" w:rsidRDefault="00F03F19" w:rsidP="00740B04">
            <w:pPr>
              <w:rPr>
                <w:rStyle w:val="Strong"/>
              </w:rPr>
            </w:pPr>
            <w:r>
              <w:rPr>
                <w:rStyle w:val="Strong"/>
              </w:rPr>
              <w:t>MS</w:t>
            </w:r>
            <w:r w:rsidRPr="00E97505">
              <w:rPr>
                <w:rStyle w:val="Strong"/>
              </w:rPr>
              <w:t>0</w:t>
            </w:r>
            <w:r>
              <w:rPr>
                <w:rStyle w:val="Strong"/>
              </w:rPr>
              <w:t>3</w:t>
            </w:r>
            <w:r w:rsidRPr="00E97505">
              <w:rPr>
                <w:rStyle w:val="Strong"/>
              </w:rPr>
              <w:t>-0</w:t>
            </w:r>
            <w:r>
              <w:rPr>
                <w:rStyle w:val="Strong"/>
              </w:rPr>
              <w:t xml:space="preserve">4 </w:t>
            </w:r>
            <w:r w:rsidRPr="00F03F19">
              <w:rPr>
                <w:rFonts w:ascii="Arial" w:hAnsi="Arial" w:cs="Arial"/>
              </w:rPr>
              <w:t>Nutrition Card</w:t>
            </w:r>
            <w:ins w:id="776" w:author="Bonnie Yang [2]" w:date="2023-12-25T17:37:00Z">
              <w:r w:rsidR="00AF45BA">
                <w:rPr>
                  <w:rFonts w:ascii="Arial" w:hAnsi="Arial" w:cs="Arial"/>
                </w:rPr>
                <w:t xml:space="preserve"> of ingredient &amp; byproduct</w:t>
              </w:r>
            </w:ins>
          </w:p>
        </w:tc>
      </w:tr>
      <w:tr w:rsidR="00F03F19" w:rsidRPr="00452515" w14:paraId="362B6867" w14:textId="77777777" w:rsidTr="00497BDB">
        <w:tc>
          <w:tcPr>
            <w:tcW w:w="8008" w:type="dxa"/>
          </w:tcPr>
          <w:p w14:paraId="01099AA6" w14:textId="77777777" w:rsidR="00F03F19" w:rsidRPr="00E97505" w:rsidRDefault="00F03F19"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03F19" w14:paraId="18B516A8" w14:textId="77777777" w:rsidTr="00740B04">
              <w:trPr>
                <w:jc w:val="center"/>
              </w:trPr>
              <w:tc>
                <w:tcPr>
                  <w:tcW w:w="1169" w:type="dxa"/>
                </w:tcPr>
                <w:p w14:paraId="687E75D2" w14:textId="77777777" w:rsidR="00F03F19" w:rsidRPr="007A35F7" w:rsidRDefault="00F03F19" w:rsidP="00740B04">
                  <w:pPr>
                    <w:rPr>
                      <w:rFonts w:ascii="Arial" w:hAnsi="Arial" w:cs="Arial"/>
                    </w:rPr>
                  </w:pPr>
                  <w:r w:rsidRPr="007A35F7">
                    <w:rPr>
                      <w:rFonts w:ascii="Arial" w:hAnsi="Arial" w:cs="Arial"/>
                    </w:rPr>
                    <w:t>Version</w:t>
                  </w:r>
                </w:p>
              </w:tc>
              <w:tc>
                <w:tcPr>
                  <w:tcW w:w="1357" w:type="dxa"/>
                </w:tcPr>
                <w:p w14:paraId="567AD6E0" w14:textId="77777777" w:rsidR="00F03F19" w:rsidRPr="007A35F7" w:rsidRDefault="00F03F19" w:rsidP="00740B04">
                  <w:pPr>
                    <w:rPr>
                      <w:rFonts w:ascii="Arial" w:hAnsi="Arial" w:cs="Arial"/>
                    </w:rPr>
                  </w:pPr>
                  <w:r w:rsidRPr="007A35F7">
                    <w:rPr>
                      <w:rFonts w:ascii="Arial" w:hAnsi="Arial" w:cs="Arial"/>
                    </w:rPr>
                    <w:t>Date</w:t>
                  </w:r>
                </w:p>
              </w:tc>
              <w:tc>
                <w:tcPr>
                  <w:tcW w:w="1315" w:type="dxa"/>
                </w:tcPr>
                <w:p w14:paraId="41922FA8" w14:textId="77777777" w:rsidR="00F03F19" w:rsidRPr="007A35F7" w:rsidRDefault="00F03F19" w:rsidP="00740B04">
                  <w:pPr>
                    <w:rPr>
                      <w:rFonts w:ascii="Arial" w:hAnsi="Arial" w:cs="Arial"/>
                    </w:rPr>
                  </w:pPr>
                  <w:r w:rsidRPr="007A35F7">
                    <w:rPr>
                      <w:rFonts w:ascii="Arial" w:hAnsi="Arial" w:cs="Arial"/>
                    </w:rPr>
                    <w:t>Updated By</w:t>
                  </w:r>
                </w:p>
              </w:tc>
              <w:tc>
                <w:tcPr>
                  <w:tcW w:w="3924" w:type="dxa"/>
                </w:tcPr>
                <w:p w14:paraId="203B2988" w14:textId="77777777" w:rsidR="00F03F19" w:rsidRPr="007A35F7" w:rsidRDefault="00F03F19" w:rsidP="00740B04">
                  <w:pPr>
                    <w:rPr>
                      <w:rFonts w:ascii="Arial" w:hAnsi="Arial" w:cs="Arial"/>
                    </w:rPr>
                  </w:pPr>
                  <w:r w:rsidRPr="007A35F7">
                    <w:rPr>
                      <w:rFonts w:ascii="Arial" w:hAnsi="Arial" w:cs="Arial"/>
                    </w:rPr>
                    <w:t>Description</w:t>
                  </w:r>
                </w:p>
              </w:tc>
            </w:tr>
            <w:tr w:rsidR="00F03F19" w14:paraId="65B00931" w14:textId="77777777" w:rsidTr="00740B04">
              <w:trPr>
                <w:jc w:val="center"/>
              </w:trPr>
              <w:tc>
                <w:tcPr>
                  <w:tcW w:w="1169" w:type="dxa"/>
                </w:tcPr>
                <w:p w14:paraId="7632F31C" w14:textId="77777777" w:rsidR="00F03F19" w:rsidRPr="007A35F7" w:rsidRDefault="00F03F19" w:rsidP="00740B04">
                  <w:pPr>
                    <w:rPr>
                      <w:rFonts w:ascii="Arial" w:hAnsi="Arial" w:cs="Arial"/>
                    </w:rPr>
                  </w:pPr>
                  <w:r w:rsidRPr="007A35F7">
                    <w:rPr>
                      <w:rFonts w:ascii="Arial" w:hAnsi="Arial" w:cs="Arial"/>
                    </w:rPr>
                    <w:t>1.0</w:t>
                  </w:r>
                </w:p>
              </w:tc>
              <w:tc>
                <w:tcPr>
                  <w:tcW w:w="1357" w:type="dxa"/>
                </w:tcPr>
                <w:p w14:paraId="1BA56F56" w14:textId="77777777" w:rsidR="00F03F19" w:rsidRPr="007A35F7" w:rsidRDefault="00F03F19" w:rsidP="00740B04">
                  <w:pPr>
                    <w:rPr>
                      <w:rFonts w:ascii="Arial" w:hAnsi="Arial" w:cs="Arial"/>
                    </w:rPr>
                  </w:pPr>
                  <w:r w:rsidRPr="007A35F7">
                    <w:rPr>
                      <w:rFonts w:ascii="Arial" w:hAnsi="Arial" w:cs="Arial"/>
                    </w:rPr>
                    <w:t>2022.8.23</w:t>
                  </w:r>
                </w:p>
              </w:tc>
              <w:tc>
                <w:tcPr>
                  <w:tcW w:w="1315" w:type="dxa"/>
                </w:tcPr>
                <w:p w14:paraId="34ACFAF4" w14:textId="77777777" w:rsidR="00F03F19" w:rsidRPr="007A35F7" w:rsidRDefault="00F03F19" w:rsidP="00740B04">
                  <w:pPr>
                    <w:rPr>
                      <w:rFonts w:ascii="Arial" w:hAnsi="Arial" w:cs="Arial"/>
                    </w:rPr>
                  </w:pPr>
                  <w:r w:rsidRPr="007A35F7">
                    <w:rPr>
                      <w:rFonts w:ascii="Arial" w:hAnsi="Arial" w:cs="Arial"/>
                    </w:rPr>
                    <w:t>Bonnie</w:t>
                  </w:r>
                </w:p>
              </w:tc>
              <w:tc>
                <w:tcPr>
                  <w:tcW w:w="3924" w:type="dxa"/>
                </w:tcPr>
                <w:p w14:paraId="6B242BC5" w14:textId="715DA405" w:rsidR="00F03F19" w:rsidRPr="007A35F7" w:rsidRDefault="00F03F19" w:rsidP="00740B04">
                  <w:pPr>
                    <w:rPr>
                      <w:rFonts w:ascii="Arial" w:hAnsi="Arial" w:cs="Arial"/>
                    </w:rPr>
                  </w:pPr>
                  <w:r w:rsidRPr="007A35F7">
                    <w:rPr>
                      <w:rFonts w:ascii="Arial" w:hAnsi="Arial" w:cs="Arial"/>
                    </w:rPr>
                    <w:t xml:space="preserve">First version, copy from </w:t>
                  </w:r>
                  <w:r w:rsidR="004A2E54">
                    <w:rPr>
                      <w:rFonts w:ascii="Arial" w:hAnsi="Arial" w:cs="Arial"/>
                    </w:rPr>
                    <w:t>‘</w:t>
                  </w:r>
                  <w:r w:rsidR="005B4D44" w:rsidRPr="005B4D44">
                    <w:rPr>
                      <w:rFonts w:ascii="Arial" w:hAnsi="Arial" w:cs="Arial"/>
                    </w:rPr>
                    <w:t>CB02-08 Ingredient Details- Nutrition Reviewed and Allergens Reviewed</w:t>
                  </w:r>
                  <w:r w:rsidR="004A2E54">
                    <w:rPr>
                      <w:rFonts w:ascii="Arial" w:hAnsi="Arial" w:cs="Arial"/>
                    </w:rPr>
                    <w:t>’</w:t>
                  </w:r>
                </w:p>
              </w:tc>
            </w:tr>
            <w:tr w:rsidR="00F03F19" w14:paraId="52F8350D" w14:textId="77777777" w:rsidTr="00740B04">
              <w:trPr>
                <w:jc w:val="center"/>
              </w:trPr>
              <w:tc>
                <w:tcPr>
                  <w:tcW w:w="1169" w:type="dxa"/>
                </w:tcPr>
                <w:p w14:paraId="2D5D9AE8" w14:textId="77777777" w:rsidR="00F03F19" w:rsidRDefault="00F03F19" w:rsidP="00740B04"/>
              </w:tc>
              <w:tc>
                <w:tcPr>
                  <w:tcW w:w="1357" w:type="dxa"/>
                </w:tcPr>
                <w:p w14:paraId="7B0C84A7" w14:textId="77777777" w:rsidR="00F03F19" w:rsidRDefault="00F03F19" w:rsidP="00740B04"/>
              </w:tc>
              <w:tc>
                <w:tcPr>
                  <w:tcW w:w="1315" w:type="dxa"/>
                </w:tcPr>
                <w:p w14:paraId="2A49FAB9" w14:textId="77777777" w:rsidR="00F03F19" w:rsidRDefault="00F03F19" w:rsidP="00740B04"/>
              </w:tc>
              <w:tc>
                <w:tcPr>
                  <w:tcW w:w="3924" w:type="dxa"/>
                </w:tcPr>
                <w:p w14:paraId="73244F04" w14:textId="77777777" w:rsidR="00F03F19" w:rsidRDefault="00F03F19" w:rsidP="00740B04"/>
              </w:tc>
            </w:tr>
            <w:tr w:rsidR="00F03F19" w14:paraId="31E1F902" w14:textId="77777777" w:rsidTr="00740B04">
              <w:trPr>
                <w:jc w:val="center"/>
              </w:trPr>
              <w:tc>
                <w:tcPr>
                  <w:tcW w:w="1169" w:type="dxa"/>
                </w:tcPr>
                <w:p w14:paraId="17182372" w14:textId="77777777" w:rsidR="00F03F19" w:rsidRDefault="00F03F19" w:rsidP="00740B04"/>
              </w:tc>
              <w:tc>
                <w:tcPr>
                  <w:tcW w:w="1357" w:type="dxa"/>
                </w:tcPr>
                <w:p w14:paraId="14147939" w14:textId="77777777" w:rsidR="00F03F19" w:rsidRDefault="00F03F19" w:rsidP="00740B04"/>
              </w:tc>
              <w:tc>
                <w:tcPr>
                  <w:tcW w:w="1315" w:type="dxa"/>
                </w:tcPr>
                <w:p w14:paraId="707B4B02" w14:textId="77777777" w:rsidR="00F03F19" w:rsidRDefault="00F03F19" w:rsidP="00740B04"/>
              </w:tc>
              <w:tc>
                <w:tcPr>
                  <w:tcW w:w="3924" w:type="dxa"/>
                </w:tcPr>
                <w:p w14:paraId="44F97A9F" w14:textId="77777777" w:rsidR="00F03F19" w:rsidRDefault="00F03F19" w:rsidP="00740B04"/>
              </w:tc>
            </w:tr>
            <w:tr w:rsidR="00F03F19" w14:paraId="74CFAECE" w14:textId="77777777" w:rsidTr="00740B04">
              <w:trPr>
                <w:jc w:val="center"/>
              </w:trPr>
              <w:tc>
                <w:tcPr>
                  <w:tcW w:w="1169" w:type="dxa"/>
                </w:tcPr>
                <w:p w14:paraId="451A93FF" w14:textId="77777777" w:rsidR="00F03F19" w:rsidRDefault="00F03F19" w:rsidP="00740B04"/>
              </w:tc>
              <w:tc>
                <w:tcPr>
                  <w:tcW w:w="1357" w:type="dxa"/>
                </w:tcPr>
                <w:p w14:paraId="27AC8869" w14:textId="77777777" w:rsidR="00F03F19" w:rsidRDefault="00F03F19" w:rsidP="00740B04"/>
              </w:tc>
              <w:tc>
                <w:tcPr>
                  <w:tcW w:w="1315" w:type="dxa"/>
                </w:tcPr>
                <w:p w14:paraId="20F9F7C4" w14:textId="77777777" w:rsidR="00F03F19" w:rsidRDefault="00F03F19" w:rsidP="00740B04"/>
              </w:tc>
              <w:tc>
                <w:tcPr>
                  <w:tcW w:w="3924" w:type="dxa"/>
                </w:tcPr>
                <w:p w14:paraId="30A2E8F4" w14:textId="77777777" w:rsidR="00F03F19" w:rsidRPr="00B66734" w:rsidRDefault="00F03F19" w:rsidP="00740B04"/>
              </w:tc>
            </w:tr>
            <w:tr w:rsidR="00F03F19" w14:paraId="3B0A06AA" w14:textId="77777777" w:rsidTr="00740B04">
              <w:trPr>
                <w:jc w:val="center"/>
              </w:trPr>
              <w:tc>
                <w:tcPr>
                  <w:tcW w:w="1169" w:type="dxa"/>
                </w:tcPr>
                <w:p w14:paraId="5E7210B1" w14:textId="77777777" w:rsidR="00F03F19" w:rsidRDefault="00F03F19" w:rsidP="00740B04"/>
              </w:tc>
              <w:tc>
                <w:tcPr>
                  <w:tcW w:w="1357" w:type="dxa"/>
                </w:tcPr>
                <w:p w14:paraId="58F739E1" w14:textId="77777777" w:rsidR="00F03F19" w:rsidRDefault="00F03F19" w:rsidP="00740B04"/>
              </w:tc>
              <w:tc>
                <w:tcPr>
                  <w:tcW w:w="1315" w:type="dxa"/>
                </w:tcPr>
                <w:p w14:paraId="1F7455F1" w14:textId="77777777" w:rsidR="00F03F19" w:rsidRDefault="00F03F19" w:rsidP="00740B04"/>
              </w:tc>
              <w:tc>
                <w:tcPr>
                  <w:tcW w:w="3924" w:type="dxa"/>
                </w:tcPr>
                <w:p w14:paraId="4D11B2ED" w14:textId="77777777" w:rsidR="00F03F19" w:rsidRDefault="00F03F19" w:rsidP="00740B04"/>
              </w:tc>
            </w:tr>
            <w:tr w:rsidR="00F03F19" w14:paraId="69CF1CC8" w14:textId="77777777" w:rsidTr="00740B04">
              <w:trPr>
                <w:jc w:val="center"/>
              </w:trPr>
              <w:tc>
                <w:tcPr>
                  <w:tcW w:w="1169" w:type="dxa"/>
                </w:tcPr>
                <w:p w14:paraId="0AAE7610" w14:textId="77777777" w:rsidR="00F03F19" w:rsidRDefault="00F03F19" w:rsidP="00740B04"/>
              </w:tc>
              <w:tc>
                <w:tcPr>
                  <w:tcW w:w="1357" w:type="dxa"/>
                </w:tcPr>
                <w:p w14:paraId="61F3F02B" w14:textId="77777777" w:rsidR="00F03F19" w:rsidRDefault="00F03F19" w:rsidP="00740B04"/>
              </w:tc>
              <w:tc>
                <w:tcPr>
                  <w:tcW w:w="1315" w:type="dxa"/>
                </w:tcPr>
                <w:p w14:paraId="66518FD7" w14:textId="77777777" w:rsidR="00F03F19" w:rsidRDefault="00F03F19" w:rsidP="00740B04"/>
              </w:tc>
              <w:tc>
                <w:tcPr>
                  <w:tcW w:w="3924" w:type="dxa"/>
                </w:tcPr>
                <w:p w14:paraId="62080C5C" w14:textId="77777777" w:rsidR="00F03F19" w:rsidRPr="005C49CE" w:rsidRDefault="00F03F19" w:rsidP="00740B04"/>
              </w:tc>
            </w:tr>
          </w:tbl>
          <w:p w14:paraId="49900C0F" w14:textId="77777777" w:rsidR="00F03F19" w:rsidRDefault="00F03F19" w:rsidP="00740B04"/>
        </w:tc>
      </w:tr>
      <w:tr w:rsidR="00F03F19" w:rsidRPr="00452515" w14:paraId="507220C8" w14:textId="77777777" w:rsidTr="00497BDB">
        <w:tc>
          <w:tcPr>
            <w:tcW w:w="8008" w:type="dxa"/>
          </w:tcPr>
          <w:p w14:paraId="3A50FFCD" w14:textId="77777777" w:rsidR="00F03F19" w:rsidRPr="00452515" w:rsidRDefault="00F03F19" w:rsidP="00740B04">
            <w:r w:rsidRPr="00E97505">
              <w:rPr>
                <w:rStyle w:val="Strong"/>
              </w:rPr>
              <w:t>Stakeholder:</w:t>
            </w:r>
            <w:r w:rsidRPr="00452515">
              <w:t xml:space="preserve"> </w:t>
            </w:r>
            <w:r>
              <w:t>User with privilege</w:t>
            </w:r>
          </w:p>
        </w:tc>
      </w:tr>
      <w:tr w:rsidR="00F03F19" w:rsidRPr="00452515" w14:paraId="7ADE81E7" w14:textId="77777777" w:rsidTr="00497BDB">
        <w:tc>
          <w:tcPr>
            <w:tcW w:w="8008" w:type="dxa"/>
          </w:tcPr>
          <w:p w14:paraId="4560732B" w14:textId="77777777" w:rsidR="00F03F19" w:rsidRPr="00E97505" w:rsidRDefault="00F03F19" w:rsidP="00740B04">
            <w:pPr>
              <w:rPr>
                <w:rStyle w:val="Strong"/>
              </w:rPr>
            </w:pPr>
            <w:r w:rsidRPr="00E97505">
              <w:rPr>
                <w:rStyle w:val="Strong"/>
              </w:rPr>
              <w:t xml:space="preserve">Pre-Condition: </w:t>
            </w:r>
          </w:p>
          <w:p w14:paraId="202F22A6" w14:textId="77777777" w:rsidR="00F03F19" w:rsidRDefault="00F03F19" w:rsidP="00740B04">
            <w:pPr>
              <w:rPr>
                <w:rFonts w:ascii="Arial" w:hAnsi="Arial" w:cs="Arial"/>
                <w:sz w:val="20"/>
                <w:szCs w:val="20"/>
              </w:rPr>
            </w:pPr>
            <w:r>
              <w:t>The user goes to the page</w:t>
            </w:r>
            <w:r w:rsidRPr="00DD3CB0">
              <w:rPr>
                <w:rFonts w:ascii="Arial" w:hAnsi="Arial" w:cs="Arial"/>
                <w:sz w:val="20"/>
                <w:szCs w:val="20"/>
              </w:rPr>
              <w:t xml:space="preserve"> </w:t>
            </w:r>
          </w:p>
          <w:p w14:paraId="4B50EE9B" w14:textId="6EA79E67" w:rsidR="00F03F19" w:rsidRPr="00DD3CB0" w:rsidRDefault="00F03F19" w:rsidP="00740B0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p>
        </w:tc>
      </w:tr>
      <w:tr w:rsidR="00F03F19" w:rsidRPr="00452515" w14:paraId="52FB280A" w14:textId="77777777" w:rsidTr="00497BDB">
        <w:tc>
          <w:tcPr>
            <w:tcW w:w="8008" w:type="dxa"/>
          </w:tcPr>
          <w:p w14:paraId="452A73B4" w14:textId="1FDAC539" w:rsidR="00F03F19" w:rsidRPr="00E97505" w:rsidRDefault="00F03F19" w:rsidP="00740B04">
            <w:pPr>
              <w:rPr>
                <w:rStyle w:val="Strong"/>
              </w:rPr>
            </w:pPr>
            <w:r w:rsidRPr="00E97505">
              <w:rPr>
                <w:rStyle w:val="Strong"/>
                <w:rFonts w:hint="eastAsia"/>
              </w:rPr>
              <w:t>Main Scenario:</w:t>
            </w:r>
          </w:p>
          <w:p w14:paraId="08A592BE" w14:textId="6DFD0CA3" w:rsidR="00F03F19" w:rsidRPr="00C11AA9" w:rsidRDefault="00497BDB" w:rsidP="00497BDB">
            <w:r>
              <w:rPr>
                <w:rFonts w:hint="eastAsia"/>
              </w:rPr>
              <w:t xml:space="preserve">Refer to </w:t>
            </w:r>
            <w:hyperlink r:id="rId69" w:history="1">
              <w:r w:rsidRPr="00CB1DA3">
                <w:rPr>
                  <w:rStyle w:val="Hyperlink"/>
                </w:rPr>
                <w:t>https://wonder.atlassian.net/wiki/x/loCq8w</w:t>
              </w:r>
            </w:hyperlink>
            <w:r>
              <w:rPr>
                <w:rFonts w:hint="eastAsia"/>
              </w:rPr>
              <w:t xml:space="preserve">  for details.</w:t>
            </w:r>
          </w:p>
        </w:tc>
      </w:tr>
      <w:tr w:rsidR="00554F0B" w:rsidRPr="00452515" w14:paraId="5453AE50" w14:textId="77777777" w:rsidTr="00497BDB">
        <w:tc>
          <w:tcPr>
            <w:tcW w:w="8008" w:type="dxa"/>
          </w:tcPr>
          <w:p w14:paraId="422D0633" w14:textId="0D8E6EF0" w:rsidR="00554F0B" w:rsidRPr="00554F0B" w:rsidRDefault="00554F0B" w:rsidP="00497BDB">
            <w:pPr>
              <w:pStyle w:val="ListParagraph"/>
              <w:ind w:left="728"/>
              <w:rPr>
                <w:rStyle w:val="Strong"/>
              </w:rPr>
            </w:pPr>
          </w:p>
        </w:tc>
      </w:tr>
      <w:tr w:rsidR="0007717C" w:rsidRPr="00452515" w14:paraId="758CDE1A" w14:textId="77777777" w:rsidTr="00497BDB">
        <w:tc>
          <w:tcPr>
            <w:tcW w:w="8008" w:type="dxa"/>
          </w:tcPr>
          <w:p w14:paraId="748D8DFB" w14:textId="711A63AA" w:rsidR="0007717C" w:rsidRPr="00E97505" w:rsidRDefault="0007717C" w:rsidP="00497BDB">
            <w:pPr>
              <w:pStyle w:val="ListParagraph"/>
              <w:ind w:left="780"/>
              <w:rPr>
                <w:rStyle w:val="Strong"/>
              </w:rPr>
            </w:pPr>
            <w:r>
              <w:t xml:space="preserve"> </w:t>
            </w:r>
          </w:p>
        </w:tc>
      </w:tr>
      <w:tr w:rsidR="00F03F19" w:rsidRPr="00452515" w14:paraId="26A0D4F8" w14:textId="77777777" w:rsidTr="00497BDB">
        <w:tc>
          <w:tcPr>
            <w:tcW w:w="8008" w:type="dxa"/>
          </w:tcPr>
          <w:p w14:paraId="083BD723" w14:textId="77777777" w:rsidR="00F03F19" w:rsidRDefault="00F03F19" w:rsidP="00740B04">
            <w:r w:rsidRPr="00452515">
              <w:t>Extend Scenario:</w:t>
            </w:r>
          </w:p>
          <w:p w14:paraId="7AB90279" w14:textId="77777777" w:rsidR="00F03F19" w:rsidRPr="00452515" w:rsidRDefault="00F03F19" w:rsidP="00740B04"/>
        </w:tc>
      </w:tr>
      <w:tr w:rsidR="00F03F19" w:rsidRPr="00452515" w14:paraId="56C4E6D4" w14:textId="77777777" w:rsidTr="00497BDB">
        <w:tc>
          <w:tcPr>
            <w:tcW w:w="8008" w:type="dxa"/>
          </w:tcPr>
          <w:p w14:paraId="0316EF10" w14:textId="77777777" w:rsidR="00F03F19" w:rsidRDefault="00F03F19" w:rsidP="00740B04">
            <w:r w:rsidRPr="00452515">
              <w:t>Exception Scenario:</w:t>
            </w:r>
          </w:p>
          <w:p w14:paraId="21DDD86F" w14:textId="77777777" w:rsidR="00F03F19" w:rsidRPr="00452515" w:rsidRDefault="00F03F19" w:rsidP="00740B04"/>
        </w:tc>
      </w:tr>
      <w:tr w:rsidR="00F03F19" w:rsidRPr="00452515" w14:paraId="328E1B9C" w14:textId="77777777" w:rsidTr="00497BDB">
        <w:tc>
          <w:tcPr>
            <w:tcW w:w="8008" w:type="dxa"/>
          </w:tcPr>
          <w:p w14:paraId="5AD82EF4" w14:textId="77777777" w:rsidR="00F03F19" w:rsidRPr="00452515" w:rsidRDefault="00F03F19" w:rsidP="00740B04">
            <w:r w:rsidRPr="00452515">
              <w:t>Notes:</w:t>
            </w:r>
          </w:p>
        </w:tc>
      </w:tr>
      <w:tr w:rsidR="00F03F19" w:rsidRPr="00452515" w14:paraId="184AF98F" w14:textId="77777777" w:rsidTr="00497BDB">
        <w:tc>
          <w:tcPr>
            <w:tcW w:w="8008" w:type="dxa"/>
          </w:tcPr>
          <w:p w14:paraId="10C608C4" w14:textId="77777777" w:rsidR="00F03F19" w:rsidRPr="00452515" w:rsidRDefault="00F03F19" w:rsidP="00740B04">
            <w:r w:rsidRPr="00452515">
              <w:t>Q/A:</w:t>
            </w:r>
          </w:p>
        </w:tc>
      </w:tr>
    </w:tbl>
    <w:p w14:paraId="5A5BE9EA" w14:textId="7C7C9764" w:rsidR="00F03F19" w:rsidRDefault="00F03F19" w:rsidP="00251735"/>
    <w:p w14:paraId="52C8CA0B" w14:textId="71F5DD76" w:rsidR="00F03F19" w:rsidRDefault="00F03F19" w:rsidP="00251735"/>
    <w:p w14:paraId="437B4451" w14:textId="6149B904" w:rsidR="00F03F19" w:rsidRPr="00F03F19" w:rsidRDefault="00320D46" w:rsidP="00F03F19">
      <w:pPr>
        <w:pStyle w:val="Heading2"/>
        <w:numPr>
          <w:ilvl w:val="1"/>
          <w:numId w:val="67"/>
        </w:numPr>
        <w:rPr>
          <w:rFonts w:ascii="Arial" w:hAnsi="Arial" w:cs="Arial"/>
        </w:rPr>
      </w:pPr>
      <w:r>
        <w:rPr>
          <w:rFonts w:ascii="Arial" w:hAnsi="Arial" w:cs="Arial" w:hint="eastAsia"/>
        </w:rPr>
        <w:t>Tran-</w:t>
      </w:r>
      <w:r w:rsidR="008C267C" w:rsidRPr="008C267C">
        <w:rPr>
          <w:rFonts w:ascii="Arial" w:hAnsi="Arial" w:cs="Arial"/>
        </w:rPr>
        <w:t>MS03-05</w:t>
      </w:r>
      <w:r w:rsidR="008C267C">
        <w:rPr>
          <w:rFonts w:ascii="Arial" w:hAnsi="Arial" w:cs="Arial"/>
        </w:rPr>
        <w:t xml:space="preserve"> </w:t>
      </w:r>
      <w:r w:rsidR="00E22678">
        <w:rPr>
          <w:rFonts w:ascii="Arial" w:hAnsi="Arial" w:cs="Arial"/>
        </w:rPr>
        <w:t xml:space="preserve">Vendor Item </w:t>
      </w:r>
      <w:r w:rsidR="00F03F19" w:rsidRPr="00F03F19">
        <w:rPr>
          <w:rFonts w:ascii="Arial" w:hAnsi="Arial" w:cs="Arial"/>
        </w:rPr>
        <w:t>Card</w:t>
      </w:r>
    </w:p>
    <w:p w14:paraId="6AF8B11D" w14:textId="77777777" w:rsidR="00F03F19" w:rsidRDefault="00F03F19" w:rsidP="00F03F19"/>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03F19" w:rsidRPr="00452515" w14:paraId="27261B7C" w14:textId="77777777" w:rsidTr="00740B04">
        <w:tc>
          <w:tcPr>
            <w:tcW w:w="8008" w:type="dxa"/>
          </w:tcPr>
          <w:p w14:paraId="61AF8FA2" w14:textId="2492B1C0" w:rsidR="00F03F19" w:rsidRPr="00E97505" w:rsidRDefault="00F03F19" w:rsidP="00740B04">
            <w:pPr>
              <w:rPr>
                <w:rStyle w:val="Strong"/>
              </w:rPr>
            </w:pPr>
            <w:r>
              <w:rPr>
                <w:rStyle w:val="Strong"/>
              </w:rPr>
              <w:t>MS</w:t>
            </w:r>
            <w:r w:rsidRPr="00E97505">
              <w:rPr>
                <w:rStyle w:val="Strong"/>
              </w:rPr>
              <w:t>0</w:t>
            </w:r>
            <w:r>
              <w:rPr>
                <w:rStyle w:val="Strong"/>
              </w:rPr>
              <w:t>3</w:t>
            </w:r>
            <w:r w:rsidRPr="00E97505">
              <w:rPr>
                <w:rStyle w:val="Strong"/>
              </w:rPr>
              <w:t>-0</w:t>
            </w:r>
            <w:r>
              <w:rPr>
                <w:rStyle w:val="Strong"/>
              </w:rPr>
              <w:t xml:space="preserve">5 </w:t>
            </w:r>
            <w:r w:rsidR="00E22678" w:rsidRPr="00E22678">
              <w:rPr>
                <w:rFonts w:ascii="Arial" w:hAnsi="Arial" w:cs="Arial"/>
              </w:rPr>
              <w:t>Vendor Item</w:t>
            </w:r>
            <w:r w:rsidRPr="00F03F19">
              <w:rPr>
                <w:rFonts w:ascii="Arial" w:hAnsi="Arial" w:cs="Arial"/>
              </w:rPr>
              <w:t xml:space="preserve"> Card</w:t>
            </w:r>
          </w:p>
        </w:tc>
      </w:tr>
      <w:tr w:rsidR="00F03F19" w:rsidRPr="00452515" w14:paraId="63E77F21" w14:textId="77777777" w:rsidTr="00740B04">
        <w:tc>
          <w:tcPr>
            <w:tcW w:w="8008" w:type="dxa"/>
          </w:tcPr>
          <w:p w14:paraId="7BF93185" w14:textId="77777777" w:rsidR="00F03F19" w:rsidRPr="00E97505" w:rsidRDefault="00F03F19"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03F19" w14:paraId="393A24CD" w14:textId="77777777" w:rsidTr="00740B04">
              <w:trPr>
                <w:jc w:val="center"/>
              </w:trPr>
              <w:tc>
                <w:tcPr>
                  <w:tcW w:w="1169" w:type="dxa"/>
                </w:tcPr>
                <w:p w14:paraId="21EDB47A" w14:textId="77777777" w:rsidR="00F03F19" w:rsidRPr="007A35F7" w:rsidRDefault="00F03F19" w:rsidP="00740B04">
                  <w:pPr>
                    <w:rPr>
                      <w:rFonts w:ascii="Arial" w:hAnsi="Arial" w:cs="Arial"/>
                    </w:rPr>
                  </w:pPr>
                  <w:r w:rsidRPr="007A35F7">
                    <w:rPr>
                      <w:rFonts w:ascii="Arial" w:hAnsi="Arial" w:cs="Arial"/>
                    </w:rPr>
                    <w:t>Version</w:t>
                  </w:r>
                </w:p>
              </w:tc>
              <w:tc>
                <w:tcPr>
                  <w:tcW w:w="1357" w:type="dxa"/>
                </w:tcPr>
                <w:p w14:paraId="37317B38" w14:textId="77777777" w:rsidR="00F03F19" w:rsidRPr="007A35F7" w:rsidRDefault="00F03F19" w:rsidP="00740B04">
                  <w:pPr>
                    <w:rPr>
                      <w:rFonts w:ascii="Arial" w:hAnsi="Arial" w:cs="Arial"/>
                    </w:rPr>
                  </w:pPr>
                  <w:r w:rsidRPr="007A35F7">
                    <w:rPr>
                      <w:rFonts w:ascii="Arial" w:hAnsi="Arial" w:cs="Arial"/>
                    </w:rPr>
                    <w:t>Date</w:t>
                  </w:r>
                </w:p>
              </w:tc>
              <w:tc>
                <w:tcPr>
                  <w:tcW w:w="1315" w:type="dxa"/>
                </w:tcPr>
                <w:p w14:paraId="0050F774" w14:textId="77777777" w:rsidR="00F03F19" w:rsidRPr="007A35F7" w:rsidRDefault="00F03F19" w:rsidP="00740B04">
                  <w:pPr>
                    <w:rPr>
                      <w:rFonts w:ascii="Arial" w:hAnsi="Arial" w:cs="Arial"/>
                    </w:rPr>
                  </w:pPr>
                  <w:r w:rsidRPr="007A35F7">
                    <w:rPr>
                      <w:rFonts w:ascii="Arial" w:hAnsi="Arial" w:cs="Arial"/>
                    </w:rPr>
                    <w:t>Updated By</w:t>
                  </w:r>
                </w:p>
              </w:tc>
              <w:tc>
                <w:tcPr>
                  <w:tcW w:w="3924" w:type="dxa"/>
                </w:tcPr>
                <w:p w14:paraId="3D31C407" w14:textId="77777777" w:rsidR="00F03F19" w:rsidRPr="007A35F7" w:rsidRDefault="00F03F19" w:rsidP="00740B04">
                  <w:pPr>
                    <w:rPr>
                      <w:rFonts w:ascii="Arial" w:hAnsi="Arial" w:cs="Arial"/>
                    </w:rPr>
                  </w:pPr>
                  <w:r w:rsidRPr="007A35F7">
                    <w:rPr>
                      <w:rFonts w:ascii="Arial" w:hAnsi="Arial" w:cs="Arial"/>
                    </w:rPr>
                    <w:t>Description</w:t>
                  </w:r>
                </w:p>
              </w:tc>
            </w:tr>
            <w:tr w:rsidR="00F03F19" w14:paraId="1C4A3493" w14:textId="77777777" w:rsidTr="00740B04">
              <w:trPr>
                <w:jc w:val="center"/>
              </w:trPr>
              <w:tc>
                <w:tcPr>
                  <w:tcW w:w="1169" w:type="dxa"/>
                </w:tcPr>
                <w:p w14:paraId="06A28FB0" w14:textId="77777777" w:rsidR="00F03F19" w:rsidRPr="007A35F7" w:rsidRDefault="00F03F19" w:rsidP="00740B04">
                  <w:pPr>
                    <w:rPr>
                      <w:rFonts w:ascii="Arial" w:hAnsi="Arial" w:cs="Arial"/>
                    </w:rPr>
                  </w:pPr>
                  <w:r w:rsidRPr="007A35F7">
                    <w:rPr>
                      <w:rFonts w:ascii="Arial" w:hAnsi="Arial" w:cs="Arial"/>
                    </w:rPr>
                    <w:t>1.0</w:t>
                  </w:r>
                </w:p>
              </w:tc>
              <w:tc>
                <w:tcPr>
                  <w:tcW w:w="1357" w:type="dxa"/>
                </w:tcPr>
                <w:p w14:paraId="256F03CB" w14:textId="77777777" w:rsidR="00F03F19" w:rsidRPr="007A35F7" w:rsidRDefault="00F03F19" w:rsidP="00740B04">
                  <w:pPr>
                    <w:rPr>
                      <w:rFonts w:ascii="Arial" w:hAnsi="Arial" w:cs="Arial"/>
                    </w:rPr>
                  </w:pPr>
                  <w:r w:rsidRPr="007A35F7">
                    <w:rPr>
                      <w:rFonts w:ascii="Arial" w:hAnsi="Arial" w:cs="Arial"/>
                    </w:rPr>
                    <w:t>2022.8.23</w:t>
                  </w:r>
                </w:p>
              </w:tc>
              <w:tc>
                <w:tcPr>
                  <w:tcW w:w="1315" w:type="dxa"/>
                </w:tcPr>
                <w:p w14:paraId="2EF146B5" w14:textId="77777777" w:rsidR="00F03F19" w:rsidRPr="007A35F7" w:rsidRDefault="00F03F19" w:rsidP="00740B04">
                  <w:pPr>
                    <w:rPr>
                      <w:rFonts w:ascii="Arial" w:hAnsi="Arial" w:cs="Arial"/>
                    </w:rPr>
                  </w:pPr>
                  <w:r w:rsidRPr="007A35F7">
                    <w:rPr>
                      <w:rFonts w:ascii="Arial" w:hAnsi="Arial" w:cs="Arial"/>
                    </w:rPr>
                    <w:t>Bonnie</w:t>
                  </w:r>
                </w:p>
              </w:tc>
              <w:tc>
                <w:tcPr>
                  <w:tcW w:w="3924" w:type="dxa"/>
                </w:tcPr>
                <w:p w14:paraId="79325DED" w14:textId="77777777" w:rsidR="00F03F19" w:rsidRPr="007A35F7" w:rsidRDefault="00F03F19" w:rsidP="00740B04">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2C3EAE" w14:paraId="6911897A" w14:textId="77777777" w:rsidTr="00740B04">
              <w:trPr>
                <w:jc w:val="center"/>
              </w:trPr>
              <w:tc>
                <w:tcPr>
                  <w:tcW w:w="1169" w:type="dxa"/>
                </w:tcPr>
                <w:p w14:paraId="65CFBF65" w14:textId="175817E3" w:rsidR="002C3EAE" w:rsidRDefault="002C3EAE" w:rsidP="002C3EAE">
                  <w:r w:rsidRPr="007A35F7">
                    <w:rPr>
                      <w:rFonts w:ascii="Arial" w:hAnsi="Arial" w:cs="Arial"/>
                    </w:rPr>
                    <w:t>1.</w:t>
                  </w:r>
                  <w:r>
                    <w:rPr>
                      <w:rFonts w:ascii="Arial" w:hAnsi="Arial" w:cs="Arial"/>
                    </w:rPr>
                    <w:t>1</w:t>
                  </w:r>
                </w:p>
              </w:tc>
              <w:tc>
                <w:tcPr>
                  <w:tcW w:w="1357" w:type="dxa"/>
                </w:tcPr>
                <w:p w14:paraId="6DEE7748" w14:textId="3BD60ED5" w:rsidR="002C3EAE" w:rsidRDefault="002C3EAE" w:rsidP="002C3EAE">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p>
              </w:tc>
              <w:tc>
                <w:tcPr>
                  <w:tcW w:w="1315" w:type="dxa"/>
                </w:tcPr>
                <w:p w14:paraId="7062ED14" w14:textId="16C377C7" w:rsidR="002C3EAE" w:rsidRDefault="002C3EAE" w:rsidP="002C3EAE">
                  <w:r w:rsidRPr="007A35F7">
                    <w:rPr>
                      <w:rFonts w:ascii="Arial" w:hAnsi="Arial" w:cs="Arial"/>
                    </w:rPr>
                    <w:t>Bonnie</w:t>
                  </w:r>
                </w:p>
              </w:tc>
              <w:tc>
                <w:tcPr>
                  <w:tcW w:w="3924" w:type="dxa"/>
                </w:tcPr>
                <w:p w14:paraId="1E2E1613" w14:textId="63597279" w:rsidR="002C3EAE" w:rsidRDefault="002C3EAE" w:rsidP="002C3EAE">
                  <w:r w:rsidRPr="002C3EAE">
                    <w:rPr>
                      <w:rFonts w:ascii="Arial" w:hAnsi="Arial" w:cs="Arial"/>
                    </w:rPr>
                    <w:t>Ingredient &lt;&gt; Vendor Item Mappings</w:t>
                  </w:r>
                </w:p>
              </w:tc>
            </w:tr>
            <w:tr w:rsidR="002C3EAE" w14:paraId="4E5B29ED" w14:textId="77777777" w:rsidTr="00740B04">
              <w:trPr>
                <w:jc w:val="center"/>
              </w:trPr>
              <w:tc>
                <w:tcPr>
                  <w:tcW w:w="1169" w:type="dxa"/>
                </w:tcPr>
                <w:p w14:paraId="60D3FE76" w14:textId="77777777" w:rsidR="002C3EAE" w:rsidRDefault="002C3EAE" w:rsidP="002C3EAE"/>
              </w:tc>
              <w:tc>
                <w:tcPr>
                  <w:tcW w:w="1357" w:type="dxa"/>
                </w:tcPr>
                <w:p w14:paraId="3FD5D959" w14:textId="77777777" w:rsidR="002C3EAE" w:rsidRDefault="002C3EAE" w:rsidP="002C3EAE"/>
              </w:tc>
              <w:tc>
                <w:tcPr>
                  <w:tcW w:w="1315" w:type="dxa"/>
                </w:tcPr>
                <w:p w14:paraId="09FFF511" w14:textId="77777777" w:rsidR="002C3EAE" w:rsidRDefault="002C3EAE" w:rsidP="002C3EAE"/>
              </w:tc>
              <w:tc>
                <w:tcPr>
                  <w:tcW w:w="3924" w:type="dxa"/>
                </w:tcPr>
                <w:p w14:paraId="3B693676" w14:textId="77777777" w:rsidR="002C3EAE" w:rsidRDefault="002C3EAE" w:rsidP="002C3EAE"/>
              </w:tc>
            </w:tr>
            <w:tr w:rsidR="002C3EAE" w14:paraId="455EF38C" w14:textId="77777777" w:rsidTr="00740B04">
              <w:trPr>
                <w:jc w:val="center"/>
              </w:trPr>
              <w:tc>
                <w:tcPr>
                  <w:tcW w:w="1169" w:type="dxa"/>
                </w:tcPr>
                <w:p w14:paraId="1A6459DE" w14:textId="77777777" w:rsidR="002C3EAE" w:rsidRDefault="002C3EAE" w:rsidP="002C3EAE"/>
              </w:tc>
              <w:tc>
                <w:tcPr>
                  <w:tcW w:w="1357" w:type="dxa"/>
                </w:tcPr>
                <w:p w14:paraId="16D85B4A" w14:textId="77777777" w:rsidR="002C3EAE" w:rsidRDefault="002C3EAE" w:rsidP="002C3EAE"/>
              </w:tc>
              <w:tc>
                <w:tcPr>
                  <w:tcW w:w="1315" w:type="dxa"/>
                </w:tcPr>
                <w:p w14:paraId="0532DDDC" w14:textId="77777777" w:rsidR="002C3EAE" w:rsidRDefault="002C3EAE" w:rsidP="002C3EAE"/>
              </w:tc>
              <w:tc>
                <w:tcPr>
                  <w:tcW w:w="3924" w:type="dxa"/>
                </w:tcPr>
                <w:p w14:paraId="0B75E856" w14:textId="77777777" w:rsidR="002C3EAE" w:rsidRPr="00B66734" w:rsidRDefault="002C3EAE" w:rsidP="002C3EAE"/>
              </w:tc>
            </w:tr>
            <w:tr w:rsidR="002C3EAE" w14:paraId="79DBED56" w14:textId="77777777" w:rsidTr="00740B04">
              <w:trPr>
                <w:jc w:val="center"/>
              </w:trPr>
              <w:tc>
                <w:tcPr>
                  <w:tcW w:w="1169" w:type="dxa"/>
                </w:tcPr>
                <w:p w14:paraId="66B22690" w14:textId="77777777" w:rsidR="002C3EAE" w:rsidRDefault="002C3EAE" w:rsidP="002C3EAE"/>
              </w:tc>
              <w:tc>
                <w:tcPr>
                  <w:tcW w:w="1357" w:type="dxa"/>
                </w:tcPr>
                <w:p w14:paraId="5B7E40F2" w14:textId="77777777" w:rsidR="002C3EAE" w:rsidRDefault="002C3EAE" w:rsidP="002C3EAE"/>
              </w:tc>
              <w:tc>
                <w:tcPr>
                  <w:tcW w:w="1315" w:type="dxa"/>
                </w:tcPr>
                <w:p w14:paraId="158E6D91" w14:textId="77777777" w:rsidR="002C3EAE" w:rsidRDefault="002C3EAE" w:rsidP="002C3EAE"/>
              </w:tc>
              <w:tc>
                <w:tcPr>
                  <w:tcW w:w="3924" w:type="dxa"/>
                </w:tcPr>
                <w:p w14:paraId="140E0B80" w14:textId="77777777" w:rsidR="002C3EAE" w:rsidRDefault="002C3EAE" w:rsidP="002C3EAE"/>
              </w:tc>
            </w:tr>
            <w:tr w:rsidR="002C3EAE" w14:paraId="38444437" w14:textId="77777777" w:rsidTr="00740B04">
              <w:trPr>
                <w:jc w:val="center"/>
              </w:trPr>
              <w:tc>
                <w:tcPr>
                  <w:tcW w:w="1169" w:type="dxa"/>
                </w:tcPr>
                <w:p w14:paraId="052CF328" w14:textId="77777777" w:rsidR="002C3EAE" w:rsidRDefault="002C3EAE" w:rsidP="002C3EAE"/>
              </w:tc>
              <w:tc>
                <w:tcPr>
                  <w:tcW w:w="1357" w:type="dxa"/>
                </w:tcPr>
                <w:p w14:paraId="28790333" w14:textId="77777777" w:rsidR="002C3EAE" w:rsidRDefault="002C3EAE" w:rsidP="002C3EAE"/>
              </w:tc>
              <w:tc>
                <w:tcPr>
                  <w:tcW w:w="1315" w:type="dxa"/>
                </w:tcPr>
                <w:p w14:paraId="457C81CF" w14:textId="77777777" w:rsidR="002C3EAE" w:rsidRDefault="002C3EAE" w:rsidP="002C3EAE"/>
              </w:tc>
              <w:tc>
                <w:tcPr>
                  <w:tcW w:w="3924" w:type="dxa"/>
                </w:tcPr>
                <w:p w14:paraId="548CCA93" w14:textId="77777777" w:rsidR="002C3EAE" w:rsidRPr="005C49CE" w:rsidRDefault="002C3EAE" w:rsidP="002C3EAE"/>
              </w:tc>
            </w:tr>
          </w:tbl>
          <w:p w14:paraId="2DF9D184" w14:textId="77777777" w:rsidR="00F03F19" w:rsidRDefault="00F03F19" w:rsidP="00740B04"/>
        </w:tc>
      </w:tr>
      <w:tr w:rsidR="00F03F19" w:rsidRPr="00452515" w14:paraId="3408161D" w14:textId="77777777" w:rsidTr="00740B04">
        <w:tc>
          <w:tcPr>
            <w:tcW w:w="8008" w:type="dxa"/>
          </w:tcPr>
          <w:p w14:paraId="43050E72" w14:textId="77777777" w:rsidR="00F03F19" w:rsidRPr="00452515" w:rsidRDefault="00F03F19" w:rsidP="00740B04">
            <w:r w:rsidRPr="00E97505">
              <w:rPr>
                <w:rStyle w:val="Strong"/>
              </w:rPr>
              <w:t>Stakeholder:</w:t>
            </w:r>
            <w:r w:rsidRPr="00452515">
              <w:t xml:space="preserve"> </w:t>
            </w:r>
            <w:r>
              <w:t>User with privilege</w:t>
            </w:r>
          </w:p>
        </w:tc>
      </w:tr>
      <w:tr w:rsidR="00F03F19" w:rsidRPr="00452515" w14:paraId="08FB09CB" w14:textId="77777777" w:rsidTr="00740B04">
        <w:tc>
          <w:tcPr>
            <w:tcW w:w="8008" w:type="dxa"/>
          </w:tcPr>
          <w:p w14:paraId="35452330" w14:textId="77777777" w:rsidR="00F03F19" w:rsidRPr="00E97505" w:rsidRDefault="00F03F19" w:rsidP="00740B04">
            <w:pPr>
              <w:rPr>
                <w:rStyle w:val="Strong"/>
              </w:rPr>
            </w:pPr>
            <w:r w:rsidRPr="00E97505">
              <w:rPr>
                <w:rStyle w:val="Strong"/>
              </w:rPr>
              <w:t xml:space="preserve">Pre-Condition: </w:t>
            </w:r>
          </w:p>
          <w:p w14:paraId="3863BB4F" w14:textId="77777777" w:rsidR="00F03F19" w:rsidRDefault="00F03F19" w:rsidP="00740B04">
            <w:pPr>
              <w:rPr>
                <w:rFonts w:ascii="Arial" w:hAnsi="Arial" w:cs="Arial"/>
                <w:sz w:val="20"/>
                <w:szCs w:val="20"/>
              </w:rPr>
            </w:pPr>
            <w:r>
              <w:t>The user goes to the page</w:t>
            </w:r>
            <w:r w:rsidRPr="00DD3CB0">
              <w:rPr>
                <w:rFonts w:ascii="Arial" w:hAnsi="Arial" w:cs="Arial"/>
                <w:sz w:val="20"/>
                <w:szCs w:val="20"/>
              </w:rPr>
              <w:t xml:space="preserve"> </w:t>
            </w:r>
          </w:p>
          <w:p w14:paraId="65159B7D" w14:textId="17142118" w:rsidR="00F03F19" w:rsidRPr="00DD3CB0" w:rsidRDefault="00F03F19" w:rsidP="00740B0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hyperlink r:id="rId70" w:history="1">
              <w:r w:rsidR="00EC04D4" w:rsidRPr="004D0CFC">
                <w:rPr>
                  <w:rStyle w:val="Hyperlink"/>
                  <w:rFonts w:ascii="Arial" w:hAnsi="Arial" w:cs="Arial"/>
                  <w:sz w:val="20"/>
                  <w:szCs w:val="20"/>
                </w:rPr>
                <w:t>https://www.figma.com/file/HwPuxDychSqKM7q08lKKYx/INGREDIENT-%7C-INGREDIENT-DETAILS?node-id=0%3A1</w:t>
              </w:r>
            </w:hyperlink>
          </w:p>
        </w:tc>
      </w:tr>
      <w:tr w:rsidR="00F03F19" w:rsidRPr="00452515" w14:paraId="1A7EA670" w14:textId="77777777" w:rsidTr="00740B04">
        <w:tc>
          <w:tcPr>
            <w:tcW w:w="8008" w:type="dxa"/>
          </w:tcPr>
          <w:p w14:paraId="21B35C22" w14:textId="77777777" w:rsidR="00F03F19" w:rsidRPr="00E97505" w:rsidRDefault="00F03F19" w:rsidP="00740B04">
            <w:pPr>
              <w:rPr>
                <w:rStyle w:val="Strong"/>
              </w:rPr>
            </w:pPr>
            <w:r w:rsidRPr="00E97505">
              <w:rPr>
                <w:rStyle w:val="Strong"/>
                <w:rFonts w:hint="eastAsia"/>
              </w:rPr>
              <w:t>Main Scenario:</w:t>
            </w:r>
          </w:p>
          <w:p w14:paraId="09849BC2" w14:textId="4181D194" w:rsidR="003615C6" w:rsidRPr="003615C6" w:rsidRDefault="00D00892" w:rsidP="003615C6">
            <w:pPr>
              <w:ind w:left="360"/>
              <w:rPr>
                <w:b/>
                <w:bCs/>
              </w:rPr>
            </w:pPr>
            <w:r>
              <w:rPr>
                <w:rFonts w:hint="eastAsia"/>
                <w:b/>
                <w:bCs/>
              </w:rPr>
              <w:t>P</w:t>
            </w:r>
            <w:r>
              <w:rPr>
                <w:b/>
                <w:bCs/>
              </w:rPr>
              <w:t xml:space="preserve">lease refer to use case: </w:t>
            </w:r>
            <w:r w:rsidRPr="00D00892">
              <w:rPr>
                <w:b/>
                <w:bCs/>
              </w:rPr>
              <w:t>MS05-10 Vendor Item Card</w:t>
            </w:r>
          </w:p>
          <w:p w14:paraId="75A3BA26" w14:textId="411F31D7" w:rsidR="00723BA3" w:rsidRDefault="00723BA3" w:rsidP="00723BA3">
            <w:pPr>
              <w:pStyle w:val="ListParagraph"/>
              <w:ind w:left="780"/>
            </w:pPr>
          </w:p>
          <w:p w14:paraId="04B023E9" w14:textId="7749B572" w:rsidR="00723BA3" w:rsidRDefault="00723BA3" w:rsidP="00723BA3">
            <w:pPr>
              <w:ind w:left="360" w:right="210"/>
            </w:pPr>
          </w:p>
          <w:p w14:paraId="78E23E58" w14:textId="77777777" w:rsidR="00F03F19" w:rsidRPr="00C11AA9" w:rsidRDefault="00F03F19" w:rsidP="00740B04"/>
        </w:tc>
      </w:tr>
      <w:tr w:rsidR="00F03F19" w:rsidRPr="00452515" w14:paraId="48E9C9C5" w14:textId="77777777" w:rsidTr="00740B04">
        <w:tc>
          <w:tcPr>
            <w:tcW w:w="8008" w:type="dxa"/>
          </w:tcPr>
          <w:p w14:paraId="07C3E2E5" w14:textId="77777777" w:rsidR="00F03F19" w:rsidRDefault="00F03F19" w:rsidP="00740B04">
            <w:r w:rsidRPr="00452515">
              <w:t>Extend Scenario:</w:t>
            </w:r>
          </w:p>
          <w:p w14:paraId="00E41442" w14:textId="77777777" w:rsidR="00F03F19" w:rsidRPr="00452515" w:rsidRDefault="00F03F19" w:rsidP="00740B04"/>
        </w:tc>
      </w:tr>
      <w:tr w:rsidR="00F03F19" w:rsidRPr="00452515" w14:paraId="3E2B013A" w14:textId="77777777" w:rsidTr="00740B04">
        <w:tc>
          <w:tcPr>
            <w:tcW w:w="8008" w:type="dxa"/>
          </w:tcPr>
          <w:p w14:paraId="4BEE6156" w14:textId="77777777" w:rsidR="00F03F19" w:rsidRDefault="00F03F19" w:rsidP="00740B04">
            <w:r w:rsidRPr="00452515">
              <w:t>Exception Scenario:</w:t>
            </w:r>
          </w:p>
          <w:p w14:paraId="1318EC39" w14:textId="77777777" w:rsidR="00F03F19" w:rsidRPr="00452515" w:rsidRDefault="00F03F19" w:rsidP="00740B04"/>
        </w:tc>
      </w:tr>
      <w:tr w:rsidR="00F03F19" w:rsidRPr="00452515" w14:paraId="7233907F" w14:textId="77777777" w:rsidTr="00740B04">
        <w:tc>
          <w:tcPr>
            <w:tcW w:w="8008" w:type="dxa"/>
          </w:tcPr>
          <w:p w14:paraId="12DAE298" w14:textId="77777777" w:rsidR="00F03F19" w:rsidRPr="00452515" w:rsidRDefault="00F03F19" w:rsidP="00740B04">
            <w:r w:rsidRPr="00452515">
              <w:t>Notes:</w:t>
            </w:r>
          </w:p>
        </w:tc>
      </w:tr>
      <w:tr w:rsidR="00F03F19" w:rsidRPr="00452515" w14:paraId="60828CE7" w14:textId="77777777" w:rsidTr="00740B04">
        <w:tc>
          <w:tcPr>
            <w:tcW w:w="8008" w:type="dxa"/>
          </w:tcPr>
          <w:p w14:paraId="3F3B4994" w14:textId="77777777" w:rsidR="00F03F19" w:rsidRPr="00452515" w:rsidRDefault="00F03F19" w:rsidP="00740B04">
            <w:r w:rsidRPr="00452515">
              <w:t>Q/A:</w:t>
            </w:r>
          </w:p>
        </w:tc>
      </w:tr>
    </w:tbl>
    <w:p w14:paraId="003DEEEF" w14:textId="1726C55A" w:rsidR="00F03F19" w:rsidRDefault="00F03F19" w:rsidP="00251735"/>
    <w:p w14:paraId="4AF71CA4" w14:textId="1CDA356B" w:rsidR="00F03F19" w:rsidRPr="00F03F19" w:rsidRDefault="006479FB" w:rsidP="00F03F19">
      <w:pPr>
        <w:pStyle w:val="Heading2"/>
        <w:numPr>
          <w:ilvl w:val="1"/>
          <w:numId w:val="114"/>
        </w:numPr>
        <w:rPr>
          <w:rFonts w:ascii="Arial" w:hAnsi="Arial" w:cs="Arial"/>
        </w:rPr>
      </w:pPr>
      <w:r>
        <w:rPr>
          <w:rFonts w:ascii="Arial" w:hAnsi="Arial" w:cs="Arial" w:hint="eastAsia"/>
        </w:rPr>
        <w:t>Tran-</w:t>
      </w:r>
      <w:r w:rsidR="0080079B" w:rsidRPr="0080079B">
        <w:rPr>
          <w:rFonts w:ascii="Arial" w:hAnsi="Arial" w:cs="Arial"/>
        </w:rPr>
        <w:t>MS03-06</w:t>
      </w:r>
      <w:r w:rsidR="0080079B">
        <w:rPr>
          <w:rFonts w:ascii="Arial" w:hAnsi="Arial" w:cs="Arial"/>
        </w:rPr>
        <w:t xml:space="preserve"> </w:t>
      </w:r>
      <w:r w:rsidR="00F03F19" w:rsidRPr="00F03F19">
        <w:rPr>
          <w:rFonts w:ascii="Arial" w:hAnsi="Arial" w:cs="Arial"/>
        </w:rPr>
        <w:t>Attributes Card</w:t>
      </w:r>
    </w:p>
    <w:p w14:paraId="05128C3C" w14:textId="77777777" w:rsidR="00F03F19" w:rsidRDefault="00F03F19" w:rsidP="00F03F19"/>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03F19" w:rsidRPr="00452515" w14:paraId="4A1F3421" w14:textId="77777777" w:rsidTr="00740B04">
        <w:tc>
          <w:tcPr>
            <w:tcW w:w="8008" w:type="dxa"/>
          </w:tcPr>
          <w:p w14:paraId="339A864E" w14:textId="4BDEF592" w:rsidR="00F03F19" w:rsidRPr="00E97505" w:rsidRDefault="00F03F19" w:rsidP="00740B04">
            <w:pPr>
              <w:rPr>
                <w:rStyle w:val="Strong"/>
              </w:rPr>
            </w:pPr>
            <w:r>
              <w:rPr>
                <w:rStyle w:val="Strong"/>
              </w:rPr>
              <w:t>MS</w:t>
            </w:r>
            <w:r w:rsidRPr="00E97505">
              <w:rPr>
                <w:rStyle w:val="Strong"/>
              </w:rPr>
              <w:t>0</w:t>
            </w:r>
            <w:r>
              <w:rPr>
                <w:rStyle w:val="Strong"/>
              </w:rPr>
              <w:t>3</w:t>
            </w:r>
            <w:r w:rsidRPr="00E97505">
              <w:rPr>
                <w:rStyle w:val="Strong"/>
              </w:rPr>
              <w:t>-0</w:t>
            </w:r>
            <w:r>
              <w:rPr>
                <w:rStyle w:val="Strong"/>
              </w:rPr>
              <w:t xml:space="preserve">6 </w:t>
            </w:r>
            <w:r>
              <w:rPr>
                <w:rFonts w:ascii="Arial" w:hAnsi="Arial" w:cs="Arial"/>
              </w:rPr>
              <w:t>Attributes</w:t>
            </w:r>
            <w:r w:rsidRPr="00F03F19">
              <w:rPr>
                <w:rFonts w:ascii="Arial" w:hAnsi="Arial" w:cs="Arial"/>
              </w:rPr>
              <w:t xml:space="preserve"> Card</w:t>
            </w:r>
          </w:p>
        </w:tc>
      </w:tr>
      <w:tr w:rsidR="00F03F19" w:rsidRPr="00452515" w14:paraId="286EA058" w14:textId="77777777" w:rsidTr="00740B04">
        <w:tc>
          <w:tcPr>
            <w:tcW w:w="8008" w:type="dxa"/>
          </w:tcPr>
          <w:p w14:paraId="2A1FAF01" w14:textId="77777777" w:rsidR="00F03F19" w:rsidRPr="00E97505" w:rsidRDefault="00F03F19"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03F19" w14:paraId="5B848C4C" w14:textId="77777777" w:rsidTr="00740B04">
              <w:trPr>
                <w:jc w:val="center"/>
              </w:trPr>
              <w:tc>
                <w:tcPr>
                  <w:tcW w:w="1169" w:type="dxa"/>
                </w:tcPr>
                <w:p w14:paraId="1C898B1D" w14:textId="77777777" w:rsidR="00F03F19" w:rsidRPr="007A35F7" w:rsidRDefault="00F03F19" w:rsidP="00740B04">
                  <w:pPr>
                    <w:rPr>
                      <w:rFonts w:ascii="Arial" w:hAnsi="Arial" w:cs="Arial"/>
                    </w:rPr>
                  </w:pPr>
                  <w:r w:rsidRPr="007A35F7">
                    <w:rPr>
                      <w:rFonts w:ascii="Arial" w:hAnsi="Arial" w:cs="Arial"/>
                    </w:rPr>
                    <w:t>Version</w:t>
                  </w:r>
                </w:p>
              </w:tc>
              <w:tc>
                <w:tcPr>
                  <w:tcW w:w="1357" w:type="dxa"/>
                </w:tcPr>
                <w:p w14:paraId="63AA9187" w14:textId="77777777" w:rsidR="00F03F19" w:rsidRPr="007A35F7" w:rsidRDefault="00F03F19" w:rsidP="00740B04">
                  <w:pPr>
                    <w:rPr>
                      <w:rFonts w:ascii="Arial" w:hAnsi="Arial" w:cs="Arial"/>
                    </w:rPr>
                  </w:pPr>
                  <w:r w:rsidRPr="007A35F7">
                    <w:rPr>
                      <w:rFonts w:ascii="Arial" w:hAnsi="Arial" w:cs="Arial"/>
                    </w:rPr>
                    <w:t>Date</w:t>
                  </w:r>
                </w:p>
              </w:tc>
              <w:tc>
                <w:tcPr>
                  <w:tcW w:w="1315" w:type="dxa"/>
                </w:tcPr>
                <w:p w14:paraId="219DD883" w14:textId="77777777" w:rsidR="00F03F19" w:rsidRPr="007A35F7" w:rsidRDefault="00F03F19" w:rsidP="00740B04">
                  <w:pPr>
                    <w:rPr>
                      <w:rFonts w:ascii="Arial" w:hAnsi="Arial" w:cs="Arial"/>
                    </w:rPr>
                  </w:pPr>
                  <w:r w:rsidRPr="007A35F7">
                    <w:rPr>
                      <w:rFonts w:ascii="Arial" w:hAnsi="Arial" w:cs="Arial"/>
                    </w:rPr>
                    <w:t>Updated By</w:t>
                  </w:r>
                </w:p>
              </w:tc>
              <w:tc>
                <w:tcPr>
                  <w:tcW w:w="3924" w:type="dxa"/>
                </w:tcPr>
                <w:p w14:paraId="3F87E5B8" w14:textId="77777777" w:rsidR="00F03F19" w:rsidRPr="007A35F7" w:rsidRDefault="00F03F19" w:rsidP="00740B04">
                  <w:pPr>
                    <w:rPr>
                      <w:rFonts w:ascii="Arial" w:hAnsi="Arial" w:cs="Arial"/>
                    </w:rPr>
                  </w:pPr>
                  <w:r w:rsidRPr="007A35F7">
                    <w:rPr>
                      <w:rFonts w:ascii="Arial" w:hAnsi="Arial" w:cs="Arial"/>
                    </w:rPr>
                    <w:t>Description</w:t>
                  </w:r>
                </w:p>
              </w:tc>
            </w:tr>
            <w:tr w:rsidR="00F03F19" w14:paraId="7A33D1B8" w14:textId="77777777" w:rsidTr="00740B04">
              <w:trPr>
                <w:jc w:val="center"/>
              </w:trPr>
              <w:tc>
                <w:tcPr>
                  <w:tcW w:w="1169" w:type="dxa"/>
                </w:tcPr>
                <w:p w14:paraId="07073241" w14:textId="77777777" w:rsidR="00F03F19" w:rsidRPr="007A35F7" w:rsidRDefault="00F03F19" w:rsidP="00740B04">
                  <w:pPr>
                    <w:rPr>
                      <w:rFonts w:ascii="Arial" w:hAnsi="Arial" w:cs="Arial"/>
                    </w:rPr>
                  </w:pPr>
                  <w:r w:rsidRPr="007A35F7">
                    <w:rPr>
                      <w:rFonts w:ascii="Arial" w:hAnsi="Arial" w:cs="Arial"/>
                    </w:rPr>
                    <w:t>1.0</w:t>
                  </w:r>
                </w:p>
              </w:tc>
              <w:tc>
                <w:tcPr>
                  <w:tcW w:w="1357" w:type="dxa"/>
                </w:tcPr>
                <w:p w14:paraId="3A1F97A5" w14:textId="487DE7C9" w:rsidR="00F03F19" w:rsidRPr="007A35F7" w:rsidRDefault="00F03F19" w:rsidP="00740B04">
                  <w:pPr>
                    <w:rPr>
                      <w:rFonts w:ascii="Arial" w:hAnsi="Arial" w:cs="Arial"/>
                    </w:rPr>
                  </w:pPr>
                  <w:r w:rsidRPr="007A35F7">
                    <w:rPr>
                      <w:rFonts w:ascii="Arial" w:hAnsi="Arial" w:cs="Arial"/>
                    </w:rPr>
                    <w:t>2022.</w:t>
                  </w:r>
                  <w:r w:rsidR="0080079B">
                    <w:rPr>
                      <w:rFonts w:ascii="Arial" w:hAnsi="Arial" w:cs="Arial"/>
                    </w:rPr>
                    <w:t>11</w:t>
                  </w:r>
                  <w:r w:rsidRPr="007A35F7">
                    <w:rPr>
                      <w:rFonts w:ascii="Arial" w:hAnsi="Arial" w:cs="Arial"/>
                    </w:rPr>
                    <w:t>.</w:t>
                  </w:r>
                  <w:r w:rsidR="0080079B">
                    <w:rPr>
                      <w:rFonts w:ascii="Arial" w:hAnsi="Arial" w:cs="Arial"/>
                    </w:rPr>
                    <w:t>2</w:t>
                  </w:r>
                </w:p>
              </w:tc>
              <w:tc>
                <w:tcPr>
                  <w:tcW w:w="1315" w:type="dxa"/>
                </w:tcPr>
                <w:p w14:paraId="690958F9" w14:textId="77777777" w:rsidR="00F03F19" w:rsidRPr="007A35F7" w:rsidRDefault="00F03F19" w:rsidP="00740B04">
                  <w:pPr>
                    <w:rPr>
                      <w:rFonts w:ascii="Arial" w:hAnsi="Arial" w:cs="Arial"/>
                    </w:rPr>
                  </w:pPr>
                  <w:r w:rsidRPr="007A35F7">
                    <w:rPr>
                      <w:rFonts w:ascii="Arial" w:hAnsi="Arial" w:cs="Arial"/>
                    </w:rPr>
                    <w:t>Bonnie</w:t>
                  </w:r>
                </w:p>
              </w:tc>
              <w:tc>
                <w:tcPr>
                  <w:tcW w:w="3924" w:type="dxa"/>
                </w:tcPr>
                <w:p w14:paraId="26A745F7" w14:textId="75B211FD" w:rsidR="00F03F19" w:rsidRPr="007A35F7" w:rsidRDefault="00F03F19" w:rsidP="00740B04">
                  <w:pPr>
                    <w:rPr>
                      <w:rFonts w:ascii="Arial" w:hAnsi="Arial" w:cs="Arial"/>
                    </w:rPr>
                  </w:pPr>
                  <w:r w:rsidRPr="007A35F7">
                    <w:rPr>
                      <w:rFonts w:ascii="Arial" w:hAnsi="Arial" w:cs="Arial"/>
                    </w:rPr>
                    <w:t xml:space="preserve">First version, </w:t>
                  </w:r>
                  <w:r w:rsidR="0080079B" w:rsidRPr="0080079B">
                    <w:rPr>
                      <w:rFonts w:ascii="Arial" w:hAnsi="Arial" w:cs="Arial"/>
                    </w:rPr>
                    <w:t xml:space="preserve">V2 </w:t>
                  </w:r>
                  <w:del w:id="777" w:author="Bonnie Yang" w:date="2023-06-06T17:18:00Z">
                    <w:r w:rsidR="0080079B" w:rsidRPr="0080079B" w:rsidDel="00EC04D4">
                      <w:rPr>
                        <w:rFonts w:ascii="Arial" w:hAnsi="Arial" w:cs="Arial"/>
                      </w:rPr>
                      <w:delText>-</w:delText>
                    </w:r>
                  </w:del>
                  <w:ins w:id="778" w:author="Bonnie Yang" w:date="2023-06-06T17:18:00Z">
                    <w:r w:rsidR="00EC04D4">
                      <w:rPr>
                        <w:rFonts w:ascii="Arial" w:hAnsi="Arial" w:cs="Arial"/>
                      </w:rPr>
                      <w:t>–</w:t>
                    </w:r>
                  </w:ins>
                  <w:r w:rsidR="0080079B" w:rsidRPr="0080079B">
                    <w:rPr>
                      <w:rFonts w:ascii="Arial" w:hAnsi="Arial" w:cs="Arial"/>
                    </w:rPr>
                    <w:t xml:space="preserve"> Migrate Recipe Labels to Attributes System</w:t>
                  </w:r>
                </w:p>
              </w:tc>
            </w:tr>
            <w:tr w:rsidR="008A386A" w14:paraId="7D60BB63" w14:textId="77777777" w:rsidTr="00740B04">
              <w:trPr>
                <w:jc w:val="center"/>
              </w:trPr>
              <w:tc>
                <w:tcPr>
                  <w:tcW w:w="1169" w:type="dxa"/>
                </w:tcPr>
                <w:p w14:paraId="31017A81" w14:textId="41AEA8E5" w:rsidR="008A386A" w:rsidRDefault="008A386A" w:rsidP="008A386A">
                  <w:ins w:id="779" w:author="Bonnie Yang" w:date="2023-01-16T14:32:00Z">
                    <w:r w:rsidRPr="007A35F7">
                      <w:rPr>
                        <w:rFonts w:ascii="Arial" w:hAnsi="Arial" w:cs="Arial"/>
                      </w:rPr>
                      <w:t>1.</w:t>
                    </w:r>
                    <w:r>
                      <w:rPr>
                        <w:rFonts w:ascii="Arial" w:hAnsi="Arial" w:cs="Arial"/>
                      </w:rPr>
                      <w:t>1</w:t>
                    </w:r>
                  </w:ins>
                </w:p>
              </w:tc>
              <w:tc>
                <w:tcPr>
                  <w:tcW w:w="1357" w:type="dxa"/>
                </w:tcPr>
                <w:p w14:paraId="20C567AE" w14:textId="64921FC6" w:rsidR="008A386A" w:rsidRDefault="008A386A" w:rsidP="008A386A">
                  <w:ins w:id="780" w:author="Bonnie Yang" w:date="2023-01-16T14:3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16</w:t>
                    </w:r>
                  </w:ins>
                </w:p>
              </w:tc>
              <w:tc>
                <w:tcPr>
                  <w:tcW w:w="1315" w:type="dxa"/>
                </w:tcPr>
                <w:p w14:paraId="50273642" w14:textId="54D9CCD0" w:rsidR="008A386A" w:rsidRDefault="008A386A" w:rsidP="008A386A">
                  <w:ins w:id="781" w:author="Bonnie Yang" w:date="2023-01-16T14:32:00Z">
                    <w:r w:rsidRPr="007A35F7">
                      <w:rPr>
                        <w:rFonts w:ascii="Arial" w:hAnsi="Arial" w:cs="Arial"/>
                      </w:rPr>
                      <w:t>Bonnie</w:t>
                    </w:r>
                  </w:ins>
                </w:p>
              </w:tc>
              <w:tc>
                <w:tcPr>
                  <w:tcW w:w="3924" w:type="dxa"/>
                </w:tcPr>
                <w:p w14:paraId="0B5956B9" w14:textId="42933841" w:rsidR="008A386A" w:rsidRDefault="008A386A" w:rsidP="008A386A">
                  <w:ins w:id="782" w:author="Bonnie Yang" w:date="2023-01-16T14:32:00Z">
                    <w:r w:rsidRPr="00266D5C">
                      <w:rPr>
                        <w:rFonts w:ascii="Arial" w:hAnsi="Arial" w:cs="Arial"/>
                      </w:rPr>
                      <w:t>Attributes Enhancement</w:t>
                    </w:r>
                  </w:ins>
                </w:p>
              </w:tc>
            </w:tr>
            <w:tr w:rsidR="008A386A" w14:paraId="76FA6D85" w14:textId="77777777" w:rsidTr="00740B04">
              <w:trPr>
                <w:jc w:val="center"/>
              </w:trPr>
              <w:tc>
                <w:tcPr>
                  <w:tcW w:w="1169" w:type="dxa"/>
                </w:tcPr>
                <w:p w14:paraId="0301D069" w14:textId="77777777" w:rsidR="008A386A" w:rsidRDefault="008A386A" w:rsidP="008A386A"/>
              </w:tc>
              <w:tc>
                <w:tcPr>
                  <w:tcW w:w="1357" w:type="dxa"/>
                </w:tcPr>
                <w:p w14:paraId="77A500F7" w14:textId="77777777" w:rsidR="008A386A" w:rsidRDefault="008A386A" w:rsidP="008A386A"/>
              </w:tc>
              <w:tc>
                <w:tcPr>
                  <w:tcW w:w="1315" w:type="dxa"/>
                </w:tcPr>
                <w:p w14:paraId="1023061C" w14:textId="77777777" w:rsidR="008A386A" w:rsidRDefault="008A386A" w:rsidP="008A386A"/>
              </w:tc>
              <w:tc>
                <w:tcPr>
                  <w:tcW w:w="3924" w:type="dxa"/>
                </w:tcPr>
                <w:p w14:paraId="2AAE2CD3" w14:textId="77777777" w:rsidR="008A386A" w:rsidRDefault="008A386A" w:rsidP="008A386A"/>
              </w:tc>
            </w:tr>
            <w:tr w:rsidR="008A386A" w14:paraId="54B83EBA" w14:textId="77777777" w:rsidTr="00740B04">
              <w:trPr>
                <w:jc w:val="center"/>
              </w:trPr>
              <w:tc>
                <w:tcPr>
                  <w:tcW w:w="1169" w:type="dxa"/>
                </w:tcPr>
                <w:p w14:paraId="0048837A" w14:textId="77777777" w:rsidR="008A386A" w:rsidRDefault="008A386A" w:rsidP="008A386A"/>
              </w:tc>
              <w:tc>
                <w:tcPr>
                  <w:tcW w:w="1357" w:type="dxa"/>
                </w:tcPr>
                <w:p w14:paraId="78E8920B" w14:textId="77777777" w:rsidR="008A386A" w:rsidRDefault="008A386A" w:rsidP="008A386A"/>
              </w:tc>
              <w:tc>
                <w:tcPr>
                  <w:tcW w:w="1315" w:type="dxa"/>
                </w:tcPr>
                <w:p w14:paraId="0D37AF14" w14:textId="77777777" w:rsidR="008A386A" w:rsidRDefault="008A386A" w:rsidP="008A386A"/>
              </w:tc>
              <w:tc>
                <w:tcPr>
                  <w:tcW w:w="3924" w:type="dxa"/>
                </w:tcPr>
                <w:p w14:paraId="2C445687" w14:textId="77777777" w:rsidR="008A386A" w:rsidRPr="00B66734" w:rsidRDefault="008A386A" w:rsidP="008A386A"/>
              </w:tc>
            </w:tr>
            <w:tr w:rsidR="008A386A" w14:paraId="4D065A8C" w14:textId="77777777" w:rsidTr="00740B04">
              <w:trPr>
                <w:jc w:val="center"/>
              </w:trPr>
              <w:tc>
                <w:tcPr>
                  <w:tcW w:w="1169" w:type="dxa"/>
                </w:tcPr>
                <w:p w14:paraId="3B4B3C90" w14:textId="77777777" w:rsidR="008A386A" w:rsidRDefault="008A386A" w:rsidP="008A386A"/>
              </w:tc>
              <w:tc>
                <w:tcPr>
                  <w:tcW w:w="1357" w:type="dxa"/>
                </w:tcPr>
                <w:p w14:paraId="505F35BB" w14:textId="77777777" w:rsidR="008A386A" w:rsidRDefault="008A386A" w:rsidP="008A386A"/>
              </w:tc>
              <w:tc>
                <w:tcPr>
                  <w:tcW w:w="1315" w:type="dxa"/>
                </w:tcPr>
                <w:p w14:paraId="6F9D2378" w14:textId="77777777" w:rsidR="008A386A" w:rsidRDefault="008A386A" w:rsidP="008A386A"/>
              </w:tc>
              <w:tc>
                <w:tcPr>
                  <w:tcW w:w="3924" w:type="dxa"/>
                </w:tcPr>
                <w:p w14:paraId="7A6698F1" w14:textId="77777777" w:rsidR="008A386A" w:rsidRDefault="008A386A" w:rsidP="008A386A"/>
              </w:tc>
            </w:tr>
            <w:tr w:rsidR="008A386A" w14:paraId="3D92A610" w14:textId="77777777" w:rsidTr="00740B04">
              <w:trPr>
                <w:jc w:val="center"/>
              </w:trPr>
              <w:tc>
                <w:tcPr>
                  <w:tcW w:w="1169" w:type="dxa"/>
                </w:tcPr>
                <w:p w14:paraId="07CC9696" w14:textId="77777777" w:rsidR="008A386A" w:rsidRDefault="008A386A" w:rsidP="008A386A"/>
              </w:tc>
              <w:tc>
                <w:tcPr>
                  <w:tcW w:w="1357" w:type="dxa"/>
                </w:tcPr>
                <w:p w14:paraId="4EB9B748" w14:textId="77777777" w:rsidR="008A386A" w:rsidRDefault="008A386A" w:rsidP="008A386A"/>
              </w:tc>
              <w:tc>
                <w:tcPr>
                  <w:tcW w:w="1315" w:type="dxa"/>
                </w:tcPr>
                <w:p w14:paraId="45B9273D" w14:textId="77777777" w:rsidR="008A386A" w:rsidRDefault="008A386A" w:rsidP="008A386A"/>
              </w:tc>
              <w:tc>
                <w:tcPr>
                  <w:tcW w:w="3924" w:type="dxa"/>
                </w:tcPr>
                <w:p w14:paraId="6B232015" w14:textId="77777777" w:rsidR="008A386A" w:rsidRPr="005C49CE" w:rsidRDefault="008A386A" w:rsidP="008A386A"/>
              </w:tc>
            </w:tr>
          </w:tbl>
          <w:p w14:paraId="3DF984F6" w14:textId="77777777" w:rsidR="00F03F19" w:rsidRDefault="00F03F19" w:rsidP="00740B04"/>
        </w:tc>
      </w:tr>
      <w:tr w:rsidR="00F03F19" w:rsidRPr="00452515" w14:paraId="18C82058" w14:textId="77777777" w:rsidTr="00740B04">
        <w:tc>
          <w:tcPr>
            <w:tcW w:w="8008" w:type="dxa"/>
          </w:tcPr>
          <w:p w14:paraId="370A14AE" w14:textId="77777777" w:rsidR="00F03F19" w:rsidRPr="00452515" w:rsidRDefault="00F03F19" w:rsidP="00740B04">
            <w:r w:rsidRPr="00E97505">
              <w:rPr>
                <w:rStyle w:val="Strong"/>
              </w:rPr>
              <w:t>Stakeholder:</w:t>
            </w:r>
            <w:r w:rsidRPr="00452515">
              <w:t xml:space="preserve"> </w:t>
            </w:r>
            <w:r>
              <w:t>User with privilege</w:t>
            </w:r>
          </w:p>
        </w:tc>
      </w:tr>
      <w:tr w:rsidR="00F03F19" w:rsidRPr="00452515" w14:paraId="0184FA07" w14:textId="77777777" w:rsidTr="00740B04">
        <w:tc>
          <w:tcPr>
            <w:tcW w:w="8008" w:type="dxa"/>
          </w:tcPr>
          <w:p w14:paraId="508D8E3C" w14:textId="77777777" w:rsidR="00F03F19" w:rsidRPr="00E97505" w:rsidRDefault="00F03F19" w:rsidP="00740B04">
            <w:pPr>
              <w:rPr>
                <w:rStyle w:val="Strong"/>
              </w:rPr>
            </w:pPr>
            <w:r w:rsidRPr="00E97505">
              <w:rPr>
                <w:rStyle w:val="Strong"/>
              </w:rPr>
              <w:t xml:space="preserve">Pre-Condition: </w:t>
            </w:r>
          </w:p>
          <w:p w14:paraId="61966B76" w14:textId="77777777" w:rsidR="00F03F19" w:rsidRDefault="00F03F19" w:rsidP="00740B04">
            <w:pPr>
              <w:rPr>
                <w:rFonts w:ascii="Arial" w:hAnsi="Arial" w:cs="Arial"/>
                <w:sz w:val="20"/>
                <w:szCs w:val="20"/>
              </w:rPr>
            </w:pPr>
            <w:r>
              <w:t>The user goes to the page</w:t>
            </w:r>
            <w:r w:rsidRPr="00DD3CB0">
              <w:rPr>
                <w:rFonts w:ascii="Arial" w:hAnsi="Arial" w:cs="Arial"/>
                <w:sz w:val="20"/>
                <w:szCs w:val="20"/>
              </w:rPr>
              <w:t xml:space="preserve"> </w:t>
            </w:r>
          </w:p>
          <w:p w14:paraId="62A57BA3" w14:textId="766796D0" w:rsidR="00F03F19" w:rsidRPr="00DD3CB0" w:rsidRDefault="00F03F19" w:rsidP="00740B0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ins w:id="783" w:author="Bonnie Yang" w:date="2023-06-06T17:18:00Z">
              <w:r w:rsidR="00EC04D4">
                <w:rPr>
                  <w:rFonts w:ascii="Arial" w:hAnsi="Arial" w:cs="Arial"/>
                  <w:sz w:val="20"/>
                  <w:szCs w:val="20"/>
                </w:rPr>
                <w:fldChar w:fldCharType="begin"/>
              </w:r>
              <w:r w:rsidR="00EC04D4">
                <w:rPr>
                  <w:rFonts w:ascii="Arial" w:hAnsi="Arial" w:cs="Arial"/>
                  <w:sz w:val="20"/>
                  <w:szCs w:val="20"/>
                </w:rPr>
                <w:instrText xml:space="preserve"> HYPERLINK "</w:instrText>
              </w:r>
            </w:ins>
            <w:r w:rsidR="00EC04D4" w:rsidRPr="0017374B">
              <w:rPr>
                <w:rFonts w:ascii="Arial" w:hAnsi="Arial" w:cs="Arial"/>
                <w:sz w:val="20"/>
                <w:szCs w:val="20"/>
              </w:rPr>
              <w:instrText>https://www.figma.com/file/HwPuxDychSqKM7q08lKKYx/INGREDIENT-%7C-INGREDIENT-DETAILS?node-id=0%3A1</w:instrText>
            </w:r>
            <w:ins w:id="784" w:author="Bonnie Yang" w:date="2023-06-06T17:18:00Z">
              <w:r w:rsidR="00EC04D4">
                <w:rPr>
                  <w:rFonts w:ascii="Arial" w:hAnsi="Arial" w:cs="Arial"/>
                  <w:sz w:val="20"/>
                  <w:szCs w:val="20"/>
                </w:rPr>
                <w:instrText xml:space="preserve">" </w:instrText>
              </w:r>
              <w:r w:rsidR="00EC04D4">
                <w:rPr>
                  <w:rFonts w:ascii="Arial" w:hAnsi="Arial" w:cs="Arial"/>
                  <w:sz w:val="20"/>
                  <w:szCs w:val="20"/>
                </w:rPr>
              </w:r>
              <w:r w:rsidR="00EC04D4">
                <w:rPr>
                  <w:rFonts w:ascii="Arial" w:hAnsi="Arial" w:cs="Arial"/>
                  <w:sz w:val="20"/>
                  <w:szCs w:val="20"/>
                </w:rPr>
                <w:fldChar w:fldCharType="separate"/>
              </w:r>
            </w:ins>
            <w:r w:rsidR="00EC04D4" w:rsidRPr="004D0CFC">
              <w:rPr>
                <w:rStyle w:val="Hyperlink"/>
                <w:rFonts w:ascii="Arial" w:hAnsi="Arial" w:cs="Arial"/>
                <w:sz w:val="20"/>
                <w:szCs w:val="20"/>
              </w:rPr>
              <w:t>https://www.figma.com/file/HwPuxDychSqKM7q08lKKYx/INGREDIENT-%7C-INGREDIENT-DETAILS?node-id=0%3A1</w:t>
            </w:r>
            <w:ins w:id="785" w:author="Bonnie Yang" w:date="2023-06-06T17:18:00Z">
              <w:r w:rsidR="00EC04D4">
                <w:rPr>
                  <w:rFonts w:ascii="Arial" w:hAnsi="Arial" w:cs="Arial"/>
                  <w:sz w:val="20"/>
                  <w:szCs w:val="20"/>
                </w:rPr>
                <w:fldChar w:fldCharType="end"/>
              </w:r>
            </w:ins>
          </w:p>
        </w:tc>
      </w:tr>
      <w:tr w:rsidR="00F03F19" w:rsidRPr="00452515" w14:paraId="6257A015" w14:textId="77777777" w:rsidTr="00740B04">
        <w:tc>
          <w:tcPr>
            <w:tcW w:w="8008" w:type="dxa"/>
          </w:tcPr>
          <w:p w14:paraId="256A0FE5" w14:textId="3F5B5667" w:rsidR="0080079B" w:rsidRPr="00E97505" w:rsidRDefault="00F03F19" w:rsidP="0080079B">
            <w:pPr>
              <w:rPr>
                <w:rStyle w:val="Strong"/>
              </w:rPr>
            </w:pPr>
            <w:r w:rsidRPr="00E97505">
              <w:rPr>
                <w:rStyle w:val="Strong"/>
                <w:rFonts w:hint="eastAsia"/>
              </w:rPr>
              <w:t xml:space="preserve">Main </w:t>
            </w:r>
            <w:proofErr w:type="spellStart"/>
            <w:proofErr w:type="gramStart"/>
            <w:r w:rsidRPr="00E97505">
              <w:rPr>
                <w:rStyle w:val="Strong"/>
                <w:rFonts w:hint="eastAsia"/>
              </w:rPr>
              <w:t>Scenario:</w:t>
            </w:r>
            <w:r w:rsidR="0080079B">
              <w:rPr>
                <w:rStyle w:val="Strong"/>
                <w:sz w:val="24"/>
              </w:rPr>
              <w:t>Attributes</w:t>
            </w:r>
            <w:proofErr w:type="spellEnd"/>
            <w:proofErr w:type="gramEnd"/>
            <w:r w:rsidR="0080079B">
              <w:rPr>
                <w:rStyle w:val="Strong"/>
                <w:sz w:val="24"/>
              </w:rPr>
              <w:t xml:space="preserve"> C</w:t>
            </w:r>
            <w:r w:rsidR="0080079B">
              <w:rPr>
                <w:rStyle w:val="Strong"/>
                <w:rFonts w:hint="eastAsia"/>
                <w:sz w:val="24"/>
              </w:rPr>
              <w:t>ard</w:t>
            </w:r>
          </w:p>
          <w:p w14:paraId="5FE80012" w14:textId="0F0E2337" w:rsidR="00F03F19" w:rsidRPr="00C11AA9" w:rsidRDefault="00F03F19" w:rsidP="00447505">
            <w:pPr>
              <w:rPr>
                <w:rFonts w:hint="eastAsia"/>
              </w:rPr>
            </w:pPr>
          </w:p>
        </w:tc>
      </w:tr>
      <w:tr w:rsidR="00F03F19" w:rsidRPr="00452515" w14:paraId="4AE826D2" w14:textId="77777777" w:rsidTr="00740B04">
        <w:tc>
          <w:tcPr>
            <w:tcW w:w="8008" w:type="dxa"/>
          </w:tcPr>
          <w:p w14:paraId="56A534E5" w14:textId="77777777" w:rsidR="00F03F19" w:rsidRDefault="00F03F19" w:rsidP="00740B04">
            <w:r w:rsidRPr="00452515">
              <w:t>Extend Scenario:</w:t>
            </w:r>
          </w:p>
          <w:p w14:paraId="1AEB2B48" w14:textId="77777777" w:rsidR="00F03F19" w:rsidRPr="00452515" w:rsidRDefault="00F03F19" w:rsidP="00740B04"/>
        </w:tc>
      </w:tr>
      <w:tr w:rsidR="00F03F19" w:rsidRPr="00452515" w14:paraId="1524F658" w14:textId="77777777" w:rsidTr="00740B04">
        <w:tc>
          <w:tcPr>
            <w:tcW w:w="8008" w:type="dxa"/>
          </w:tcPr>
          <w:p w14:paraId="472632EF" w14:textId="77777777" w:rsidR="00F03F19" w:rsidRDefault="00F03F19" w:rsidP="00740B04">
            <w:r w:rsidRPr="00452515">
              <w:t>Exception Scenario:</w:t>
            </w:r>
          </w:p>
          <w:p w14:paraId="1F7CE334" w14:textId="77777777" w:rsidR="00F03F19" w:rsidRPr="00452515" w:rsidRDefault="00F03F19" w:rsidP="00740B04"/>
        </w:tc>
      </w:tr>
      <w:tr w:rsidR="00F03F19" w:rsidRPr="00452515" w14:paraId="39B4FA42" w14:textId="77777777" w:rsidTr="00740B04">
        <w:tc>
          <w:tcPr>
            <w:tcW w:w="8008" w:type="dxa"/>
          </w:tcPr>
          <w:p w14:paraId="460B4724" w14:textId="77777777" w:rsidR="00F03F19" w:rsidRPr="00452515" w:rsidRDefault="00F03F19" w:rsidP="00740B04">
            <w:r w:rsidRPr="00452515">
              <w:t>Notes:</w:t>
            </w:r>
          </w:p>
        </w:tc>
      </w:tr>
      <w:tr w:rsidR="00F03F19" w:rsidRPr="00452515" w14:paraId="4324623D" w14:textId="77777777" w:rsidTr="00740B04">
        <w:tc>
          <w:tcPr>
            <w:tcW w:w="8008" w:type="dxa"/>
          </w:tcPr>
          <w:p w14:paraId="6EF18912" w14:textId="77777777" w:rsidR="00F03F19" w:rsidRPr="00452515" w:rsidRDefault="00F03F19" w:rsidP="00740B04">
            <w:r w:rsidRPr="00452515">
              <w:t>Q/A:</w:t>
            </w:r>
          </w:p>
        </w:tc>
      </w:tr>
    </w:tbl>
    <w:p w14:paraId="456DBF5F" w14:textId="77777777" w:rsidR="00F03F19" w:rsidRDefault="00F03F19" w:rsidP="00251735"/>
    <w:p w14:paraId="019C954D" w14:textId="5F674927" w:rsidR="00F03F19" w:rsidRDefault="00F03F19" w:rsidP="00251735"/>
    <w:p w14:paraId="3A2107D5" w14:textId="78268C12" w:rsidR="00F03F19" w:rsidRPr="00F03F19" w:rsidRDefault="00DE7E01" w:rsidP="00F03F19">
      <w:pPr>
        <w:pStyle w:val="Heading2"/>
        <w:numPr>
          <w:ilvl w:val="1"/>
          <w:numId w:val="69"/>
        </w:numPr>
        <w:rPr>
          <w:rFonts w:ascii="Arial" w:hAnsi="Arial" w:cs="Arial"/>
        </w:rPr>
      </w:pPr>
      <w:r>
        <w:rPr>
          <w:rFonts w:ascii="Arial" w:hAnsi="Arial" w:cs="Arial" w:hint="eastAsia"/>
        </w:rPr>
        <w:t>Tran-</w:t>
      </w:r>
      <w:r w:rsidR="001F5502" w:rsidRPr="001F5502">
        <w:rPr>
          <w:rFonts w:ascii="Arial" w:hAnsi="Arial" w:cs="Arial"/>
        </w:rPr>
        <w:t>MS03-07</w:t>
      </w:r>
      <w:r w:rsidR="001F5502">
        <w:rPr>
          <w:rFonts w:ascii="Arial" w:hAnsi="Arial" w:cs="Arial"/>
        </w:rPr>
        <w:t xml:space="preserve"> </w:t>
      </w:r>
      <w:r w:rsidR="00C87DB7">
        <w:rPr>
          <w:rFonts w:ascii="Arial" w:hAnsi="Arial" w:cs="Arial"/>
        </w:rPr>
        <w:t xml:space="preserve">Component </w:t>
      </w:r>
      <w:r w:rsidR="00F03F19" w:rsidRPr="00F03F19">
        <w:rPr>
          <w:rFonts w:ascii="Arial" w:hAnsi="Arial" w:cs="Arial"/>
        </w:rPr>
        <w:t>U</w:t>
      </w:r>
      <w:r w:rsidR="00F03F19" w:rsidRPr="00F03F19">
        <w:rPr>
          <w:rFonts w:ascii="Arial" w:hAnsi="Arial" w:cs="Arial" w:hint="eastAsia"/>
        </w:rPr>
        <w:t>sage</w:t>
      </w:r>
      <w:r w:rsidR="00F03F19" w:rsidRPr="00F03F19">
        <w:rPr>
          <w:rFonts w:ascii="Arial" w:hAnsi="Arial" w:cs="Arial"/>
        </w:rPr>
        <w:t xml:space="preserve"> Card</w:t>
      </w:r>
    </w:p>
    <w:p w14:paraId="20365551" w14:textId="77777777" w:rsidR="00F03F19" w:rsidRDefault="00F03F19" w:rsidP="00F03F19"/>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03F19" w:rsidRPr="00452515" w14:paraId="762F0168" w14:textId="77777777" w:rsidTr="00DE7E01">
        <w:tc>
          <w:tcPr>
            <w:tcW w:w="8008" w:type="dxa"/>
          </w:tcPr>
          <w:p w14:paraId="5F73BD38" w14:textId="6DE71457" w:rsidR="00F03F19" w:rsidRPr="00E97505" w:rsidRDefault="00F03F19" w:rsidP="00740B04">
            <w:pPr>
              <w:rPr>
                <w:rStyle w:val="Strong"/>
              </w:rPr>
            </w:pPr>
            <w:r>
              <w:rPr>
                <w:rStyle w:val="Strong"/>
              </w:rPr>
              <w:t>MS</w:t>
            </w:r>
            <w:r w:rsidRPr="00E97505">
              <w:rPr>
                <w:rStyle w:val="Strong"/>
              </w:rPr>
              <w:t>0</w:t>
            </w:r>
            <w:r>
              <w:rPr>
                <w:rStyle w:val="Strong"/>
              </w:rPr>
              <w:t>3</w:t>
            </w:r>
            <w:r w:rsidRPr="00E97505">
              <w:rPr>
                <w:rStyle w:val="Strong"/>
              </w:rPr>
              <w:t>-0</w:t>
            </w:r>
            <w:r>
              <w:rPr>
                <w:rStyle w:val="Strong"/>
              </w:rPr>
              <w:t xml:space="preserve">7 </w:t>
            </w:r>
            <w:r w:rsidR="00C87DB7">
              <w:rPr>
                <w:rStyle w:val="Strong"/>
              </w:rPr>
              <w:t xml:space="preserve">Component </w:t>
            </w:r>
            <w:r w:rsidRPr="00F03F19">
              <w:rPr>
                <w:rFonts w:ascii="Arial" w:hAnsi="Arial" w:cs="Arial"/>
              </w:rPr>
              <w:t>U</w:t>
            </w:r>
            <w:r w:rsidRPr="00F03F19">
              <w:rPr>
                <w:rFonts w:ascii="Arial" w:hAnsi="Arial" w:cs="Arial" w:hint="eastAsia"/>
              </w:rPr>
              <w:t>sage</w:t>
            </w:r>
            <w:r w:rsidRPr="00F03F19">
              <w:rPr>
                <w:rFonts w:ascii="Arial" w:hAnsi="Arial" w:cs="Arial"/>
              </w:rPr>
              <w:t xml:space="preserve"> Card</w:t>
            </w:r>
          </w:p>
        </w:tc>
      </w:tr>
      <w:tr w:rsidR="00F03F19" w:rsidRPr="00452515" w14:paraId="640E11C8" w14:textId="77777777" w:rsidTr="00DE7E01">
        <w:tc>
          <w:tcPr>
            <w:tcW w:w="8008" w:type="dxa"/>
          </w:tcPr>
          <w:p w14:paraId="0455DA7C" w14:textId="77777777" w:rsidR="00F03F19" w:rsidRPr="00E97505" w:rsidRDefault="00F03F19" w:rsidP="00740B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03F19" w14:paraId="049455D5" w14:textId="77777777" w:rsidTr="00740B04">
              <w:trPr>
                <w:jc w:val="center"/>
              </w:trPr>
              <w:tc>
                <w:tcPr>
                  <w:tcW w:w="1169" w:type="dxa"/>
                </w:tcPr>
                <w:p w14:paraId="6CAB8982" w14:textId="77777777" w:rsidR="00F03F19" w:rsidRPr="007A35F7" w:rsidRDefault="00F03F19" w:rsidP="00740B04">
                  <w:pPr>
                    <w:rPr>
                      <w:rFonts w:ascii="Arial" w:hAnsi="Arial" w:cs="Arial"/>
                    </w:rPr>
                  </w:pPr>
                  <w:r w:rsidRPr="007A35F7">
                    <w:rPr>
                      <w:rFonts w:ascii="Arial" w:hAnsi="Arial" w:cs="Arial"/>
                    </w:rPr>
                    <w:t>Version</w:t>
                  </w:r>
                </w:p>
              </w:tc>
              <w:tc>
                <w:tcPr>
                  <w:tcW w:w="1357" w:type="dxa"/>
                </w:tcPr>
                <w:p w14:paraId="0BC71E7D" w14:textId="77777777" w:rsidR="00F03F19" w:rsidRPr="007A35F7" w:rsidRDefault="00F03F19" w:rsidP="00740B04">
                  <w:pPr>
                    <w:rPr>
                      <w:rFonts w:ascii="Arial" w:hAnsi="Arial" w:cs="Arial"/>
                    </w:rPr>
                  </w:pPr>
                  <w:r w:rsidRPr="007A35F7">
                    <w:rPr>
                      <w:rFonts w:ascii="Arial" w:hAnsi="Arial" w:cs="Arial"/>
                    </w:rPr>
                    <w:t>Date</w:t>
                  </w:r>
                </w:p>
              </w:tc>
              <w:tc>
                <w:tcPr>
                  <w:tcW w:w="1315" w:type="dxa"/>
                </w:tcPr>
                <w:p w14:paraId="70E9685D" w14:textId="77777777" w:rsidR="00F03F19" w:rsidRPr="007A35F7" w:rsidRDefault="00F03F19" w:rsidP="00740B04">
                  <w:pPr>
                    <w:rPr>
                      <w:rFonts w:ascii="Arial" w:hAnsi="Arial" w:cs="Arial"/>
                    </w:rPr>
                  </w:pPr>
                  <w:r w:rsidRPr="007A35F7">
                    <w:rPr>
                      <w:rFonts w:ascii="Arial" w:hAnsi="Arial" w:cs="Arial"/>
                    </w:rPr>
                    <w:t>Updated By</w:t>
                  </w:r>
                </w:p>
              </w:tc>
              <w:tc>
                <w:tcPr>
                  <w:tcW w:w="3924" w:type="dxa"/>
                </w:tcPr>
                <w:p w14:paraId="4555B883" w14:textId="77777777" w:rsidR="00F03F19" w:rsidRPr="007A35F7" w:rsidRDefault="00F03F19" w:rsidP="00740B04">
                  <w:pPr>
                    <w:rPr>
                      <w:rFonts w:ascii="Arial" w:hAnsi="Arial" w:cs="Arial"/>
                    </w:rPr>
                  </w:pPr>
                  <w:r w:rsidRPr="007A35F7">
                    <w:rPr>
                      <w:rFonts w:ascii="Arial" w:hAnsi="Arial" w:cs="Arial"/>
                    </w:rPr>
                    <w:t>Description</w:t>
                  </w:r>
                </w:p>
              </w:tc>
            </w:tr>
            <w:tr w:rsidR="00F03F19" w14:paraId="377E56D9" w14:textId="77777777" w:rsidTr="00740B04">
              <w:trPr>
                <w:jc w:val="center"/>
              </w:trPr>
              <w:tc>
                <w:tcPr>
                  <w:tcW w:w="1169" w:type="dxa"/>
                </w:tcPr>
                <w:p w14:paraId="49AD707E" w14:textId="77777777" w:rsidR="00F03F19" w:rsidRPr="007A35F7" w:rsidRDefault="00F03F19" w:rsidP="00740B04">
                  <w:pPr>
                    <w:rPr>
                      <w:rFonts w:ascii="Arial" w:hAnsi="Arial" w:cs="Arial"/>
                    </w:rPr>
                  </w:pPr>
                  <w:r w:rsidRPr="007A35F7">
                    <w:rPr>
                      <w:rFonts w:ascii="Arial" w:hAnsi="Arial" w:cs="Arial"/>
                    </w:rPr>
                    <w:t>1.0</w:t>
                  </w:r>
                </w:p>
              </w:tc>
              <w:tc>
                <w:tcPr>
                  <w:tcW w:w="1357" w:type="dxa"/>
                </w:tcPr>
                <w:p w14:paraId="1DC180BF" w14:textId="77777777" w:rsidR="00F03F19" w:rsidRPr="007A35F7" w:rsidRDefault="00F03F19" w:rsidP="00740B04">
                  <w:pPr>
                    <w:rPr>
                      <w:rFonts w:ascii="Arial" w:hAnsi="Arial" w:cs="Arial"/>
                    </w:rPr>
                  </w:pPr>
                  <w:r w:rsidRPr="007A35F7">
                    <w:rPr>
                      <w:rFonts w:ascii="Arial" w:hAnsi="Arial" w:cs="Arial"/>
                    </w:rPr>
                    <w:t>2022.8.23</w:t>
                  </w:r>
                </w:p>
              </w:tc>
              <w:tc>
                <w:tcPr>
                  <w:tcW w:w="1315" w:type="dxa"/>
                </w:tcPr>
                <w:p w14:paraId="2374D33D" w14:textId="77777777" w:rsidR="00F03F19" w:rsidRPr="007A35F7" w:rsidRDefault="00F03F19" w:rsidP="00740B04">
                  <w:pPr>
                    <w:rPr>
                      <w:rFonts w:ascii="Arial" w:hAnsi="Arial" w:cs="Arial"/>
                    </w:rPr>
                  </w:pPr>
                  <w:r w:rsidRPr="007A35F7">
                    <w:rPr>
                      <w:rFonts w:ascii="Arial" w:hAnsi="Arial" w:cs="Arial"/>
                    </w:rPr>
                    <w:t>Bonnie</w:t>
                  </w:r>
                </w:p>
              </w:tc>
              <w:tc>
                <w:tcPr>
                  <w:tcW w:w="3924" w:type="dxa"/>
                </w:tcPr>
                <w:p w14:paraId="53D8994F" w14:textId="4A3F4AA1" w:rsidR="00F03F19" w:rsidRPr="007A35F7" w:rsidRDefault="00F03F19" w:rsidP="00740B04">
                  <w:pPr>
                    <w:rPr>
                      <w:rFonts w:ascii="Arial" w:hAnsi="Arial" w:cs="Arial"/>
                    </w:rPr>
                  </w:pPr>
                  <w:r w:rsidRPr="007A35F7">
                    <w:rPr>
                      <w:rFonts w:ascii="Arial" w:hAnsi="Arial" w:cs="Arial"/>
                    </w:rPr>
                    <w:t xml:space="preserve">First version, copy from </w:t>
                  </w:r>
                  <w:r w:rsidR="005B4D44" w:rsidRPr="005B4D44">
                    <w:rPr>
                      <w:rFonts w:ascii="Arial" w:hAnsi="Arial" w:cs="Arial"/>
                    </w:rPr>
                    <w:t>CB02-07 Ingredient Details-Usage</w:t>
                  </w:r>
                </w:p>
              </w:tc>
            </w:tr>
            <w:tr w:rsidR="006F312A" w14:paraId="1A660D27" w14:textId="77777777" w:rsidTr="00740B04">
              <w:trPr>
                <w:jc w:val="center"/>
              </w:trPr>
              <w:tc>
                <w:tcPr>
                  <w:tcW w:w="1169" w:type="dxa"/>
                </w:tcPr>
                <w:p w14:paraId="04D692EF" w14:textId="4CA6535A" w:rsidR="006F312A" w:rsidRDefault="006F312A" w:rsidP="006F312A">
                  <w:r w:rsidRPr="007A35F7">
                    <w:rPr>
                      <w:rFonts w:ascii="Arial" w:hAnsi="Arial" w:cs="Arial"/>
                    </w:rPr>
                    <w:t>1.</w:t>
                  </w:r>
                  <w:r>
                    <w:rPr>
                      <w:rFonts w:ascii="Arial" w:hAnsi="Arial" w:cs="Arial"/>
                    </w:rPr>
                    <w:t>1</w:t>
                  </w:r>
                </w:p>
              </w:tc>
              <w:tc>
                <w:tcPr>
                  <w:tcW w:w="1357" w:type="dxa"/>
                </w:tcPr>
                <w:p w14:paraId="36CF94F8" w14:textId="23D87E49" w:rsidR="006F312A" w:rsidRDefault="006F312A" w:rsidP="006F312A">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p>
              </w:tc>
              <w:tc>
                <w:tcPr>
                  <w:tcW w:w="1315" w:type="dxa"/>
                </w:tcPr>
                <w:p w14:paraId="5492C622" w14:textId="43718126" w:rsidR="006F312A" w:rsidRDefault="006F312A" w:rsidP="006F312A">
                  <w:r w:rsidRPr="007A35F7">
                    <w:rPr>
                      <w:rFonts w:ascii="Arial" w:hAnsi="Arial" w:cs="Arial"/>
                    </w:rPr>
                    <w:t>Bonnie</w:t>
                  </w:r>
                </w:p>
              </w:tc>
              <w:tc>
                <w:tcPr>
                  <w:tcW w:w="3924" w:type="dxa"/>
                </w:tcPr>
                <w:p w14:paraId="1DC7F09A" w14:textId="74746558" w:rsidR="006F312A" w:rsidRDefault="006F312A" w:rsidP="006F312A">
                  <w:r w:rsidRPr="001D644B">
                    <w:rPr>
                      <w:rFonts w:ascii="Arial" w:hAnsi="Arial" w:cs="Arial"/>
                    </w:rPr>
                    <w:t>Preparation Recipe Type</w:t>
                  </w:r>
                </w:p>
              </w:tc>
            </w:tr>
            <w:tr w:rsidR="003C4327" w14:paraId="4ABADE99" w14:textId="77777777" w:rsidTr="00740B04">
              <w:trPr>
                <w:jc w:val="center"/>
              </w:trPr>
              <w:tc>
                <w:tcPr>
                  <w:tcW w:w="1169" w:type="dxa"/>
                </w:tcPr>
                <w:p w14:paraId="58135667" w14:textId="6F3F3618" w:rsidR="003C4327" w:rsidRDefault="003C4327" w:rsidP="003C4327">
                  <w:ins w:id="786" w:author="Bonnie Yang" w:date="2023-02-02T14:58:00Z">
                    <w:r w:rsidRPr="007A35F7">
                      <w:rPr>
                        <w:rFonts w:ascii="Arial" w:hAnsi="Arial" w:cs="Arial"/>
                      </w:rPr>
                      <w:t>1.</w:t>
                    </w:r>
                    <w:r>
                      <w:rPr>
                        <w:rFonts w:ascii="Arial" w:hAnsi="Arial" w:cs="Arial"/>
                      </w:rPr>
                      <w:t>2</w:t>
                    </w:r>
                  </w:ins>
                </w:p>
              </w:tc>
              <w:tc>
                <w:tcPr>
                  <w:tcW w:w="1357" w:type="dxa"/>
                </w:tcPr>
                <w:p w14:paraId="78E680F6" w14:textId="1603CCFF" w:rsidR="003C4327" w:rsidRDefault="003C4327" w:rsidP="003C4327">
                  <w:ins w:id="787" w:author="Bonnie Yang" w:date="2023-02-02T14:58: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2</w:t>
                    </w:r>
                  </w:ins>
                </w:p>
              </w:tc>
              <w:tc>
                <w:tcPr>
                  <w:tcW w:w="1315" w:type="dxa"/>
                </w:tcPr>
                <w:p w14:paraId="3DEE4B83" w14:textId="342647F1" w:rsidR="003C4327" w:rsidRDefault="003C4327" w:rsidP="003C4327">
                  <w:ins w:id="788" w:author="Bonnie Yang" w:date="2023-02-02T14:58:00Z">
                    <w:r w:rsidRPr="007A35F7">
                      <w:rPr>
                        <w:rFonts w:ascii="Arial" w:hAnsi="Arial" w:cs="Arial"/>
                      </w:rPr>
                      <w:t>Bonnie</w:t>
                    </w:r>
                  </w:ins>
                </w:p>
              </w:tc>
              <w:tc>
                <w:tcPr>
                  <w:tcW w:w="3924" w:type="dxa"/>
                </w:tcPr>
                <w:p w14:paraId="79D3BB06" w14:textId="6087DF17" w:rsidR="003C4327" w:rsidRDefault="004B59E8" w:rsidP="003C4327">
                  <w:ins w:id="789" w:author="Bonnie Yang" w:date="2023-02-02T16:06:00Z">
                    <w:r w:rsidRPr="004B59E8">
                      <w:rPr>
                        <w:rFonts w:ascii="Arial" w:hAnsi="Arial" w:cs="Arial"/>
                      </w:rPr>
                      <w:t>Display Status on Functions</w:t>
                    </w:r>
                  </w:ins>
                </w:p>
              </w:tc>
            </w:tr>
            <w:tr w:rsidR="00706A6B" w14:paraId="5E9420BE" w14:textId="77777777" w:rsidTr="00740B04">
              <w:trPr>
                <w:jc w:val="center"/>
              </w:trPr>
              <w:tc>
                <w:tcPr>
                  <w:tcW w:w="1169" w:type="dxa"/>
                </w:tcPr>
                <w:p w14:paraId="7DFA7283" w14:textId="53D57B82" w:rsidR="00706A6B" w:rsidRDefault="00706A6B" w:rsidP="00706A6B">
                  <w:ins w:id="790" w:author="Bonnie Yang" w:date="2023-03-06T14:23:00Z">
                    <w:r w:rsidRPr="007A35F7">
                      <w:rPr>
                        <w:rFonts w:ascii="Arial" w:hAnsi="Arial" w:cs="Arial"/>
                      </w:rPr>
                      <w:t>1.</w:t>
                    </w:r>
                    <w:r>
                      <w:rPr>
                        <w:rFonts w:ascii="Arial" w:hAnsi="Arial" w:cs="Arial"/>
                      </w:rPr>
                      <w:t>3</w:t>
                    </w:r>
                  </w:ins>
                </w:p>
              </w:tc>
              <w:tc>
                <w:tcPr>
                  <w:tcW w:w="1357" w:type="dxa"/>
                </w:tcPr>
                <w:p w14:paraId="0C08111E" w14:textId="7B2E414C" w:rsidR="00706A6B" w:rsidRDefault="00706A6B" w:rsidP="00706A6B">
                  <w:ins w:id="791" w:author="Bonnie Yang" w:date="2023-03-06T14:23: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ins>
                </w:p>
              </w:tc>
              <w:tc>
                <w:tcPr>
                  <w:tcW w:w="1315" w:type="dxa"/>
                </w:tcPr>
                <w:p w14:paraId="2C855363" w14:textId="388C0442" w:rsidR="00706A6B" w:rsidRDefault="00706A6B" w:rsidP="00706A6B">
                  <w:ins w:id="792" w:author="Bonnie Yang" w:date="2023-03-06T14:23:00Z">
                    <w:r w:rsidRPr="007A35F7">
                      <w:rPr>
                        <w:rFonts w:ascii="Arial" w:hAnsi="Arial" w:cs="Arial"/>
                      </w:rPr>
                      <w:t>Bonnie</w:t>
                    </w:r>
                  </w:ins>
                </w:p>
              </w:tc>
              <w:tc>
                <w:tcPr>
                  <w:tcW w:w="3924" w:type="dxa"/>
                </w:tcPr>
                <w:p w14:paraId="6E8C375C" w14:textId="62FB494D" w:rsidR="00706A6B" w:rsidRPr="006B23C9" w:rsidRDefault="00706A6B" w:rsidP="00706A6B">
                  <w:pPr>
                    <w:rPr>
                      <w:ins w:id="793" w:author="Bonnie Yang" w:date="2023-03-06T14:23:00Z"/>
                    </w:rPr>
                  </w:pPr>
                  <w:ins w:id="794" w:author="Bonnie Yang" w:date="2023-03-06T14:23:00Z">
                    <w:r w:rsidRPr="006B23C9">
                      <w:t xml:space="preserve">Add Component </w:t>
                    </w:r>
                  </w:ins>
                  <w:ins w:id="795" w:author="Bonnie Yang" w:date="2023-06-06T17:18:00Z">
                    <w:r w:rsidR="00EC04D4">
                      <w:t>–</w:t>
                    </w:r>
                  </w:ins>
                  <w:ins w:id="796" w:author="Bonnie Yang" w:date="2023-03-06T14:23:00Z">
                    <w:r w:rsidRPr="006B23C9">
                      <w:t xml:space="preserve"> changes for prep methods</w:t>
                    </w:r>
                  </w:ins>
                </w:p>
                <w:p w14:paraId="11DCCC3E" w14:textId="77777777" w:rsidR="00706A6B" w:rsidRPr="00B66734" w:rsidRDefault="00706A6B" w:rsidP="00706A6B"/>
              </w:tc>
            </w:tr>
            <w:tr w:rsidR="00CD4288" w14:paraId="3DC9F6A0" w14:textId="77777777" w:rsidTr="00740B04">
              <w:trPr>
                <w:jc w:val="center"/>
              </w:trPr>
              <w:tc>
                <w:tcPr>
                  <w:tcW w:w="1169" w:type="dxa"/>
                </w:tcPr>
                <w:p w14:paraId="73B8F808" w14:textId="26138501" w:rsidR="00CD4288" w:rsidRDefault="00CD4288" w:rsidP="00CD4288">
                  <w:ins w:id="797" w:author="Bonnie Yang" w:date="2023-03-13T17:11:00Z">
                    <w:r w:rsidRPr="007A35F7">
                      <w:rPr>
                        <w:rFonts w:ascii="Arial" w:hAnsi="Arial" w:cs="Arial"/>
                      </w:rPr>
                      <w:t>1.</w:t>
                    </w:r>
                    <w:r>
                      <w:rPr>
                        <w:rFonts w:ascii="Arial" w:hAnsi="Arial" w:cs="Arial"/>
                      </w:rPr>
                      <w:t>4</w:t>
                    </w:r>
                  </w:ins>
                </w:p>
              </w:tc>
              <w:tc>
                <w:tcPr>
                  <w:tcW w:w="1357" w:type="dxa"/>
                </w:tcPr>
                <w:p w14:paraId="1A103109" w14:textId="298BA1D4" w:rsidR="00CD4288" w:rsidRDefault="00CD4288" w:rsidP="00CD4288">
                  <w:ins w:id="798" w:author="Bonnie Yang" w:date="2023-03-13T17:1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13</w:t>
                    </w:r>
                  </w:ins>
                </w:p>
              </w:tc>
              <w:tc>
                <w:tcPr>
                  <w:tcW w:w="1315" w:type="dxa"/>
                </w:tcPr>
                <w:p w14:paraId="7A35EFEC" w14:textId="6CCBFD22" w:rsidR="00CD4288" w:rsidRDefault="00CD4288" w:rsidP="00CD4288">
                  <w:ins w:id="799" w:author="Bonnie Yang" w:date="2023-03-13T17:11:00Z">
                    <w:r w:rsidRPr="007A35F7">
                      <w:rPr>
                        <w:rFonts w:ascii="Arial" w:hAnsi="Arial" w:cs="Arial"/>
                      </w:rPr>
                      <w:t>Bonnie</w:t>
                    </w:r>
                  </w:ins>
                </w:p>
              </w:tc>
              <w:tc>
                <w:tcPr>
                  <w:tcW w:w="3924" w:type="dxa"/>
                </w:tcPr>
                <w:p w14:paraId="02421FC8" w14:textId="68BAE740" w:rsidR="00CD4288" w:rsidRDefault="00CD4288" w:rsidP="00CD4288">
                  <w:ins w:id="800" w:author="Bonnie Yang" w:date="2023-03-13T17:11:00Z">
                    <w:r w:rsidRPr="00644691">
                      <w:t>Create Active Flag for Preparations</w:t>
                    </w:r>
                  </w:ins>
                </w:p>
              </w:tc>
            </w:tr>
            <w:tr w:rsidR="00CD4288" w14:paraId="447DA060" w14:textId="77777777" w:rsidTr="00740B04">
              <w:trPr>
                <w:jc w:val="center"/>
              </w:trPr>
              <w:tc>
                <w:tcPr>
                  <w:tcW w:w="1169" w:type="dxa"/>
                </w:tcPr>
                <w:p w14:paraId="08073019" w14:textId="77777777" w:rsidR="00CD4288" w:rsidRDefault="00CD4288" w:rsidP="00CD4288"/>
              </w:tc>
              <w:tc>
                <w:tcPr>
                  <w:tcW w:w="1357" w:type="dxa"/>
                </w:tcPr>
                <w:p w14:paraId="16CCDCA4" w14:textId="77777777" w:rsidR="00CD4288" w:rsidRDefault="00CD4288" w:rsidP="00CD4288"/>
              </w:tc>
              <w:tc>
                <w:tcPr>
                  <w:tcW w:w="1315" w:type="dxa"/>
                </w:tcPr>
                <w:p w14:paraId="4C3943D6" w14:textId="77777777" w:rsidR="00CD4288" w:rsidRDefault="00CD4288" w:rsidP="00CD4288"/>
              </w:tc>
              <w:tc>
                <w:tcPr>
                  <w:tcW w:w="3924" w:type="dxa"/>
                </w:tcPr>
                <w:p w14:paraId="4BEC54CA" w14:textId="77777777" w:rsidR="00CD4288" w:rsidRPr="005C49CE" w:rsidRDefault="00CD4288" w:rsidP="00CD4288"/>
              </w:tc>
            </w:tr>
          </w:tbl>
          <w:p w14:paraId="227E584C" w14:textId="77777777" w:rsidR="00F03F19" w:rsidRDefault="00F03F19" w:rsidP="00740B04"/>
        </w:tc>
      </w:tr>
      <w:tr w:rsidR="00F03F19" w:rsidRPr="00452515" w14:paraId="77528735" w14:textId="77777777" w:rsidTr="00DE7E01">
        <w:tc>
          <w:tcPr>
            <w:tcW w:w="8008" w:type="dxa"/>
          </w:tcPr>
          <w:p w14:paraId="0ACD0C03" w14:textId="77777777" w:rsidR="00F03F19" w:rsidRPr="00452515" w:rsidRDefault="00F03F19" w:rsidP="00740B04">
            <w:r w:rsidRPr="00E97505">
              <w:rPr>
                <w:rStyle w:val="Strong"/>
              </w:rPr>
              <w:t>Stakeholder:</w:t>
            </w:r>
            <w:r w:rsidRPr="00452515">
              <w:t xml:space="preserve"> </w:t>
            </w:r>
            <w:r>
              <w:t>User with privilege</w:t>
            </w:r>
          </w:p>
        </w:tc>
      </w:tr>
      <w:tr w:rsidR="00F03F19" w:rsidRPr="00452515" w14:paraId="0ACD66F5" w14:textId="77777777" w:rsidTr="00DE7E01">
        <w:tc>
          <w:tcPr>
            <w:tcW w:w="8008" w:type="dxa"/>
          </w:tcPr>
          <w:p w14:paraId="3419FE55" w14:textId="77777777" w:rsidR="00F03F19" w:rsidRPr="00E97505" w:rsidRDefault="00F03F19" w:rsidP="00740B04">
            <w:pPr>
              <w:rPr>
                <w:rStyle w:val="Strong"/>
              </w:rPr>
            </w:pPr>
            <w:r w:rsidRPr="00E97505">
              <w:rPr>
                <w:rStyle w:val="Strong"/>
              </w:rPr>
              <w:t xml:space="preserve">Pre-Condition: </w:t>
            </w:r>
          </w:p>
          <w:p w14:paraId="643EC2F1" w14:textId="77777777" w:rsidR="00F03F19" w:rsidRDefault="00F03F19" w:rsidP="00740B04">
            <w:pPr>
              <w:rPr>
                <w:rFonts w:ascii="Arial" w:hAnsi="Arial" w:cs="Arial"/>
                <w:sz w:val="20"/>
                <w:szCs w:val="20"/>
              </w:rPr>
            </w:pPr>
            <w:r>
              <w:t>The user goes to the page</w:t>
            </w:r>
            <w:r w:rsidRPr="00DD3CB0">
              <w:rPr>
                <w:rFonts w:ascii="Arial" w:hAnsi="Arial" w:cs="Arial"/>
                <w:sz w:val="20"/>
                <w:szCs w:val="20"/>
              </w:rPr>
              <w:t xml:space="preserve"> </w:t>
            </w:r>
          </w:p>
          <w:p w14:paraId="56C97D01" w14:textId="4FB0B11E" w:rsidR="00F03F19" w:rsidRPr="00DD3CB0" w:rsidRDefault="00F03F19" w:rsidP="00740B0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ins w:id="801" w:author="Bonnie Yang" w:date="2023-06-06T17:18:00Z">
              <w:r w:rsidR="00EC04D4">
                <w:rPr>
                  <w:rFonts w:ascii="Arial" w:hAnsi="Arial" w:cs="Arial"/>
                  <w:sz w:val="20"/>
                  <w:szCs w:val="20"/>
                </w:rPr>
                <w:fldChar w:fldCharType="begin"/>
              </w:r>
              <w:r w:rsidR="00EC04D4">
                <w:rPr>
                  <w:rFonts w:ascii="Arial" w:hAnsi="Arial" w:cs="Arial"/>
                  <w:sz w:val="20"/>
                  <w:szCs w:val="20"/>
                </w:rPr>
                <w:instrText xml:space="preserve"> HYPERLINK "</w:instrText>
              </w:r>
            </w:ins>
            <w:r w:rsidR="00EC04D4" w:rsidRPr="0017374B">
              <w:rPr>
                <w:rFonts w:ascii="Arial" w:hAnsi="Arial" w:cs="Arial"/>
                <w:sz w:val="20"/>
                <w:szCs w:val="20"/>
              </w:rPr>
              <w:instrText>https://www.figma.com/file/HwPuxDychSqKM7q08lKKYx/INGREDIENT-%7C-INGREDIENT-DETAILS?node-id=0%3A1</w:instrText>
            </w:r>
            <w:ins w:id="802" w:author="Bonnie Yang" w:date="2023-06-06T17:18:00Z">
              <w:r w:rsidR="00EC04D4">
                <w:rPr>
                  <w:rFonts w:ascii="Arial" w:hAnsi="Arial" w:cs="Arial"/>
                  <w:sz w:val="20"/>
                  <w:szCs w:val="20"/>
                </w:rPr>
                <w:instrText xml:space="preserve">" </w:instrText>
              </w:r>
              <w:r w:rsidR="00EC04D4">
                <w:rPr>
                  <w:rFonts w:ascii="Arial" w:hAnsi="Arial" w:cs="Arial"/>
                  <w:sz w:val="20"/>
                  <w:szCs w:val="20"/>
                </w:rPr>
              </w:r>
              <w:r w:rsidR="00EC04D4">
                <w:rPr>
                  <w:rFonts w:ascii="Arial" w:hAnsi="Arial" w:cs="Arial"/>
                  <w:sz w:val="20"/>
                  <w:szCs w:val="20"/>
                </w:rPr>
                <w:fldChar w:fldCharType="separate"/>
              </w:r>
            </w:ins>
            <w:r w:rsidR="00EC04D4" w:rsidRPr="004D0CFC">
              <w:rPr>
                <w:rStyle w:val="Hyperlink"/>
                <w:rFonts w:ascii="Arial" w:hAnsi="Arial" w:cs="Arial"/>
                <w:sz w:val="20"/>
                <w:szCs w:val="20"/>
              </w:rPr>
              <w:t>https://www.figma.com/file/HwPuxDychSqKM7q08lKKYx/INGREDIENT-%7C-INGREDIENT-DETAILS?node-id=0%3A1</w:t>
            </w:r>
            <w:ins w:id="803" w:author="Bonnie Yang" w:date="2023-06-06T17:18:00Z">
              <w:r w:rsidR="00EC04D4">
                <w:rPr>
                  <w:rFonts w:ascii="Arial" w:hAnsi="Arial" w:cs="Arial"/>
                  <w:sz w:val="20"/>
                  <w:szCs w:val="20"/>
                </w:rPr>
                <w:fldChar w:fldCharType="end"/>
              </w:r>
            </w:ins>
          </w:p>
        </w:tc>
      </w:tr>
      <w:tr w:rsidR="00F03F19" w:rsidRPr="00452515" w14:paraId="494B8388" w14:textId="77777777" w:rsidTr="00DE7E01">
        <w:tc>
          <w:tcPr>
            <w:tcW w:w="8008" w:type="dxa"/>
          </w:tcPr>
          <w:p w14:paraId="04F38572" w14:textId="77777777" w:rsidR="00F03F19" w:rsidRPr="00E97505" w:rsidRDefault="00F03F19" w:rsidP="00740B04">
            <w:pPr>
              <w:rPr>
                <w:rStyle w:val="Strong"/>
              </w:rPr>
            </w:pPr>
            <w:r w:rsidRPr="00E97505">
              <w:rPr>
                <w:rStyle w:val="Strong"/>
                <w:rFonts w:hint="eastAsia"/>
              </w:rPr>
              <w:t>Main Scenario:</w:t>
            </w:r>
          </w:p>
          <w:p w14:paraId="0D5321FC" w14:textId="5E521233" w:rsidR="00F03F19" w:rsidRPr="00713E28" w:rsidRDefault="00DE7E01" w:rsidP="00DE7E01">
            <w:r w:rsidRPr="00DE7E01">
              <w:t>https://wonder.atlassian.net/wiki/x/L4Cf_Q</w:t>
            </w:r>
          </w:p>
        </w:tc>
      </w:tr>
      <w:tr w:rsidR="00F03F19" w:rsidRPr="00452515" w14:paraId="4AF209B1" w14:textId="77777777" w:rsidTr="00DE7E01">
        <w:tc>
          <w:tcPr>
            <w:tcW w:w="8008" w:type="dxa"/>
          </w:tcPr>
          <w:p w14:paraId="7101E114" w14:textId="77777777" w:rsidR="00F03F19" w:rsidRDefault="00F03F19" w:rsidP="00740B04">
            <w:r w:rsidRPr="00452515">
              <w:t>Extend Scenario:</w:t>
            </w:r>
          </w:p>
          <w:p w14:paraId="7024B2F3" w14:textId="77777777" w:rsidR="00F03F19" w:rsidRPr="00452515" w:rsidRDefault="00F03F19" w:rsidP="00740B04"/>
        </w:tc>
      </w:tr>
      <w:tr w:rsidR="00F03F19" w:rsidRPr="00452515" w14:paraId="25A206B2" w14:textId="77777777" w:rsidTr="00DE7E01">
        <w:tc>
          <w:tcPr>
            <w:tcW w:w="8008" w:type="dxa"/>
          </w:tcPr>
          <w:p w14:paraId="426A970E" w14:textId="77777777" w:rsidR="00F03F19" w:rsidRDefault="00F03F19" w:rsidP="00740B04">
            <w:r w:rsidRPr="00452515">
              <w:t>Exception Scenario:</w:t>
            </w:r>
          </w:p>
          <w:p w14:paraId="0E31C011" w14:textId="77777777" w:rsidR="00F03F19" w:rsidRPr="00452515" w:rsidRDefault="00F03F19" w:rsidP="00740B04"/>
        </w:tc>
      </w:tr>
      <w:tr w:rsidR="00F03F19" w:rsidRPr="00452515" w14:paraId="7A3873B7" w14:textId="77777777" w:rsidTr="00DE7E01">
        <w:tc>
          <w:tcPr>
            <w:tcW w:w="8008" w:type="dxa"/>
          </w:tcPr>
          <w:p w14:paraId="53E7AF2F" w14:textId="77777777" w:rsidR="00F03F19" w:rsidRPr="00452515" w:rsidRDefault="00F03F19" w:rsidP="00740B04">
            <w:r w:rsidRPr="00452515">
              <w:t>Notes:</w:t>
            </w:r>
          </w:p>
        </w:tc>
      </w:tr>
      <w:tr w:rsidR="00F03F19" w:rsidRPr="00452515" w14:paraId="66E14BDF" w14:textId="77777777" w:rsidTr="00DE7E01">
        <w:tc>
          <w:tcPr>
            <w:tcW w:w="8008" w:type="dxa"/>
          </w:tcPr>
          <w:p w14:paraId="62BC24EC" w14:textId="77777777" w:rsidR="00F03F19" w:rsidRPr="00452515" w:rsidRDefault="00F03F19" w:rsidP="00740B04">
            <w:r w:rsidRPr="00452515">
              <w:t>Q/A:</w:t>
            </w:r>
          </w:p>
        </w:tc>
      </w:tr>
    </w:tbl>
    <w:p w14:paraId="186E410D" w14:textId="506BBC01" w:rsidR="00F03F19" w:rsidRDefault="00F03F19">
      <w:pPr>
        <w:jc w:val="right"/>
        <w:rPr>
          <w:ins w:id="804" w:author="Bonnie Yang" w:date="2022-08-25T17:51:00Z"/>
        </w:rPr>
        <w:pPrChange w:id="805" w:author="Bonnie Yang" w:date="2023-01-16T11:54:00Z">
          <w:pPr/>
        </w:pPrChange>
      </w:pPr>
    </w:p>
    <w:p w14:paraId="6ACEBAE8" w14:textId="4B96D186" w:rsidR="005C046C" w:rsidRPr="009B4591" w:rsidRDefault="005C046C">
      <w:pPr>
        <w:pStyle w:val="Heading2"/>
        <w:numPr>
          <w:ilvl w:val="1"/>
          <w:numId w:val="1466"/>
        </w:numPr>
        <w:ind w:left="1080" w:hanging="360"/>
        <w:jc w:val="left"/>
        <w:rPr>
          <w:ins w:id="806" w:author="Bonnie Yang [2]" w:date="2023-07-29T12:29:00Z"/>
          <w:rFonts w:ascii="Arial" w:hAnsi="Arial" w:cs="Arial"/>
        </w:rPr>
        <w:pPrChange w:id="807" w:author="Bonnie Yang [2]" w:date="2023-08-05T15:56:00Z">
          <w:pPr>
            <w:pStyle w:val="Heading2"/>
            <w:numPr>
              <w:numId w:val="1466"/>
            </w:numPr>
            <w:ind w:left="1080" w:hanging="360"/>
          </w:pPr>
        </w:pPrChange>
      </w:pPr>
      <w:ins w:id="808" w:author="Bonnie Yang [2]" w:date="2023-07-29T12:29:00Z">
        <w:r w:rsidRPr="009B4591">
          <w:rPr>
            <w:rFonts w:ascii="Arial" w:hAnsi="Arial" w:cs="Arial"/>
          </w:rPr>
          <w:t>MS03-</w:t>
        </w:r>
      </w:ins>
      <w:r w:rsidR="00497E7F">
        <w:rPr>
          <w:rFonts w:ascii="Arial" w:hAnsi="Arial" w:cs="Arial"/>
        </w:rPr>
        <w:t>9</w:t>
      </w:r>
      <w:ins w:id="809" w:author="Bonnie Yang [2]" w:date="2023-07-29T12:29:00Z">
        <w:r w:rsidRPr="009B4591">
          <w:rPr>
            <w:rFonts w:ascii="Arial" w:hAnsi="Arial" w:cs="Arial"/>
          </w:rPr>
          <w:t xml:space="preserve"> </w:t>
        </w:r>
      </w:ins>
      <w:ins w:id="810" w:author="Bonnie Yang [2]" w:date="2023-07-29T13:37:00Z">
        <w:r w:rsidR="00F60352">
          <w:rPr>
            <w:rFonts w:ascii="Arial" w:hAnsi="Arial" w:cs="Arial"/>
          </w:rPr>
          <w:t xml:space="preserve">Data migration </w:t>
        </w:r>
      </w:ins>
      <w:ins w:id="811" w:author="Bonnie Yang [2]" w:date="2023-08-02T17:16:00Z">
        <w:r w:rsidR="00505A40">
          <w:rPr>
            <w:rFonts w:ascii="Arial" w:hAnsi="Arial" w:cs="Arial"/>
          </w:rPr>
          <w:t xml:space="preserve">inventory UOM </w:t>
        </w:r>
      </w:ins>
      <w:ins w:id="812" w:author="Bonnie Yang [2]" w:date="2023-07-29T13:37:00Z">
        <w:r w:rsidR="00F60352">
          <w:rPr>
            <w:rFonts w:ascii="Arial" w:hAnsi="Arial" w:cs="Arial"/>
          </w:rPr>
          <w:t xml:space="preserve">of </w:t>
        </w:r>
      </w:ins>
      <w:ins w:id="813" w:author="Bonnie Yang [2]" w:date="2023-07-29T13:36:00Z">
        <w:r w:rsidR="00F60352">
          <w:rPr>
            <w:rFonts w:ascii="Arial" w:hAnsi="Arial" w:cs="Arial"/>
          </w:rPr>
          <w:t>Ingredient</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14" w:author="Bonnie Yang [2]" w:date="2023-07-29T13:36:00Z">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8728"/>
        <w:tblGridChange w:id="815">
          <w:tblGrid>
            <w:gridCol w:w="8195"/>
            <w:gridCol w:w="533"/>
          </w:tblGrid>
        </w:tblGridChange>
      </w:tblGrid>
      <w:tr w:rsidR="005C046C" w:rsidRPr="00452515" w14:paraId="5D98D81A" w14:textId="77777777" w:rsidTr="004F428C">
        <w:trPr>
          <w:ins w:id="816" w:author="Bonnie Yang [2]" w:date="2023-07-29T12:30:00Z"/>
          <w:trPrChange w:id="817" w:author="Bonnie Yang [2]" w:date="2023-07-29T13:36:00Z">
            <w:trPr>
              <w:gridAfter w:val="0"/>
            </w:trPr>
          </w:trPrChange>
        </w:trPr>
        <w:tc>
          <w:tcPr>
            <w:tcW w:w="8195" w:type="dxa"/>
            <w:tcPrChange w:id="818" w:author="Bonnie Yang [2]" w:date="2023-07-29T13:36:00Z">
              <w:tcPr>
                <w:tcW w:w="8008" w:type="dxa"/>
              </w:tcPr>
            </w:tcPrChange>
          </w:tcPr>
          <w:p w14:paraId="34F2B1B9" w14:textId="61DD77AC" w:rsidR="005C046C" w:rsidRPr="00E97505" w:rsidRDefault="005C046C" w:rsidP="008426FC">
            <w:pPr>
              <w:rPr>
                <w:ins w:id="819" w:author="Bonnie Yang [2]" w:date="2023-07-29T12:30:00Z"/>
                <w:rStyle w:val="Strong"/>
              </w:rPr>
            </w:pPr>
            <w:ins w:id="820" w:author="Bonnie Yang [2]" w:date="2023-07-29T12:30:00Z">
              <w:r>
                <w:rPr>
                  <w:rStyle w:val="Strong"/>
                </w:rPr>
                <w:t>MS</w:t>
              </w:r>
              <w:r w:rsidRPr="00E97505">
                <w:rPr>
                  <w:rStyle w:val="Strong"/>
                </w:rPr>
                <w:t>0</w:t>
              </w:r>
              <w:r>
                <w:rPr>
                  <w:rStyle w:val="Strong"/>
                </w:rPr>
                <w:t>3</w:t>
              </w:r>
              <w:r w:rsidRPr="00E97505">
                <w:rPr>
                  <w:rStyle w:val="Strong"/>
                </w:rPr>
                <w:t>-</w:t>
              </w:r>
            </w:ins>
            <w:r w:rsidR="00497E7F">
              <w:rPr>
                <w:rStyle w:val="Strong"/>
              </w:rPr>
              <w:t>9</w:t>
            </w:r>
            <w:ins w:id="821" w:author="Bonnie Yang [2]" w:date="2023-07-29T13:37:00Z">
              <w:r w:rsidR="00F60352" w:rsidRPr="00F60352">
                <w:rPr>
                  <w:rStyle w:val="Strong"/>
                </w:rPr>
                <w:t xml:space="preserve"> Data migration of Ingredient</w:t>
              </w:r>
            </w:ins>
          </w:p>
        </w:tc>
      </w:tr>
      <w:tr w:rsidR="005C046C" w:rsidRPr="00452515" w14:paraId="5F1EA4B3" w14:textId="77777777" w:rsidTr="004F428C">
        <w:trPr>
          <w:ins w:id="822" w:author="Bonnie Yang [2]" w:date="2023-07-29T12:30:00Z"/>
          <w:trPrChange w:id="823" w:author="Bonnie Yang [2]" w:date="2023-07-29T13:36:00Z">
            <w:trPr>
              <w:gridAfter w:val="0"/>
            </w:trPr>
          </w:trPrChange>
        </w:trPr>
        <w:tc>
          <w:tcPr>
            <w:tcW w:w="8195" w:type="dxa"/>
            <w:tcPrChange w:id="824" w:author="Bonnie Yang [2]" w:date="2023-07-29T13:36:00Z">
              <w:tcPr>
                <w:tcW w:w="8008" w:type="dxa"/>
              </w:tcPr>
            </w:tcPrChange>
          </w:tcPr>
          <w:p w14:paraId="4BA74BBD" w14:textId="77777777" w:rsidR="005C046C" w:rsidRPr="00E97505" w:rsidRDefault="005C046C" w:rsidP="008426FC">
            <w:pPr>
              <w:rPr>
                <w:ins w:id="825" w:author="Bonnie Yang [2]" w:date="2023-07-29T12:30:00Z"/>
                <w:rStyle w:val="Strong"/>
              </w:rPr>
            </w:pPr>
            <w:ins w:id="826" w:author="Bonnie Yang [2]" w:date="2023-07-29T12:30:00Z">
              <w:r w:rsidRPr="00E97505">
                <w:rPr>
                  <w:rStyle w:val="Strong"/>
                </w:rPr>
                <w:t>Version history</w:t>
              </w:r>
            </w:ins>
          </w:p>
          <w:tbl>
            <w:tblPr>
              <w:tblStyle w:val="TableGrid"/>
              <w:tblW w:w="0" w:type="auto"/>
              <w:jc w:val="center"/>
              <w:tblLook w:val="04A0" w:firstRow="1" w:lastRow="0" w:firstColumn="1" w:lastColumn="0" w:noHBand="0" w:noVBand="1"/>
            </w:tblPr>
            <w:tblGrid>
              <w:gridCol w:w="1169"/>
              <w:gridCol w:w="1357"/>
              <w:gridCol w:w="1315"/>
              <w:gridCol w:w="3924"/>
            </w:tblGrid>
            <w:tr w:rsidR="005C046C" w14:paraId="61FECCC5" w14:textId="77777777" w:rsidTr="008426FC">
              <w:trPr>
                <w:jc w:val="center"/>
                <w:ins w:id="827" w:author="Bonnie Yang [2]" w:date="2023-07-29T12:30:00Z"/>
              </w:trPr>
              <w:tc>
                <w:tcPr>
                  <w:tcW w:w="1169" w:type="dxa"/>
                </w:tcPr>
                <w:p w14:paraId="6C1179E2" w14:textId="77777777" w:rsidR="005C046C" w:rsidRPr="007A35F7" w:rsidRDefault="005C046C" w:rsidP="008426FC">
                  <w:pPr>
                    <w:rPr>
                      <w:ins w:id="828" w:author="Bonnie Yang [2]" w:date="2023-07-29T12:30:00Z"/>
                      <w:rFonts w:ascii="Arial" w:hAnsi="Arial" w:cs="Arial"/>
                    </w:rPr>
                  </w:pPr>
                  <w:ins w:id="829" w:author="Bonnie Yang [2]" w:date="2023-07-29T12:30:00Z">
                    <w:r w:rsidRPr="007A35F7">
                      <w:rPr>
                        <w:rFonts w:ascii="Arial" w:hAnsi="Arial" w:cs="Arial"/>
                      </w:rPr>
                      <w:t>Version</w:t>
                    </w:r>
                  </w:ins>
                </w:p>
              </w:tc>
              <w:tc>
                <w:tcPr>
                  <w:tcW w:w="1357" w:type="dxa"/>
                </w:tcPr>
                <w:p w14:paraId="757DC657" w14:textId="77777777" w:rsidR="005C046C" w:rsidRPr="007A35F7" w:rsidRDefault="005C046C" w:rsidP="008426FC">
                  <w:pPr>
                    <w:rPr>
                      <w:ins w:id="830" w:author="Bonnie Yang [2]" w:date="2023-07-29T12:30:00Z"/>
                      <w:rFonts w:ascii="Arial" w:hAnsi="Arial" w:cs="Arial"/>
                    </w:rPr>
                  </w:pPr>
                  <w:ins w:id="831" w:author="Bonnie Yang [2]" w:date="2023-07-29T12:30:00Z">
                    <w:r w:rsidRPr="007A35F7">
                      <w:rPr>
                        <w:rFonts w:ascii="Arial" w:hAnsi="Arial" w:cs="Arial"/>
                      </w:rPr>
                      <w:t>Date</w:t>
                    </w:r>
                  </w:ins>
                </w:p>
              </w:tc>
              <w:tc>
                <w:tcPr>
                  <w:tcW w:w="1315" w:type="dxa"/>
                </w:tcPr>
                <w:p w14:paraId="752EDF87" w14:textId="77777777" w:rsidR="005C046C" w:rsidRPr="007A35F7" w:rsidRDefault="005C046C" w:rsidP="008426FC">
                  <w:pPr>
                    <w:rPr>
                      <w:ins w:id="832" w:author="Bonnie Yang [2]" w:date="2023-07-29T12:30:00Z"/>
                      <w:rFonts w:ascii="Arial" w:hAnsi="Arial" w:cs="Arial"/>
                    </w:rPr>
                  </w:pPr>
                  <w:ins w:id="833" w:author="Bonnie Yang [2]" w:date="2023-07-29T12:30:00Z">
                    <w:r w:rsidRPr="007A35F7">
                      <w:rPr>
                        <w:rFonts w:ascii="Arial" w:hAnsi="Arial" w:cs="Arial"/>
                      </w:rPr>
                      <w:t>Updated By</w:t>
                    </w:r>
                  </w:ins>
                </w:p>
              </w:tc>
              <w:tc>
                <w:tcPr>
                  <w:tcW w:w="3924" w:type="dxa"/>
                </w:tcPr>
                <w:p w14:paraId="22423BDA" w14:textId="77777777" w:rsidR="005C046C" w:rsidRPr="007A35F7" w:rsidRDefault="005C046C" w:rsidP="008426FC">
                  <w:pPr>
                    <w:rPr>
                      <w:ins w:id="834" w:author="Bonnie Yang [2]" w:date="2023-07-29T12:30:00Z"/>
                      <w:rFonts w:ascii="Arial" w:hAnsi="Arial" w:cs="Arial"/>
                    </w:rPr>
                  </w:pPr>
                  <w:ins w:id="835" w:author="Bonnie Yang [2]" w:date="2023-07-29T12:30:00Z">
                    <w:r w:rsidRPr="007A35F7">
                      <w:rPr>
                        <w:rFonts w:ascii="Arial" w:hAnsi="Arial" w:cs="Arial"/>
                      </w:rPr>
                      <w:t>Description</w:t>
                    </w:r>
                  </w:ins>
                </w:p>
              </w:tc>
            </w:tr>
            <w:tr w:rsidR="005C046C" w14:paraId="47678A5D" w14:textId="77777777" w:rsidTr="008426FC">
              <w:trPr>
                <w:jc w:val="center"/>
                <w:ins w:id="836" w:author="Bonnie Yang [2]" w:date="2023-07-29T12:30:00Z"/>
              </w:trPr>
              <w:tc>
                <w:tcPr>
                  <w:tcW w:w="1169" w:type="dxa"/>
                </w:tcPr>
                <w:p w14:paraId="070292B6" w14:textId="77777777" w:rsidR="005C046C" w:rsidRPr="007A35F7" w:rsidRDefault="005C046C" w:rsidP="008426FC">
                  <w:pPr>
                    <w:rPr>
                      <w:ins w:id="837" w:author="Bonnie Yang [2]" w:date="2023-07-29T12:30:00Z"/>
                      <w:rFonts w:ascii="Arial" w:hAnsi="Arial" w:cs="Arial"/>
                    </w:rPr>
                  </w:pPr>
                  <w:ins w:id="838" w:author="Bonnie Yang [2]" w:date="2023-07-29T12:30:00Z">
                    <w:r w:rsidRPr="007A35F7">
                      <w:rPr>
                        <w:rFonts w:ascii="Arial" w:hAnsi="Arial" w:cs="Arial"/>
                      </w:rPr>
                      <w:t>1.0</w:t>
                    </w:r>
                  </w:ins>
                </w:p>
              </w:tc>
              <w:tc>
                <w:tcPr>
                  <w:tcW w:w="1357" w:type="dxa"/>
                </w:tcPr>
                <w:p w14:paraId="08C30E3D" w14:textId="7885F2A7" w:rsidR="005C046C" w:rsidRPr="007A35F7" w:rsidRDefault="005C046C" w:rsidP="008426FC">
                  <w:pPr>
                    <w:rPr>
                      <w:ins w:id="839" w:author="Bonnie Yang [2]" w:date="2023-07-29T12:30:00Z"/>
                      <w:rFonts w:ascii="Arial" w:hAnsi="Arial" w:cs="Arial"/>
                    </w:rPr>
                  </w:pPr>
                  <w:ins w:id="840" w:author="Bonnie Yang [2]" w:date="2023-07-29T12:30:00Z">
                    <w:r w:rsidRPr="007A35F7">
                      <w:rPr>
                        <w:rFonts w:ascii="Arial" w:hAnsi="Arial" w:cs="Arial"/>
                      </w:rPr>
                      <w:t>202</w:t>
                    </w:r>
                  </w:ins>
                  <w:ins w:id="841" w:author="Bonnie Yang [2]" w:date="2023-07-29T13:39:00Z">
                    <w:r w:rsidR="00F60352">
                      <w:rPr>
                        <w:rFonts w:ascii="Arial" w:hAnsi="Arial" w:cs="Arial"/>
                      </w:rPr>
                      <w:t>3</w:t>
                    </w:r>
                  </w:ins>
                  <w:ins w:id="842" w:author="Bonnie Yang [2]" w:date="2023-07-29T12:30:00Z">
                    <w:r w:rsidRPr="007A35F7">
                      <w:rPr>
                        <w:rFonts w:ascii="Arial" w:hAnsi="Arial" w:cs="Arial"/>
                      </w:rPr>
                      <w:t>.</w:t>
                    </w:r>
                  </w:ins>
                  <w:ins w:id="843" w:author="Bonnie Yang [2]" w:date="2023-07-29T13:39:00Z">
                    <w:r w:rsidR="00F60352">
                      <w:rPr>
                        <w:rFonts w:ascii="Arial" w:hAnsi="Arial" w:cs="Arial"/>
                      </w:rPr>
                      <w:t>7</w:t>
                    </w:r>
                  </w:ins>
                  <w:ins w:id="844" w:author="Bonnie Yang [2]" w:date="2023-07-29T12:30:00Z">
                    <w:r w:rsidRPr="007A35F7">
                      <w:rPr>
                        <w:rFonts w:ascii="Arial" w:hAnsi="Arial" w:cs="Arial"/>
                      </w:rPr>
                      <w:t>.2</w:t>
                    </w:r>
                  </w:ins>
                  <w:ins w:id="845" w:author="Bonnie Yang [2]" w:date="2023-07-29T13:39:00Z">
                    <w:r w:rsidR="00F60352">
                      <w:rPr>
                        <w:rFonts w:ascii="Arial" w:hAnsi="Arial" w:cs="Arial"/>
                      </w:rPr>
                      <w:t>9</w:t>
                    </w:r>
                  </w:ins>
                </w:p>
              </w:tc>
              <w:tc>
                <w:tcPr>
                  <w:tcW w:w="1315" w:type="dxa"/>
                </w:tcPr>
                <w:p w14:paraId="3E05DD87" w14:textId="77777777" w:rsidR="005C046C" w:rsidRPr="007A35F7" w:rsidRDefault="005C046C" w:rsidP="008426FC">
                  <w:pPr>
                    <w:rPr>
                      <w:ins w:id="846" w:author="Bonnie Yang [2]" w:date="2023-07-29T12:30:00Z"/>
                      <w:rFonts w:ascii="Arial" w:hAnsi="Arial" w:cs="Arial"/>
                    </w:rPr>
                  </w:pPr>
                  <w:ins w:id="847" w:author="Bonnie Yang [2]" w:date="2023-07-29T12:30:00Z">
                    <w:r w:rsidRPr="007A35F7">
                      <w:rPr>
                        <w:rFonts w:ascii="Arial" w:hAnsi="Arial" w:cs="Arial"/>
                      </w:rPr>
                      <w:t>Bonnie</w:t>
                    </w:r>
                  </w:ins>
                </w:p>
              </w:tc>
              <w:tc>
                <w:tcPr>
                  <w:tcW w:w="3924" w:type="dxa"/>
                </w:tcPr>
                <w:p w14:paraId="021053B2" w14:textId="350ED516" w:rsidR="005C046C" w:rsidRPr="007A35F7" w:rsidRDefault="00F60352" w:rsidP="008426FC">
                  <w:pPr>
                    <w:rPr>
                      <w:ins w:id="848" w:author="Bonnie Yang [2]" w:date="2023-07-29T12:30:00Z"/>
                      <w:rFonts w:ascii="Arial" w:hAnsi="Arial" w:cs="Arial"/>
                    </w:rPr>
                  </w:pPr>
                  <w:ins w:id="849" w:author="Bonnie Yang [2]" w:date="2023-07-29T13:38:00Z">
                    <w:r w:rsidRPr="00F60352">
                      <w:rPr>
                        <w:rFonts w:ascii="Arial" w:hAnsi="Arial" w:cs="Arial"/>
                      </w:rPr>
                      <w:t>UOM Sync and Item inventory unit/BOM line unit data migration</w:t>
                    </w:r>
                  </w:ins>
                </w:p>
              </w:tc>
            </w:tr>
            <w:tr w:rsidR="005C046C" w14:paraId="31CB4BAC" w14:textId="77777777" w:rsidTr="008426FC">
              <w:trPr>
                <w:jc w:val="center"/>
                <w:ins w:id="850" w:author="Bonnie Yang [2]" w:date="2023-07-29T12:30:00Z"/>
              </w:trPr>
              <w:tc>
                <w:tcPr>
                  <w:tcW w:w="1169" w:type="dxa"/>
                </w:tcPr>
                <w:p w14:paraId="47CF07AF" w14:textId="77777777" w:rsidR="005C046C" w:rsidRDefault="005C046C" w:rsidP="008426FC">
                  <w:pPr>
                    <w:rPr>
                      <w:ins w:id="851" w:author="Bonnie Yang [2]" w:date="2023-07-29T12:30:00Z"/>
                    </w:rPr>
                  </w:pPr>
                </w:p>
              </w:tc>
              <w:tc>
                <w:tcPr>
                  <w:tcW w:w="1357" w:type="dxa"/>
                </w:tcPr>
                <w:p w14:paraId="6C66A754" w14:textId="77777777" w:rsidR="005C046C" w:rsidRDefault="005C046C" w:rsidP="008426FC">
                  <w:pPr>
                    <w:rPr>
                      <w:ins w:id="852" w:author="Bonnie Yang [2]" w:date="2023-07-29T12:30:00Z"/>
                    </w:rPr>
                  </w:pPr>
                </w:p>
              </w:tc>
              <w:tc>
                <w:tcPr>
                  <w:tcW w:w="1315" w:type="dxa"/>
                </w:tcPr>
                <w:p w14:paraId="392E2ACA" w14:textId="77777777" w:rsidR="005C046C" w:rsidRDefault="005C046C" w:rsidP="008426FC">
                  <w:pPr>
                    <w:rPr>
                      <w:ins w:id="853" w:author="Bonnie Yang [2]" w:date="2023-07-29T12:30:00Z"/>
                    </w:rPr>
                  </w:pPr>
                </w:p>
              </w:tc>
              <w:tc>
                <w:tcPr>
                  <w:tcW w:w="3924" w:type="dxa"/>
                </w:tcPr>
                <w:p w14:paraId="3B2C692A" w14:textId="77777777" w:rsidR="005C046C" w:rsidRDefault="005C046C" w:rsidP="008426FC">
                  <w:pPr>
                    <w:rPr>
                      <w:ins w:id="854" w:author="Bonnie Yang [2]" w:date="2023-07-29T12:30:00Z"/>
                    </w:rPr>
                  </w:pPr>
                </w:p>
              </w:tc>
            </w:tr>
            <w:tr w:rsidR="005C046C" w14:paraId="675B672F" w14:textId="77777777" w:rsidTr="008426FC">
              <w:trPr>
                <w:jc w:val="center"/>
                <w:ins w:id="855" w:author="Bonnie Yang [2]" w:date="2023-07-29T12:30:00Z"/>
              </w:trPr>
              <w:tc>
                <w:tcPr>
                  <w:tcW w:w="1169" w:type="dxa"/>
                </w:tcPr>
                <w:p w14:paraId="5F22D009" w14:textId="77777777" w:rsidR="005C046C" w:rsidRDefault="005C046C" w:rsidP="008426FC">
                  <w:pPr>
                    <w:rPr>
                      <w:ins w:id="856" w:author="Bonnie Yang [2]" w:date="2023-07-29T12:30:00Z"/>
                    </w:rPr>
                  </w:pPr>
                </w:p>
              </w:tc>
              <w:tc>
                <w:tcPr>
                  <w:tcW w:w="1357" w:type="dxa"/>
                </w:tcPr>
                <w:p w14:paraId="5593DF35" w14:textId="77777777" w:rsidR="005C046C" w:rsidRDefault="005C046C" w:rsidP="008426FC">
                  <w:pPr>
                    <w:rPr>
                      <w:ins w:id="857" w:author="Bonnie Yang [2]" w:date="2023-07-29T12:30:00Z"/>
                    </w:rPr>
                  </w:pPr>
                </w:p>
              </w:tc>
              <w:tc>
                <w:tcPr>
                  <w:tcW w:w="1315" w:type="dxa"/>
                </w:tcPr>
                <w:p w14:paraId="24E6CA59" w14:textId="77777777" w:rsidR="005C046C" w:rsidRDefault="005C046C" w:rsidP="008426FC">
                  <w:pPr>
                    <w:rPr>
                      <w:ins w:id="858" w:author="Bonnie Yang [2]" w:date="2023-07-29T12:30:00Z"/>
                    </w:rPr>
                  </w:pPr>
                </w:p>
              </w:tc>
              <w:tc>
                <w:tcPr>
                  <w:tcW w:w="3924" w:type="dxa"/>
                </w:tcPr>
                <w:p w14:paraId="44ED86DB" w14:textId="77777777" w:rsidR="005C046C" w:rsidRPr="00B66734" w:rsidRDefault="005C046C" w:rsidP="008426FC">
                  <w:pPr>
                    <w:rPr>
                      <w:ins w:id="859" w:author="Bonnie Yang [2]" w:date="2023-07-29T12:30:00Z"/>
                    </w:rPr>
                  </w:pPr>
                </w:p>
              </w:tc>
            </w:tr>
            <w:tr w:rsidR="005C046C" w14:paraId="5568B738" w14:textId="77777777" w:rsidTr="008426FC">
              <w:trPr>
                <w:jc w:val="center"/>
                <w:ins w:id="860" w:author="Bonnie Yang [2]" w:date="2023-07-29T12:30:00Z"/>
              </w:trPr>
              <w:tc>
                <w:tcPr>
                  <w:tcW w:w="1169" w:type="dxa"/>
                </w:tcPr>
                <w:p w14:paraId="389257EE" w14:textId="77777777" w:rsidR="005C046C" w:rsidRDefault="005C046C" w:rsidP="008426FC">
                  <w:pPr>
                    <w:rPr>
                      <w:ins w:id="861" w:author="Bonnie Yang [2]" w:date="2023-07-29T12:30:00Z"/>
                    </w:rPr>
                  </w:pPr>
                </w:p>
              </w:tc>
              <w:tc>
                <w:tcPr>
                  <w:tcW w:w="1357" w:type="dxa"/>
                </w:tcPr>
                <w:p w14:paraId="614427D7" w14:textId="77777777" w:rsidR="005C046C" w:rsidRDefault="005C046C" w:rsidP="008426FC">
                  <w:pPr>
                    <w:rPr>
                      <w:ins w:id="862" w:author="Bonnie Yang [2]" w:date="2023-07-29T12:30:00Z"/>
                    </w:rPr>
                  </w:pPr>
                </w:p>
              </w:tc>
              <w:tc>
                <w:tcPr>
                  <w:tcW w:w="1315" w:type="dxa"/>
                </w:tcPr>
                <w:p w14:paraId="0EB94FE8" w14:textId="77777777" w:rsidR="005C046C" w:rsidRDefault="005C046C" w:rsidP="008426FC">
                  <w:pPr>
                    <w:rPr>
                      <w:ins w:id="863" w:author="Bonnie Yang [2]" w:date="2023-07-29T12:30:00Z"/>
                    </w:rPr>
                  </w:pPr>
                </w:p>
              </w:tc>
              <w:tc>
                <w:tcPr>
                  <w:tcW w:w="3924" w:type="dxa"/>
                </w:tcPr>
                <w:p w14:paraId="763B20DD" w14:textId="77777777" w:rsidR="005C046C" w:rsidRDefault="005C046C" w:rsidP="008426FC">
                  <w:pPr>
                    <w:rPr>
                      <w:ins w:id="864" w:author="Bonnie Yang [2]" w:date="2023-07-29T12:30:00Z"/>
                    </w:rPr>
                  </w:pPr>
                </w:p>
              </w:tc>
            </w:tr>
            <w:tr w:rsidR="005C046C" w14:paraId="2FB07B02" w14:textId="77777777" w:rsidTr="008426FC">
              <w:trPr>
                <w:jc w:val="center"/>
                <w:ins w:id="865" w:author="Bonnie Yang [2]" w:date="2023-07-29T12:30:00Z"/>
              </w:trPr>
              <w:tc>
                <w:tcPr>
                  <w:tcW w:w="1169" w:type="dxa"/>
                </w:tcPr>
                <w:p w14:paraId="2D49BFC7" w14:textId="77777777" w:rsidR="005C046C" w:rsidRDefault="005C046C" w:rsidP="008426FC">
                  <w:pPr>
                    <w:rPr>
                      <w:ins w:id="866" w:author="Bonnie Yang [2]" w:date="2023-07-29T12:30:00Z"/>
                    </w:rPr>
                  </w:pPr>
                </w:p>
              </w:tc>
              <w:tc>
                <w:tcPr>
                  <w:tcW w:w="1357" w:type="dxa"/>
                </w:tcPr>
                <w:p w14:paraId="014F065F" w14:textId="77777777" w:rsidR="005C046C" w:rsidRDefault="005C046C" w:rsidP="008426FC">
                  <w:pPr>
                    <w:rPr>
                      <w:ins w:id="867" w:author="Bonnie Yang [2]" w:date="2023-07-29T12:30:00Z"/>
                    </w:rPr>
                  </w:pPr>
                </w:p>
              </w:tc>
              <w:tc>
                <w:tcPr>
                  <w:tcW w:w="1315" w:type="dxa"/>
                </w:tcPr>
                <w:p w14:paraId="4FB40C27" w14:textId="77777777" w:rsidR="005C046C" w:rsidRDefault="005C046C" w:rsidP="008426FC">
                  <w:pPr>
                    <w:rPr>
                      <w:ins w:id="868" w:author="Bonnie Yang [2]" w:date="2023-07-29T12:30:00Z"/>
                    </w:rPr>
                  </w:pPr>
                </w:p>
              </w:tc>
              <w:tc>
                <w:tcPr>
                  <w:tcW w:w="3924" w:type="dxa"/>
                </w:tcPr>
                <w:p w14:paraId="4943235D" w14:textId="77777777" w:rsidR="005C046C" w:rsidRPr="005C49CE" w:rsidRDefault="005C046C" w:rsidP="008426FC">
                  <w:pPr>
                    <w:rPr>
                      <w:ins w:id="869" w:author="Bonnie Yang [2]" w:date="2023-07-29T12:30:00Z"/>
                    </w:rPr>
                  </w:pPr>
                </w:p>
              </w:tc>
            </w:tr>
          </w:tbl>
          <w:p w14:paraId="206BB580" w14:textId="77777777" w:rsidR="005C046C" w:rsidRDefault="005C046C" w:rsidP="008426FC">
            <w:pPr>
              <w:rPr>
                <w:ins w:id="870" w:author="Bonnie Yang [2]" w:date="2023-07-29T12:30:00Z"/>
              </w:rPr>
            </w:pPr>
          </w:p>
        </w:tc>
      </w:tr>
      <w:tr w:rsidR="005C046C" w:rsidRPr="00452515" w14:paraId="060E98A7" w14:textId="77777777" w:rsidTr="004F428C">
        <w:trPr>
          <w:ins w:id="871" w:author="Bonnie Yang [2]" w:date="2023-07-29T12:30:00Z"/>
          <w:trPrChange w:id="872" w:author="Bonnie Yang [2]" w:date="2023-07-29T13:36:00Z">
            <w:trPr>
              <w:gridAfter w:val="0"/>
            </w:trPr>
          </w:trPrChange>
        </w:trPr>
        <w:tc>
          <w:tcPr>
            <w:tcW w:w="8195" w:type="dxa"/>
            <w:tcPrChange w:id="873" w:author="Bonnie Yang [2]" w:date="2023-07-29T13:36:00Z">
              <w:tcPr>
                <w:tcW w:w="8008" w:type="dxa"/>
              </w:tcPr>
            </w:tcPrChange>
          </w:tcPr>
          <w:p w14:paraId="35A13F85" w14:textId="77777777" w:rsidR="005C046C" w:rsidRPr="00452515" w:rsidRDefault="005C046C" w:rsidP="008426FC">
            <w:pPr>
              <w:rPr>
                <w:ins w:id="874" w:author="Bonnie Yang [2]" w:date="2023-07-29T12:30:00Z"/>
              </w:rPr>
            </w:pPr>
            <w:ins w:id="875" w:author="Bonnie Yang [2]" w:date="2023-07-29T12:30:00Z">
              <w:r w:rsidRPr="00E97505">
                <w:rPr>
                  <w:rStyle w:val="Strong"/>
                </w:rPr>
                <w:t>Stakeholder:</w:t>
              </w:r>
              <w:r w:rsidRPr="00452515">
                <w:t xml:space="preserve"> </w:t>
              </w:r>
              <w:r>
                <w:t>User with privilege</w:t>
              </w:r>
            </w:ins>
          </w:p>
        </w:tc>
      </w:tr>
      <w:tr w:rsidR="005C046C" w:rsidRPr="00452515" w14:paraId="4D0115F4" w14:textId="77777777" w:rsidTr="004F428C">
        <w:trPr>
          <w:ins w:id="876" w:author="Bonnie Yang [2]" w:date="2023-07-29T12:30:00Z"/>
          <w:trPrChange w:id="877" w:author="Bonnie Yang [2]" w:date="2023-07-29T13:36:00Z">
            <w:trPr>
              <w:gridAfter w:val="0"/>
            </w:trPr>
          </w:trPrChange>
        </w:trPr>
        <w:tc>
          <w:tcPr>
            <w:tcW w:w="8195" w:type="dxa"/>
            <w:tcPrChange w:id="878" w:author="Bonnie Yang [2]" w:date="2023-07-29T13:36:00Z">
              <w:tcPr>
                <w:tcW w:w="8008" w:type="dxa"/>
              </w:tcPr>
            </w:tcPrChange>
          </w:tcPr>
          <w:p w14:paraId="7902EF25" w14:textId="77777777" w:rsidR="005C046C" w:rsidRPr="00E97505" w:rsidRDefault="005C046C" w:rsidP="008426FC">
            <w:pPr>
              <w:rPr>
                <w:ins w:id="879" w:author="Bonnie Yang [2]" w:date="2023-07-29T12:30:00Z"/>
                <w:rStyle w:val="Strong"/>
              </w:rPr>
            </w:pPr>
            <w:ins w:id="880" w:author="Bonnie Yang [2]" w:date="2023-07-29T12:30:00Z">
              <w:r w:rsidRPr="00E97505">
                <w:rPr>
                  <w:rStyle w:val="Strong"/>
                </w:rPr>
                <w:t xml:space="preserve">Pre-Condition: </w:t>
              </w:r>
            </w:ins>
          </w:p>
          <w:p w14:paraId="009D4C4A" w14:textId="77777777" w:rsidR="005C046C" w:rsidRDefault="005C046C" w:rsidP="008426FC">
            <w:pPr>
              <w:rPr>
                <w:ins w:id="881" w:author="Bonnie Yang [2]" w:date="2023-07-29T12:30:00Z"/>
                <w:rFonts w:ascii="Arial" w:hAnsi="Arial" w:cs="Arial"/>
                <w:sz w:val="20"/>
                <w:szCs w:val="20"/>
              </w:rPr>
            </w:pPr>
            <w:ins w:id="882" w:author="Bonnie Yang [2]" w:date="2023-07-29T12:30:00Z">
              <w:r>
                <w:t>The user goes to the page</w:t>
              </w:r>
              <w:r w:rsidRPr="00DD3CB0">
                <w:rPr>
                  <w:rFonts w:ascii="Arial" w:hAnsi="Arial" w:cs="Arial"/>
                  <w:sz w:val="20"/>
                  <w:szCs w:val="20"/>
                </w:rPr>
                <w:t xml:space="preserve"> </w:t>
              </w:r>
            </w:ins>
          </w:p>
          <w:p w14:paraId="2D847173" w14:textId="77777777" w:rsidR="005C046C" w:rsidRPr="00DD3CB0" w:rsidRDefault="005C046C" w:rsidP="008426FC">
            <w:pPr>
              <w:rPr>
                <w:ins w:id="883" w:author="Bonnie Yang [2]" w:date="2023-07-29T12:30:00Z"/>
                <w:rFonts w:ascii="Arial" w:hAnsi="Arial" w:cs="Arial"/>
                <w:sz w:val="20"/>
                <w:szCs w:val="20"/>
              </w:rPr>
            </w:pPr>
          </w:p>
        </w:tc>
      </w:tr>
      <w:tr w:rsidR="005C046C" w:rsidRPr="00452515" w14:paraId="1C23B340" w14:textId="77777777" w:rsidTr="004F428C">
        <w:trPr>
          <w:ins w:id="884" w:author="Bonnie Yang [2]" w:date="2023-07-29T12:30:00Z"/>
          <w:trPrChange w:id="885" w:author="Bonnie Yang [2]" w:date="2023-07-29T13:36:00Z">
            <w:trPr>
              <w:gridAfter w:val="0"/>
            </w:trPr>
          </w:trPrChange>
        </w:trPr>
        <w:tc>
          <w:tcPr>
            <w:tcW w:w="8195" w:type="dxa"/>
            <w:tcPrChange w:id="886" w:author="Bonnie Yang [2]" w:date="2023-07-29T13:36:00Z">
              <w:tcPr>
                <w:tcW w:w="8008" w:type="dxa"/>
              </w:tcPr>
            </w:tcPrChange>
          </w:tcPr>
          <w:p w14:paraId="3DB41A6E" w14:textId="77777777" w:rsidR="005C046C" w:rsidRPr="002F2C94" w:rsidRDefault="005C046C" w:rsidP="008426FC">
            <w:pPr>
              <w:rPr>
                <w:ins w:id="887" w:author="Bonnie Yang [2]" w:date="2023-07-29T12:30:00Z"/>
                <w:b/>
                <w:bCs/>
              </w:rPr>
            </w:pPr>
            <w:ins w:id="888" w:author="Bonnie Yang [2]" w:date="2023-07-29T12:30:00Z">
              <w:r w:rsidRPr="002F2C94">
                <w:rPr>
                  <w:rFonts w:hint="eastAsia"/>
                  <w:b/>
                  <w:bCs/>
                </w:rPr>
                <w:t>Main Scenario:</w:t>
              </w:r>
              <w:r w:rsidRPr="002F2C94">
                <w:rPr>
                  <w:b/>
                  <w:bCs/>
                </w:rPr>
                <w:t xml:space="preserve"> </w:t>
              </w:r>
            </w:ins>
          </w:p>
          <w:p w14:paraId="5BD399F3" w14:textId="044622D8" w:rsidR="005C046C" w:rsidRPr="005C046C" w:rsidRDefault="005C046C">
            <w:pPr>
              <w:pStyle w:val="ListParagraph"/>
              <w:numPr>
                <w:ilvl w:val="1"/>
                <w:numId w:val="122"/>
              </w:numPr>
              <w:rPr>
                <w:ins w:id="889" w:author="Bonnie Yang [2]" w:date="2023-07-29T12:34:00Z"/>
                <w:rPrChange w:id="890" w:author="Bonnie Yang [2]" w:date="2023-07-29T12:49:00Z">
                  <w:rPr>
                    <w:ins w:id="891" w:author="Bonnie Yang [2]" w:date="2023-07-29T12:34:00Z"/>
                    <w:rFonts w:ascii="Segoe UI" w:eastAsia="宋体" w:hAnsi="Segoe UI" w:cs="Segoe UI"/>
                    <w:color w:val="172B4D"/>
                    <w:spacing w:val="-1"/>
                    <w:kern w:val="0"/>
                    <w:szCs w:val="21"/>
                  </w:rPr>
                </w:rPrChange>
              </w:rPr>
              <w:pPrChange w:id="892" w:author="Bonnie Yang [2]" w:date="2023-07-29T12:50:00Z">
                <w:pPr>
                  <w:widowControl/>
                  <w:shd w:val="clear" w:color="auto" w:fill="EBECF0"/>
                  <w:spacing w:before="100" w:beforeAutospacing="1"/>
                  <w:jc w:val="left"/>
                </w:pPr>
              </w:pPrChange>
            </w:pPr>
            <w:ins w:id="893" w:author="Bonnie Yang [2]" w:date="2023-07-29T12:34:00Z">
              <w:r w:rsidRPr="005C046C">
                <w:rPr>
                  <w:rPrChange w:id="894" w:author="Bonnie Yang [2]" w:date="2023-07-29T12:49:00Z">
                    <w:rPr>
                      <w:rFonts w:ascii="Segoe UI" w:hAnsi="Segoe UI" w:cs="Segoe UI"/>
                      <w:b/>
                      <w:bCs/>
                      <w:color w:val="172B4D"/>
                      <w:spacing w:val="-1"/>
                      <w:szCs w:val="21"/>
                    </w:rPr>
                  </w:rPrChange>
                </w:rPr>
                <w:t xml:space="preserve">All </w:t>
              </w:r>
              <w:proofErr w:type="spellStart"/>
              <w:r w:rsidRPr="005C046C">
                <w:rPr>
                  <w:rPrChange w:id="895" w:author="Bonnie Yang [2]" w:date="2023-07-29T12:49:00Z">
                    <w:rPr>
                      <w:rFonts w:ascii="Segoe UI" w:hAnsi="Segoe UI" w:cs="Segoe UI"/>
                      <w:b/>
                      <w:bCs/>
                      <w:color w:val="172B4D"/>
                      <w:spacing w:val="-1"/>
                      <w:szCs w:val="21"/>
                    </w:rPr>
                  </w:rPrChange>
                </w:rPr>
                <w:t>ingredient’s</w:t>
              </w:r>
              <w:proofErr w:type="spellEnd"/>
              <w:r w:rsidRPr="005C046C">
                <w:rPr>
                  <w:rPrChange w:id="896" w:author="Bonnie Yang [2]" w:date="2023-07-29T12:49:00Z">
                    <w:rPr>
                      <w:rFonts w:ascii="Segoe UI" w:hAnsi="Segoe UI" w:cs="Segoe UI"/>
                      <w:b/>
                      <w:bCs/>
                      <w:color w:val="172B4D"/>
                      <w:spacing w:val="-1"/>
                      <w:szCs w:val="21"/>
                    </w:rPr>
                  </w:rPrChange>
                </w:rPr>
                <w:t xml:space="preserve"> and non-food’s inventory UOM should equal to Base Unit from </w:t>
              </w:r>
              <w:proofErr w:type="spellStart"/>
              <w:r w:rsidRPr="005C046C">
                <w:rPr>
                  <w:rPrChange w:id="897" w:author="Bonnie Yang [2]" w:date="2023-07-29T12:49:00Z">
                    <w:rPr>
                      <w:rFonts w:ascii="Segoe UI" w:hAnsi="Segoe UI" w:cs="Segoe UI"/>
                      <w:b/>
                      <w:bCs/>
                      <w:color w:val="172B4D"/>
                      <w:spacing w:val="-1"/>
                      <w:szCs w:val="21"/>
                    </w:rPr>
                  </w:rPrChange>
                </w:rPr>
                <w:t>endor</w:t>
              </w:r>
              <w:proofErr w:type="spellEnd"/>
              <w:r w:rsidRPr="005C046C">
                <w:rPr>
                  <w:rPrChange w:id="898" w:author="Bonnie Yang [2]" w:date="2023-07-29T12:49:00Z">
                    <w:rPr>
                      <w:rFonts w:ascii="Segoe UI" w:hAnsi="Segoe UI" w:cs="Segoe UI"/>
                      <w:b/>
                      <w:bCs/>
                      <w:color w:val="172B4D"/>
                      <w:spacing w:val="-1"/>
                      <w:szCs w:val="21"/>
                    </w:rPr>
                  </w:rPrChange>
                </w:rPr>
                <w:t xml:space="preserve"> SKU, so we need to update the inventory unit </w:t>
              </w:r>
              <w:r w:rsidRPr="005C046C">
                <w:rPr>
                  <w:rFonts w:hint="eastAsia"/>
                  <w:rPrChange w:id="899" w:author="Bonnie Yang [2]" w:date="2023-07-29T12:49:00Z">
                    <w:rPr>
                      <w:rFonts w:ascii="Segoe UI" w:hAnsi="Segoe UI" w:cs="Segoe UI" w:hint="eastAsia"/>
                      <w:b/>
                      <w:bCs/>
                      <w:color w:val="172B4D"/>
                      <w:spacing w:val="-1"/>
                      <w:szCs w:val="21"/>
                    </w:rPr>
                  </w:rPrChange>
                </w:rPr>
                <w:t>→</w:t>
              </w:r>
              <w:r w:rsidRPr="005C046C">
                <w:rPr>
                  <w:rPrChange w:id="900" w:author="Bonnie Yang [2]" w:date="2023-07-29T12:49:00Z">
                    <w:rPr>
                      <w:rFonts w:ascii="Segoe UI" w:hAnsi="Segoe UI" w:cs="Segoe UI"/>
                      <w:b/>
                      <w:bCs/>
                      <w:color w:val="172B4D"/>
                      <w:spacing w:val="-1"/>
                      <w:szCs w:val="21"/>
                    </w:rPr>
                  </w:rPrChange>
                </w:rPr>
                <w:t xml:space="preserve"> Base unit from vendor item.</w:t>
              </w:r>
            </w:ins>
          </w:p>
          <w:p w14:paraId="5FC5F31D" w14:textId="77777777" w:rsidR="005C046C" w:rsidRPr="005C046C" w:rsidRDefault="005C046C">
            <w:pPr>
              <w:pStyle w:val="ListParagraph"/>
              <w:ind w:left="780"/>
              <w:rPr>
                <w:ins w:id="901" w:author="Bonnie Yang [2]" w:date="2023-07-29T12:34:00Z"/>
                <w:rPrChange w:id="902" w:author="Bonnie Yang [2]" w:date="2023-07-29T12:49:00Z">
                  <w:rPr>
                    <w:ins w:id="903" w:author="Bonnie Yang [2]" w:date="2023-07-29T12:34:00Z"/>
                    <w:rFonts w:ascii="Segoe UI" w:eastAsia="宋体" w:hAnsi="Segoe UI" w:cs="Segoe UI"/>
                    <w:color w:val="172B4D"/>
                    <w:spacing w:val="-1"/>
                    <w:kern w:val="0"/>
                    <w:szCs w:val="21"/>
                  </w:rPr>
                </w:rPrChange>
              </w:rPr>
              <w:pPrChange w:id="904" w:author="Bonnie Yang [2]" w:date="2023-07-29T12:54:00Z">
                <w:pPr>
                  <w:widowControl/>
                  <w:shd w:val="clear" w:color="auto" w:fill="EBECF0"/>
                  <w:tabs>
                    <w:tab w:val="num" w:pos="720"/>
                  </w:tabs>
                  <w:ind w:left="720" w:hanging="360"/>
                  <w:jc w:val="left"/>
                </w:pPr>
              </w:pPrChange>
            </w:pPr>
            <w:ins w:id="905" w:author="Bonnie Yang [2]" w:date="2023-07-29T12:34:00Z">
              <w:r w:rsidRPr="005C046C">
                <w:rPr>
                  <w:rPrChange w:id="906" w:author="Bonnie Yang [2]" w:date="2023-07-29T12:49:00Z">
                    <w:rPr>
                      <w:rFonts w:ascii="Segoe UI" w:hAnsi="Segoe UI" w:cs="Segoe UI"/>
                      <w:color w:val="172B4D"/>
                      <w:spacing w:val="-1"/>
                      <w:szCs w:val="21"/>
                    </w:rPr>
                  </w:rPrChange>
                </w:rPr>
                <w:t xml:space="preserve">Base unit: the Smallest qty and </w:t>
              </w:r>
              <w:r w:rsidRPr="005C046C">
                <w:rPr>
                  <w:rPrChange w:id="907" w:author="Bonnie Yang [2]" w:date="2023-07-29T12:49:00Z">
                    <w:rPr>
                      <w:rFonts w:ascii="Segoe UI" w:hAnsi="Segoe UI" w:cs="Segoe UI"/>
                      <w:b/>
                      <w:bCs/>
                      <w:color w:val="172B4D"/>
                      <w:spacing w:val="-1"/>
                      <w:szCs w:val="21"/>
                    </w:rPr>
                  </w:rPrChange>
                </w:rPr>
                <w:t xml:space="preserve">the first one </w:t>
              </w:r>
              <w:r w:rsidRPr="005C046C">
                <w:rPr>
                  <w:rPrChange w:id="908" w:author="Bonnie Yang [2]" w:date="2023-07-29T12:49:00Z">
                    <w:rPr>
                      <w:rFonts w:ascii="Segoe UI" w:hAnsi="Segoe UI" w:cs="Segoe UI"/>
                      <w:color w:val="172B4D"/>
                      <w:spacing w:val="-1"/>
                      <w:szCs w:val="21"/>
                    </w:rPr>
                  </w:rPrChange>
                </w:rPr>
                <w:t>in a vendor SKU item</w:t>
              </w:r>
            </w:ins>
          </w:p>
          <w:p w14:paraId="480C98B2" w14:textId="77777777" w:rsidR="005C046C" w:rsidRPr="005C046C" w:rsidRDefault="005C046C">
            <w:pPr>
              <w:pStyle w:val="ListParagraph"/>
              <w:ind w:left="780"/>
              <w:rPr>
                <w:ins w:id="909" w:author="Bonnie Yang [2]" w:date="2023-07-29T12:34:00Z"/>
                <w:rPrChange w:id="910" w:author="Bonnie Yang [2]" w:date="2023-07-29T12:49:00Z">
                  <w:rPr>
                    <w:ins w:id="911" w:author="Bonnie Yang [2]" w:date="2023-07-29T12:34:00Z"/>
                    <w:rFonts w:ascii="Segoe UI" w:eastAsia="宋体" w:hAnsi="Segoe UI" w:cs="Segoe UI"/>
                    <w:color w:val="172B4D"/>
                    <w:spacing w:val="-1"/>
                    <w:kern w:val="0"/>
                    <w:szCs w:val="21"/>
                  </w:rPr>
                </w:rPrChange>
              </w:rPr>
              <w:pPrChange w:id="912" w:author="Bonnie Yang [2]" w:date="2023-07-29T12:54:00Z">
                <w:pPr>
                  <w:widowControl/>
                  <w:numPr>
                    <w:ilvl w:val="1"/>
                  </w:numPr>
                  <w:shd w:val="clear" w:color="auto" w:fill="EBECF0"/>
                  <w:tabs>
                    <w:tab w:val="num" w:pos="1440"/>
                  </w:tabs>
                  <w:ind w:left="1440" w:hanging="360"/>
                  <w:jc w:val="left"/>
                </w:pPr>
              </w:pPrChange>
            </w:pPr>
            <w:proofErr w:type="gramStart"/>
            <w:ins w:id="913" w:author="Bonnie Yang [2]" w:date="2023-07-29T12:34:00Z">
              <w:r w:rsidRPr="005C046C">
                <w:rPr>
                  <w:rPrChange w:id="914" w:author="Bonnie Yang [2]" w:date="2023-07-29T12:49:00Z">
                    <w:rPr>
                      <w:rFonts w:ascii="Segoe UI" w:hAnsi="Segoe UI" w:cs="Segoe UI"/>
                      <w:color w:val="172B4D"/>
                      <w:spacing w:val="-1"/>
                      <w:szCs w:val="21"/>
                    </w:rPr>
                  </w:rPrChange>
                </w:rPr>
                <w:t>if</w:t>
              </w:r>
              <w:proofErr w:type="gramEnd"/>
              <w:r w:rsidRPr="005C046C">
                <w:rPr>
                  <w:rPrChange w:id="915" w:author="Bonnie Yang [2]" w:date="2023-07-29T12:49:00Z">
                    <w:rPr>
                      <w:rFonts w:ascii="Segoe UI" w:hAnsi="Segoe UI" w:cs="Segoe UI"/>
                      <w:color w:val="172B4D"/>
                      <w:spacing w:val="-1"/>
                      <w:szCs w:val="21"/>
                    </w:rPr>
                  </w:rPrChange>
                </w:rPr>
                <w:t xml:space="preserve"> more than one vendor SKU items mapped with an ingredient item, the smallest UoM must be the same among the vendor SKUs. Else, the base unit=null</w:t>
              </w:r>
            </w:ins>
          </w:p>
          <w:p w14:paraId="37DA34CF" w14:textId="77777777" w:rsidR="008C6C85" w:rsidRDefault="005C046C">
            <w:pPr>
              <w:pStyle w:val="ListParagraph"/>
              <w:ind w:left="780"/>
              <w:rPr>
                <w:ins w:id="916" w:author="Bonnie Yang [2]" w:date="2023-07-29T12:54:00Z"/>
              </w:rPr>
              <w:pPrChange w:id="917" w:author="Bonnie Yang [2]" w:date="2023-07-29T12:54:00Z">
                <w:pPr>
                  <w:pStyle w:val="ListParagraph"/>
                  <w:numPr>
                    <w:ilvl w:val="1"/>
                    <w:numId w:val="122"/>
                  </w:numPr>
                  <w:ind w:left="780" w:hanging="360"/>
                </w:pPr>
              </w:pPrChange>
            </w:pPr>
            <w:ins w:id="918" w:author="Bonnie Yang [2]" w:date="2023-07-29T12:34:00Z">
              <w:r w:rsidRPr="005C046C">
                <w:rPr>
                  <w:rPrChange w:id="919" w:author="Bonnie Yang [2]" w:date="2023-07-29T12:49:00Z">
                    <w:rPr>
                      <w:rFonts w:ascii="Segoe UI" w:hAnsi="Segoe UI" w:cs="Segoe UI"/>
                      <w:color w:val="172B4D"/>
                      <w:spacing w:val="-1"/>
                      <w:szCs w:val="21"/>
                    </w:rPr>
                  </w:rPrChange>
                </w:rPr>
                <w:t xml:space="preserve">after migration, the ingredient </w:t>
              </w:r>
              <w:proofErr w:type="spellStart"/>
              <w:r w:rsidRPr="005C046C">
                <w:rPr>
                  <w:rPrChange w:id="920" w:author="Bonnie Yang [2]" w:date="2023-07-29T12:49:00Z">
                    <w:rPr>
                      <w:rFonts w:ascii="Segoe UI" w:hAnsi="Segoe UI" w:cs="Segoe UI"/>
                      <w:color w:val="172B4D"/>
                      <w:spacing w:val="-1"/>
                      <w:szCs w:val="21"/>
                    </w:rPr>
                  </w:rPrChange>
                </w:rPr>
                <w:t>inventory_uom</w:t>
              </w:r>
              <w:proofErr w:type="spellEnd"/>
              <w:r w:rsidRPr="005C046C">
                <w:rPr>
                  <w:rPrChange w:id="921" w:author="Bonnie Yang [2]" w:date="2023-07-29T12:49:00Z">
                    <w:rPr>
                      <w:rFonts w:ascii="Segoe UI" w:hAnsi="Segoe UI" w:cs="Segoe UI"/>
                      <w:color w:val="172B4D"/>
                      <w:spacing w:val="-1"/>
                      <w:szCs w:val="21"/>
                    </w:rPr>
                  </w:rPrChange>
                </w:rPr>
                <w:t xml:space="preserve"> must be equal to </w:t>
              </w:r>
              <w:proofErr w:type="spellStart"/>
              <w:r w:rsidRPr="005C046C">
                <w:rPr>
                  <w:rPrChange w:id="922" w:author="Bonnie Yang [2]" w:date="2023-07-29T12:49:00Z">
                    <w:rPr>
                      <w:rFonts w:ascii="Segoe UI" w:hAnsi="Segoe UI" w:cs="Segoe UI"/>
                      <w:color w:val="172B4D"/>
                      <w:spacing w:val="-1"/>
                      <w:szCs w:val="21"/>
                    </w:rPr>
                  </w:rPrChange>
                </w:rPr>
                <w:t>base_unit</w:t>
              </w:r>
              <w:proofErr w:type="spellEnd"/>
              <w:r w:rsidRPr="005C046C">
                <w:rPr>
                  <w:rPrChange w:id="923" w:author="Bonnie Yang [2]" w:date="2023-07-29T12:49:00Z">
                    <w:rPr>
                      <w:rFonts w:ascii="Segoe UI" w:hAnsi="Segoe UI" w:cs="Segoe UI"/>
                      <w:color w:val="172B4D"/>
                      <w:spacing w:val="-1"/>
                      <w:szCs w:val="21"/>
                    </w:rPr>
                  </w:rPrChange>
                </w:rPr>
                <w:t>.</w:t>
              </w:r>
            </w:ins>
          </w:p>
          <w:p w14:paraId="48E12456" w14:textId="77777777" w:rsidR="008C6C85" w:rsidRDefault="008C6C85" w:rsidP="008C6C85">
            <w:pPr>
              <w:pStyle w:val="ListParagraph"/>
              <w:numPr>
                <w:ilvl w:val="1"/>
                <w:numId w:val="122"/>
              </w:numPr>
              <w:rPr>
                <w:ins w:id="924" w:author="Bonnie Yang [2]" w:date="2023-07-29T12:56:00Z"/>
              </w:rPr>
            </w:pPr>
            <w:ins w:id="925" w:author="Bonnie Yang [2]" w:date="2023-07-29T12:55:00Z">
              <w:r>
                <w:t xml:space="preserve">Please refer to the following </w:t>
              </w:r>
              <w:proofErr w:type="gramStart"/>
              <w:r>
                <w:t>logic</w:t>
              </w:r>
            </w:ins>
            <w:ins w:id="926" w:author="Bonnie Yang [2]" w:date="2023-07-29T12:56:00Z">
              <w:r>
                <w:t>s</w:t>
              </w:r>
              <w:proofErr w:type="gramEnd"/>
              <w:r>
                <w:t xml:space="preserve"> for </w:t>
              </w:r>
            </w:ins>
            <w:ins w:id="927" w:author="Bonnie Yang [2]" w:date="2023-07-29T12:51:00Z">
              <w:r w:rsidR="005C046C">
                <w:t>Migration logic</w:t>
              </w:r>
            </w:ins>
            <w:ins w:id="928" w:author="Bonnie Yang [2]" w:date="2023-07-29T12:56:00Z">
              <w:r>
                <w:t>:</w:t>
              </w:r>
            </w:ins>
          </w:p>
          <w:p w14:paraId="4689A00C" w14:textId="77777777" w:rsidR="008C6C85" w:rsidRDefault="005C046C" w:rsidP="008C6C85">
            <w:pPr>
              <w:pStyle w:val="ListParagraph"/>
              <w:numPr>
                <w:ilvl w:val="1"/>
                <w:numId w:val="122"/>
              </w:numPr>
              <w:rPr>
                <w:ins w:id="929" w:author="Bonnie Yang [2]" w:date="2023-07-29T12:56:00Z"/>
              </w:rPr>
            </w:pPr>
            <w:ins w:id="930" w:author="Bonnie Yang [2]" w:date="2023-07-29T12:51:00Z">
              <w:r>
                <w:t xml:space="preserve">Need another field like” </w:t>
              </w:r>
              <w:proofErr w:type="spellStart"/>
              <w:r>
                <w:t>ERP_Inventory_Unit</w:t>
              </w:r>
              <w:proofErr w:type="spellEnd"/>
              <w:r>
                <w:t xml:space="preserve">”, because in ERP, the item’s </w:t>
              </w:r>
              <w:proofErr w:type="spellStart"/>
              <w:r>
                <w:t>inventory_unit</w:t>
              </w:r>
              <w:proofErr w:type="spellEnd"/>
              <w:r>
                <w:t xml:space="preserve"> does not be changeable after synced</w:t>
              </w:r>
            </w:ins>
          </w:p>
          <w:p w14:paraId="0D66F94C" w14:textId="77777777" w:rsidR="008C6C85" w:rsidRDefault="005C046C">
            <w:pPr>
              <w:pStyle w:val="ListParagraph"/>
              <w:ind w:left="780"/>
              <w:rPr>
                <w:ins w:id="931" w:author="Bonnie Yang [2]" w:date="2023-07-29T12:56:00Z"/>
              </w:rPr>
              <w:pPrChange w:id="932" w:author="Bonnie Yang [2]" w:date="2023-07-29T12:57:00Z">
                <w:pPr>
                  <w:pStyle w:val="ListParagraph"/>
                  <w:numPr>
                    <w:ilvl w:val="1"/>
                    <w:numId w:val="122"/>
                  </w:numPr>
                  <w:ind w:left="780" w:hanging="360"/>
                </w:pPr>
              </w:pPrChange>
            </w:pPr>
            <w:ins w:id="933" w:author="Bonnie Yang [2]" w:date="2023-07-29T12:51:00Z">
              <w:r>
                <w:t xml:space="preserve">the </w:t>
              </w:r>
              <w:proofErr w:type="spellStart"/>
              <w:r>
                <w:t>ERP_inventory_unit</w:t>
              </w:r>
              <w:proofErr w:type="spellEnd"/>
              <w:r>
                <w:t xml:space="preserve">, do not need to display in UI, by default the </w:t>
              </w:r>
              <w:proofErr w:type="spellStart"/>
              <w:r>
                <w:t>ERP_inventory_unit</w:t>
              </w:r>
              <w:proofErr w:type="spellEnd"/>
              <w:r>
                <w:t xml:space="preserve">= inventory unit, and </w:t>
              </w:r>
              <w:proofErr w:type="spellStart"/>
              <w:r>
                <w:t>ERP_inventory_unit</w:t>
              </w:r>
              <w:proofErr w:type="spellEnd"/>
              <w:r>
                <w:t xml:space="preserve"> should be treated as </w:t>
              </w:r>
              <w:proofErr w:type="spellStart"/>
              <w:r>
                <w:t>inventory_uom</w:t>
              </w:r>
              <w:proofErr w:type="spellEnd"/>
              <w:r>
                <w:t xml:space="preserve"> in ERP.</w:t>
              </w:r>
            </w:ins>
          </w:p>
          <w:p w14:paraId="56304FA2" w14:textId="77777777" w:rsidR="008C6C85" w:rsidRDefault="005C046C" w:rsidP="005C046C">
            <w:pPr>
              <w:pStyle w:val="ListParagraph"/>
              <w:numPr>
                <w:ilvl w:val="1"/>
                <w:numId w:val="122"/>
              </w:numPr>
              <w:rPr>
                <w:ins w:id="934" w:author="Bonnie Yang [2]" w:date="2023-07-29T12:57:00Z"/>
              </w:rPr>
            </w:pPr>
            <w:ins w:id="935" w:author="Bonnie Yang [2]" w:date="2023-07-29T12:51:00Z">
              <w:r>
                <w:t>Backfill existing inventory unit to ‘</w:t>
              </w:r>
              <w:proofErr w:type="spellStart"/>
              <w:r>
                <w:t>ERP_Inventory_Unit</w:t>
              </w:r>
              <w:proofErr w:type="spellEnd"/>
              <w:r>
                <w:t>’.</w:t>
              </w:r>
            </w:ins>
          </w:p>
          <w:p w14:paraId="715B6609" w14:textId="77777777" w:rsidR="008C6C85" w:rsidRDefault="005C046C" w:rsidP="005C046C">
            <w:pPr>
              <w:pStyle w:val="ListParagraph"/>
              <w:numPr>
                <w:ilvl w:val="1"/>
                <w:numId w:val="122"/>
              </w:numPr>
              <w:rPr>
                <w:ins w:id="936" w:author="Bonnie Yang [2]" w:date="2023-07-29T12:57:00Z"/>
              </w:rPr>
            </w:pPr>
            <w:ins w:id="937" w:author="Bonnie Yang [2]" w:date="2023-07-29T12:51:00Z">
              <w:r>
                <w:t xml:space="preserve">First, more than one vendor SKU items mapped with an ingredient item, check if the smallest UoM must be the same among the vendor SKUs. </w:t>
              </w:r>
            </w:ins>
          </w:p>
          <w:p w14:paraId="57CC15CA" w14:textId="77777777" w:rsidR="008C6C85" w:rsidRDefault="005C046C" w:rsidP="008C6C85">
            <w:pPr>
              <w:pStyle w:val="ListParagraph"/>
              <w:numPr>
                <w:ilvl w:val="2"/>
                <w:numId w:val="122"/>
              </w:numPr>
              <w:rPr>
                <w:ins w:id="938" w:author="Bonnie Yang [2]" w:date="2023-07-29T12:58:00Z"/>
              </w:rPr>
            </w:pPr>
            <w:ins w:id="939" w:author="Bonnie Yang [2]" w:date="2023-07-29T12:51:00Z">
              <w:r>
                <w:t>If yes, capture the base unit for migration.</w:t>
              </w:r>
            </w:ins>
          </w:p>
          <w:p w14:paraId="62D12978" w14:textId="77777777" w:rsidR="008C6C85" w:rsidRDefault="005C046C" w:rsidP="008C6C85">
            <w:pPr>
              <w:pStyle w:val="ListParagraph"/>
              <w:numPr>
                <w:ilvl w:val="2"/>
                <w:numId w:val="122"/>
              </w:numPr>
              <w:rPr>
                <w:ins w:id="940" w:author="Bonnie Yang [2]" w:date="2023-07-29T12:58:00Z"/>
              </w:rPr>
            </w:pPr>
            <w:ins w:id="941" w:author="Bonnie Yang [2]" w:date="2023-07-29T12:51:00Z">
              <w:r>
                <w:t xml:space="preserve">If not, these linked ingredient items will fail to date migration, and list them in a file so that user can fix it manually. </w:t>
              </w:r>
            </w:ins>
          </w:p>
          <w:p w14:paraId="1C19C5AD" w14:textId="1318A375" w:rsidR="008C6C85" w:rsidRDefault="005C046C" w:rsidP="008C6C85">
            <w:pPr>
              <w:pStyle w:val="ListParagraph"/>
              <w:ind w:left="1200"/>
              <w:rPr>
                <w:ins w:id="942" w:author="Bonnie Yang [2]" w:date="2023-07-29T12:58:00Z"/>
              </w:rPr>
            </w:pPr>
            <w:ins w:id="943" w:author="Bonnie Yang [2]" w:date="2023-07-29T12:51:00Z">
              <w:r>
                <w:t>Including the following columns in the excel</w:t>
              </w:r>
              <w:proofErr w:type="gramStart"/>
              <w:r>
                <w:t>:  Item</w:t>
              </w:r>
              <w:proofErr w:type="gramEnd"/>
              <w:r>
                <w:t xml:space="preserve"> Number (meaning </w:t>
              </w:r>
              <w:proofErr w:type="spellStart"/>
              <w:r>
                <w:t>ingrdient</w:t>
              </w:r>
              <w:proofErr w:type="spellEnd"/>
              <w:r>
                <w:t xml:space="preserve"> item number), Vendor SKU, Vendor SKU Name, OG Code, Base UO</w:t>
              </w:r>
            </w:ins>
            <w:ins w:id="944" w:author="Bonnie Yang [2]" w:date="2023-07-29T12:58:00Z">
              <w:r w:rsidR="008C6C85">
                <w:t>M</w:t>
              </w:r>
            </w:ins>
          </w:p>
          <w:p w14:paraId="671CF834" w14:textId="5AA236B6" w:rsidR="008C6C85" w:rsidRDefault="005C046C">
            <w:pPr>
              <w:pStyle w:val="ListParagraph"/>
              <w:ind w:left="1200"/>
              <w:rPr>
                <w:ins w:id="945" w:author="Bonnie Yang [2]" w:date="2023-07-29T12:58:00Z"/>
              </w:rPr>
              <w:pPrChange w:id="946" w:author="Bonnie Yang [2]" w:date="2023-07-29T12:58:00Z">
                <w:pPr>
                  <w:pStyle w:val="ListParagraph"/>
                  <w:numPr>
                    <w:ilvl w:val="1"/>
                    <w:numId w:val="122"/>
                  </w:numPr>
                  <w:ind w:left="780" w:hanging="360"/>
                </w:pPr>
              </w:pPrChange>
            </w:pPr>
            <w:ins w:id="947" w:author="Bonnie Yang [2]" w:date="2023-07-29T12:51:00Z">
              <w:r>
                <w:t>Group them as item number: meaning sort vendor SKU items which linked a same item together</w:t>
              </w:r>
            </w:ins>
          </w:p>
          <w:p w14:paraId="6BCBB4D5" w14:textId="77777777" w:rsidR="008C6C85" w:rsidRDefault="005C046C" w:rsidP="005C046C">
            <w:pPr>
              <w:pStyle w:val="ListParagraph"/>
              <w:numPr>
                <w:ilvl w:val="1"/>
                <w:numId w:val="122"/>
              </w:numPr>
              <w:rPr>
                <w:ins w:id="948" w:author="Bonnie Yang [2]" w:date="2023-07-29T12:58:00Z"/>
              </w:rPr>
            </w:pPr>
            <w:ins w:id="949" w:author="Bonnie Yang [2]" w:date="2023-07-29T12:51:00Z">
              <w:r>
                <w:t xml:space="preserve">Check if there </w:t>
              </w:r>
              <w:proofErr w:type="gramStart"/>
              <w:r>
                <w:t>is</w:t>
              </w:r>
              <w:proofErr w:type="gramEnd"/>
              <w:r>
                <w:t xml:space="preserve"> unit conversions between </w:t>
              </w:r>
              <w:proofErr w:type="spellStart"/>
              <w:r>
                <w:t>ERP_inventory_unit</w:t>
              </w:r>
              <w:proofErr w:type="spellEnd"/>
              <w:r>
                <w:t xml:space="preserve"> and Base unit, and if there </w:t>
              </w:r>
              <w:proofErr w:type="gramStart"/>
              <w:r>
                <w:t>is</w:t>
              </w:r>
              <w:proofErr w:type="gramEnd"/>
              <w:r>
                <w:t xml:space="preserve"> unit conversions between Base unit and serving size unit of the ingredient</w:t>
              </w:r>
            </w:ins>
          </w:p>
          <w:p w14:paraId="572166B2" w14:textId="77777777" w:rsidR="00B8494E" w:rsidRDefault="005C046C" w:rsidP="00B8494E">
            <w:pPr>
              <w:pStyle w:val="ListParagraph"/>
              <w:numPr>
                <w:ilvl w:val="2"/>
                <w:numId w:val="122"/>
              </w:numPr>
              <w:rPr>
                <w:ins w:id="950" w:author="Bonnie Yang [2]" w:date="2023-07-29T13:26:00Z"/>
              </w:rPr>
            </w:pPr>
            <w:proofErr w:type="gramStart"/>
            <w:ins w:id="951" w:author="Bonnie Yang [2]" w:date="2023-07-29T12:51:00Z">
              <w:r>
                <w:t>if</w:t>
              </w:r>
              <w:proofErr w:type="gramEnd"/>
              <w:r>
                <w:t xml:space="preserve"> it is the global unit </w:t>
              </w:r>
              <w:proofErr w:type="gramStart"/>
              <w:r>
                <w:t>conversion(</w:t>
              </w:r>
              <w:proofErr w:type="gramEnd"/>
              <w:r>
                <w:t xml:space="preserve">like 1kg=1000g, </w:t>
              </w:r>
              <w:proofErr w:type="spellStart"/>
              <w:r>
                <w:t>etc</w:t>
              </w:r>
              <w:proofErr w:type="spellEnd"/>
              <w:proofErr w:type="gramStart"/>
              <w:r>
                <w:t>),  we</w:t>
              </w:r>
              <w:proofErr w:type="gramEnd"/>
              <w:r>
                <w:t xml:space="preserve"> can use it and don’t need any change for that unit conversion</w:t>
              </w:r>
            </w:ins>
          </w:p>
          <w:p w14:paraId="57B164EB" w14:textId="77777777" w:rsidR="00B8494E" w:rsidRDefault="005C046C" w:rsidP="00B8494E">
            <w:pPr>
              <w:pStyle w:val="ListParagraph"/>
              <w:numPr>
                <w:ilvl w:val="2"/>
                <w:numId w:val="122"/>
              </w:numPr>
              <w:rPr>
                <w:ins w:id="952" w:author="Bonnie Yang [2]" w:date="2023-07-29T13:27:00Z"/>
              </w:rPr>
            </w:pPr>
            <w:proofErr w:type="gramStart"/>
            <w:ins w:id="953" w:author="Bonnie Yang [2]" w:date="2023-07-29T12:51:00Z">
              <w:r>
                <w:t>if</w:t>
              </w:r>
              <w:proofErr w:type="gramEnd"/>
              <w:r>
                <w:t xml:space="preserve"> it is a global unit conversion (except 1kg=1000g), we should add them to unit conversion section of the ingredient. (Nice to </w:t>
              </w:r>
              <w:proofErr w:type="gramStart"/>
              <w:r>
                <w:t>have:</w:t>
              </w:r>
              <w:proofErr w:type="gramEnd"/>
              <w:r>
                <w:t xml:space="preserve"> it cannot be edited in UI level)</w:t>
              </w:r>
            </w:ins>
          </w:p>
          <w:p w14:paraId="537C99D4" w14:textId="77777777" w:rsidR="00B8494E" w:rsidRDefault="005C046C" w:rsidP="00B8494E">
            <w:pPr>
              <w:pStyle w:val="ListParagraph"/>
              <w:numPr>
                <w:ilvl w:val="2"/>
                <w:numId w:val="122"/>
              </w:numPr>
              <w:rPr>
                <w:ins w:id="954" w:author="Bonnie Yang [2]" w:date="2023-07-29T13:27:00Z"/>
              </w:rPr>
            </w:pPr>
            <w:proofErr w:type="gramStart"/>
            <w:ins w:id="955" w:author="Bonnie Yang [2]" w:date="2023-07-29T12:51:00Z">
              <w:r>
                <w:t>if</w:t>
              </w:r>
              <w:proofErr w:type="gramEnd"/>
              <w:r>
                <w:t xml:space="preserve"> it is a specified unit conversion that has been added by user </w:t>
              </w:r>
              <w:proofErr w:type="gramStart"/>
              <w:r>
                <w:t>manually,  we</w:t>
              </w:r>
              <w:proofErr w:type="gramEnd"/>
              <w:r>
                <w:t xml:space="preserve"> can use it and don’t need any change for that unit conversion, because they should </w:t>
              </w:r>
              <w:proofErr w:type="gramStart"/>
              <w:r>
                <w:t>has</w:t>
              </w:r>
              <w:proofErr w:type="gramEnd"/>
              <w:r>
                <w:t xml:space="preserve"> been synced to ERP with current cookbook-&gt;ERP workflow</w:t>
              </w:r>
            </w:ins>
          </w:p>
          <w:p w14:paraId="168EB451" w14:textId="77777777" w:rsidR="00B8494E" w:rsidRDefault="005C046C" w:rsidP="00B8494E">
            <w:pPr>
              <w:pStyle w:val="ListParagraph"/>
              <w:numPr>
                <w:ilvl w:val="2"/>
                <w:numId w:val="122"/>
              </w:numPr>
              <w:rPr>
                <w:ins w:id="956" w:author="Bonnie Yang [2]" w:date="2023-07-29T13:29:00Z"/>
              </w:rPr>
            </w:pPr>
            <w:proofErr w:type="gramStart"/>
            <w:ins w:id="957" w:author="Bonnie Yang [2]" w:date="2023-07-29T12:51:00Z">
              <w:r>
                <w:t>if</w:t>
              </w:r>
              <w:proofErr w:type="gramEnd"/>
              <w:r>
                <w:t xml:space="preserve"> </w:t>
              </w:r>
              <w:proofErr w:type="gramStart"/>
              <w:r>
                <w:t>it is</w:t>
              </w:r>
              <w:proofErr w:type="gramEnd"/>
              <w:r>
                <w:t xml:space="preserve"> no unit conversions, we should list them, and those items will fail to data migration</w:t>
              </w:r>
            </w:ins>
          </w:p>
          <w:p w14:paraId="3EE1B53B" w14:textId="77777777" w:rsidR="00B8494E" w:rsidRDefault="008C6C85" w:rsidP="00B8494E">
            <w:pPr>
              <w:pStyle w:val="ListParagraph"/>
              <w:ind w:left="1200"/>
              <w:rPr>
                <w:ins w:id="958" w:author="Bonnie Yang [2]" w:date="2023-07-29T13:29:00Z"/>
              </w:rPr>
            </w:pPr>
            <w:ins w:id="959" w:author="Bonnie Yang [2]" w:date="2023-07-29T12:59:00Z">
              <w:r>
                <w:t>C</w:t>
              </w:r>
            </w:ins>
            <w:ins w:id="960" w:author="Bonnie Yang [2]" w:date="2023-07-29T12:51:00Z">
              <w:r w:rsidR="005C046C">
                <w:t xml:space="preserve">an </w:t>
              </w:r>
              <w:proofErr w:type="gramStart"/>
              <w:r w:rsidR="005C046C">
                <w:t>take a look</w:t>
              </w:r>
              <w:proofErr w:type="gramEnd"/>
              <w:r w:rsidR="005C046C">
                <w:t xml:space="preserve"> at those items, the missing unit conversion may be able to </w:t>
              </w:r>
              <w:proofErr w:type="gramStart"/>
              <w:r w:rsidR="005C046C">
                <w:t>find</w:t>
              </w:r>
              <w:proofErr w:type="gramEnd"/>
              <w:r w:rsidR="005C046C">
                <w:t xml:space="preserve"> from vendor items, otherwise, it needs to be added by user manually.</w:t>
              </w:r>
            </w:ins>
          </w:p>
          <w:p w14:paraId="3CF94F7E" w14:textId="6CB6E0FA" w:rsidR="00B8494E" w:rsidRDefault="005C046C">
            <w:pPr>
              <w:pStyle w:val="ListParagraph"/>
              <w:ind w:left="1200"/>
              <w:rPr>
                <w:ins w:id="961" w:author="Bonnie Yang [2]" w:date="2023-07-29T13:28:00Z"/>
              </w:rPr>
              <w:pPrChange w:id="962" w:author="Bonnie Yang [2]" w:date="2023-07-29T13:29:00Z">
                <w:pPr>
                  <w:pStyle w:val="ListParagraph"/>
                  <w:numPr>
                    <w:ilvl w:val="1"/>
                    <w:numId w:val="122"/>
                  </w:numPr>
                  <w:ind w:left="780" w:hanging="360"/>
                </w:pPr>
              </w:pPrChange>
            </w:pPr>
            <w:ins w:id="963" w:author="Bonnie Yang [2]" w:date="2023-07-29T12:51:00Z">
              <w:r>
                <w:t xml:space="preserve">Including these columns for these items: Item Number (meaning </w:t>
              </w:r>
              <w:proofErr w:type="spellStart"/>
              <w:r>
                <w:t>ingrdient</w:t>
              </w:r>
              <w:proofErr w:type="spellEnd"/>
              <w:r>
                <w:t xml:space="preserve"> item number), </w:t>
              </w:r>
              <w:proofErr w:type="spellStart"/>
              <w:r>
                <w:t>ERP_inventory_unit</w:t>
              </w:r>
              <w:proofErr w:type="spellEnd"/>
              <w:r>
                <w:t>, Base unit, Serving size unit</w:t>
              </w:r>
            </w:ins>
          </w:p>
          <w:p w14:paraId="604E98FC" w14:textId="77777777" w:rsidR="00B8494E" w:rsidRDefault="005C046C" w:rsidP="005C046C">
            <w:pPr>
              <w:pStyle w:val="ListParagraph"/>
              <w:numPr>
                <w:ilvl w:val="1"/>
                <w:numId w:val="122"/>
              </w:numPr>
              <w:rPr>
                <w:ins w:id="964" w:author="Bonnie Yang [2]" w:date="2023-07-29T13:28:00Z"/>
              </w:rPr>
            </w:pPr>
            <w:ins w:id="965" w:author="Bonnie Yang [2]" w:date="2023-07-29T12:51:00Z">
              <w:r>
                <w:t xml:space="preserve">If there is unit conversion, Update the Inventory unit to Base Unit if there are not the same. </w:t>
              </w:r>
              <w:proofErr w:type="gramStart"/>
              <w:r>
                <w:t>The migration</w:t>
              </w:r>
              <w:proofErr w:type="gramEnd"/>
              <w:r>
                <w:t xml:space="preserve"> </w:t>
              </w:r>
              <w:proofErr w:type="gramStart"/>
              <w:r>
                <w:t>is</w:t>
              </w:r>
              <w:proofErr w:type="gramEnd"/>
              <w:r>
                <w:t xml:space="preserve"> item level (meaning for all versions).</w:t>
              </w:r>
            </w:ins>
          </w:p>
          <w:p w14:paraId="6BC03CF6" w14:textId="77777777" w:rsidR="00B8494E" w:rsidRDefault="005C046C" w:rsidP="00B8494E">
            <w:pPr>
              <w:pStyle w:val="ListParagraph"/>
              <w:numPr>
                <w:ilvl w:val="2"/>
                <w:numId w:val="122"/>
              </w:numPr>
              <w:rPr>
                <w:ins w:id="966" w:author="Bonnie Yang [2]" w:date="2023-07-29T13:29:00Z"/>
              </w:rPr>
            </w:pPr>
            <w:ins w:id="967" w:author="Bonnie Yang [2]" w:date="2023-07-29T12:51:00Z">
              <w:r>
                <w:t xml:space="preserve">if that ingredient item status is R&amp;D version and </w:t>
              </w:r>
              <w:proofErr w:type="spellStart"/>
              <w:r>
                <w:t>production_time</w:t>
              </w:r>
              <w:proofErr w:type="spellEnd"/>
              <w:r>
                <w:t xml:space="preserve"> &gt; </w:t>
              </w:r>
              <w:proofErr w:type="spellStart"/>
              <w:r>
                <w:t>current_time</w:t>
              </w:r>
              <w:proofErr w:type="spellEnd"/>
              <w:r>
                <w:t xml:space="preserve">, or the ingredient only has a draft version (that means it haven’t </w:t>
              </w:r>
              <w:proofErr w:type="gramStart"/>
              <w:r>
                <w:t>been existing</w:t>
              </w:r>
              <w:proofErr w:type="gramEnd"/>
              <w:r>
                <w:t xml:space="preserve"> in ERP</w:t>
              </w:r>
              <w:proofErr w:type="gramStart"/>
              <w:r>
                <w:t>),  update</w:t>
              </w:r>
              <w:proofErr w:type="gramEnd"/>
              <w:r>
                <w:t xml:space="preserve"> both </w:t>
              </w:r>
              <w:proofErr w:type="spellStart"/>
              <w:r>
                <w:t>ERP_inventory_unit</w:t>
              </w:r>
              <w:proofErr w:type="spellEnd"/>
              <w:r>
                <w:t xml:space="preserve"> and </w:t>
              </w:r>
              <w:proofErr w:type="spellStart"/>
              <w:r>
                <w:t>Inventory_unit</w:t>
              </w:r>
              <w:proofErr w:type="spellEnd"/>
              <w:r>
                <w:t xml:space="preserve"> to </w:t>
              </w:r>
              <w:proofErr w:type="spellStart"/>
              <w:r>
                <w:t>base_unit</w:t>
              </w:r>
              <w:proofErr w:type="spellEnd"/>
              <w:r>
                <w:t>.</w:t>
              </w:r>
            </w:ins>
          </w:p>
          <w:p w14:paraId="17D841A4" w14:textId="77777777" w:rsidR="00B8494E" w:rsidRDefault="005C046C" w:rsidP="00B8494E">
            <w:pPr>
              <w:pStyle w:val="ListParagraph"/>
              <w:numPr>
                <w:ilvl w:val="2"/>
                <w:numId w:val="122"/>
              </w:numPr>
              <w:rPr>
                <w:ins w:id="968" w:author="Bonnie Yang [2]" w:date="2023-07-29T13:29:00Z"/>
              </w:rPr>
            </w:pPr>
            <w:ins w:id="969" w:author="Bonnie Yang [2]" w:date="2023-07-29T12:51:00Z">
              <w:r>
                <w:t xml:space="preserve">If the </w:t>
              </w:r>
              <w:proofErr w:type="gramStart"/>
              <w:r>
                <w:t>ingredient item</w:t>
              </w:r>
              <w:proofErr w:type="gramEnd"/>
              <w:r>
                <w:t xml:space="preserve"> status is active, update </w:t>
              </w:r>
              <w:proofErr w:type="spellStart"/>
              <w:r>
                <w:t>Inventory_unit</w:t>
              </w:r>
              <w:proofErr w:type="spellEnd"/>
              <w:r>
                <w:t xml:space="preserve"> to </w:t>
              </w:r>
              <w:proofErr w:type="spellStart"/>
              <w:r>
                <w:t>base_unit</w:t>
              </w:r>
              <w:proofErr w:type="spellEnd"/>
              <w:r>
                <w:t xml:space="preserve"> and sync the updated </w:t>
              </w:r>
              <w:proofErr w:type="spellStart"/>
              <w:r>
                <w:t>unit_conversion</w:t>
              </w:r>
              <w:proofErr w:type="spellEnd"/>
              <w:r>
                <w:t xml:space="preserve"> to ERP</w:t>
              </w:r>
            </w:ins>
          </w:p>
          <w:p w14:paraId="1E7533EA" w14:textId="77777777" w:rsidR="00B8494E" w:rsidRDefault="005C046C">
            <w:pPr>
              <w:pStyle w:val="ListParagraph"/>
              <w:ind w:left="1200"/>
              <w:rPr>
                <w:ins w:id="970" w:author="Bonnie Yang [2]" w:date="2023-07-29T13:30:00Z"/>
              </w:rPr>
              <w:pPrChange w:id="971" w:author="Bonnie Yang [2]" w:date="2023-07-29T13:30:00Z">
                <w:pPr>
                  <w:pStyle w:val="ListParagraph"/>
                  <w:numPr>
                    <w:ilvl w:val="2"/>
                    <w:numId w:val="122"/>
                  </w:numPr>
                  <w:ind w:left="1200" w:hanging="420"/>
                </w:pPr>
              </w:pPrChange>
            </w:pPr>
            <w:ins w:id="972" w:author="Bonnie Yang [2]" w:date="2023-07-29T12:51:00Z">
              <w:r>
                <w:t>update all the versions of the ingredient (expired, final, scheduled and draft)</w:t>
              </w:r>
            </w:ins>
          </w:p>
          <w:p w14:paraId="0BD23E9E" w14:textId="77777777" w:rsidR="00B8494E" w:rsidRDefault="005C046C" w:rsidP="00B8494E">
            <w:pPr>
              <w:pStyle w:val="ListParagraph"/>
              <w:numPr>
                <w:ilvl w:val="2"/>
                <w:numId w:val="122"/>
              </w:numPr>
              <w:rPr>
                <w:ins w:id="973" w:author="Bonnie Yang [2]" w:date="2023-07-29T13:30:00Z"/>
              </w:rPr>
            </w:pPr>
            <w:ins w:id="974" w:author="Bonnie Yang [2]" w:date="2023-07-29T12:51:00Z">
              <w:r>
                <w:t xml:space="preserve">If the ingredient item status is dormant, update </w:t>
              </w:r>
              <w:proofErr w:type="spellStart"/>
              <w:r>
                <w:t>Inventory_unit</w:t>
              </w:r>
              <w:proofErr w:type="spellEnd"/>
              <w:r>
                <w:t xml:space="preserve"> to </w:t>
              </w:r>
              <w:proofErr w:type="spellStart"/>
              <w:r>
                <w:t>base_unit</w:t>
              </w:r>
              <w:proofErr w:type="spellEnd"/>
              <w:r>
                <w:t xml:space="preserve"> and sync the updated </w:t>
              </w:r>
              <w:proofErr w:type="spellStart"/>
              <w:r>
                <w:t>unit_conversion</w:t>
              </w:r>
              <w:proofErr w:type="spellEnd"/>
              <w:r>
                <w:t xml:space="preserve"> to ERP</w:t>
              </w:r>
            </w:ins>
          </w:p>
          <w:p w14:paraId="31916A2A" w14:textId="77777777" w:rsidR="00B8494E" w:rsidRDefault="005C046C">
            <w:pPr>
              <w:pStyle w:val="ListParagraph"/>
              <w:ind w:left="1200"/>
              <w:rPr>
                <w:ins w:id="975" w:author="Bonnie Yang [2]" w:date="2023-07-29T13:30:00Z"/>
              </w:rPr>
              <w:pPrChange w:id="976" w:author="Bonnie Yang [2]" w:date="2023-07-29T13:30:00Z">
                <w:pPr>
                  <w:pStyle w:val="ListParagraph"/>
                  <w:numPr>
                    <w:ilvl w:val="2"/>
                    <w:numId w:val="122"/>
                  </w:numPr>
                  <w:ind w:left="1200" w:hanging="420"/>
                </w:pPr>
              </w:pPrChange>
            </w:pPr>
            <w:ins w:id="977" w:author="Bonnie Yang [2]" w:date="2023-07-29T12:51:00Z">
              <w:r>
                <w:t xml:space="preserve">can sync the ingredient to EPR (some dormant </w:t>
              </w:r>
              <w:proofErr w:type="gramStart"/>
              <w:r>
                <w:t>item</w:t>
              </w:r>
              <w:proofErr w:type="gramEnd"/>
              <w:r>
                <w:t xml:space="preserve"> maybe haven’t synced to ERP yet)</w:t>
              </w:r>
            </w:ins>
          </w:p>
          <w:p w14:paraId="3DAF756B" w14:textId="77777777" w:rsidR="00B8494E" w:rsidRDefault="005C046C" w:rsidP="00B8494E">
            <w:pPr>
              <w:pStyle w:val="ListParagraph"/>
              <w:numPr>
                <w:ilvl w:val="2"/>
                <w:numId w:val="122"/>
              </w:numPr>
              <w:rPr>
                <w:ins w:id="978" w:author="Bonnie Yang [2]" w:date="2023-07-29T13:30:00Z"/>
              </w:rPr>
            </w:pPr>
            <w:ins w:id="979" w:author="Bonnie Yang [2]" w:date="2023-07-29T12:51:00Z">
              <w:r>
                <w:t>We don’t backfill base unit for inactive items (soft-deleted).</w:t>
              </w:r>
            </w:ins>
          </w:p>
          <w:p w14:paraId="33F8F532" w14:textId="77777777" w:rsidR="00B8494E" w:rsidRDefault="005C046C" w:rsidP="00B8494E">
            <w:pPr>
              <w:pStyle w:val="ListParagraph"/>
              <w:numPr>
                <w:ilvl w:val="2"/>
                <w:numId w:val="122"/>
              </w:numPr>
              <w:rPr>
                <w:ins w:id="980" w:author="Bonnie Yang [2]" w:date="2023-07-29T13:31:00Z"/>
              </w:rPr>
            </w:pPr>
            <w:ins w:id="981" w:author="Bonnie Yang [2]" w:date="2023-07-29T12:51:00Z">
              <w:r>
                <w:t>After migration, base unit is different from standard cost unit, check if unit conversion exists, if not, list them in an excel, so that user can fix it manually.</w:t>
              </w:r>
            </w:ins>
          </w:p>
          <w:p w14:paraId="0BE24BD0" w14:textId="77777777" w:rsidR="00B8494E" w:rsidRDefault="005C046C">
            <w:pPr>
              <w:pStyle w:val="ListParagraph"/>
              <w:ind w:left="1200"/>
              <w:rPr>
                <w:ins w:id="982" w:author="Bonnie Yang [2]" w:date="2023-07-29T13:31:00Z"/>
              </w:rPr>
              <w:pPrChange w:id="983" w:author="Bonnie Yang [2]" w:date="2023-07-29T13:31:00Z">
                <w:pPr>
                  <w:pStyle w:val="ListParagraph"/>
                  <w:numPr>
                    <w:ilvl w:val="2"/>
                    <w:numId w:val="122"/>
                  </w:numPr>
                  <w:ind w:left="1200" w:hanging="420"/>
                </w:pPr>
              </w:pPrChange>
            </w:pPr>
            <w:ins w:id="984" w:author="Bonnie Yang [2]" w:date="2023-07-29T12:51:00Z">
              <w:r>
                <w:t xml:space="preserve">Including these columns for these items: Item Number (meaning </w:t>
              </w:r>
              <w:proofErr w:type="spellStart"/>
              <w:r>
                <w:t>ingrdient</w:t>
              </w:r>
              <w:proofErr w:type="spellEnd"/>
              <w:r>
                <w:t xml:space="preserve"> item number), standard cost unit, Base unit.</w:t>
              </w:r>
            </w:ins>
          </w:p>
          <w:p w14:paraId="54E4A024" w14:textId="58567521" w:rsidR="00B8494E" w:rsidRDefault="005C046C">
            <w:pPr>
              <w:pStyle w:val="ListParagraph"/>
              <w:numPr>
                <w:ilvl w:val="2"/>
                <w:numId w:val="122"/>
              </w:numPr>
              <w:rPr>
                <w:ins w:id="985" w:author="Bonnie Yang [2]" w:date="2023-07-29T13:31:00Z"/>
              </w:rPr>
              <w:pPrChange w:id="986" w:author="Bonnie Yang [2]" w:date="2023-07-29T13:32:00Z">
                <w:pPr>
                  <w:pStyle w:val="ListParagraph"/>
                  <w:numPr>
                    <w:ilvl w:val="1"/>
                    <w:numId w:val="122"/>
                  </w:numPr>
                  <w:ind w:left="780" w:hanging="360"/>
                </w:pPr>
              </w:pPrChange>
            </w:pPr>
            <w:ins w:id="987" w:author="Bonnie Yang [2]" w:date="2023-07-29T12:51:00Z">
              <w:r>
                <w:t xml:space="preserve">should trigger the item change log: </w:t>
              </w:r>
            </w:ins>
          </w:p>
          <w:p w14:paraId="57629388" w14:textId="77777777" w:rsidR="00B8494E" w:rsidRDefault="005C046C">
            <w:pPr>
              <w:pStyle w:val="ListParagraph"/>
              <w:ind w:left="780"/>
              <w:rPr>
                <w:ins w:id="988" w:author="Bonnie Yang [2]" w:date="2023-07-29T13:31:00Z"/>
              </w:rPr>
              <w:pPrChange w:id="989" w:author="Bonnie Yang [2]" w:date="2023-07-29T13:31:00Z">
                <w:pPr>
                  <w:pStyle w:val="ListParagraph"/>
                  <w:numPr>
                    <w:ilvl w:val="1"/>
                    <w:numId w:val="122"/>
                  </w:numPr>
                  <w:ind w:left="780" w:hanging="360"/>
                </w:pPr>
              </w:pPrChange>
            </w:pPr>
            <w:ins w:id="990" w:author="Bonnie Yang [2]" w:date="2023-07-29T12:51:00Z">
              <w:r>
                <w:t>For ingredient: Triggered by: Updated Inventory Unit</w:t>
              </w:r>
            </w:ins>
          </w:p>
          <w:p w14:paraId="3F73B1CC" w14:textId="77777777" w:rsidR="00B8494E" w:rsidRDefault="005C046C">
            <w:pPr>
              <w:pStyle w:val="ListParagraph"/>
              <w:ind w:left="780"/>
              <w:rPr>
                <w:ins w:id="991" w:author="Bonnie Yang [2]" w:date="2023-07-29T13:31:00Z"/>
              </w:rPr>
              <w:pPrChange w:id="992" w:author="Bonnie Yang [2]" w:date="2023-07-29T13:31:00Z">
                <w:pPr>
                  <w:pStyle w:val="ListParagraph"/>
                  <w:numPr>
                    <w:ilvl w:val="1"/>
                    <w:numId w:val="122"/>
                  </w:numPr>
                  <w:ind w:left="780" w:hanging="360"/>
                </w:pPr>
              </w:pPrChange>
            </w:pPr>
            <w:ins w:id="993" w:author="Bonnie Yang [2]" w:date="2023-07-29T12:51:00Z">
              <w:r>
                <w:t xml:space="preserve">For usage item of the changed ingredient: Triggered </w:t>
              </w:r>
              <w:proofErr w:type="gramStart"/>
              <w:r>
                <w:t>by:</w:t>
              </w:r>
              <w:proofErr w:type="gramEnd"/>
              <w:r>
                <w:t xml:space="preserve"> follow the existing logic.</w:t>
              </w:r>
            </w:ins>
          </w:p>
          <w:p w14:paraId="798568AD" w14:textId="65F33CE3" w:rsidR="005C046C" w:rsidRDefault="005C046C">
            <w:pPr>
              <w:pStyle w:val="ListParagraph"/>
              <w:ind w:left="780"/>
              <w:rPr>
                <w:ins w:id="994" w:author="Bonnie Yang [2]" w:date="2023-07-29T12:34:00Z"/>
              </w:rPr>
              <w:pPrChange w:id="995" w:author="Bonnie Yang [2]" w:date="2023-07-29T13:31:00Z">
                <w:pPr>
                  <w:pStyle w:val="ListParagraph"/>
                  <w:numPr>
                    <w:ilvl w:val="1"/>
                    <w:numId w:val="122"/>
                  </w:numPr>
                  <w:ind w:left="780" w:hanging="360"/>
                </w:pPr>
              </w:pPrChange>
            </w:pPr>
            <w:ins w:id="996" w:author="Bonnie Yang [2]" w:date="2023-07-29T12:51:00Z">
              <w:r>
                <w:t>Updated by: Cookbook</w:t>
              </w:r>
            </w:ins>
          </w:p>
          <w:p w14:paraId="1BE4A7F0" w14:textId="77777777" w:rsidR="005C046C" w:rsidRDefault="004F428C" w:rsidP="005C046C">
            <w:pPr>
              <w:pStyle w:val="ListParagraph"/>
              <w:numPr>
                <w:ilvl w:val="1"/>
                <w:numId w:val="122"/>
              </w:numPr>
              <w:rPr>
                <w:ins w:id="997" w:author="Bonnie Yang [2]" w:date="2023-07-29T13:32:00Z"/>
              </w:rPr>
            </w:pPr>
            <w:ins w:id="998" w:author="Bonnie Yang [2]" w:date="2023-07-29T13:32:00Z">
              <w:r>
                <w:rPr>
                  <w:rFonts w:hint="eastAsia"/>
                </w:rPr>
                <w:t>Th</w:t>
              </w:r>
              <w:r>
                <w:t xml:space="preserve">e following items should </w:t>
              </w:r>
              <w:proofErr w:type="spellStart"/>
              <w:proofErr w:type="gramStart"/>
              <w:r>
                <w:t>beupdated</w:t>
              </w:r>
              <w:proofErr w:type="spellEnd"/>
              <w:proofErr w:type="gramEnd"/>
            </w:ins>
          </w:p>
          <w:tbl>
            <w:tblPr>
              <w:tblW w:w="11454" w:type="dxa"/>
              <w:shd w:val="clear" w:color="auto" w:fill="EBECF0"/>
              <w:tblCellMar>
                <w:top w:w="15" w:type="dxa"/>
                <w:left w:w="15" w:type="dxa"/>
                <w:bottom w:w="15" w:type="dxa"/>
                <w:right w:w="15" w:type="dxa"/>
              </w:tblCellMar>
              <w:tblLook w:val="04A0" w:firstRow="1" w:lastRow="0" w:firstColumn="1" w:lastColumn="0" w:noHBand="0" w:noVBand="1"/>
            </w:tblPr>
            <w:tblGrid>
              <w:gridCol w:w="782"/>
              <w:gridCol w:w="5336"/>
              <w:gridCol w:w="992"/>
              <w:gridCol w:w="4344"/>
              <w:tblGridChange w:id="999">
                <w:tblGrid>
                  <w:gridCol w:w="782"/>
                  <w:gridCol w:w="5336"/>
                  <w:gridCol w:w="992"/>
                  <w:gridCol w:w="4344"/>
                  <w:gridCol w:w="4913"/>
                  <w:gridCol w:w="3346"/>
                </w:tblGrid>
              </w:tblGridChange>
            </w:tblGrid>
            <w:tr w:rsidR="004F428C" w:rsidRPr="004F428C" w14:paraId="554DED3E" w14:textId="66D4AE58" w:rsidTr="004F428C">
              <w:trPr>
                <w:trHeight w:val="612"/>
                <w:ins w:id="1000" w:author="Bonnie Yang [2]" w:date="2023-07-29T13:32:00Z"/>
              </w:trPr>
              <w:tc>
                <w:tcPr>
                  <w:tcW w:w="0" w:type="auto"/>
                  <w:tcBorders>
                    <w:bottom w:val="nil"/>
                    <w:right w:val="nil"/>
                  </w:tcBorders>
                  <w:shd w:val="clear" w:color="auto" w:fill="EBECF0"/>
                  <w:tcMar>
                    <w:top w:w="120" w:type="dxa"/>
                    <w:left w:w="120" w:type="dxa"/>
                    <w:bottom w:w="120" w:type="dxa"/>
                    <w:right w:w="120" w:type="dxa"/>
                  </w:tcMar>
                </w:tcPr>
                <w:p w14:paraId="34B1CAA3" w14:textId="4135C5E5" w:rsidR="004F428C" w:rsidRPr="004F428C" w:rsidRDefault="004F428C" w:rsidP="004F428C">
                  <w:pPr>
                    <w:widowControl/>
                    <w:jc w:val="left"/>
                    <w:rPr>
                      <w:ins w:id="1001" w:author="Bonnie Yang [2]" w:date="2023-07-29T13:32:00Z"/>
                      <w:rFonts w:ascii="Segoe UI" w:eastAsia="宋体" w:hAnsi="Segoe UI" w:cs="Segoe UI"/>
                      <w:color w:val="172B4D"/>
                      <w:spacing w:val="-1"/>
                      <w:kern w:val="0"/>
                      <w:szCs w:val="21"/>
                    </w:rPr>
                  </w:pPr>
                </w:p>
              </w:tc>
              <w:tc>
                <w:tcPr>
                  <w:tcW w:w="5336" w:type="dxa"/>
                  <w:tcBorders>
                    <w:bottom w:val="nil"/>
                    <w:right w:val="nil"/>
                  </w:tcBorders>
                  <w:shd w:val="clear" w:color="auto" w:fill="EBECF0"/>
                  <w:tcMar>
                    <w:top w:w="120" w:type="dxa"/>
                    <w:left w:w="120" w:type="dxa"/>
                    <w:bottom w:w="120" w:type="dxa"/>
                    <w:right w:w="120" w:type="dxa"/>
                  </w:tcMar>
                </w:tcPr>
                <w:p w14:paraId="23B797F9" w14:textId="65D6C972" w:rsidR="004F428C" w:rsidRPr="004F428C" w:rsidRDefault="004F428C">
                  <w:pPr>
                    <w:widowControl/>
                    <w:ind w:rightChars="9" w:right="19"/>
                    <w:jc w:val="left"/>
                    <w:rPr>
                      <w:ins w:id="1002" w:author="Bonnie Yang [2]" w:date="2023-07-29T13:32:00Z"/>
                      <w:rFonts w:ascii="Segoe UI" w:eastAsia="宋体" w:hAnsi="Segoe UI" w:cs="Segoe UI"/>
                      <w:color w:val="172B4D"/>
                      <w:spacing w:val="-1"/>
                      <w:kern w:val="0"/>
                      <w:szCs w:val="21"/>
                    </w:rPr>
                    <w:pPrChange w:id="1003" w:author="Bonnie Yang [2]" w:date="2023-07-29T13:34:00Z">
                      <w:pPr>
                        <w:widowControl/>
                        <w:jc w:val="left"/>
                      </w:pPr>
                    </w:pPrChange>
                  </w:pPr>
                  <w:ins w:id="1004" w:author="Bonnie Yang [2]" w:date="2023-07-29T13:36:00Z">
                    <w:r w:rsidRPr="004F428C">
                      <w:rPr>
                        <w:rFonts w:ascii="Segoe UI" w:eastAsia="宋体" w:hAnsi="Segoe UI" w:cs="Segoe UI"/>
                        <w:b/>
                        <w:bCs/>
                        <w:color w:val="172B4D"/>
                        <w:spacing w:val="-1"/>
                        <w:kern w:val="0"/>
                        <w:szCs w:val="21"/>
                      </w:rPr>
                      <w:t>Items</w:t>
                    </w:r>
                  </w:ins>
                </w:p>
              </w:tc>
              <w:tc>
                <w:tcPr>
                  <w:tcW w:w="5336" w:type="dxa"/>
                  <w:gridSpan w:val="2"/>
                </w:tcPr>
                <w:p w14:paraId="08314954" w14:textId="7BFB0183" w:rsidR="004F428C" w:rsidRPr="004F428C" w:rsidRDefault="004F428C" w:rsidP="004F428C">
                  <w:pPr>
                    <w:widowControl/>
                    <w:jc w:val="left"/>
                    <w:rPr>
                      <w:ins w:id="1005" w:author="Bonnie Yang [2]" w:date="2023-07-29T13:36:00Z"/>
                      <w:rFonts w:ascii="Times New Roman" w:eastAsia="Times New Roman" w:hAnsi="Times New Roman" w:cs="Times New Roman"/>
                      <w:kern w:val="0"/>
                      <w:sz w:val="20"/>
                      <w:szCs w:val="20"/>
                    </w:rPr>
                  </w:pPr>
                  <w:ins w:id="1006" w:author="Bonnie Yang [2]" w:date="2023-07-29T13:36:00Z">
                    <w:r w:rsidRPr="004F428C">
                      <w:rPr>
                        <w:rFonts w:ascii="Segoe UI" w:eastAsia="宋体" w:hAnsi="Segoe UI" w:cs="Segoe UI"/>
                        <w:b/>
                        <w:bCs/>
                        <w:color w:val="172B4D"/>
                        <w:spacing w:val="-1"/>
                        <w:kern w:val="0"/>
                        <w:szCs w:val="21"/>
                      </w:rPr>
                      <w:t>Time</w:t>
                    </w:r>
                  </w:ins>
                </w:p>
              </w:tc>
            </w:tr>
            <w:tr w:rsidR="004F428C" w:rsidRPr="004F428C" w14:paraId="48FA284C" w14:textId="77777777" w:rsidTr="004F428C">
              <w:tblPrEx>
                <w:tblW w:w="11454" w:type="dxa"/>
                <w:shd w:val="clear" w:color="auto" w:fill="EBECF0"/>
                <w:tblCellMar>
                  <w:top w:w="15" w:type="dxa"/>
                  <w:left w:w="15" w:type="dxa"/>
                  <w:bottom w:w="15" w:type="dxa"/>
                  <w:right w:w="15" w:type="dxa"/>
                </w:tblCellMar>
                <w:tblPrExChange w:id="1007" w:author="Bonnie Yang [2]" w:date="2023-07-29T13:35:00Z">
                  <w:tblPrEx>
                    <w:tblW w:w="19713" w:type="dxa"/>
                    <w:shd w:val="clear" w:color="auto" w:fill="EBECF0"/>
                    <w:tblCellMar>
                      <w:top w:w="15" w:type="dxa"/>
                      <w:left w:w="15" w:type="dxa"/>
                      <w:bottom w:w="15" w:type="dxa"/>
                      <w:right w:w="15" w:type="dxa"/>
                    </w:tblCellMar>
                  </w:tblPrEx>
                </w:tblPrExChange>
              </w:tblPrEx>
              <w:trPr>
                <w:gridAfter w:val="1"/>
                <w:wAfter w:w="4344" w:type="dxa"/>
                <w:ins w:id="1008" w:author="Bonnie Yang [2]" w:date="2023-07-29T13:32:00Z"/>
              </w:trPr>
              <w:tc>
                <w:tcPr>
                  <w:tcW w:w="782" w:type="dxa"/>
                  <w:tcBorders>
                    <w:bottom w:val="nil"/>
                  </w:tcBorders>
                  <w:shd w:val="clear" w:color="auto" w:fill="EBECF0"/>
                  <w:tcMar>
                    <w:top w:w="120" w:type="dxa"/>
                    <w:left w:w="120" w:type="dxa"/>
                    <w:bottom w:w="120" w:type="dxa"/>
                    <w:right w:w="120" w:type="dxa"/>
                  </w:tcMar>
                  <w:hideMark/>
                  <w:tcPrChange w:id="1009" w:author="Bonnie Yang [2]" w:date="2023-07-29T13:35:00Z">
                    <w:tcPr>
                      <w:tcW w:w="630" w:type="dxa"/>
                      <w:tcBorders>
                        <w:bottom w:val="nil"/>
                      </w:tcBorders>
                      <w:shd w:val="clear" w:color="auto" w:fill="EBECF0"/>
                      <w:tcMar>
                        <w:top w:w="120" w:type="dxa"/>
                        <w:left w:w="120" w:type="dxa"/>
                        <w:bottom w:w="120" w:type="dxa"/>
                        <w:right w:w="120" w:type="dxa"/>
                      </w:tcMar>
                      <w:hideMark/>
                    </w:tcPr>
                  </w:tcPrChange>
                </w:tcPr>
                <w:p w14:paraId="29934FCC" w14:textId="77777777" w:rsidR="004F428C" w:rsidRPr="004F428C" w:rsidRDefault="004F428C" w:rsidP="004F428C">
                  <w:pPr>
                    <w:widowControl/>
                    <w:jc w:val="center"/>
                    <w:rPr>
                      <w:ins w:id="1010" w:author="Bonnie Yang [2]" w:date="2023-07-29T13:32:00Z"/>
                      <w:rFonts w:ascii="Segoe UI" w:eastAsia="宋体" w:hAnsi="Segoe UI" w:cs="Segoe UI"/>
                      <w:color w:val="172B4D"/>
                      <w:kern w:val="0"/>
                      <w:szCs w:val="21"/>
                    </w:rPr>
                  </w:pPr>
                  <w:ins w:id="1011" w:author="Bonnie Yang [2]" w:date="2023-07-29T13:32:00Z">
                    <w:r w:rsidRPr="004F428C">
                      <w:rPr>
                        <w:rFonts w:ascii="Segoe UI" w:eastAsia="宋体" w:hAnsi="Segoe UI" w:cs="Segoe UI"/>
                        <w:color w:val="172B4D"/>
                        <w:kern w:val="0"/>
                        <w:szCs w:val="21"/>
                      </w:rPr>
                      <w:t>1</w:t>
                    </w:r>
                  </w:ins>
                </w:p>
              </w:tc>
              <w:tc>
                <w:tcPr>
                  <w:tcW w:w="5336" w:type="dxa"/>
                  <w:tcBorders>
                    <w:bottom w:val="nil"/>
                    <w:right w:val="nil"/>
                  </w:tcBorders>
                  <w:shd w:val="clear" w:color="auto" w:fill="EBECF0"/>
                  <w:tcMar>
                    <w:top w:w="120" w:type="dxa"/>
                    <w:left w:w="120" w:type="dxa"/>
                    <w:bottom w:w="120" w:type="dxa"/>
                    <w:right w:w="120" w:type="dxa"/>
                  </w:tcMar>
                  <w:hideMark/>
                  <w:tcPrChange w:id="1012" w:author="Bonnie Yang [2]" w:date="2023-07-29T13:35:00Z">
                    <w:tcPr>
                      <w:tcW w:w="0" w:type="auto"/>
                      <w:gridSpan w:val="4"/>
                      <w:tcBorders>
                        <w:bottom w:val="nil"/>
                        <w:right w:val="nil"/>
                      </w:tcBorders>
                      <w:shd w:val="clear" w:color="auto" w:fill="EBECF0"/>
                      <w:tcMar>
                        <w:top w:w="120" w:type="dxa"/>
                        <w:left w:w="120" w:type="dxa"/>
                        <w:bottom w:w="120" w:type="dxa"/>
                        <w:right w:w="120" w:type="dxa"/>
                      </w:tcMar>
                      <w:hideMark/>
                    </w:tcPr>
                  </w:tcPrChange>
                </w:tcPr>
                <w:p w14:paraId="13690AA5" w14:textId="77777777" w:rsidR="004F428C" w:rsidRPr="004F428C" w:rsidRDefault="004F428C" w:rsidP="004F428C">
                  <w:pPr>
                    <w:widowControl/>
                    <w:jc w:val="left"/>
                    <w:rPr>
                      <w:ins w:id="1013" w:author="Bonnie Yang [2]" w:date="2023-07-29T13:32:00Z"/>
                      <w:rFonts w:ascii="Segoe UI" w:eastAsia="宋体" w:hAnsi="Segoe UI" w:cs="Segoe UI"/>
                      <w:color w:val="172B4D"/>
                      <w:spacing w:val="-1"/>
                      <w:kern w:val="0"/>
                      <w:szCs w:val="21"/>
                    </w:rPr>
                  </w:pPr>
                  <w:proofErr w:type="gramStart"/>
                  <w:ins w:id="1014" w:author="Bonnie Yang [2]" w:date="2023-07-29T13:32:00Z">
                    <w:r w:rsidRPr="004F428C">
                      <w:rPr>
                        <w:rFonts w:ascii="Segoe UI" w:eastAsia="宋体" w:hAnsi="Segoe UI" w:cs="Segoe UI"/>
                        <w:color w:val="172B4D"/>
                        <w:spacing w:val="-1"/>
                        <w:kern w:val="0"/>
                        <w:szCs w:val="21"/>
                      </w:rPr>
                      <w:t>Ingredient’s</w:t>
                    </w:r>
                    <w:proofErr w:type="gramEnd"/>
                    <w:r w:rsidRPr="004F428C">
                      <w:rPr>
                        <w:rFonts w:ascii="Segoe UI" w:eastAsia="宋体" w:hAnsi="Segoe UI" w:cs="Segoe UI"/>
                        <w:color w:val="172B4D"/>
                        <w:spacing w:val="-1"/>
                        <w:kern w:val="0"/>
                        <w:szCs w:val="21"/>
                      </w:rPr>
                      <w:t xml:space="preserve"> in the truck item’s first level BOM</w:t>
                    </w:r>
                  </w:ins>
                </w:p>
              </w:tc>
              <w:tc>
                <w:tcPr>
                  <w:tcW w:w="992" w:type="dxa"/>
                  <w:tcBorders>
                    <w:bottom w:val="nil"/>
                    <w:right w:val="nil"/>
                  </w:tcBorders>
                  <w:shd w:val="clear" w:color="auto" w:fill="EBECF0"/>
                  <w:tcMar>
                    <w:top w:w="120" w:type="dxa"/>
                    <w:left w:w="120" w:type="dxa"/>
                    <w:bottom w:w="120" w:type="dxa"/>
                    <w:right w:w="120" w:type="dxa"/>
                  </w:tcMar>
                  <w:hideMark/>
                  <w:tcPrChange w:id="1015" w:author="Bonnie Yang [2]" w:date="2023-07-29T13:35:00Z">
                    <w:tcPr>
                      <w:tcW w:w="0" w:type="auto"/>
                      <w:tcBorders>
                        <w:bottom w:val="nil"/>
                        <w:right w:val="nil"/>
                      </w:tcBorders>
                      <w:shd w:val="clear" w:color="auto" w:fill="EBECF0"/>
                      <w:tcMar>
                        <w:top w:w="120" w:type="dxa"/>
                        <w:left w:w="120" w:type="dxa"/>
                        <w:bottom w:w="120" w:type="dxa"/>
                        <w:right w:w="120" w:type="dxa"/>
                      </w:tcMar>
                      <w:hideMark/>
                    </w:tcPr>
                  </w:tcPrChange>
                </w:tcPr>
                <w:p w14:paraId="3FCA24FF" w14:textId="77777777" w:rsidR="004F428C" w:rsidRPr="004F428C" w:rsidRDefault="004F428C" w:rsidP="004F428C">
                  <w:pPr>
                    <w:widowControl/>
                    <w:jc w:val="left"/>
                    <w:rPr>
                      <w:ins w:id="1016" w:author="Bonnie Yang [2]" w:date="2023-07-29T13:32:00Z"/>
                      <w:rFonts w:ascii="Segoe UI" w:eastAsia="宋体" w:hAnsi="Segoe UI" w:cs="Segoe UI"/>
                      <w:color w:val="172B4D"/>
                      <w:spacing w:val="-1"/>
                      <w:kern w:val="0"/>
                      <w:szCs w:val="21"/>
                    </w:rPr>
                  </w:pPr>
                  <w:ins w:id="1017" w:author="Bonnie Yang [2]" w:date="2023-07-29T13:32:00Z">
                    <w:r w:rsidRPr="004F428C">
                      <w:rPr>
                        <w:rFonts w:ascii="Segoe UI" w:eastAsia="宋体" w:hAnsi="Segoe UI" w:cs="Segoe UI"/>
                        <w:color w:val="172B4D"/>
                        <w:spacing w:val="-1"/>
                        <w:kern w:val="0"/>
                        <w:szCs w:val="21"/>
                      </w:rPr>
                      <w:t>P</w:t>
                    </w:r>
                    <w:proofErr w:type="gramStart"/>
                    <w:r w:rsidRPr="004F428C">
                      <w:rPr>
                        <w:rFonts w:ascii="Segoe UI" w:eastAsia="宋体" w:hAnsi="Segoe UI" w:cs="Segoe UI"/>
                        <w:color w:val="172B4D"/>
                        <w:spacing w:val="-1"/>
                        <w:kern w:val="0"/>
                        <w:szCs w:val="21"/>
                      </w:rPr>
                      <w:t>1,MVP</w:t>
                    </w:r>
                    <w:proofErr w:type="gramEnd"/>
                  </w:ins>
                </w:p>
              </w:tc>
            </w:tr>
            <w:tr w:rsidR="004F428C" w:rsidRPr="004F428C" w14:paraId="5104A62D" w14:textId="77777777" w:rsidTr="004F428C">
              <w:tblPrEx>
                <w:tblW w:w="11454" w:type="dxa"/>
                <w:shd w:val="clear" w:color="auto" w:fill="EBECF0"/>
                <w:tblCellMar>
                  <w:top w:w="15" w:type="dxa"/>
                  <w:left w:w="15" w:type="dxa"/>
                  <w:bottom w:w="15" w:type="dxa"/>
                  <w:right w:w="15" w:type="dxa"/>
                </w:tblCellMar>
                <w:tblPrExChange w:id="1018" w:author="Bonnie Yang [2]" w:date="2023-07-29T13:35:00Z">
                  <w:tblPrEx>
                    <w:tblW w:w="19713" w:type="dxa"/>
                    <w:shd w:val="clear" w:color="auto" w:fill="EBECF0"/>
                    <w:tblCellMar>
                      <w:top w:w="15" w:type="dxa"/>
                      <w:left w:w="15" w:type="dxa"/>
                      <w:bottom w:w="15" w:type="dxa"/>
                      <w:right w:w="15" w:type="dxa"/>
                    </w:tblCellMar>
                  </w:tblPrEx>
                </w:tblPrExChange>
              </w:tblPrEx>
              <w:trPr>
                <w:gridAfter w:val="1"/>
                <w:wAfter w:w="4344" w:type="dxa"/>
                <w:ins w:id="1019" w:author="Bonnie Yang [2]" w:date="2023-07-29T13:32:00Z"/>
              </w:trPr>
              <w:tc>
                <w:tcPr>
                  <w:tcW w:w="782" w:type="dxa"/>
                  <w:tcBorders>
                    <w:bottom w:val="nil"/>
                  </w:tcBorders>
                  <w:shd w:val="clear" w:color="auto" w:fill="EBECF0"/>
                  <w:tcMar>
                    <w:top w:w="120" w:type="dxa"/>
                    <w:left w:w="120" w:type="dxa"/>
                    <w:bottom w:w="120" w:type="dxa"/>
                    <w:right w:w="120" w:type="dxa"/>
                  </w:tcMar>
                  <w:hideMark/>
                  <w:tcPrChange w:id="1020" w:author="Bonnie Yang [2]" w:date="2023-07-29T13:35:00Z">
                    <w:tcPr>
                      <w:tcW w:w="630" w:type="dxa"/>
                      <w:tcBorders>
                        <w:bottom w:val="nil"/>
                      </w:tcBorders>
                      <w:shd w:val="clear" w:color="auto" w:fill="EBECF0"/>
                      <w:tcMar>
                        <w:top w:w="120" w:type="dxa"/>
                        <w:left w:w="120" w:type="dxa"/>
                        <w:bottom w:w="120" w:type="dxa"/>
                        <w:right w:w="120" w:type="dxa"/>
                      </w:tcMar>
                      <w:hideMark/>
                    </w:tcPr>
                  </w:tcPrChange>
                </w:tcPr>
                <w:p w14:paraId="3FE8C766" w14:textId="77777777" w:rsidR="004F428C" w:rsidRPr="004F428C" w:rsidRDefault="004F428C" w:rsidP="004F428C">
                  <w:pPr>
                    <w:widowControl/>
                    <w:jc w:val="center"/>
                    <w:rPr>
                      <w:ins w:id="1021" w:author="Bonnie Yang [2]" w:date="2023-07-29T13:32:00Z"/>
                      <w:rFonts w:ascii="Segoe UI" w:eastAsia="宋体" w:hAnsi="Segoe UI" w:cs="Segoe UI"/>
                      <w:color w:val="172B4D"/>
                      <w:kern w:val="0"/>
                      <w:szCs w:val="21"/>
                    </w:rPr>
                  </w:pPr>
                  <w:ins w:id="1022" w:author="Bonnie Yang [2]" w:date="2023-07-29T13:32:00Z">
                    <w:r w:rsidRPr="004F428C">
                      <w:rPr>
                        <w:rFonts w:ascii="Segoe UI" w:eastAsia="宋体" w:hAnsi="Segoe UI" w:cs="Segoe UI"/>
                        <w:color w:val="172B4D"/>
                        <w:kern w:val="0"/>
                        <w:szCs w:val="21"/>
                      </w:rPr>
                      <w:t>2</w:t>
                    </w:r>
                  </w:ins>
                </w:p>
              </w:tc>
              <w:tc>
                <w:tcPr>
                  <w:tcW w:w="5336" w:type="dxa"/>
                  <w:tcBorders>
                    <w:bottom w:val="nil"/>
                    <w:right w:val="nil"/>
                  </w:tcBorders>
                  <w:shd w:val="clear" w:color="auto" w:fill="EBECF0"/>
                  <w:tcMar>
                    <w:top w:w="120" w:type="dxa"/>
                    <w:left w:w="120" w:type="dxa"/>
                    <w:bottom w:w="120" w:type="dxa"/>
                    <w:right w:w="120" w:type="dxa"/>
                  </w:tcMar>
                  <w:hideMark/>
                  <w:tcPrChange w:id="1023" w:author="Bonnie Yang [2]" w:date="2023-07-29T13:35:00Z">
                    <w:tcPr>
                      <w:tcW w:w="0" w:type="auto"/>
                      <w:gridSpan w:val="4"/>
                      <w:tcBorders>
                        <w:bottom w:val="nil"/>
                        <w:right w:val="nil"/>
                      </w:tcBorders>
                      <w:shd w:val="clear" w:color="auto" w:fill="EBECF0"/>
                      <w:tcMar>
                        <w:top w:w="120" w:type="dxa"/>
                        <w:left w:w="120" w:type="dxa"/>
                        <w:bottom w:w="120" w:type="dxa"/>
                        <w:right w:w="120" w:type="dxa"/>
                      </w:tcMar>
                      <w:hideMark/>
                    </w:tcPr>
                  </w:tcPrChange>
                </w:tcPr>
                <w:p w14:paraId="60365B16" w14:textId="77777777" w:rsidR="004F428C" w:rsidRPr="004F428C" w:rsidRDefault="004F428C" w:rsidP="004F428C">
                  <w:pPr>
                    <w:widowControl/>
                    <w:jc w:val="left"/>
                    <w:rPr>
                      <w:ins w:id="1024" w:author="Bonnie Yang [2]" w:date="2023-07-29T13:32:00Z"/>
                      <w:rFonts w:ascii="Segoe UI" w:eastAsia="宋体" w:hAnsi="Segoe UI" w:cs="Segoe UI"/>
                      <w:color w:val="172B4D"/>
                      <w:spacing w:val="-1"/>
                      <w:kern w:val="0"/>
                      <w:szCs w:val="21"/>
                    </w:rPr>
                  </w:pPr>
                  <w:ins w:id="1025" w:author="Bonnie Yang [2]" w:date="2023-07-29T13:32:00Z">
                    <w:r w:rsidRPr="004F428C">
                      <w:rPr>
                        <w:rFonts w:ascii="Segoe UI" w:eastAsia="宋体" w:hAnsi="Segoe UI" w:cs="Segoe UI"/>
                        <w:color w:val="172B4D"/>
                        <w:spacing w:val="-1"/>
                        <w:kern w:val="0"/>
                        <w:szCs w:val="21"/>
                      </w:rPr>
                      <w:t xml:space="preserve">Those ingredient items that </w:t>
                    </w:r>
                    <w:proofErr w:type="gramStart"/>
                    <w:r w:rsidRPr="004F428C">
                      <w:rPr>
                        <w:rFonts w:ascii="Segoe UI" w:eastAsia="宋体" w:hAnsi="Segoe UI" w:cs="Segoe UI"/>
                        <w:color w:val="172B4D"/>
                        <w:spacing w:val="-1"/>
                        <w:kern w:val="0"/>
                        <w:szCs w:val="21"/>
                      </w:rPr>
                      <w:t>included</w:t>
                    </w:r>
                    <w:proofErr w:type="gramEnd"/>
                    <w:r w:rsidRPr="004F428C">
                      <w:rPr>
                        <w:rFonts w:ascii="Segoe UI" w:eastAsia="宋体" w:hAnsi="Segoe UI" w:cs="Segoe UI"/>
                        <w:color w:val="172B4D"/>
                        <w:spacing w:val="-1"/>
                        <w:kern w:val="0"/>
                        <w:szCs w:val="21"/>
                      </w:rPr>
                      <w:t xml:space="preserve"> in the </w:t>
                    </w:r>
                  </w:ins>
                </w:p>
                <w:p w14:paraId="20513C54" w14:textId="77777777" w:rsidR="004F428C" w:rsidRPr="004F428C" w:rsidRDefault="004F428C" w:rsidP="004F428C">
                  <w:pPr>
                    <w:widowControl/>
                    <w:spacing w:before="100" w:beforeAutospacing="1"/>
                    <w:jc w:val="left"/>
                    <w:rPr>
                      <w:ins w:id="1026" w:author="Bonnie Yang [2]" w:date="2023-07-29T13:32:00Z"/>
                      <w:rFonts w:ascii="Segoe UI" w:eastAsia="宋体" w:hAnsi="Segoe UI" w:cs="Segoe UI"/>
                      <w:color w:val="172B4D"/>
                      <w:spacing w:val="-1"/>
                      <w:kern w:val="0"/>
                      <w:szCs w:val="21"/>
                    </w:rPr>
                  </w:pPr>
                  <w:ins w:id="1027" w:author="Bonnie Yang [2]" w:date="2023-07-29T13:32:00Z">
                    <w:r w:rsidRPr="004F428C">
                      <w:rPr>
                        <w:rFonts w:ascii="Segoe UI" w:eastAsia="宋体" w:hAnsi="Segoe UI" w:cs="Segoe UI"/>
                        <w:color w:val="172B4D"/>
                        <w:spacing w:val="-1"/>
                        <w:kern w:val="0"/>
                        <w:szCs w:val="21"/>
                      </w:rPr>
                      <w:t xml:space="preserve">Packaged item that only </w:t>
                    </w:r>
                    <w:proofErr w:type="gramStart"/>
                    <w:r w:rsidRPr="004F428C">
                      <w:rPr>
                        <w:rFonts w:ascii="Segoe UI" w:eastAsia="宋体" w:hAnsi="Segoe UI" w:cs="Segoe UI"/>
                        <w:color w:val="172B4D"/>
                        <w:spacing w:val="-1"/>
                        <w:kern w:val="0"/>
                        <w:szCs w:val="21"/>
                      </w:rPr>
                      <w:t>have</w:t>
                    </w:r>
                    <w:proofErr w:type="gramEnd"/>
                    <w:r w:rsidRPr="004F428C">
                      <w:rPr>
                        <w:rFonts w:ascii="Segoe UI" w:eastAsia="宋体" w:hAnsi="Segoe UI" w:cs="Segoe UI"/>
                        <w:color w:val="172B4D"/>
                        <w:spacing w:val="-1"/>
                        <w:kern w:val="0"/>
                        <w:szCs w:val="21"/>
                      </w:rPr>
                      <w:t xml:space="preserve"> one ingredient</w:t>
                    </w:r>
                  </w:ins>
                </w:p>
              </w:tc>
              <w:tc>
                <w:tcPr>
                  <w:tcW w:w="992" w:type="dxa"/>
                  <w:tcBorders>
                    <w:bottom w:val="nil"/>
                    <w:right w:val="nil"/>
                  </w:tcBorders>
                  <w:shd w:val="clear" w:color="auto" w:fill="EBECF0"/>
                  <w:tcMar>
                    <w:top w:w="120" w:type="dxa"/>
                    <w:left w:w="120" w:type="dxa"/>
                    <w:bottom w:w="120" w:type="dxa"/>
                    <w:right w:w="120" w:type="dxa"/>
                  </w:tcMar>
                  <w:hideMark/>
                  <w:tcPrChange w:id="1028" w:author="Bonnie Yang [2]" w:date="2023-07-29T13:35:00Z">
                    <w:tcPr>
                      <w:tcW w:w="0" w:type="auto"/>
                      <w:tcBorders>
                        <w:bottom w:val="nil"/>
                        <w:right w:val="nil"/>
                      </w:tcBorders>
                      <w:shd w:val="clear" w:color="auto" w:fill="EBECF0"/>
                      <w:tcMar>
                        <w:top w:w="120" w:type="dxa"/>
                        <w:left w:w="120" w:type="dxa"/>
                        <w:bottom w:w="120" w:type="dxa"/>
                        <w:right w:w="120" w:type="dxa"/>
                      </w:tcMar>
                      <w:hideMark/>
                    </w:tcPr>
                  </w:tcPrChange>
                </w:tcPr>
                <w:p w14:paraId="6784141E" w14:textId="77777777" w:rsidR="004F428C" w:rsidRPr="004F428C" w:rsidRDefault="004F428C" w:rsidP="004F428C">
                  <w:pPr>
                    <w:widowControl/>
                    <w:jc w:val="left"/>
                    <w:rPr>
                      <w:ins w:id="1029" w:author="Bonnie Yang [2]" w:date="2023-07-29T13:32:00Z"/>
                      <w:rFonts w:ascii="Segoe UI" w:eastAsia="宋体" w:hAnsi="Segoe UI" w:cs="Segoe UI"/>
                      <w:color w:val="172B4D"/>
                      <w:spacing w:val="-1"/>
                      <w:kern w:val="0"/>
                      <w:szCs w:val="21"/>
                    </w:rPr>
                  </w:pPr>
                  <w:ins w:id="1030" w:author="Bonnie Yang [2]" w:date="2023-07-29T13:32:00Z">
                    <w:r w:rsidRPr="004F428C">
                      <w:rPr>
                        <w:rFonts w:ascii="Segoe UI" w:eastAsia="宋体" w:hAnsi="Segoe UI" w:cs="Segoe UI"/>
                        <w:color w:val="172B4D"/>
                        <w:spacing w:val="-1"/>
                        <w:kern w:val="0"/>
                        <w:szCs w:val="21"/>
                      </w:rPr>
                      <w:t>P</w:t>
                    </w:r>
                    <w:proofErr w:type="gramStart"/>
                    <w:r w:rsidRPr="004F428C">
                      <w:rPr>
                        <w:rFonts w:ascii="Segoe UI" w:eastAsia="宋体" w:hAnsi="Segoe UI" w:cs="Segoe UI"/>
                        <w:color w:val="172B4D"/>
                        <w:spacing w:val="-1"/>
                        <w:kern w:val="0"/>
                        <w:szCs w:val="21"/>
                      </w:rPr>
                      <w:t>1,MVP</w:t>
                    </w:r>
                    <w:proofErr w:type="gramEnd"/>
                  </w:ins>
                </w:p>
              </w:tc>
            </w:tr>
            <w:tr w:rsidR="004F428C" w:rsidRPr="004F428C" w14:paraId="1172507F" w14:textId="77777777" w:rsidTr="004F428C">
              <w:tblPrEx>
                <w:tblW w:w="11454" w:type="dxa"/>
                <w:shd w:val="clear" w:color="auto" w:fill="EBECF0"/>
                <w:tblCellMar>
                  <w:top w:w="15" w:type="dxa"/>
                  <w:left w:w="15" w:type="dxa"/>
                  <w:bottom w:w="15" w:type="dxa"/>
                  <w:right w:w="15" w:type="dxa"/>
                </w:tblCellMar>
                <w:tblPrExChange w:id="1031" w:author="Bonnie Yang [2]" w:date="2023-07-29T13:35:00Z">
                  <w:tblPrEx>
                    <w:tblW w:w="19713" w:type="dxa"/>
                    <w:shd w:val="clear" w:color="auto" w:fill="EBECF0"/>
                    <w:tblCellMar>
                      <w:top w:w="15" w:type="dxa"/>
                      <w:left w:w="15" w:type="dxa"/>
                      <w:bottom w:w="15" w:type="dxa"/>
                      <w:right w:w="15" w:type="dxa"/>
                    </w:tblCellMar>
                  </w:tblPrEx>
                </w:tblPrExChange>
              </w:tblPrEx>
              <w:trPr>
                <w:gridAfter w:val="1"/>
                <w:wAfter w:w="4344" w:type="dxa"/>
                <w:ins w:id="1032" w:author="Bonnie Yang [2]" w:date="2023-07-29T13:32:00Z"/>
              </w:trPr>
              <w:tc>
                <w:tcPr>
                  <w:tcW w:w="782" w:type="dxa"/>
                  <w:tcBorders>
                    <w:bottom w:val="nil"/>
                  </w:tcBorders>
                  <w:shd w:val="clear" w:color="auto" w:fill="EBECF0"/>
                  <w:tcMar>
                    <w:top w:w="120" w:type="dxa"/>
                    <w:left w:w="120" w:type="dxa"/>
                    <w:bottom w:w="120" w:type="dxa"/>
                    <w:right w:w="120" w:type="dxa"/>
                  </w:tcMar>
                  <w:hideMark/>
                  <w:tcPrChange w:id="1033" w:author="Bonnie Yang [2]" w:date="2023-07-29T13:35:00Z">
                    <w:tcPr>
                      <w:tcW w:w="630" w:type="dxa"/>
                      <w:tcBorders>
                        <w:bottom w:val="nil"/>
                      </w:tcBorders>
                      <w:shd w:val="clear" w:color="auto" w:fill="EBECF0"/>
                      <w:tcMar>
                        <w:top w:w="120" w:type="dxa"/>
                        <w:left w:w="120" w:type="dxa"/>
                        <w:bottom w:w="120" w:type="dxa"/>
                        <w:right w:w="120" w:type="dxa"/>
                      </w:tcMar>
                      <w:hideMark/>
                    </w:tcPr>
                  </w:tcPrChange>
                </w:tcPr>
                <w:p w14:paraId="3A68000A" w14:textId="77777777" w:rsidR="004F428C" w:rsidRPr="004F428C" w:rsidRDefault="004F428C" w:rsidP="004F428C">
                  <w:pPr>
                    <w:widowControl/>
                    <w:jc w:val="center"/>
                    <w:rPr>
                      <w:ins w:id="1034" w:author="Bonnie Yang [2]" w:date="2023-07-29T13:32:00Z"/>
                      <w:rFonts w:ascii="Segoe UI" w:eastAsia="宋体" w:hAnsi="Segoe UI" w:cs="Segoe UI"/>
                      <w:color w:val="172B4D"/>
                      <w:kern w:val="0"/>
                      <w:szCs w:val="21"/>
                    </w:rPr>
                  </w:pPr>
                  <w:ins w:id="1035" w:author="Bonnie Yang [2]" w:date="2023-07-29T13:32:00Z">
                    <w:r w:rsidRPr="004F428C">
                      <w:rPr>
                        <w:rFonts w:ascii="Segoe UI" w:eastAsia="宋体" w:hAnsi="Segoe UI" w:cs="Segoe UI"/>
                        <w:color w:val="172B4D"/>
                        <w:kern w:val="0"/>
                        <w:szCs w:val="21"/>
                      </w:rPr>
                      <w:t>3</w:t>
                    </w:r>
                  </w:ins>
                </w:p>
              </w:tc>
              <w:tc>
                <w:tcPr>
                  <w:tcW w:w="5336" w:type="dxa"/>
                  <w:tcBorders>
                    <w:bottom w:val="nil"/>
                    <w:right w:val="nil"/>
                  </w:tcBorders>
                  <w:shd w:val="clear" w:color="auto" w:fill="EBECF0"/>
                  <w:tcMar>
                    <w:top w:w="120" w:type="dxa"/>
                    <w:left w:w="120" w:type="dxa"/>
                    <w:bottom w:w="120" w:type="dxa"/>
                    <w:right w:w="120" w:type="dxa"/>
                  </w:tcMar>
                  <w:hideMark/>
                  <w:tcPrChange w:id="1036" w:author="Bonnie Yang [2]" w:date="2023-07-29T13:35:00Z">
                    <w:tcPr>
                      <w:tcW w:w="0" w:type="auto"/>
                      <w:gridSpan w:val="4"/>
                      <w:tcBorders>
                        <w:bottom w:val="nil"/>
                        <w:right w:val="nil"/>
                      </w:tcBorders>
                      <w:shd w:val="clear" w:color="auto" w:fill="EBECF0"/>
                      <w:tcMar>
                        <w:top w:w="120" w:type="dxa"/>
                        <w:left w:w="120" w:type="dxa"/>
                        <w:bottom w:w="120" w:type="dxa"/>
                        <w:right w:w="120" w:type="dxa"/>
                      </w:tcMar>
                      <w:hideMark/>
                    </w:tcPr>
                  </w:tcPrChange>
                </w:tcPr>
                <w:p w14:paraId="42D6447E" w14:textId="77777777" w:rsidR="004F428C" w:rsidRPr="004F428C" w:rsidRDefault="004F428C" w:rsidP="004F428C">
                  <w:pPr>
                    <w:widowControl/>
                    <w:jc w:val="left"/>
                    <w:rPr>
                      <w:ins w:id="1037" w:author="Bonnie Yang [2]" w:date="2023-07-29T13:32:00Z"/>
                      <w:rFonts w:ascii="Segoe UI" w:eastAsia="宋体" w:hAnsi="Segoe UI" w:cs="Segoe UI"/>
                      <w:color w:val="172B4D"/>
                      <w:spacing w:val="-1"/>
                      <w:kern w:val="0"/>
                      <w:szCs w:val="21"/>
                    </w:rPr>
                  </w:pPr>
                  <w:ins w:id="1038" w:author="Bonnie Yang [2]" w:date="2023-07-29T13:32:00Z">
                    <w:r w:rsidRPr="004F428C">
                      <w:rPr>
                        <w:rFonts w:ascii="Segoe UI" w:eastAsia="宋体" w:hAnsi="Segoe UI" w:cs="Segoe UI"/>
                        <w:color w:val="172B4D"/>
                        <w:spacing w:val="-1"/>
                        <w:kern w:val="0"/>
                        <w:szCs w:val="21"/>
                      </w:rPr>
                      <w:t>Other ingredients</w:t>
                    </w:r>
                  </w:ins>
                </w:p>
              </w:tc>
              <w:tc>
                <w:tcPr>
                  <w:tcW w:w="992" w:type="dxa"/>
                  <w:tcBorders>
                    <w:bottom w:val="nil"/>
                    <w:right w:val="nil"/>
                  </w:tcBorders>
                  <w:shd w:val="clear" w:color="auto" w:fill="EBECF0"/>
                  <w:tcMar>
                    <w:top w:w="120" w:type="dxa"/>
                    <w:left w:w="120" w:type="dxa"/>
                    <w:bottom w:w="120" w:type="dxa"/>
                    <w:right w:w="120" w:type="dxa"/>
                  </w:tcMar>
                  <w:hideMark/>
                  <w:tcPrChange w:id="1039" w:author="Bonnie Yang [2]" w:date="2023-07-29T13:35:00Z">
                    <w:tcPr>
                      <w:tcW w:w="0" w:type="auto"/>
                      <w:tcBorders>
                        <w:bottom w:val="nil"/>
                        <w:right w:val="nil"/>
                      </w:tcBorders>
                      <w:shd w:val="clear" w:color="auto" w:fill="EBECF0"/>
                      <w:tcMar>
                        <w:top w:w="120" w:type="dxa"/>
                        <w:left w:w="120" w:type="dxa"/>
                        <w:bottom w:w="120" w:type="dxa"/>
                        <w:right w:w="120" w:type="dxa"/>
                      </w:tcMar>
                      <w:hideMark/>
                    </w:tcPr>
                  </w:tcPrChange>
                </w:tcPr>
                <w:p w14:paraId="310E6CD7" w14:textId="77777777" w:rsidR="004F428C" w:rsidRPr="004F428C" w:rsidRDefault="004F428C" w:rsidP="004F428C">
                  <w:pPr>
                    <w:widowControl/>
                    <w:jc w:val="left"/>
                    <w:rPr>
                      <w:ins w:id="1040" w:author="Bonnie Yang [2]" w:date="2023-07-29T13:32:00Z"/>
                      <w:rFonts w:ascii="Segoe UI" w:eastAsia="宋体" w:hAnsi="Segoe UI" w:cs="Segoe UI"/>
                      <w:color w:val="172B4D"/>
                      <w:spacing w:val="-1"/>
                      <w:kern w:val="0"/>
                      <w:szCs w:val="21"/>
                    </w:rPr>
                  </w:pPr>
                  <w:ins w:id="1041" w:author="Bonnie Yang [2]" w:date="2023-07-29T13:32:00Z">
                    <w:r w:rsidRPr="004F428C">
                      <w:rPr>
                        <w:rFonts w:ascii="Segoe UI" w:eastAsia="宋体" w:hAnsi="Segoe UI" w:cs="Segoe UI"/>
                        <w:color w:val="172B4D"/>
                        <w:spacing w:val="-1"/>
                        <w:kern w:val="0"/>
                        <w:szCs w:val="21"/>
                      </w:rPr>
                      <w:t>P2</w:t>
                    </w:r>
                  </w:ins>
                </w:p>
              </w:tc>
            </w:tr>
          </w:tbl>
          <w:p w14:paraId="6B78D554" w14:textId="77777777" w:rsidR="004F428C" w:rsidRDefault="004F428C">
            <w:pPr>
              <w:ind w:left="420"/>
              <w:rPr>
                <w:ins w:id="1042" w:author="Bonnie Yang [2]" w:date="2023-07-29T13:32:00Z"/>
              </w:rPr>
              <w:pPrChange w:id="1043" w:author="Bonnie Yang [2]" w:date="2023-07-29T13:32:00Z">
                <w:pPr>
                  <w:pStyle w:val="ListParagraph"/>
                  <w:numPr>
                    <w:ilvl w:val="1"/>
                    <w:numId w:val="122"/>
                  </w:numPr>
                  <w:ind w:left="780" w:hanging="360"/>
                </w:pPr>
              </w:pPrChange>
            </w:pPr>
          </w:p>
          <w:p w14:paraId="3F0E2163" w14:textId="1708F5CE" w:rsidR="004F428C" w:rsidRPr="00C11AA9" w:rsidRDefault="004F428C">
            <w:pPr>
              <w:pStyle w:val="ListParagraph"/>
              <w:numPr>
                <w:ilvl w:val="1"/>
                <w:numId w:val="122"/>
              </w:numPr>
              <w:rPr>
                <w:ins w:id="1044" w:author="Bonnie Yang [2]" w:date="2023-07-29T12:30:00Z"/>
              </w:rPr>
              <w:pPrChange w:id="1045" w:author="Bonnie Yang [2]" w:date="2023-07-29T12:34:00Z">
                <w:pPr/>
              </w:pPrChange>
            </w:pPr>
          </w:p>
        </w:tc>
      </w:tr>
      <w:tr w:rsidR="005C046C" w:rsidRPr="00452515" w14:paraId="734D7D0F" w14:textId="77777777" w:rsidTr="004F428C">
        <w:trPr>
          <w:ins w:id="1046" w:author="Bonnie Yang [2]" w:date="2023-07-29T12:30:00Z"/>
          <w:trPrChange w:id="1047" w:author="Bonnie Yang [2]" w:date="2023-07-29T13:36:00Z">
            <w:trPr>
              <w:gridAfter w:val="0"/>
            </w:trPr>
          </w:trPrChange>
        </w:trPr>
        <w:tc>
          <w:tcPr>
            <w:tcW w:w="8195" w:type="dxa"/>
            <w:tcPrChange w:id="1048" w:author="Bonnie Yang [2]" w:date="2023-07-29T13:36:00Z">
              <w:tcPr>
                <w:tcW w:w="8008" w:type="dxa"/>
              </w:tcPr>
            </w:tcPrChange>
          </w:tcPr>
          <w:p w14:paraId="20A06163" w14:textId="77777777" w:rsidR="005C046C" w:rsidRDefault="005C046C" w:rsidP="008426FC">
            <w:pPr>
              <w:rPr>
                <w:ins w:id="1049" w:author="Bonnie Yang [2]" w:date="2023-07-29T12:30:00Z"/>
              </w:rPr>
            </w:pPr>
            <w:ins w:id="1050" w:author="Bonnie Yang [2]" w:date="2023-07-29T12:30:00Z">
              <w:r w:rsidRPr="00452515">
                <w:t>Extend Scenario:</w:t>
              </w:r>
            </w:ins>
          </w:p>
          <w:p w14:paraId="43C4E337" w14:textId="77777777" w:rsidR="005C046C" w:rsidRPr="00452515" w:rsidRDefault="005C046C" w:rsidP="008426FC">
            <w:pPr>
              <w:rPr>
                <w:ins w:id="1051" w:author="Bonnie Yang [2]" w:date="2023-07-29T12:30:00Z"/>
              </w:rPr>
            </w:pPr>
          </w:p>
        </w:tc>
      </w:tr>
      <w:tr w:rsidR="005C046C" w:rsidRPr="00452515" w14:paraId="2FB7B598" w14:textId="77777777" w:rsidTr="004F428C">
        <w:trPr>
          <w:ins w:id="1052" w:author="Bonnie Yang [2]" w:date="2023-07-29T12:30:00Z"/>
          <w:trPrChange w:id="1053" w:author="Bonnie Yang [2]" w:date="2023-07-29T13:36:00Z">
            <w:trPr>
              <w:gridAfter w:val="0"/>
            </w:trPr>
          </w:trPrChange>
        </w:trPr>
        <w:tc>
          <w:tcPr>
            <w:tcW w:w="8195" w:type="dxa"/>
            <w:tcPrChange w:id="1054" w:author="Bonnie Yang [2]" w:date="2023-07-29T13:36:00Z">
              <w:tcPr>
                <w:tcW w:w="8008" w:type="dxa"/>
              </w:tcPr>
            </w:tcPrChange>
          </w:tcPr>
          <w:p w14:paraId="7EC39E9C" w14:textId="77777777" w:rsidR="005C046C" w:rsidRDefault="005C046C" w:rsidP="008426FC">
            <w:pPr>
              <w:rPr>
                <w:ins w:id="1055" w:author="Bonnie Yang [2]" w:date="2023-07-29T12:30:00Z"/>
              </w:rPr>
            </w:pPr>
            <w:ins w:id="1056" w:author="Bonnie Yang [2]" w:date="2023-07-29T12:30:00Z">
              <w:r w:rsidRPr="00452515">
                <w:t>Exception Scenario:</w:t>
              </w:r>
            </w:ins>
          </w:p>
          <w:p w14:paraId="31A8B1BF" w14:textId="77777777" w:rsidR="005C046C" w:rsidRPr="00452515" w:rsidRDefault="005C046C" w:rsidP="008426FC">
            <w:pPr>
              <w:rPr>
                <w:ins w:id="1057" w:author="Bonnie Yang [2]" w:date="2023-07-29T12:30:00Z"/>
              </w:rPr>
            </w:pPr>
          </w:p>
        </w:tc>
      </w:tr>
      <w:tr w:rsidR="005C046C" w:rsidRPr="00452515" w14:paraId="60AE2EAF" w14:textId="77777777" w:rsidTr="004F428C">
        <w:trPr>
          <w:ins w:id="1058" w:author="Bonnie Yang [2]" w:date="2023-07-29T12:30:00Z"/>
          <w:trPrChange w:id="1059" w:author="Bonnie Yang [2]" w:date="2023-07-29T13:36:00Z">
            <w:trPr>
              <w:gridAfter w:val="0"/>
            </w:trPr>
          </w:trPrChange>
        </w:trPr>
        <w:tc>
          <w:tcPr>
            <w:tcW w:w="8195" w:type="dxa"/>
            <w:tcPrChange w:id="1060" w:author="Bonnie Yang [2]" w:date="2023-07-29T13:36:00Z">
              <w:tcPr>
                <w:tcW w:w="8008" w:type="dxa"/>
              </w:tcPr>
            </w:tcPrChange>
          </w:tcPr>
          <w:p w14:paraId="35BE4D74" w14:textId="77777777" w:rsidR="005C046C" w:rsidRPr="00452515" w:rsidRDefault="005C046C" w:rsidP="008426FC">
            <w:pPr>
              <w:rPr>
                <w:ins w:id="1061" w:author="Bonnie Yang [2]" w:date="2023-07-29T12:30:00Z"/>
              </w:rPr>
            </w:pPr>
            <w:ins w:id="1062" w:author="Bonnie Yang [2]" w:date="2023-07-29T12:30:00Z">
              <w:r w:rsidRPr="00452515">
                <w:t>Notes:</w:t>
              </w:r>
            </w:ins>
          </w:p>
        </w:tc>
      </w:tr>
      <w:tr w:rsidR="005C046C" w:rsidRPr="00452515" w14:paraId="1AE3B623" w14:textId="77777777" w:rsidTr="004F428C">
        <w:trPr>
          <w:ins w:id="1063" w:author="Bonnie Yang [2]" w:date="2023-07-29T12:30:00Z"/>
          <w:trPrChange w:id="1064" w:author="Bonnie Yang [2]" w:date="2023-07-29T13:36:00Z">
            <w:trPr>
              <w:gridAfter w:val="0"/>
            </w:trPr>
          </w:trPrChange>
        </w:trPr>
        <w:tc>
          <w:tcPr>
            <w:tcW w:w="8195" w:type="dxa"/>
            <w:tcPrChange w:id="1065" w:author="Bonnie Yang [2]" w:date="2023-07-29T13:36:00Z">
              <w:tcPr>
                <w:tcW w:w="8008" w:type="dxa"/>
              </w:tcPr>
            </w:tcPrChange>
          </w:tcPr>
          <w:p w14:paraId="1541DDB9" w14:textId="77777777" w:rsidR="005C046C" w:rsidRPr="00452515" w:rsidRDefault="005C046C" w:rsidP="008426FC">
            <w:pPr>
              <w:rPr>
                <w:ins w:id="1066" w:author="Bonnie Yang [2]" w:date="2023-07-29T12:30:00Z"/>
              </w:rPr>
            </w:pPr>
            <w:ins w:id="1067" w:author="Bonnie Yang [2]" w:date="2023-07-29T12:30:00Z">
              <w:r w:rsidRPr="00452515">
                <w:t>Q/A:</w:t>
              </w:r>
            </w:ins>
          </w:p>
        </w:tc>
      </w:tr>
    </w:tbl>
    <w:p w14:paraId="1DDAC355" w14:textId="77777777" w:rsidR="00BC24F3" w:rsidRDefault="00BC24F3" w:rsidP="00251735">
      <w:pPr>
        <w:rPr>
          <w:ins w:id="1068" w:author="Bonnie Yang [2]" w:date="2023-07-29T12:28:00Z"/>
        </w:rPr>
      </w:pPr>
    </w:p>
    <w:p w14:paraId="51D88C47" w14:textId="56D266EA" w:rsidR="00497E7F" w:rsidRPr="009B4591" w:rsidRDefault="00497E7F" w:rsidP="00497E7F">
      <w:pPr>
        <w:pStyle w:val="Heading2"/>
        <w:numPr>
          <w:ilvl w:val="1"/>
          <w:numId w:val="1466"/>
        </w:numPr>
        <w:rPr>
          <w:rFonts w:ascii="Arial" w:hAnsi="Arial" w:cs="Arial"/>
        </w:rPr>
      </w:pPr>
      <w:r w:rsidRPr="009B4591">
        <w:rPr>
          <w:rFonts w:ascii="Arial" w:hAnsi="Arial" w:cs="Arial"/>
        </w:rPr>
        <w:t>MS03-</w:t>
      </w:r>
      <w:r>
        <w:rPr>
          <w:rFonts w:ascii="Arial" w:hAnsi="Arial" w:cs="Arial"/>
        </w:rPr>
        <w:t>10</w:t>
      </w:r>
      <w:r w:rsidRPr="009B4591">
        <w:rPr>
          <w:rFonts w:ascii="Arial" w:hAnsi="Arial" w:cs="Arial"/>
        </w:rPr>
        <w:t xml:space="preserve"> </w:t>
      </w:r>
      <w:r>
        <w:rPr>
          <w:rFonts w:ascii="Arial" w:hAnsi="Arial" w:cs="Arial"/>
        </w:rPr>
        <w:t>Item Detail</w:t>
      </w:r>
      <w:r w:rsidRPr="009B4591">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0"/>
      </w:tblGrid>
      <w:tr w:rsidR="00497E7F" w:rsidRPr="00452515" w14:paraId="24987464" w14:textId="77777777" w:rsidTr="006109B0">
        <w:tc>
          <w:tcPr>
            <w:tcW w:w="8008" w:type="dxa"/>
          </w:tcPr>
          <w:p w14:paraId="4AA4853E" w14:textId="4D441FD7" w:rsidR="00497E7F" w:rsidRPr="00E97505" w:rsidRDefault="00497E7F" w:rsidP="006109B0">
            <w:pPr>
              <w:rPr>
                <w:rStyle w:val="Strong"/>
              </w:rPr>
            </w:pPr>
            <w:r>
              <w:rPr>
                <w:rStyle w:val="Strong"/>
              </w:rPr>
              <w:t>MS</w:t>
            </w:r>
            <w:r w:rsidRPr="00E97505">
              <w:rPr>
                <w:rStyle w:val="Strong"/>
              </w:rPr>
              <w:t>0</w:t>
            </w:r>
            <w:r>
              <w:rPr>
                <w:rStyle w:val="Strong"/>
              </w:rPr>
              <w:t>3</w:t>
            </w:r>
            <w:r w:rsidRPr="00E97505">
              <w:rPr>
                <w:rStyle w:val="Strong"/>
              </w:rPr>
              <w:t>-</w:t>
            </w:r>
            <w:r>
              <w:rPr>
                <w:rStyle w:val="Strong"/>
              </w:rPr>
              <w:t>10</w:t>
            </w:r>
            <w:r w:rsidRPr="009B4591">
              <w:rPr>
                <w:rStyle w:val="Strong"/>
              </w:rPr>
              <w:t xml:space="preserve"> </w:t>
            </w:r>
            <w:r>
              <w:rPr>
                <w:rStyle w:val="Strong"/>
              </w:rPr>
              <w:t xml:space="preserve">Item Detail </w:t>
            </w:r>
            <w:r w:rsidRPr="009B4591">
              <w:rPr>
                <w:rStyle w:val="Strong"/>
              </w:rPr>
              <w:t>Card</w:t>
            </w:r>
          </w:p>
        </w:tc>
      </w:tr>
      <w:tr w:rsidR="00497E7F" w:rsidRPr="00452515" w14:paraId="09EC3F4C" w14:textId="77777777" w:rsidTr="006109B0">
        <w:tc>
          <w:tcPr>
            <w:tcW w:w="8008" w:type="dxa"/>
          </w:tcPr>
          <w:p w14:paraId="07B5E424" w14:textId="77777777" w:rsidR="00497E7F" w:rsidRPr="00E97505" w:rsidRDefault="00497E7F" w:rsidP="006109B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97E7F" w14:paraId="73554C51" w14:textId="77777777" w:rsidTr="006109B0">
              <w:trPr>
                <w:jc w:val="center"/>
              </w:trPr>
              <w:tc>
                <w:tcPr>
                  <w:tcW w:w="1169" w:type="dxa"/>
                </w:tcPr>
                <w:p w14:paraId="67FDFB50" w14:textId="77777777" w:rsidR="00497E7F" w:rsidRPr="007A35F7" w:rsidRDefault="00497E7F" w:rsidP="006109B0">
                  <w:pPr>
                    <w:rPr>
                      <w:rFonts w:ascii="Arial" w:hAnsi="Arial" w:cs="Arial"/>
                    </w:rPr>
                  </w:pPr>
                  <w:r w:rsidRPr="007A35F7">
                    <w:rPr>
                      <w:rFonts w:ascii="Arial" w:hAnsi="Arial" w:cs="Arial"/>
                    </w:rPr>
                    <w:t>Version</w:t>
                  </w:r>
                </w:p>
              </w:tc>
              <w:tc>
                <w:tcPr>
                  <w:tcW w:w="1357" w:type="dxa"/>
                </w:tcPr>
                <w:p w14:paraId="159F1BC9" w14:textId="77777777" w:rsidR="00497E7F" w:rsidRPr="007A35F7" w:rsidRDefault="00497E7F" w:rsidP="006109B0">
                  <w:pPr>
                    <w:rPr>
                      <w:rFonts w:ascii="Arial" w:hAnsi="Arial" w:cs="Arial"/>
                    </w:rPr>
                  </w:pPr>
                  <w:r w:rsidRPr="007A35F7">
                    <w:rPr>
                      <w:rFonts w:ascii="Arial" w:hAnsi="Arial" w:cs="Arial"/>
                    </w:rPr>
                    <w:t>Date</w:t>
                  </w:r>
                </w:p>
              </w:tc>
              <w:tc>
                <w:tcPr>
                  <w:tcW w:w="1315" w:type="dxa"/>
                </w:tcPr>
                <w:p w14:paraId="13F99AD4" w14:textId="77777777" w:rsidR="00497E7F" w:rsidRPr="007A35F7" w:rsidRDefault="00497E7F" w:rsidP="006109B0">
                  <w:pPr>
                    <w:rPr>
                      <w:rFonts w:ascii="Arial" w:hAnsi="Arial" w:cs="Arial"/>
                    </w:rPr>
                  </w:pPr>
                  <w:r w:rsidRPr="007A35F7">
                    <w:rPr>
                      <w:rFonts w:ascii="Arial" w:hAnsi="Arial" w:cs="Arial"/>
                    </w:rPr>
                    <w:t>Updated By</w:t>
                  </w:r>
                </w:p>
              </w:tc>
              <w:tc>
                <w:tcPr>
                  <w:tcW w:w="3924" w:type="dxa"/>
                </w:tcPr>
                <w:p w14:paraId="69B58251" w14:textId="77777777" w:rsidR="00497E7F" w:rsidRPr="007A35F7" w:rsidRDefault="00497E7F" w:rsidP="006109B0">
                  <w:pPr>
                    <w:rPr>
                      <w:rFonts w:ascii="Arial" w:hAnsi="Arial" w:cs="Arial"/>
                    </w:rPr>
                  </w:pPr>
                  <w:r w:rsidRPr="007A35F7">
                    <w:rPr>
                      <w:rFonts w:ascii="Arial" w:hAnsi="Arial" w:cs="Arial"/>
                    </w:rPr>
                    <w:t>Description</w:t>
                  </w:r>
                </w:p>
              </w:tc>
            </w:tr>
            <w:tr w:rsidR="00497E7F" w14:paraId="0799CFE0" w14:textId="77777777" w:rsidTr="006109B0">
              <w:trPr>
                <w:jc w:val="center"/>
              </w:trPr>
              <w:tc>
                <w:tcPr>
                  <w:tcW w:w="1169" w:type="dxa"/>
                </w:tcPr>
                <w:p w14:paraId="2A5DB909" w14:textId="77777777" w:rsidR="00497E7F" w:rsidRPr="007A35F7" w:rsidRDefault="00497E7F" w:rsidP="006109B0">
                  <w:pPr>
                    <w:rPr>
                      <w:rFonts w:ascii="Arial" w:hAnsi="Arial" w:cs="Arial"/>
                    </w:rPr>
                  </w:pPr>
                  <w:r w:rsidRPr="007A35F7">
                    <w:rPr>
                      <w:rFonts w:ascii="Arial" w:hAnsi="Arial" w:cs="Arial"/>
                    </w:rPr>
                    <w:t>1.0</w:t>
                  </w:r>
                </w:p>
              </w:tc>
              <w:tc>
                <w:tcPr>
                  <w:tcW w:w="1357" w:type="dxa"/>
                </w:tcPr>
                <w:p w14:paraId="6890609D" w14:textId="66D159CC" w:rsidR="00497E7F" w:rsidRPr="007A35F7" w:rsidRDefault="00497E7F" w:rsidP="006109B0">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5</w:t>
                  </w:r>
                </w:p>
              </w:tc>
              <w:tc>
                <w:tcPr>
                  <w:tcW w:w="1315" w:type="dxa"/>
                </w:tcPr>
                <w:p w14:paraId="05D758C8" w14:textId="77777777" w:rsidR="00497E7F" w:rsidRPr="007A35F7" w:rsidRDefault="00497E7F" w:rsidP="006109B0">
                  <w:pPr>
                    <w:rPr>
                      <w:rFonts w:ascii="Arial" w:hAnsi="Arial" w:cs="Arial"/>
                    </w:rPr>
                  </w:pPr>
                  <w:r w:rsidRPr="007A35F7">
                    <w:rPr>
                      <w:rFonts w:ascii="Arial" w:hAnsi="Arial" w:cs="Arial"/>
                    </w:rPr>
                    <w:t>Bonnie</w:t>
                  </w:r>
                </w:p>
              </w:tc>
              <w:tc>
                <w:tcPr>
                  <w:tcW w:w="3924" w:type="dxa"/>
                </w:tcPr>
                <w:p w14:paraId="317599CB" w14:textId="37382D81" w:rsidR="00497E7F" w:rsidRPr="007A35F7" w:rsidRDefault="00497E7F" w:rsidP="006109B0">
                  <w:pPr>
                    <w:rPr>
                      <w:rFonts w:ascii="Arial" w:hAnsi="Arial" w:cs="Arial"/>
                    </w:rPr>
                  </w:pPr>
                  <w:r w:rsidRPr="007A35F7">
                    <w:rPr>
                      <w:rFonts w:ascii="Arial" w:hAnsi="Arial" w:cs="Arial"/>
                    </w:rPr>
                    <w:t xml:space="preserve">First version, </w:t>
                  </w:r>
                  <w:r w:rsidRPr="00497E7F">
                    <w:rPr>
                      <w:rFonts w:ascii="Arial" w:hAnsi="Arial" w:cs="Arial"/>
                    </w:rPr>
                    <w:t xml:space="preserve">New Workflow of Creating </w:t>
                  </w:r>
                  <w:proofErr w:type="spellStart"/>
                  <w:r w:rsidRPr="00497E7F">
                    <w:rPr>
                      <w:rFonts w:ascii="Arial" w:hAnsi="Arial" w:cs="Arial"/>
                    </w:rPr>
                    <w:t>Ingredeint</w:t>
                  </w:r>
                  <w:proofErr w:type="spellEnd"/>
                </w:p>
              </w:tc>
            </w:tr>
            <w:tr w:rsidR="00497E7F" w14:paraId="229B9C7C" w14:textId="77777777" w:rsidTr="006109B0">
              <w:trPr>
                <w:jc w:val="center"/>
              </w:trPr>
              <w:tc>
                <w:tcPr>
                  <w:tcW w:w="1169" w:type="dxa"/>
                </w:tcPr>
                <w:p w14:paraId="42C9EACF" w14:textId="77777777" w:rsidR="00497E7F" w:rsidRDefault="00497E7F" w:rsidP="006109B0"/>
              </w:tc>
              <w:tc>
                <w:tcPr>
                  <w:tcW w:w="1357" w:type="dxa"/>
                </w:tcPr>
                <w:p w14:paraId="5741CDB5" w14:textId="77777777" w:rsidR="00497E7F" w:rsidRDefault="00497E7F" w:rsidP="006109B0"/>
              </w:tc>
              <w:tc>
                <w:tcPr>
                  <w:tcW w:w="1315" w:type="dxa"/>
                </w:tcPr>
                <w:p w14:paraId="127D6FAD" w14:textId="77777777" w:rsidR="00497E7F" w:rsidRDefault="00497E7F" w:rsidP="006109B0"/>
              </w:tc>
              <w:tc>
                <w:tcPr>
                  <w:tcW w:w="3924" w:type="dxa"/>
                </w:tcPr>
                <w:p w14:paraId="7131E7EE" w14:textId="77777777" w:rsidR="00497E7F" w:rsidRDefault="00497E7F" w:rsidP="006109B0"/>
              </w:tc>
            </w:tr>
            <w:tr w:rsidR="00497E7F" w14:paraId="5675D29C" w14:textId="77777777" w:rsidTr="006109B0">
              <w:trPr>
                <w:jc w:val="center"/>
              </w:trPr>
              <w:tc>
                <w:tcPr>
                  <w:tcW w:w="1169" w:type="dxa"/>
                </w:tcPr>
                <w:p w14:paraId="46CF00D0" w14:textId="77777777" w:rsidR="00497E7F" w:rsidRDefault="00497E7F" w:rsidP="006109B0"/>
              </w:tc>
              <w:tc>
                <w:tcPr>
                  <w:tcW w:w="1357" w:type="dxa"/>
                </w:tcPr>
                <w:p w14:paraId="0E5EF525" w14:textId="77777777" w:rsidR="00497E7F" w:rsidRDefault="00497E7F" w:rsidP="006109B0"/>
              </w:tc>
              <w:tc>
                <w:tcPr>
                  <w:tcW w:w="1315" w:type="dxa"/>
                </w:tcPr>
                <w:p w14:paraId="6BEF4E27" w14:textId="77777777" w:rsidR="00497E7F" w:rsidRDefault="00497E7F" w:rsidP="006109B0"/>
              </w:tc>
              <w:tc>
                <w:tcPr>
                  <w:tcW w:w="3924" w:type="dxa"/>
                </w:tcPr>
                <w:p w14:paraId="56961378" w14:textId="77777777" w:rsidR="00497E7F" w:rsidRPr="00B66734" w:rsidRDefault="00497E7F" w:rsidP="006109B0"/>
              </w:tc>
            </w:tr>
            <w:tr w:rsidR="00497E7F" w14:paraId="59241449" w14:textId="77777777" w:rsidTr="006109B0">
              <w:trPr>
                <w:jc w:val="center"/>
              </w:trPr>
              <w:tc>
                <w:tcPr>
                  <w:tcW w:w="1169" w:type="dxa"/>
                </w:tcPr>
                <w:p w14:paraId="011D99B8" w14:textId="77777777" w:rsidR="00497E7F" w:rsidRDefault="00497E7F" w:rsidP="006109B0"/>
              </w:tc>
              <w:tc>
                <w:tcPr>
                  <w:tcW w:w="1357" w:type="dxa"/>
                </w:tcPr>
                <w:p w14:paraId="679EE2A9" w14:textId="77777777" w:rsidR="00497E7F" w:rsidRDefault="00497E7F" w:rsidP="006109B0"/>
              </w:tc>
              <w:tc>
                <w:tcPr>
                  <w:tcW w:w="1315" w:type="dxa"/>
                </w:tcPr>
                <w:p w14:paraId="556A5DCA" w14:textId="77777777" w:rsidR="00497E7F" w:rsidRDefault="00497E7F" w:rsidP="006109B0"/>
              </w:tc>
              <w:tc>
                <w:tcPr>
                  <w:tcW w:w="3924" w:type="dxa"/>
                </w:tcPr>
                <w:p w14:paraId="6C9CDF01" w14:textId="77777777" w:rsidR="00497E7F" w:rsidRDefault="00497E7F" w:rsidP="006109B0"/>
              </w:tc>
            </w:tr>
            <w:tr w:rsidR="00497E7F" w14:paraId="39198A2F" w14:textId="77777777" w:rsidTr="006109B0">
              <w:trPr>
                <w:jc w:val="center"/>
              </w:trPr>
              <w:tc>
                <w:tcPr>
                  <w:tcW w:w="1169" w:type="dxa"/>
                </w:tcPr>
                <w:p w14:paraId="582B1626" w14:textId="77777777" w:rsidR="00497E7F" w:rsidRDefault="00497E7F" w:rsidP="006109B0"/>
              </w:tc>
              <w:tc>
                <w:tcPr>
                  <w:tcW w:w="1357" w:type="dxa"/>
                </w:tcPr>
                <w:p w14:paraId="07FDA3A6" w14:textId="77777777" w:rsidR="00497E7F" w:rsidRDefault="00497E7F" w:rsidP="006109B0"/>
              </w:tc>
              <w:tc>
                <w:tcPr>
                  <w:tcW w:w="1315" w:type="dxa"/>
                </w:tcPr>
                <w:p w14:paraId="287BC3BD" w14:textId="77777777" w:rsidR="00497E7F" w:rsidRDefault="00497E7F" w:rsidP="006109B0"/>
              </w:tc>
              <w:tc>
                <w:tcPr>
                  <w:tcW w:w="3924" w:type="dxa"/>
                </w:tcPr>
                <w:p w14:paraId="2F10F87C" w14:textId="77777777" w:rsidR="00497E7F" w:rsidRPr="005C49CE" w:rsidRDefault="00497E7F" w:rsidP="006109B0"/>
              </w:tc>
            </w:tr>
          </w:tbl>
          <w:p w14:paraId="23D6FE73" w14:textId="77777777" w:rsidR="00497E7F" w:rsidRDefault="00497E7F" w:rsidP="006109B0"/>
        </w:tc>
      </w:tr>
      <w:tr w:rsidR="00497E7F" w:rsidRPr="00452515" w14:paraId="3CF5C742" w14:textId="77777777" w:rsidTr="006109B0">
        <w:tc>
          <w:tcPr>
            <w:tcW w:w="8008" w:type="dxa"/>
          </w:tcPr>
          <w:p w14:paraId="4744FEF5" w14:textId="77777777" w:rsidR="00497E7F" w:rsidRPr="00452515" w:rsidRDefault="00497E7F" w:rsidP="006109B0">
            <w:r w:rsidRPr="00E97505">
              <w:rPr>
                <w:rStyle w:val="Strong"/>
              </w:rPr>
              <w:t>Stakeholder:</w:t>
            </w:r>
            <w:r w:rsidRPr="00452515">
              <w:t xml:space="preserve"> </w:t>
            </w:r>
            <w:r>
              <w:t>User with privilege</w:t>
            </w:r>
          </w:p>
        </w:tc>
      </w:tr>
      <w:tr w:rsidR="00497E7F" w:rsidRPr="00452515" w14:paraId="72CAA04A" w14:textId="77777777" w:rsidTr="006109B0">
        <w:tc>
          <w:tcPr>
            <w:tcW w:w="8008" w:type="dxa"/>
          </w:tcPr>
          <w:p w14:paraId="3BEA090A" w14:textId="77777777" w:rsidR="00497E7F" w:rsidRPr="00E97505" w:rsidRDefault="00497E7F" w:rsidP="006109B0">
            <w:pPr>
              <w:rPr>
                <w:rStyle w:val="Strong"/>
              </w:rPr>
            </w:pPr>
            <w:r w:rsidRPr="00E97505">
              <w:rPr>
                <w:rStyle w:val="Strong"/>
              </w:rPr>
              <w:t xml:space="preserve">Pre-Condition: </w:t>
            </w:r>
          </w:p>
          <w:p w14:paraId="1C69AB36" w14:textId="77777777" w:rsidR="00497E7F" w:rsidRDefault="00497E7F" w:rsidP="006109B0">
            <w:pPr>
              <w:rPr>
                <w:rFonts w:ascii="Arial" w:hAnsi="Arial" w:cs="Arial"/>
                <w:sz w:val="20"/>
                <w:szCs w:val="20"/>
              </w:rPr>
            </w:pPr>
            <w:r>
              <w:t>The user goes to the page</w:t>
            </w:r>
            <w:r w:rsidRPr="00DD3CB0">
              <w:rPr>
                <w:rFonts w:ascii="Arial" w:hAnsi="Arial" w:cs="Arial"/>
                <w:sz w:val="20"/>
                <w:szCs w:val="20"/>
              </w:rPr>
              <w:t xml:space="preserve"> </w:t>
            </w:r>
          </w:p>
          <w:p w14:paraId="1CDA03A5" w14:textId="77777777" w:rsidR="00497E7F" w:rsidRPr="00DD3CB0" w:rsidRDefault="00497E7F" w:rsidP="006109B0">
            <w:pPr>
              <w:rPr>
                <w:rFonts w:ascii="Arial" w:hAnsi="Arial" w:cs="Arial"/>
                <w:sz w:val="20"/>
                <w:szCs w:val="20"/>
              </w:rPr>
            </w:pPr>
          </w:p>
        </w:tc>
      </w:tr>
      <w:tr w:rsidR="00497E7F" w:rsidRPr="00452515" w14:paraId="2E9C2176" w14:textId="77777777" w:rsidTr="006109B0">
        <w:tc>
          <w:tcPr>
            <w:tcW w:w="8008" w:type="dxa"/>
          </w:tcPr>
          <w:p w14:paraId="62741E6F" w14:textId="77777777" w:rsidR="00497E7F" w:rsidRPr="002F2C94" w:rsidRDefault="00497E7F" w:rsidP="006109B0">
            <w:pPr>
              <w:rPr>
                <w:b/>
                <w:bCs/>
              </w:rPr>
            </w:pPr>
            <w:r w:rsidRPr="002F2C94">
              <w:rPr>
                <w:rFonts w:hint="eastAsia"/>
                <w:b/>
                <w:bCs/>
              </w:rPr>
              <w:t>Main Scenario:</w:t>
            </w:r>
            <w:r w:rsidRPr="002F2C94">
              <w:rPr>
                <w:b/>
                <w:bCs/>
              </w:rPr>
              <w:t xml:space="preserve"> </w:t>
            </w:r>
          </w:p>
          <w:p w14:paraId="514B012A" w14:textId="77777777" w:rsidR="00497E7F" w:rsidRDefault="00E41B25" w:rsidP="00E41B25">
            <w:pPr>
              <w:pStyle w:val="ListParagraph"/>
              <w:numPr>
                <w:ilvl w:val="1"/>
                <w:numId w:val="1675"/>
              </w:numPr>
              <w:ind w:left="449" w:hanging="425"/>
            </w:pPr>
            <w:r>
              <w:rPr>
                <w:rFonts w:hint="eastAsia"/>
              </w:rPr>
              <w:t>I</w:t>
            </w:r>
            <w:r>
              <w:t>n ‘Basic Information’ card, show tab ‘Overview’ and ‘Files’ tabs.</w:t>
            </w:r>
          </w:p>
          <w:p w14:paraId="411909C2" w14:textId="3D8269B7" w:rsidR="00E41B25" w:rsidRDefault="00E41B25" w:rsidP="00E41B25">
            <w:pPr>
              <w:pStyle w:val="ListParagraph"/>
              <w:numPr>
                <w:ilvl w:val="1"/>
                <w:numId w:val="1675"/>
              </w:numPr>
              <w:ind w:left="449" w:hanging="425"/>
            </w:pPr>
            <w:r>
              <w:t>In ‘Overview’ tab, show fields in left column: Production Time, Object Type, Object Sub-Type, Standard Cost</w:t>
            </w:r>
            <w:ins w:id="1069" w:author="Bonnie Yang [2]" w:date="2023-08-17T16:45:00Z">
              <w:r w:rsidR="005B63B4">
                <w:t xml:space="preserve">, </w:t>
              </w:r>
            </w:ins>
            <w:ins w:id="1070" w:author="Bonnie Yang [2]" w:date="2023-08-17T16:46:00Z">
              <w:r w:rsidR="005B63B4" w:rsidRPr="005B63B4">
                <w:t>Standard Cost Last Updated</w:t>
              </w:r>
            </w:ins>
            <w:r>
              <w:t xml:space="preserve">. Show fields in right column: BOM unit, Inventory Unit, </w:t>
            </w:r>
            <w:r w:rsidR="005B63B4">
              <w:t>Allergens</w:t>
            </w:r>
            <w:r>
              <w:t>, Notes</w:t>
            </w:r>
            <w:ins w:id="1071" w:author="Bonnie Yang [2]" w:date="2023-08-17T16:47:00Z">
              <w:r w:rsidR="005B63B4">
                <w:t>, Jira Link</w:t>
              </w:r>
            </w:ins>
            <w:ins w:id="1072" w:author="Bonnie Yang [2]" w:date="2023-08-17T16:48:00Z">
              <w:r w:rsidR="005B63B4">
                <w:t>, Reason for Change</w:t>
              </w:r>
            </w:ins>
            <w:r>
              <w:t>.</w:t>
            </w:r>
          </w:p>
          <w:p w14:paraId="4FF05AC8" w14:textId="2B4A901D" w:rsidR="00607456" w:rsidRDefault="00E41B25" w:rsidP="00607456">
            <w:pPr>
              <w:pStyle w:val="ListParagraph"/>
              <w:numPr>
                <w:ilvl w:val="1"/>
                <w:numId w:val="1675"/>
              </w:numPr>
              <w:ind w:left="449" w:hanging="425"/>
            </w:pPr>
            <w:r>
              <w:rPr>
                <w:rFonts w:hint="eastAsia"/>
              </w:rPr>
              <w:t>W</w:t>
            </w:r>
            <w:r>
              <w:t>hen clicking ‘Edit’ icon to redirect to edition page.</w:t>
            </w:r>
            <w:r w:rsidR="00607456">
              <w:t xml:space="preserve"> In the edition page, show fields in the left column: Item Name, Production Time, Object Type, Object Sub-Type, Standard Cost</w:t>
            </w:r>
            <w:ins w:id="1073" w:author="Bonnie Yang [2]" w:date="2023-08-17T16:48:00Z">
              <w:r w:rsidR="005B63B4">
                <w:t xml:space="preserve">, </w:t>
              </w:r>
              <w:r w:rsidR="005B63B4" w:rsidRPr="005B63B4">
                <w:t>Standard Cost Last Updated</w:t>
              </w:r>
            </w:ins>
            <w:r w:rsidR="00607456">
              <w:t xml:space="preserve">. Show fields in right column: BOM unit, Inventory Unit, </w:t>
            </w:r>
            <w:r w:rsidR="005B63B4">
              <w:t>Allergens</w:t>
            </w:r>
            <w:r w:rsidR="00607456">
              <w:t>, Notes</w:t>
            </w:r>
            <w:ins w:id="1074" w:author="Bonnie Yang [2]" w:date="2023-08-17T16:49:00Z">
              <w:r w:rsidR="005B63B4">
                <w:rPr>
                  <w:rFonts w:hint="eastAsia"/>
                </w:rPr>
                <w:t>,</w:t>
              </w:r>
              <w:r w:rsidR="005B63B4">
                <w:t xml:space="preserve"> Show fields in right column: BOM unit, Inventory Unit, Allergens, Notes, Jira Link, Reason for Change</w:t>
              </w:r>
            </w:ins>
            <w:r w:rsidR="00607456">
              <w:t>.</w:t>
            </w:r>
          </w:p>
          <w:p w14:paraId="31842B98" w14:textId="2BD0C65A" w:rsidR="00607456" w:rsidRDefault="00607456" w:rsidP="00607456">
            <w:pPr>
              <w:pStyle w:val="ListParagraph"/>
              <w:numPr>
                <w:ilvl w:val="1"/>
                <w:numId w:val="1675"/>
              </w:numPr>
              <w:ind w:left="449" w:hanging="425"/>
            </w:pPr>
            <w:r>
              <w:rPr>
                <w:rFonts w:hint="eastAsia"/>
              </w:rPr>
              <w:t>S</w:t>
            </w:r>
            <w:r>
              <w:t xml:space="preserve">how tip on Production Time </w:t>
            </w:r>
            <w:proofErr w:type="gramStart"/>
            <w:r>
              <w:t>field: ‘</w:t>
            </w:r>
            <w:proofErr w:type="gramEnd"/>
            <w:r>
              <w:t>Production time is maintained by Cookbook administrator’</w:t>
            </w:r>
          </w:p>
          <w:p w14:paraId="7265AF82" w14:textId="7C3298DE" w:rsidR="00607456" w:rsidRDefault="00607456" w:rsidP="00607456">
            <w:pPr>
              <w:pStyle w:val="ListParagraph"/>
              <w:numPr>
                <w:ilvl w:val="1"/>
                <w:numId w:val="1675"/>
              </w:numPr>
              <w:ind w:left="449" w:hanging="425"/>
            </w:pPr>
            <w:r>
              <w:rPr>
                <w:rFonts w:hint="eastAsia"/>
              </w:rPr>
              <w:t>S</w:t>
            </w:r>
            <w:r>
              <w:t xml:space="preserve">how tip on standard Cost </w:t>
            </w:r>
            <w:proofErr w:type="gramStart"/>
            <w:r>
              <w:t>field: ‘</w:t>
            </w:r>
            <w:proofErr w:type="gramEnd"/>
            <w:r>
              <w:t xml:space="preserve">Standard cost is </w:t>
            </w:r>
            <w:proofErr w:type="gramStart"/>
            <w:r>
              <w:t>auto-captured</w:t>
            </w:r>
            <w:proofErr w:type="gramEnd"/>
            <w:r>
              <w:t xml:space="preserve"> from Snowflake’</w:t>
            </w:r>
          </w:p>
          <w:p w14:paraId="4CB760BA" w14:textId="6E003054" w:rsidR="00607456" w:rsidRDefault="00607456" w:rsidP="00607456">
            <w:pPr>
              <w:pStyle w:val="ListParagraph"/>
              <w:numPr>
                <w:ilvl w:val="1"/>
                <w:numId w:val="1675"/>
              </w:numPr>
              <w:ind w:left="449" w:hanging="425"/>
            </w:pPr>
            <w:r>
              <w:rPr>
                <w:rFonts w:hint="eastAsia"/>
              </w:rPr>
              <w:t>S</w:t>
            </w:r>
            <w:r>
              <w:t xml:space="preserve">how tip on Allergens </w:t>
            </w:r>
            <w:proofErr w:type="gramStart"/>
            <w:r>
              <w:t>field: ‘</w:t>
            </w:r>
            <w:proofErr w:type="gramEnd"/>
            <w:r>
              <w:t xml:space="preserve">Allergen data editable from nutrition card’, </w:t>
            </w:r>
            <w:r w:rsidRPr="00607456">
              <w:t>'nutrition card' link to nutrition card in a new browser tab.</w:t>
            </w:r>
          </w:p>
          <w:p w14:paraId="5A316E91" w14:textId="757FCECE" w:rsidR="00165E7F" w:rsidRDefault="00165E7F" w:rsidP="00607456">
            <w:pPr>
              <w:pStyle w:val="ListParagraph"/>
              <w:numPr>
                <w:ilvl w:val="1"/>
                <w:numId w:val="1675"/>
              </w:numPr>
              <w:ind w:left="449" w:hanging="425"/>
            </w:pPr>
            <w:r>
              <w:rPr>
                <w:rFonts w:hint="eastAsia"/>
              </w:rPr>
              <w:t>S</w:t>
            </w:r>
            <w:r>
              <w:t xml:space="preserve">how tip on Inventory Unit </w:t>
            </w:r>
            <w:proofErr w:type="gramStart"/>
            <w:r>
              <w:t>field: ‘</w:t>
            </w:r>
            <w:proofErr w:type="gramEnd"/>
            <w:r>
              <w:t>Align with linked vendor items’</w:t>
            </w:r>
            <w:r w:rsidR="005B63B4">
              <w:t xml:space="preserve"> base unit’</w:t>
            </w:r>
          </w:p>
          <w:p w14:paraId="4377045C" w14:textId="6F720C53" w:rsidR="00E41B25" w:rsidRDefault="00607456" w:rsidP="00E41B25">
            <w:pPr>
              <w:pStyle w:val="ListParagraph"/>
              <w:numPr>
                <w:ilvl w:val="1"/>
                <w:numId w:val="1675"/>
              </w:numPr>
              <w:ind w:left="449" w:hanging="425"/>
            </w:pPr>
            <w:r>
              <w:t>Gray out Production Time, Object Type, Standard Cost, Inventory Unit, Allergens</w:t>
            </w:r>
            <w:ins w:id="1075" w:author="Bonnie Yang [2]" w:date="2023-08-17T16:50:00Z">
              <w:r w:rsidR="000A33BF">
                <w:t xml:space="preserve">, </w:t>
              </w:r>
              <w:r w:rsidR="000A33BF" w:rsidRPr="005B63B4">
                <w:t>Standard Cost Last Updated</w:t>
              </w:r>
            </w:ins>
            <w:r>
              <w:t xml:space="preserve">. </w:t>
            </w:r>
            <w:ins w:id="1076" w:author="Bonnie Yang [2]" w:date="2023-08-17T17:07:00Z">
              <w:r w:rsidR="006426CD">
                <w:t>If the item is published or the item has any usage item, gray out BOM unit.</w:t>
              </w:r>
            </w:ins>
          </w:p>
          <w:p w14:paraId="51F53B7A" w14:textId="59F1D21E" w:rsidR="00495262" w:rsidRDefault="00495262" w:rsidP="00495262">
            <w:pPr>
              <w:pStyle w:val="ListParagraph"/>
              <w:numPr>
                <w:ilvl w:val="1"/>
                <w:numId w:val="1675"/>
              </w:numPr>
              <w:ind w:left="449" w:hanging="425"/>
            </w:pPr>
            <w:r>
              <w:rPr>
                <w:rFonts w:hint="eastAsia"/>
              </w:rPr>
              <w:t>N</w:t>
            </w:r>
            <w:r>
              <w:t xml:space="preserve">ote: Optional, long-form text field. Free text, up to </w:t>
            </w:r>
            <w:del w:id="1077" w:author="Bonnie Yang [2]" w:date="2023-10-01T12:05:00Z">
              <w:r w:rsidDel="00985A42">
                <w:delText xml:space="preserve">500 </w:delText>
              </w:r>
            </w:del>
            <w:ins w:id="1078" w:author="Bonnie Yang [2]" w:date="2023-10-01T12:05:00Z">
              <w:r w:rsidR="00985A42">
                <w:t xml:space="preserve">9999 </w:t>
              </w:r>
            </w:ins>
            <w:r>
              <w:t>characters</w:t>
            </w:r>
          </w:p>
          <w:p w14:paraId="10F6346E" w14:textId="773594C6" w:rsidR="00607456" w:rsidRDefault="00E41B25" w:rsidP="00607456">
            <w:pPr>
              <w:ind w:left="24"/>
            </w:pPr>
            <w:r>
              <w:rPr>
                <w:noProof/>
              </w:rPr>
              <w:drawing>
                <wp:inline distT="0" distB="0" distL="0" distR="0" wp14:anchorId="56D8494A" wp14:editId="23DB6AED">
                  <wp:extent cx="5212264" cy="2433468"/>
                  <wp:effectExtent l="0" t="0" r="7620" b="5080"/>
                  <wp:docPr id="1619459719" name="图片 161945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9719" name=""/>
                          <pic:cNvPicPr/>
                        </pic:nvPicPr>
                        <pic:blipFill>
                          <a:blip r:embed="rId71"/>
                          <a:stretch>
                            <a:fillRect/>
                          </a:stretch>
                        </pic:blipFill>
                        <pic:spPr>
                          <a:xfrm>
                            <a:off x="0" y="0"/>
                            <a:ext cx="5216025" cy="2435224"/>
                          </a:xfrm>
                          <a:prstGeom prst="rect">
                            <a:avLst/>
                          </a:prstGeom>
                        </pic:spPr>
                      </pic:pic>
                    </a:graphicData>
                  </a:graphic>
                </wp:inline>
              </w:drawing>
            </w:r>
          </w:p>
          <w:p w14:paraId="2A2D4D67" w14:textId="77777777" w:rsidR="00E41B25" w:rsidRDefault="00134FF7" w:rsidP="00E41B25">
            <w:pPr>
              <w:pStyle w:val="ListParagraph"/>
              <w:numPr>
                <w:ilvl w:val="1"/>
                <w:numId w:val="1675"/>
              </w:numPr>
              <w:ind w:left="449" w:hanging="425"/>
              <w:rPr>
                <w:ins w:id="1079" w:author="Bonnie Yang [2]" w:date="2023-08-09T16:52:00Z"/>
              </w:rPr>
            </w:pPr>
            <w:r>
              <w:rPr>
                <w:rFonts w:hint="eastAsia"/>
              </w:rPr>
              <w:t>S</w:t>
            </w:r>
            <w:r>
              <w:t xml:space="preserve">how </w:t>
            </w:r>
            <w:proofErr w:type="spellStart"/>
            <w:r>
              <w:t>botton</w:t>
            </w:r>
            <w:proofErr w:type="spellEnd"/>
            <w:r>
              <w:t xml:space="preserve"> ‘&lt; Back to item page’ and ‘Save’. </w:t>
            </w:r>
          </w:p>
          <w:p w14:paraId="304A5498" w14:textId="5F37A619" w:rsidR="008E2555" w:rsidRPr="00C11AA9" w:rsidRDefault="008E2555" w:rsidP="00E41B25">
            <w:pPr>
              <w:pStyle w:val="ListParagraph"/>
              <w:numPr>
                <w:ilvl w:val="1"/>
                <w:numId w:val="1675"/>
              </w:numPr>
              <w:ind w:left="449" w:hanging="425"/>
            </w:pPr>
          </w:p>
        </w:tc>
      </w:tr>
      <w:tr w:rsidR="00497E7F" w:rsidRPr="00452515" w14:paraId="5D3BA329" w14:textId="77777777" w:rsidTr="006109B0">
        <w:tc>
          <w:tcPr>
            <w:tcW w:w="8008" w:type="dxa"/>
          </w:tcPr>
          <w:p w14:paraId="36BC8854" w14:textId="77777777" w:rsidR="00497E7F" w:rsidRDefault="00497E7F" w:rsidP="006109B0">
            <w:r w:rsidRPr="00452515">
              <w:t>Extend Scenario:</w:t>
            </w:r>
          </w:p>
          <w:p w14:paraId="79C6DDE5" w14:textId="77777777" w:rsidR="00497E7F" w:rsidRPr="00452515" w:rsidRDefault="00497E7F" w:rsidP="006109B0"/>
        </w:tc>
      </w:tr>
      <w:tr w:rsidR="00497E7F" w:rsidRPr="00452515" w14:paraId="3815CF4C" w14:textId="77777777" w:rsidTr="006109B0">
        <w:tc>
          <w:tcPr>
            <w:tcW w:w="8008" w:type="dxa"/>
          </w:tcPr>
          <w:p w14:paraId="53EF373B" w14:textId="77777777" w:rsidR="00497E7F" w:rsidRDefault="00497E7F" w:rsidP="006109B0">
            <w:r w:rsidRPr="00452515">
              <w:t>Exception Scenario:</w:t>
            </w:r>
          </w:p>
          <w:p w14:paraId="1B26BC63" w14:textId="77777777" w:rsidR="00497E7F" w:rsidRPr="00452515" w:rsidRDefault="00497E7F" w:rsidP="006109B0"/>
        </w:tc>
      </w:tr>
      <w:tr w:rsidR="00497E7F" w:rsidRPr="00452515" w14:paraId="1F4EA490" w14:textId="77777777" w:rsidTr="006109B0">
        <w:tc>
          <w:tcPr>
            <w:tcW w:w="8008" w:type="dxa"/>
          </w:tcPr>
          <w:p w14:paraId="37BE6C54" w14:textId="77777777" w:rsidR="00497E7F" w:rsidRPr="00452515" w:rsidRDefault="00497E7F" w:rsidP="006109B0">
            <w:r w:rsidRPr="00452515">
              <w:t>Notes:</w:t>
            </w:r>
          </w:p>
        </w:tc>
      </w:tr>
      <w:tr w:rsidR="00497E7F" w:rsidRPr="00452515" w14:paraId="12230AB2" w14:textId="77777777" w:rsidTr="006109B0">
        <w:tc>
          <w:tcPr>
            <w:tcW w:w="8008" w:type="dxa"/>
          </w:tcPr>
          <w:p w14:paraId="270BFE2F" w14:textId="77777777" w:rsidR="00497E7F" w:rsidRPr="00452515" w:rsidRDefault="00497E7F" w:rsidP="006109B0">
            <w:r w:rsidRPr="00452515">
              <w:t>Q/A:</w:t>
            </w:r>
          </w:p>
        </w:tc>
      </w:tr>
    </w:tbl>
    <w:p w14:paraId="66B68EA4" w14:textId="77777777" w:rsidR="00497E7F" w:rsidRDefault="00497E7F" w:rsidP="00251735"/>
    <w:p w14:paraId="59854275" w14:textId="562C12F6" w:rsidR="00495262" w:rsidRPr="009B4591" w:rsidDel="000A33BF" w:rsidRDefault="00495262" w:rsidP="00495262">
      <w:pPr>
        <w:pStyle w:val="Heading2"/>
        <w:numPr>
          <w:ilvl w:val="1"/>
          <w:numId w:val="1466"/>
        </w:numPr>
        <w:rPr>
          <w:del w:id="1080" w:author="Bonnie Yang [2]" w:date="2023-08-17T16:50:00Z"/>
          <w:rFonts w:ascii="Arial" w:hAnsi="Arial" w:cs="Arial"/>
        </w:rPr>
      </w:pPr>
      <w:del w:id="1081" w:author="Bonnie Yang [2]" w:date="2023-08-17T16:50:00Z">
        <w:r w:rsidRPr="009B4591" w:rsidDel="000A33BF">
          <w:rPr>
            <w:rFonts w:ascii="Arial" w:hAnsi="Arial" w:cs="Arial"/>
          </w:rPr>
          <w:delText>MS03-</w:delText>
        </w:r>
        <w:r w:rsidDel="000A33BF">
          <w:rPr>
            <w:rFonts w:ascii="Arial" w:hAnsi="Arial" w:cs="Arial"/>
          </w:rPr>
          <w:delText>11</w:delText>
        </w:r>
        <w:r w:rsidRPr="009B4591" w:rsidDel="000A33BF">
          <w:rPr>
            <w:rFonts w:ascii="Arial" w:hAnsi="Arial" w:cs="Arial"/>
          </w:rPr>
          <w:delText xml:space="preserve"> </w:delText>
        </w:r>
        <w:r w:rsidDel="000A33BF">
          <w:rPr>
            <w:rFonts w:ascii="Arial" w:hAnsi="Arial" w:cs="Arial"/>
          </w:rPr>
          <w:delText>Item Detail</w:delText>
        </w:r>
        <w:r w:rsidRPr="009B4591" w:rsidDel="000A33BF">
          <w:rPr>
            <w:rFonts w:ascii="Arial" w:hAnsi="Arial" w:cs="Arial"/>
          </w:rPr>
          <w:delText xml:space="preserve"> Card</w:delText>
        </w:r>
        <w:r w:rsidDel="000A33BF">
          <w:rPr>
            <w:rFonts w:ascii="Arial" w:hAnsi="Arial" w:cs="Arial"/>
          </w:rPr>
          <w:delText>-Files</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95262" w:rsidRPr="00452515" w:rsidDel="000A33BF" w14:paraId="603E56D2" w14:textId="0F1E384D" w:rsidTr="006109B0">
        <w:trPr>
          <w:del w:id="1082" w:author="Bonnie Yang [2]" w:date="2023-08-17T16:50:00Z"/>
        </w:trPr>
        <w:tc>
          <w:tcPr>
            <w:tcW w:w="8008" w:type="dxa"/>
          </w:tcPr>
          <w:p w14:paraId="68535705" w14:textId="1C0F3984" w:rsidR="00495262" w:rsidRPr="00E97505" w:rsidDel="000A33BF" w:rsidRDefault="00495262" w:rsidP="006109B0">
            <w:pPr>
              <w:rPr>
                <w:del w:id="1083" w:author="Bonnie Yang [2]" w:date="2023-08-17T16:50:00Z"/>
                <w:rStyle w:val="Strong"/>
              </w:rPr>
            </w:pPr>
            <w:del w:id="1084" w:author="Bonnie Yang [2]" w:date="2023-08-17T16:50:00Z">
              <w:r w:rsidDel="000A33BF">
                <w:rPr>
                  <w:rStyle w:val="Strong"/>
                </w:rPr>
                <w:delText>MS</w:delText>
              </w:r>
              <w:r w:rsidRPr="00E97505" w:rsidDel="000A33BF">
                <w:rPr>
                  <w:rStyle w:val="Strong"/>
                </w:rPr>
                <w:delText>0</w:delText>
              </w:r>
              <w:r w:rsidDel="000A33BF">
                <w:rPr>
                  <w:rStyle w:val="Strong"/>
                </w:rPr>
                <w:delText>3</w:delText>
              </w:r>
              <w:r w:rsidRPr="00E97505" w:rsidDel="000A33BF">
                <w:rPr>
                  <w:rStyle w:val="Strong"/>
                </w:rPr>
                <w:delText>-</w:delText>
              </w:r>
              <w:r w:rsidDel="000A33BF">
                <w:rPr>
                  <w:rStyle w:val="Strong"/>
                </w:rPr>
                <w:delText>11</w:delText>
              </w:r>
              <w:r w:rsidRPr="009B4591" w:rsidDel="000A33BF">
                <w:rPr>
                  <w:rStyle w:val="Strong"/>
                </w:rPr>
                <w:delText xml:space="preserve"> </w:delText>
              </w:r>
              <w:r w:rsidDel="000A33BF">
                <w:rPr>
                  <w:rStyle w:val="Strong"/>
                </w:rPr>
                <w:delText xml:space="preserve">Item Detail </w:delText>
              </w:r>
              <w:r w:rsidRPr="009B4591" w:rsidDel="000A33BF">
                <w:rPr>
                  <w:rStyle w:val="Strong"/>
                </w:rPr>
                <w:delText>Card</w:delText>
              </w:r>
              <w:r w:rsidDel="000A33BF">
                <w:rPr>
                  <w:rStyle w:val="Strong"/>
                </w:rPr>
                <w:delText>-Files</w:delText>
              </w:r>
            </w:del>
          </w:p>
        </w:tc>
      </w:tr>
      <w:tr w:rsidR="00495262" w:rsidRPr="00452515" w:rsidDel="000A33BF" w14:paraId="54B807E5" w14:textId="3BE21C0C" w:rsidTr="006109B0">
        <w:trPr>
          <w:del w:id="1085" w:author="Bonnie Yang [2]" w:date="2023-08-17T16:50:00Z"/>
        </w:trPr>
        <w:tc>
          <w:tcPr>
            <w:tcW w:w="8008" w:type="dxa"/>
          </w:tcPr>
          <w:p w14:paraId="5295A7BB" w14:textId="013D37C4" w:rsidR="00495262" w:rsidRPr="00E97505" w:rsidDel="000A33BF" w:rsidRDefault="00495262" w:rsidP="006109B0">
            <w:pPr>
              <w:rPr>
                <w:del w:id="1086" w:author="Bonnie Yang [2]" w:date="2023-08-17T16:50:00Z"/>
                <w:rStyle w:val="Strong"/>
              </w:rPr>
            </w:pPr>
            <w:del w:id="1087" w:author="Bonnie Yang [2]" w:date="2023-08-17T16:50:00Z">
              <w:r w:rsidRPr="00E97505" w:rsidDel="000A33BF">
                <w:rPr>
                  <w:rStyle w:val="Strong"/>
                </w:rPr>
                <w:delText>Version history</w:delText>
              </w:r>
            </w:del>
          </w:p>
          <w:tbl>
            <w:tblPr>
              <w:tblStyle w:val="TableGrid"/>
              <w:tblW w:w="0" w:type="auto"/>
              <w:jc w:val="center"/>
              <w:tblLook w:val="04A0" w:firstRow="1" w:lastRow="0" w:firstColumn="1" w:lastColumn="0" w:noHBand="0" w:noVBand="1"/>
            </w:tblPr>
            <w:tblGrid>
              <w:gridCol w:w="1169"/>
              <w:gridCol w:w="1357"/>
              <w:gridCol w:w="1315"/>
              <w:gridCol w:w="3924"/>
            </w:tblGrid>
            <w:tr w:rsidR="00495262" w:rsidDel="000A33BF" w14:paraId="14EFD2F5" w14:textId="15366C65" w:rsidTr="006109B0">
              <w:trPr>
                <w:jc w:val="center"/>
                <w:del w:id="1088" w:author="Bonnie Yang [2]" w:date="2023-08-17T16:50:00Z"/>
              </w:trPr>
              <w:tc>
                <w:tcPr>
                  <w:tcW w:w="1169" w:type="dxa"/>
                </w:tcPr>
                <w:p w14:paraId="52508AEC" w14:textId="6A2E703F" w:rsidR="00495262" w:rsidRPr="007A35F7" w:rsidDel="000A33BF" w:rsidRDefault="00495262" w:rsidP="006109B0">
                  <w:pPr>
                    <w:rPr>
                      <w:del w:id="1089" w:author="Bonnie Yang [2]" w:date="2023-08-17T16:50:00Z"/>
                      <w:rFonts w:ascii="Arial" w:hAnsi="Arial" w:cs="Arial"/>
                    </w:rPr>
                  </w:pPr>
                  <w:del w:id="1090" w:author="Bonnie Yang [2]" w:date="2023-08-17T16:50:00Z">
                    <w:r w:rsidRPr="007A35F7" w:rsidDel="000A33BF">
                      <w:rPr>
                        <w:rFonts w:ascii="Arial" w:hAnsi="Arial" w:cs="Arial"/>
                      </w:rPr>
                      <w:delText>Version</w:delText>
                    </w:r>
                  </w:del>
                </w:p>
              </w:tc>
              <w:tc>
                <w:tcPr>
                  <w:tcW w:w="1357" w:type="dxa"/>
                </w:tcPr>
                <w:p w14:paraId="76EE5F57" w14:textId="7B812F63" w:rsidR="00495262" w:rsidRPr="007A35F7" w:rsidDel="000A33BF" w:rsidRDefault="00495262" w:rsidP="006109B0">
                  <w:pPr>
                    <w:rPr>
                      <w:del w:id="1091" w:author="Bonnie Yang [2]" w:date="2023-08-17T16:50:00Z"/>
                      <w:rFonts w:ascii="Arial" w:hAnsi="Arial" w:cs="Arial"/>
                    </w:rPr>
                  </w:pPr>
                  <w:del w:id="1092" w:author="Bonnie Yang [2]" w:date="2023-08-17T16:50:00Z">
                    <w:r w:rsidRPr="007A35F7" w:rsidDel="000A33BF">
                      <w:rPr>
                        <w:rFonts w:ascii="Arial" w:hAnsi="Arial" w:cs="Arial"/>
                      </w:rPr>
                      <w:delText>Date</w:delText>
                    </w:r>
                  </w:del>
                </w:p>
              </w:tc>
              <w:tc>
                <w:tcPr>
                  <w:tcW w:w="1315" w:type="dxa"/>
                </w:tcPr>
                <w:p w14:paraId="31CC841E" w14:textId="00A19686" w:rsidR="00495262" w:rsidRPr="007A35F7" w:rsidDel="000A33BF" w:rsidRDefault="00495262" w:rsidP="006109B0">
                  <w:pPr>
                    <w:rPr>
                      <w:del w:id="1093" w:author="Bonnie Yang [2]" w:date="2023-08-17T16:50:00Z"/>
                      <w:rFonts w:ascii="Arial" w:hAnsi="Arial" w:cs="Arial"/>
                    </w:rPr>
                  </w:pPr>
                  <w:del w:id="1094" w:author="Bonnie Yang [2]" w:date="2023-08-17T16:50:00Z">
                    <w:r w:rsidRPr="007A35F7" w:rsidDel="000A33BF">
                      <w:rPr>
                        <w:rFonts w:ascii="Arial" w:hAnsi="Arial" w:cs="Arial"/>
                      </w:rPr>
                      <w:delText>Updated By</w:delText>
                    </w:r>
                  </w:del>
                </w:p>
              </w:tc>
              <w:tc>
                <w:tcPr>
                  <w:tcW w:w="3924" w:type="dxa"/>
                </w:tcPr>
                <w:p w14:paraId="0DF541F3" w14:textId="0A450751" w:rsidR="00495262" w:rsidRPr="007A35F7" w:rsidDel="000A33BF" w:rsidRDefault="00495262" w:rsidP="006109B0">
                  <w:pPr>
                    <w:rPr>
                      <w:del w:id="1095" w:author="Bonnie Yang [2]" w:date="2023-08-17T16:50:00Z"/>
                      <w:rFonts w:ascii="Arial" w:hAnsi="Arial" w:cs="Arial"/>
                    </w:rPr>
                  </w:pPr>
                  <w:del w:id="1096" w:author="Bonnie Yang [2]" w:date="2023-08-17T16:50:00Z">
                    <w:r w:rsidRPr="007A35F7" w:rsidDel="000A33BF">
                      <w:rPr>
                        <w:rFonts w:ascii="Arial" w:hAnsi="Arial" w:cs="Arial"/>
                      </w:rPr>
                      <w:delText>Description</w:delText>
                    </w:r>
                  </w:del>
                </w:p>
              </w:tc>
            </w:tr>
            <w:tr w:rsidR="00495262" w:rsidDel="000A33BF" w14:paraId="15A60BF7" w14:textId="4EA37810" w:rsidTr="006109B0">
              <w:trPr>
                <w:jc w:val="center"/>
                <w:del w:id="1097" w:author="Bonnie Yang [2]" w:date="2023-08-17T16:50:00Z"/>
              </w:trPr>
              <w:tc>
                <w:tcPr>
                  <w:tcW w:w="1169" w:type="dxa"/>
                </w:tcPr>
                <w:p w14:paraId="4F7CC603" w14:textId="00A9DEF1" w:rsidR="00495262" w:rsidRPr="007A35F7" w:rsidDel="000A33BF" w:rsidRDefault="00495262" w:rsidP="006109B0">
                  <w:pPr>
                    <w:rPr>
                      <w:del w:id="1098" w:author="Bonnie Yang [2]" w:date="2023-08-17T16:50:00Z"/>
                      <w:rFonts w:ascii="Arial" w:hAnsi="Arial" w:cs="Arial"/>
                    </w:rPr>
                  </w:pPr>
                  <w:del w:id="1099" w:author="Bonnie Yang [2]" w:date="2023-08-17T16:50:00Z">
                    <w:r w:rsidRPr="007A35F7" w:rsidDel="000A33BF">
                      <w:rPr>
                        <w:rFonts w:ascii="Arial" w:hAnsi="Arial" w:cs="Arial"/>
                      </w:rPr>
                      <w:delText>1.0</w:delText>
                    </w:r>
                  </w:del>
                </w:p>
              </w:tc>
              <w:tc>
                <w:tcPr>
                  <w:tcW w:w="1357" w:type="dxa"/>
                </w:tcPr>
                <w:p w14:paraId="00C54619" w14:textId="38F91837" w:rsidR="00495262" w:rsidRPr="007A35F7" w:rsidDel="000A33BF" w:rsidRDefault="00495262" w:rsidP="006109B0">
                  <w:pPr>
                    <w:rPr>
                      <w:del w:id="1100" w:author="Bonnie Yang [2]" w:date="2023-08-17T16:50:00Z"/>
                      <w:rFonts w:ascii="Arial" w:hAnsi="Arial" w:cs="Arial"/>
                    </w:rPr>
                  </w:pPr>
                  <w:del w:id="1101" w:author="Bonnie Yang [2]" w:date="2023-08-17T16:50:00Z">
                    <w:r w:rsidRPr="007A35F7" w:rsidDel="000A33BF">
                      <w:rPr>
                        <w:rFonts w:ascii="Arial" w:hAnsi="Arial" w:cs="Arial"/>
                      </w:rPr>
                      <w:delText>202</w:delText>
                    </w:r>
                    <w:r w:rsidDel="000A33BF">
                      <w:rPr>
                        <w:rFonts w:ascii="Arial" w:hAnsi="Arial" w:cs="Arial"/>
                      </w:rPr>
                      <w:delText>3</w:delText>
                    </w:r>
                    <w:r w:rsidRPr="007A35F7" w:rsidDel="000A33BF">
                      <w:rPr>
                        <w:rFonts w:ascii="Arial" w:hAnsi="Arial" w:cs="Arial"/>
                      </w:rPr>
                      <w:delText>.</w:delText>
                    </w:r>
                    <w:r w:rsidDel="000A33BF">
                      <w:rPr>
                        <w:rFonts w:ascii="Arial" w:hAnsi="Arial" w:cs="Arial"/>
                      </w:rPr>
                      <w:delText>8</w:delText>
                    </w:r>
                    <w:r w:rsidRPr="007A35F7" w:rsidDel="000A33BF">
                      <w:rPr>
                        <w:rFonts w:ascii="Arial" w:hAnsi="Arial" w:cs="Arial"/>
                      </w:rPr>
                      <w:delText>.</w:delText>
                    </w:r>
                    <w:r w:rsidDel="000A33BF">
                      <w:rPr>
                        <w:rFonts w:ascii="Arial" w:hAnsi="Arial" w:cs="Arial"/>
                      </w:rPr>
                      <w:delText>5</w:delText>
                    </w:r>
                  </w:del>
                </w:p>
              </w:tc>
              <w:tc>
                <w:tcPr>
                  <w:tcW w:w="1315" w:type="dxa"/>
                </w:tcPr>
                <w:p w14:paraId="2B1EDADD" w14:textId="1E911ED5" w:rsidR="00495262" w:rsidRPr="007A35F7" w:rsidDel="000A33BF" w:rsidRDefault="00495262" w:rsidP="006109B0">
                  <w:pPr>
                    <w:rPr>
                      <w:del w:id="1102" w:author="Bonnie Yang [2]" w:date="2023-08-17T16:50:00Z"/>
                      <w:rFonts w:ascii="Arial" w:hAnsi="Arial" w:cs="Arial"/>
                    </w:rPr>
                  </w:pPr>
                  <w:del w:id="1103" w:author="Bonnie Yang [2]" w:date="2023-08-17T16:50:00Z">
                    <w:r w:rsidRPr="007A35F7" w:rsidDel="000A33BF">
                      <w:rPr>
                        <w:rFonts w:ascii="Arial" w:hAnsi="Arial" w:cs="Arial"/>
                      </w:rPr>
                      <w:delText>Bonnie</w:delText>
                    </w:r>
                  </w:del>
                </w:p>
              </w:tc>
              <w:tc>
                <w:tcPr>
                  <w:tcW w:w="3924" w:type="dxa"/>
                </w:tcPr>
                <w:p w14:paraId="59BF2973" w14:textId="7C0B0A9F" w:rsidR="00495262" w:rsidRPr="007A35F7" w:rsidDel="000A33BF" w:rsidRDefault="00495262" w:rsidP="006109B0">
                  <w:pPr>
                    <w:rPr>
                      <w:del w:id="1104" w:author="Bonnie Yang [2]" w:date="2023-08-17T16:50:00Z"/>
                      <w:rFonts w:ascii="Arial" w:hAnsi="Arial" w:cs="Arial"/>
                    </w:rPr>
                  </w:pPr>
                  <w:del w:id="1105" w:author="Bonnie Yang [2]" w:date="2023-08-17T16:50:00Z">
                    <w:r w:rsidRPr="007A35F7" w:rsidDel="000A33BF">
                      <w:rPr>
                        <w:rFonts w:ascii="Arial" w:hAnsi="Arial" w:cs="Arial"/>
                      </w:rPr>
                      <w:delText xml:space="preserve">First version, </w:delText>
                    </w:r>
                    <w:r w:rsidRPr="00497E7F" w:rsidDel="000A33BF">
                      <w:rPr>
                        <w:rFonts w:ascii="Arial" w:hAnsi="Arial" w:cs="Arial"/>
                      </w:rPr>
                      <w:delText>New Workflow of Creating Ingredeint</w:delText>
                    </w:r>
                  </w:del>
                </w:p>
              </w:tc>
            </w:tr>
            <w:tr w:rsidR="00495262" w:rsidDel="000A33BF" w14:paraId="3D3EEDCE" w14:textId="68908B33" w:rsidTr="006109B0">
              <w:trPr>
                <w:jc w:val="center"/>
                <w:del w:id="1106" w:author="Bonnie Yang [2]" w:date="2023-08-17T16:50:00Z"/>
              </w:trPr>
              <w:tc>
                <w:tcPr>
                  <w:tcW w:w="1169" w:type="dxa"/>
                </w:tcPr>
                <w:p w14:paraId="1E25C32C" w14:textId="7041D2DA" w:rsidR="00495262" w:rsidDel="000A33BF" w:rsidRDefault="00495262" w:rsidP="006109B0">
                  <w:pPr>
                    <w:rPr>
                      <w:del w:id="1107" w:author="Bonnie Yang [2]" w:date="2023-08-17T16:50:00Z"/>
                    </w:rPr>
                  </w:pPr>
                </w:p>
              </w:tc>
              <w:tc>
                <w:tcPr>
                  <w:tcW w:w="1357" w:type="dxa"/>
                </w:tcPr>
                <w:p w14:paraId="29BD2A8E" w14:textId="2842FB9E" w:rsidR="00495262" w:rsidDel="000A33BF" w:rsidRDefault="00495262" w:rsidP="006109B0">
                  <w:pPr>
                    <w:rPr>
                      <w:del w:id="1108" w:author="Bonnie Yang [2]" w:date="2023-08-17T16:50:00Z"/>
                    </w:rPr>
                  </w:pPr>
                </w:p>
              </w:tc>
              <w:tc>
                <w:tcPr>
                  <w:tcW w:w="1315" w:type="dxa"/>
                </w:tcPr>
                <w:p w14:paraId="59164C92" w14:textId="2CBBB125" w:rsidR="00495262" w:rsidDel="000A33BF" w:rsidRDefault="00495262" w:rsidP="006109B0">
                  <w:pPr>
                    <w:rPr>
                      <w:del w:id="1109" w:author="Bonnie Yang [2]" w:date="2023-08-17T16:50:00Z"/>
                    </w:rPr>
                  </w:pPr>
                </w:p>
              </w:tc>
              <w:tc>
                <w:tcPr>
                  <w:tcW w:w="3924" w:type="dxa"/>
                </w:tcPr>
                <w:p w14:paraId="478465B7" w14:textId="37879CA1" w:rsidR="00495262" w:rsidDel="000A33BF" w:rsidRDefault="00495262" w:rsidP="006109B0">
                  <w:pPr>
                    <w:rPr>
                      <w:del w:id="1110" w:author="Bonnie Yang [2]" w:date="2023-08-17T16:50:00Z"/>
                    </w:rPr>
                  </w:pPr>
                </w:p>
              </w:tc>
            </w:tr>
            <w:tr w:rsidR="00495262" w:rsidDel="000A33BF" w14:paraId="4F47F2CD" w14:textId="65E904A3" w:rsidTr="006109B0">
              <w:trPr>
                <w:jc w:val="center"/>
                <w:del w:id="1111" w:author="Bonnie Yang [2]" w:date="2023-08-17T16:50:00Z"/>
              </w:trPr>
              <w:tc>
                <w:tcPr>
                  <w:tcW w:w="1169" w:type="dxa"/>
                </w:tcPr>
                <w:p w14:paraId="3235C6E3" w14:textId="0C392502" w:rsidR="00495262" w:rsidDel="000A33BF" w:rsidRDefault="00495262" w:rsidP="006109B0">
                  <w:pPr>
                    <w:rPr>
                      <w:del w:id="1112" w:author="Bonnie Yang [2]" w:date="2023-08-17T16:50:00Z"/>
                    </w:rPr>
                  </w:pPr>
                </w:p>
              </w:tc>
              <w:tc>
                <w:tcPr>
                  <w:tcW w:w="1357" w:type="dxa"/>
                </w:tcPr>
                <w:p w14:paraId="541BBE24" w14:textId="074D6C69" w:rsidR="00495262" w:rsidDel="000A33BF" w:rsidRDefault="00495262" w:rsidP="006109B0">
                  <w:pPr>
                    <w:rPr>
                      <w:del w:id="1113" w:author="Bonnie Yang [2]" w:date="2023-08-17T16:50:00Z"/>
                    </w:rPr>
                  </w:pPr>
                </w:p>
              </w:tc>
              <w:tc>
                <w:tcPr>
                  <w:tcW w:w="1315" w:type="dxa"/>
                </w:tcPr>
                <w:p w14:paraId="475A5673" w14:textId="4044B1D7" w:rsidR="00495262" w:rsidDel="000A33BF" w:rsidRDefault="00495262" w:rsidP="006109B0">
                  <w:pPr>
                    <w:rPr>
                      <w:del w:id="1114" w:author="Bonnie Yang [2]" w:date="2023-08-17T16:50:00Z"/>
                    </w:rPr>
                  </w:pPr>
                </w:p>
              </w:tc>
              <w:tc>
                <w:tcPr>
                  <w:tcW w:w="3924" w:type="dxa"/>
                </w:tcPr>
                <w:p w14:paraId="6FB35EC7" w14:textId="266759B4" w:rsidR="00495262" w:rsidRPr="00B66734" w:rsidDel="000A33BF" w:rsidRDefault="00495262" w:rsidP="006109B0">
                  <w:pPr>
                    <w:rPr>
                      <w:del w:id="1115" w:author="Bonnie Yang [2]" w:date="2023-08-17T16:50:00Z"/>
                    </w:rPr>
                  </w:pPr>
                </w:p>
              </w:tc>
            </w:tr>
            <w:tr w:rsidR="00495262" w:rsidDel="000A33BF" w14:paraId="4B11410F" w14:textId="6D1D6310" w:rsidTr="006109B0">
              <w:trPr>
                <w:jc w:val="center"/>
                <w:del w:id="1116" w:author="Bonnie Yang [2]" w:date="2023-08-17T16:50:00Z"/>
              </w:trPr>
              <w:tc>
                <w:tcPr>
                  <w:tcW w:w="1169" w:type="dxa"/>
                </w:tcPr>
                <w:p w14:paraId="163A7BB7" w14:textId="3763CE89" w:rsidR="00495262" w:rsidDel="000A33BF" w:rsidRDefault="00495262" w:rsidP="006109B0">
                  <w:pPr>
                    <w:rPr>
                      <w:del w:id="1117" w:author="Bonnie Yang [2]" w:date="2023-08-17T16:50:00Z"/>
                    </w:rPr>
                  </w:pPr>
                </w:p>
              </w:tc>
              <w:tc>
                <w:tcPr>
                  <w:tcW w:w="1357" w:type="dxa"/>
                </w:tcPr>
                <w:p w14:paraId="5CA8DBC4" w14:textId="0AF73823" w:rsidR="00495262" w:rsidDel="000A33BF" w:rsidRDefault="00495262" w:rsidP="006109B0">
                  <w:pPr>
                    <w:rPr>
                      <w:del w:id="1118" w:author="Bonnie Yang [2]" w:date="2023-08-17T16:50:00Z"/>
                    </w:rPr>
                  </w:pPr>
                </w:p>
              </w:tc>
              <w:tc>
                <w:tcPr>
                  <w:tcW w:w="1315" w:type="dxa"/>
                </w:tcPr>
                <w:p w14:paraId="5503E88F" w14:textId="49314C70" w:rsidR="00495262" w:rsidDel="000A33BF" w:rsidRDefault="00495262" w:rsidP="006109B0">
                  <w:pPr>
                    <w:rPr>
                      <w:del w:id="1119" w:author="Bonnie Yang [2]" w:date="2023-08-17T16:50:00Z"/>
                    </w:rPr>
                  </w:pPr>
                </w:p>
              </w:tc>
              <w:tc>
                <w:tcPr>
                  <w:tcW w:w="3924" w:type="dxa"/>
                </w:tcPr>
                <w:p w14:paraId="11FDA78B" w14:textId="034E4799" w:rsidR="00495262" w:rsidDel="000A33BF" w:rsidRDefault="00495262" w:rsidP="006109B0">
                  <w:pPr>
                    <w:rPr>
                      <w:del w:id="1120" w:author="Bonnie Yang [2]" w:date="2023-08-17T16:50:00Z"/>
                    </w:rPr>
                  </w:pPr>
                </w:p>
              </w:tc>
            </w:tr>
            <w:tr w:rsidR="00495262" w:rsidDel="000A33BF" w14:paraId="75548DD3" w14:textId="46072492" w:rsidTr="006109B0">
              <w:trPr>
                <w:jc w:val="center"/>
                <w:del w:id="1121" w:author="Bonnie Yang [2]" w:date="2023-08-17T16:50:00Z"/>
              </w:trPr>
              <w:tc>
                <w:tcPr>
                  <w:tcW w:w="1169" w:type="dxa"/>
                </w:tcPr>
                <w:p w14:paraId="6FF9B3D0" w14:textId="1B6E5CA5" w:rsidR="00495262" w:rsidDel="000A33BF" w:rsidRDefault="00495262" w:rsidP="006109B0">
                  <w:pPr>
                    <w:rPr>
                      <w:del w:id="1122" w:author="Bonnie Yang [2]" w:date="2023-08-17T16:50:00Z"/>
                    </w:rPr>
                  </w:pPr>
                </w:p>
              </w:tc>
              <w:tc>
                <w:tcPr>
                  <w:tcW w:w="1357" w:type="dxa"/>
                </w:tcPr>
                <w:p w14:paraId="59742AD2" w14:textId="73E4EBD9" w:rsidR="00495262" w:rsidDel="000A33BF" w:rsidRDefault="00495262" w:rsidP="006109B0">
                  <w:pPr>
                    <w:rPr>
                      <w:del w:id="1123" w:author="Bonnie Yang [2]" w:date="2023-08-17T16:50:00Z"/>
                    </w:rPr>
                  </w:pPr>
                </w:p>
              </w:tc>
              <w:tc>
                <w:tcPr>
                  <w:tcW w:w="1315" w:type="dxa"/>
                </w:tcPr>
                <w:p w14:paraId="589BA8A8" w14:textId="3038CFBB" w:rsidR="00495262" w:rsidDel="000A33BF" w:rsidRDefault="00495262" w:rsidP="006109B0">
                  <w:pPr>
                    <w:rPr>
                      <w:del w:id="1124" w:author="Bonnie Yang [2]" w:date="2023-08-17T16:50:00Z"/>
                    </w:rPr>
                  </w:pPr>
                </w:p>
              </w:tc>
              <w:tc>
                <w:tcPr>
                  <w:tcW w:w="3924" w:type="dxa"/>
                </w:tcPr>
                <w:p w14:paraId="66A22439" w14:textId="0E8601FE" w:rsidR="00495262" w:rsidRPr="005C49CE" w:rsidDel="000A33BF" w:rsidRDefault="00495262" w:rsidP="006109B0">
                  <w:pPr>
                    <w:rPr>
                      <w:del w:id="1125" w:author="Bonnie Yang [2]" w:date="2023-08-17T16:50:00Z"/>
                    </w:rPr>
                  </w:pPr>
                </w:p>
              </w:tc>
            </w:tr>
          </w:tbl>
          <w:p w14:paraId="47D1BFCD" w14:textId="1B12D0D4" w:rsidR="00495262" w:rsidDel="000A33BF" w:rsidRDefault="00495262" w:rsidP="006109B0">
            <w:pPr>
              <w:rPr>
                <w:del w:id="1126" w:author="Bonnie Yang [2]" w:date="2023-08-17T16:50:00Z"/>
              </w:rPr>
            </w:pPr>
          </w:p>
        </w:tc>
      </w:tr>
      <w:tr w:rsidR="00495262" w:rsidRPr="00452515" w:rsidDel="000A33BF" w14:paraId="1546CD93" w14:textId="6E492F28" w:rsidTr="006109B0">
        <w:trPr>
          <w:del w:id="1127" w:author="Bonnie Yang [2]" w:date="2023-08-17T16:50:00Z"/>
        </w:trPr>
        <w:tc>
          <w:tcPr>
            <w:tcW w:w="8008" w:type="dxa"/>
          </w:tcPr>
          <w:p w14:paraId="3313AFAA" w14:textId="3C5043E3" w:rsidR="00495262" w:rsidRPr="00452515" w:rsidDel="000A33BF" w:rsidRDefault="00495262" w:rsidP="006109B0">
            <w:pPr>
              <w:rPr>
                <w:del w:id="1128" w:author="Bonnie Yang [2]" w:date="2023-08-17T16:50:00Z"/>
              </w:rPr>
            </w:pPr>
            <w:del w:id="1129" w:author="Bonnie Yang [2]" w:date="2023-08-17T16:50:00Z">
              <w:r w:rsidRPr="00E97505" w:rsidDel="000A33BF">
                <w:rPr>
                  <w:rStyle w:val="Strong"/>
                </w:rPr>
                <w:delText>Stakeholder:</w:delText>
              </w:r>
              <w:r w:rsidRPr="00452515" w:rsidDel="000A33BF">
                <w:delText xml:space="preserve"> </w:delText>
              </w:r>
              <w:r w:rsidDel="000A33BF">
                <w:delText>User with privilege</w:delText>
              </w:r>
            </w:del>
          </w:p>
        </w:tc>
      </w:tr>
      <w:tr w:rsidR="00495262" w:rsidRPr="00452515" w:rsidDel="000A33BF" w14:paraId="57C5235D" w14:textId="1DF7DB85" w:rsidTr="006109B0">
        <w:trPr>
          <w:del w:id="1130" w:author="Bonnie Yang [2]" w:date="2023-08-17T16:50:00Z"/>
        </w:trPr>
        <w:tc>
          <w:tcPr>
            <w:tcW w:w="8008" w:type="dxa"/>
          </w:tcPr>
          <w:p w14:paraId="58493873" w14:textId="724E1214" w:rsidR="00495262" w:rsidRPr="00E97505" w:rsidDel="000A33BF" w:rsidRDefault="00495262" w:rsidP="006109B0">
            <w:pPr>
              <w:rPr>
                <w:del w:id="1131" w:author="Bonnie Yang [2]" w:date="2023-08-17T16:50:00Z"/>
                <w:rStyle w:val="Strong"/>
              </w:rPr>
            </w:pPr>
            <w:del w:id="1132" w:author="Bonnie Yang [2]" w:date="2023-08-17T16:50:00Z">
              <w:r w:rsidRPr="00E97505" w:rsidDel="000A33BF">
                <w:rPr>
                  <w:rStyle w:val="Strong"/>
                </w:rPr>
                <w:delText xml:space="preserve">Pre-Condition: </w:delText>
              </w:r>
            </w:del>
          </w:p>
          <w:p w14:paraId="0C076886" w14:textId="128FE7A2" w:rsidR="00495262" w:rsidDel="000A33BF" w:rsidRDefault="00495262" w:rsidP="006109B0">
            <w:pPr>
              <w:rPr>
                <w:del w:id="1133" w:author="Bonnie Yang [2]" w:date="2023-08-17T16:50:00Z"/>
                <w:rFonts w:ascii="Arial" w:hAnsi="Arial" w:cs="Arial"/>
                <w:sz w:val="20"/>
                <w:szCs w:val="20"/>
              </w:rPr>
            </w:pPr>
            <w:del w:id="1134" w:author="Bonnie Yang [2]" w:date="2023-08-17T16:50:00Z">
              <w:r w:rsidDel="000A33BF">
                <w:delText>The user goes to the page</w:delText>
              </w:r>
              <w:r w:rsidRPr="00DD3CB0" w:rsidDel="000A33BF">
                <w:rPr>
                  <w:rFonts w:ascii="Arial" w:hAnsi="Arial" w:cs="Arial"/>
                  <w:sz w:val="20"/>
                  <w:szCs w:val="20"/>
                </w:rPr>
                <w:delText xml:space="preserve"> </w:delText>
              </w:r>
            </w:del>
          </w:p>
          <w:p w14:paraId="1341A0DE" w14:textId="35B5E3FB" w:rsidR="00495262" w:rsidRPr="00DD3CB0" w:rsidDel="000A33BF" w:rsidRDefault="00495262" w:rsidP="006109B0">
            <w:pPr>
              <w:rPr>
                <w:del w:id="1135" w:author="Bonnie Yang [2]" w:date="2023-08-17T16:50:00Z"/>
                <w:rFonts w:ascii="Arial" w:hAnsi="Arial" w:cs="Arial"/>
                <w:sz w:val="20"/>
                <w:szCs w:val="20"/>
              </w:rPr>
            </w:pPr>
          </w:p>
        </w:tc>
      </w:tr>
      <w:tr w:rsidR="00495262" w:rsidRPr="00452515" w:rsidDel="000A33BF" w14:paraId="2B91BC77" w14:textId="1EAA0ABB" w:rsidTr="006109B0">
        <w:trPr>
          <w:del w:id="1136" w:author="Bonnie Yang [2]" w:date="2023-08-17T16:50:00Z"/>
        </w:trPr>
        <w:tc>
          <w:tcPr>
            <w:tcW w:w="8008" w:type="dxa"/>
          </w:tcPr>
          <w:p w14:paraId="7AE61E2D" w14:textId="664A2FA2" w:rsidR="00495262" w:rsidRPr="000200CD" w:rsidDel="000A33BF" w:rsidRDefault="00495262" w:rsidP="00495262">
            <w:pPr>
              <w:rPr>
                <w:del w:id="1137" w:author="Bonnie Yang [2]" w:date="2023-08-17T16:50:00Z"/>
                <w:b/>
                <w:bCs/>
              </w:rPr>
            </w:pPr>
            <w:del w:id="1138" w:author="Bonnie Yang [2]" w:date="2023-08-17T16:50:00Z">
              <w:r w:rsidRPr="002F2C94" w:rsidDel="000A33BF">
                <w:rPr>
                  <w:rFonts w:hint="eastAsia"/>
                  <w:b/>
                  <w:bCs/>
                </w:rPr>
                <w:delText>Main Scenario:</w:delText>
              </w:r>
              <w:r w:rsidRPr="002F2C94" w:rsidDel="000A33BF">
                <w:rPr>
                  <w:b/>
                  <w:bCs/>
                </w:rPr>
                <w:delText xml:space="preserve"> </w:delText>
              </w:r>
            </w:del>
          </w:p>
          <w:p w14:paraId="68CDD164" w14:textId="22192AAC" w:rsidR="000200CD" w:rsidDel="000A33BF" w:rsidRDefault="000200CD" w:rsidP="000200CD">
            <w:pPr>
              <w:pStyle w:val="ListParagraph"/>
              <w:numPr>
                <w:ilvl w:val="0"/>
                <w:numId w:val="1497"/>
              </w:numPr>
              <w:rPr>
                <w:del w:id="1139" w:author="Bonnie Yang [2]" w:date="2023-08-17T16:50:00Z"/>
              </w:rPr>
            </w:pPr>
            <w:del w:id="1140" w:author="Bonnie Yang [2]" w:date="2023-08-17T16:50:00Z">
              <w:r w:rsidDel="000A33BF">
                <w:delText>On ‘Basic Information’ card, in Files tab, if no files uploaded, show default image with icon and ‘Add file’.</w:delText>
              </w:r>
            </w:del>
          </w:p>
          <w:p w14:paraId="535F7D3E" w14:textId="0130D42F" w:rsidR="000200CD" w:rsidDel="000A33BF" w:rsidRDefault="000200CD" w:rsidP="000200CD">
            <w:pPr>
              <w:pStyle w:val="ListParagraph"/>
              <w:ind w:left="420"/>
              <w:rPr>
                <w:del w:id="1141" w:author="Bonnie Yang [2]" w:date="2023-08-17T16:50:00Z"/>
              </w:rPr>
            </w:pPr>
            <w:del w:id="1142" w:author="Bonnie Yang [2]" w:date="2023-08-17T16:50:00Z">
              <w:r w:rsidDel="000A33BF">
                <w:rPr>
                  <w:noProof/>
                </w:rPr>
                <w:drawing>
                  <wp:inline distT="0" distB="0" distL="0" distR="0" wp14:anchorId="6190D3D0" wp14:editId="0C1AC26F">
                    <wp:extent cx="2195529" cy="1943114"/>
                    <wp:effectExtent l="0" t="0" r="0" b="0"/>
                    <wp:docPr id="1207607565" name="图片 120760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7565" name=""/>
                            <pic:cNvPicPr/>
                          </pic:nvPicPr>
                          <pic:blipFill>
                            <a:blip r:embed="rId72"/>
                            <a:stretch>
                              <a:fillRect/>
                            </a:stretch>
                          </pic:blipFill>
                          <pic:spPr>
                            <a:xfrm>
                              <a:off x="0" y="0"/>
                              <a:ext cx="2195529" cy="1943114"/>
                            </a:xfrm>
                            <a:prstGeom prst="rect">
                              <a:avLst/>
                            </a:prstGeom>
                          </pic:spPr>
                        </pic:pic>
                      </a:graphicData>
                    </a:graphic>
                  </wp:inline>
                </w:drawing>
              </w:r>
            </w:del>
          </w:p>
          <w:p w14:paraId="7ED31E3E" w14:textId="42E3025B" w:rsidR="000200CD" w:rsidDel="000A33BF" w:rsidRDefault="000200CD" w:rsidP="000200CD">
            <w:pPr>
              <w:pStyle w:val="ListParagraph"/>
              <w:numPr>
                <w:ilvl w:val="0"/>
                <w:numId w:val="1497"/>
              </w:numPr>
              <w:rPr>
                <w:del w:id="1143" w:author="Bonnie Yang [2]" w:date="2023-08-17T16:50:00Z"/>
              </w:rPr>
            </w:pPr>
            <w:del w:id="1144" w:author="Bonnie Yang [2]" w:date="2023-08-17T16:50:00Z">
              <w:r w:rsidDel="000A33BF">
                <w:delText>If any file uploaded, show files with icon ‘+ Add new’ button.</w:delText>
              </w:r>
            </w:del>
          </w:p>
          <w:p w14:paraId="68764774" w14:textId="4D3943CF" w:rsidR="000200CD" w:rsidDel="000A33BF" w:rsidRDefault="000200CD" w:rsidP="000200CD">
            <w:pPr>
              <w:rPr>
                <w:del w:id="1145" w:author="Bonnie Yang [2]" w:date="2023-08-17T16:50:00Z"/>
              </w:rPr>
            </w:pPr>
            <w:del w:id="1146" w:author="Bonnie Yang [2]" w:date="2023-08-17T16:50:00Z">
              <w:r w:rsidDel="000A33BF">
                <w:rPr>
                  <w:noProof/>
                </w:rPr>
                <w:drawing>
                  <wp:inline distT="0" distB="0" distL="0" distR="0" wp14:anchorId="3F9281B3" wp14:editId="72867F26">
                    <wp:extent cx="3900516" cy="1909776"/>
                    <wp:effectExtent l="0" t="0" r="5080" b="0"/>
                    <wp:docPr id="1052941555" name="图片 105294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1555" name=""/>
                            <pic:cNvPicPr/>
                          </pic:nvPicPr>
                          <pic:blipFill>
                            <a:blip r:embed="rId73"/>
                            <a:stretch>
                              <a:fillRect/>
                            </a:stretch>
                          </pic:blipFill>
                          <pic:spPr>
                            <a:xfrm>
                              <a:off x="0" y="0"/>
                              <a:ext cx="3900516" cy="1909776"/>
                            </a:xfrm>
                            <a:prstGeom prst="rect">
                              <a:avLst/>
                            </a:prstGeom>
                          </pic:spPr>
                        </pic:pic>
                      </a:graphicData>
                    </a:graphic>
                  </wp:inline>
                </w:drawing>
              </w:r>
            </w:del>
          </w:p>
          <w:p w14:paraId="76860526" w14:textId="61121FFC" w:rsidR="000200CD" w:rsidDel="000A33BF" w:rsidRDefault="000200CD" w:rsidP="000200CD">
            <w:pPr>
              <w:pStyle w:val="ListParagraph"/>
              <w:numPr>
                <w:ilvl w:val="0"/>
                <w:numId w:val="1497"/>
              </w:numPr>
              <w:rPr>
                <w:del w:id="1147" w:author="Bonnie Yang [2]" w:date="2023-08-17T16:50:00Z"/>
              </w:rPr>
            </w:pPr>
            <w:del w:id="1148" w:author="Bonnie Yang [2]" w:date="2023-08-17T16:50:00Z">
              <w:r w:rsidDel="000A33BF">
                <w:delText>When hovering over the image, show actions Edit, Download, View Larger, Delete.</w:delText>
              </w:r>
            </w:del>
          </w:p>
          <w:p w14:paraId="378A10B7" w14:textId="44109D55" w:rsidR="000200CD" w:rsidDel="000A33BF" w:rsidRDefault="000200CD" w:rsidP="000200CD">
            <w:pPr>
              <w:pStyle w:val="ListParagraph"/>
              <w:ind w:left="420"/>
              <w:rPr>
                <w:del w:id="1149" w:author="Bonnie Yang [2]" w:date="2023-08-17T16:50:00Z"/>
              </w:rPr>
            </w:pPr>
            <w:del w:id="1150" w:author="Bonnie Yang [2]" w:date="2023-08-17T16:50:00Z">
              <w:r w:rsidDel="000A33BF">
                <w:rPr>
                  <w:noProof/>
                </w:rPr>
                <w:drawing>
                  <wp:inline distT="0" distB="0" distL="0" distR="0" wp14:anchorId="37E0CAD4" wp14:editId="45D1F371">
                    <wp:extent cx="1238259" cy="1419235"/>
                    <wp:effectExtent l="0" t="0" r="0" b="9525"/>
                    <wp:docPr id="995674798" name="图片 9956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4798" name=""/>
                            <pic:cNvPicPr/>
                          </pic:nvPicPr>
                          <pic:blipFill>
                            <a:blip r:embed="rId74"/>
                            <a:stretch>
                              <a:fillRect/>
                            </a:stretch>
                          </pic:blipFill>
                          <pic:spPr>
                            <a:xfrm>
                              <a:off x="0" y="0"/>
                              <a:ext cx="1238259" cy="1419235"/>
                            </a:xfrm>
                            <a:prstGeom prst="rect">
                              <a:avLst/>
                            </a:prstGeom>
                          </pic:spPr>
                        </pic:pic>
                      </a:graphicData>
                    </a:graphic>
                  </wp:inline>
                </w:drawing>
              </w:r>
            </w:del>
          </w:p>
          <w:p w14:paraId="3221DDC4" w14:textId="75C7B388" w:rsidR="000200CD" w:rsidDel="000A33BF" w:rsidRDefault="000200CD">
            <w:pPr>
              <w:pStyle w:val="ListParagraph"/>
              <w:ind w:left="420"/>
              <w:rPr>
                <w:del w:id="1151" w:author="Bonnie Yang [2]" w:date="2023-08-17T16:50:00Z"/>
              </w:rPr>
              <w:pPrChange w:id="1152" w:author="Bonnie Yang [2]" w:date="2023-08-05T19:39:00Z">
                <w:pPr>
                  <w:pStyle w:val="ListParagraph"/>
                  <w:numPr>
                    <w:numId w:val="1497"/>
                  </w:numPr>
                  <w:ind w:left="420" w:hanging="420"/>
                </w:pPr>
              </w:pPrChange>
            </w:pPr>
            <w:del w:id="1153" w:author="Bonnie Yang [2]" w:date="2023-08-05T19:39:00Z">
              <w:r w:rsidDel="000200CD">
                <w:delText>show I must see any files that have the value “Use as Item Image”.</w:delText>
              </w:r>
            </w:del>
            <w:del w:id="1154" w:author="Bonnie Yang [2]" w:date="2023-08-05T19:38:00Z">
              <w:r w:rsidDel="000200CD">
                <w:delText xml:space="preserve"> If multiple are selected, I must be able to scroll through them using the image carousel</w:delText>
              </w:r>
            </w:del>
            <w:del w:id="1155" w:author="Bonnie Yang [2]" w:date="2023-08-17T16:50:00Z">
              <w:r w:rsidDel="000A33BF">
                <w:delText>.</w:delText>
              </w:r>
            </w:del>
          </w:p>
          <w:p w14:paraId="58456F29" w14:textId="3EE885CB" w:rsidR="000200CD" w:rsidDel="000200CD" w:rsidRDefault="000200CD" w:rsidP="000200CD">
            <w:pPr>
              <w:pStyle w:val="ListParagraph"/>
              <w:numPr>
                <w:ilvl w:val="0"/>
                <w:numId w:val="1497"/>
              </w:numPr>
              <w:rPr>
                <w:del w:id="1156" w:author="Bonnie Yang [2]" w:date="2023-08-05T19:39:00Z"/>
              </w:rPr>
            </w:pPr>
            <w:del w:id="1157" w:author="Bonnie Yang [2]" w:date="2023-08-05T19:39:00Z">
              <w:r w:rsidDel="000200CD">
                <w:rPr>
                  <w:rFonts w:hint="eastAsia"/>
                </w:rPr>
                <w:delText>W</w:delText>
              </w:r>
              <w:r w:rsidDel="000200CD">
                <w:delText>e keep current icons and ‘&lt;’, “&gt;”.</w:delText>
              </w:r>
            </w:del>
          </w:p>
          <w:p w14:paraId="7AC65241" w14:textId="093F5595" w:rsidR="000200CD" w:rsidDel="000A33BF" w:rsidRDefault="000200CD" w:rsidP="000200CD">
            <w:pPr>
              <w:pStyle w:val="ListParagraph"/>
              <w:ind w:left="561"/>
              <w:rPr>
                <w:del w:id="1158" w:author="Bonnie Yang [2]" w:date="2023-08-17T16:50:00Z"/>
              </w:rPr>
            </w:pPr>
            <w:del w:id="1159" w:author="Bonnie Yang [2]" w:date="2023-08-05T19:39:00Z">
              <w:r w:rsidDel="000200CD">
                <w:rPr>
                  <w:noProof/>
                </w:rPr>
                <w:drawing>
                  <wp:inline distT="0" distB="0" distL="0" distR="0" wp14:anchorId="51136ACB" wp14:editId="11ED8720">
                    <wp:extent cx="3314286" cy="2371429"/>
                    <wp:effectExtent l="0" t="0" r="635" b="0"/>
                    <wp:docPr id="367225329" name="图片 36722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286" cy="2371429"/>
                            </a:xfrm>
                            <a:prstGeom prst="rect">
                              <a:avLst/>
                            </a:prstGeom>
                          </pic:spPr>
                        </pic:pic>
                      </a:graphicData>
                    </a:graphic>
                  </wp:inline>
                </w:drawing>
              </w:r>
            </w:del>
          </w:p>
          <w:p w14:paraId="6812A304" w14:textId="6ADE9B27" w:rsidR="000200CD" w:rsidDel="000A33BF" w:rsidRDefault="000200CD" w:rsidP="000200CD">
            <w:pPr>
              <w:pStyle w:val="ListParagraph"/>
              <w:numPr>
                <w:ilvl w:val="0"/>
                <w:numId w:val="1497"/>
              </w:numPr>
              <w:rPr>
                <w:del w:id="1160" w:author="Bonnie Yang [2]" w:date="2023-08-17T16:50:00Z"/>
              </w:rPr>
            </w:pPr>
          </w:p>
          <w:p w14:paraId="32F02192" w14:textId="204EDAE3" w:rsidR="000200CD" w:rsidRPr="000200CD" w:rsidDel="000A33BF" w:rsidRDefault="000200CD" w:rsidP="000200CD">
            <w:pPr>
              <w:pStyle w:val="ListParagraph"/>
              <w:numPr>
                <w:ilvl w:val="0"/>
                <w:numId w:val="1497"/>
              </w:numPr>
              <w:rPr>
                <w:del w:id="1161" w:author="Bonnie Yang [2]" w:date="2023-08-17T16:50:00Z"/>
                <w:rStyle w:val="Strong"/>
                <w:rFonts w:asciiTheme="minorHAnsi" w:hAnsiTheme="minorHAnsi" w:cs="宋体"/>
                <w:sz w:val="21"/>
              </w:rPr>
            </w:pPr>
            <w:del w:id="1162" w:author="Bonnie Yang [2]" w:date="2023-08-17T16:50:00Z">
              <w:r w:rsidRPr="000200CD" w:rsidDel="000A33BF">
                <w:rPr>
                  <w:rStyle w:val="Strong"/>
                  <w:rFonts w:asciiTheme="minorEastAsia" w:eastAsiaTheme="minorEastAsia" w:hAnsiTheme="minorEastAsia"/>
                </w:rPr>
                <w:delText>The pop-up window:</w:delText>
              </w:r>
            </w:del>
          </w:p>
          <w:p w14:paraId="6FC65701" w14:textId="25C40D80" w:rsidR="000200CD" w:rsidRPr="005F26DD" w:rsidDel="000A33BF" w:rsidRDefault="000200CD">
            <w:pPr>
              <w:pStyle w:val="ListParagraph"/>
              <w:numPr>
                <w:ilvl w:val="2"/>
                <w:numId w:val="122"/>
              </w:numPr>
              <w:ind w:left="874"/>
              <w:rPr>
                <w:del w:id="1163" w:author="Bonnie Yang [2]" w:date="2023-08-17T16:50:00Z"/>
                <w:rStyle w:val="Strong"/>
                <w:rFonts w:asciiTheme="minorEastAsia" w:eastAsiaTheme="minorEastAsia" w:hAnsiTheme="minorEastAsia"/>
                <w:kern w:val="2"/>
                <w:szCs w:val="22"/>
              </w:rPr>
              <w:pPrChange w:id="1164" w:author="Bonnie Yang [2]" w:date="2023-08-05T19:46:00Z">
                <w:pPr>
                  <w:pStyle w:val="ListParagraph"/>
                  <w:numPr>
                    <w:numId w:val="132"/>
                  </w:numPr>
                  <w:ind w:leftChars="215" w:left="451" w:firstLine="1"/>
                </w:pPr>
              </w:pPrChange>
            </w:pPr>
            <w:del w:id="1165" w:author="Bonnie Yang [2]" w:date="2023-08-17T16:50:00Z">
              <w:r w:rsidRPr="005F26DD" w:rsidDel="000A33BF">
                <w:rPr>
                  <w:rStyle w:val="Strong"/>
                  <w:rFonts w:asciiTheme="minorEastAsia" w:eastAsiaTheme="minorEastAsia" w:hAnsiTheme="minorEastAsia"/>
                </w:rPr>
                <w:delText>Heading: Upload File</w:delText>
              </w:r>
            </w:del>
          </w:p>
          <w:p w14:paraId="22EAB66D" w14:textId="36A90842" w:rsidR="000200CD" w:rsidRPr="000200CD" w:rsidDel="000A33BF" w:rsidRDefault="000200CD" w:rsidP="000200CD">
            <w:pPr>
              <w:pStyle w:val="ListParagraph"/>
              <w:numPr>
                <w:ilvl w:val="2"/>
                <w:numId w:val="122"/>
              </w:numPr>
              <w:ind w:leftChars="215" w:left="871"/>
              <w:rPr>
                <w:del w:id="1166" w:author="Bonnie Yang [2]" w:date="2023-08-17T16:50:00Z"/>
                <w:rStyle w:val="Strong"/>
                <w:rFonts w:asciiTheme="minorEastAsia" w:eastAsiaTheme="minorEastAsia" w:hAnsiTheme="minorEastAsia"/>
              </w:rPr>
            </w:pPr>
            <w:del w:id="1167" w:author="Bonnie Yang [2]" w:date="2023-08-05T19:45:00Z">
              <w:r w:rsidRPr="00D969DA" w:rsidDel="000200CD">
                <w:rPr>
                  <w:rStyle w:val="Strong"/>
                  <w:rFonts w:asciiTheme="minorEastAsia" w:hAnsiTheme="minorEastAsia"/>
                </w:rPr>
                <w:delText xml:space="preserve">Add a field “Title” above field “Description”, “Title” is </w:delText>
              </w:r>
            </w:del>
            <w:del w:id="1168" w:author="Bonnie Yang [2]" w:date="2023-08-17T16:50:00Z">
              <w:r w:rsidRPr="00D969DA" w:rsidDel="000A33BF">
                <w:rPr>
                  <w:rStyle w:val="Strong"/>
                  <w:rFonts w:asciiTheme="minorEastAsia" w:hAnsiTheme="minorEastAsia"/>
                </w:rPr>
                <w:delText xml:space="preserve">optional. Free text, up to </w:delText>
              </w:r>
            </w:del>
            <w:del w:id="1169" w:author="Bonnie Yang [2]" w:date="2023-08-05T19:45:00Z">
              <w:r w:rsidRPr="00D969DA" w:rsidDel="000200CD">
                <w:rPr>
                  <w:rStyle w:val="Strong"/>
                  <w:rFonts w:asciiTheme="minorEastAsia" w:hAnsiTheme="minorEastAsia"/>
                </w:rPr>
                <w:delText xml:space="preserve">200 </w:delText>
              </w:r>
            </w:del>
            <w:del w:id="1170" w:author="Bonnie Yang [2]" w:date="2023-08-17T16:50:00Z">
              <w:r w:rsidRPr="00D969DA" w:rsidDel="000A33BF">
                <w:rPr>
                  <w:rStyle w:val="Strong"/>
                  <w:rFonts w:asciiTheme="minorEastAsia" w:hAnsiTheme="minorEastAsia"/>
                </w:rPr>
                <w:delText>characters. The input box will turn into multi-line input box as contents are more than one line.</w:delText>
              </w:r>
              <w:r w:rsidRPr="005F26DD" w:rsidDel="000A33BF">
                <w:rPr>
                  <w:rStyle w:val="Strong"/>
                  <w:rFonts w:asciiTheme="minorEastAsia" w:hAnsiTheme="minorEastAsia"/>
                </w:rPr>
                <w:delText>When the mouse on the, display f</w:delText>
              </w:r>
              <w:r w:rsidRPr="005F26DD" w:rsidDel="000A33BF">
                <w:rPr>
                  <w:rStyle w:val="Strong"/>
                  <w:rFonts w:asciiTheme="minorEastAsia" w:eastAsiaTheme="minorEastAsia" w:hAnsiTheme="minorEastAsia"/>
                </w:rPr>
                <w:delText xml:space="preserve">ile </w:delText>
              </w:r>
              <w:r w:rsidRPr="005F26DD" w:rsidDel="000A33BF">
                <w:rPr>
                  <w:rStyle w:val="Strong"/>
                  <w:rFonts w:asciiTheme="minorEastAsia" w:hAnsiTheme="minorEastAsia"/>
                </w:rPr>
                <w:delText>u</w:delText>
              </w:r>
              <w:r w:rsidRPr="005F26DD" w:rsidDel="000A33BF">
                <w:rPr>
                  <w:rStyle w:val="Strong"/>
                  <w:rFonts w:asciiTheme="minorEastAsia" w:eastAsiaTheme="minorEastAsia" w:hAnsiTheme="minorEastAsia"/>
                </w:rPr>
                <w:delText xml:space="preserve">pload </w:delText>
              </w:r>
              <w:r w:rsidRPr="005F26DD" w:rsidDel="000A33BF">
                <w:rPr>
                  <w:rStyle w:val="Strong"/>
                  <w:rFonts w:asciiTheme="minorEastAsia" w:hAnsiTheme="minorEastAsia"/>
                </w:rPr>
                <w:delText>t</w:delText>
              </w:r>
              <w:r w:rsidRPr="007E2D87" w:rsidDel="000A33BF">
                <w:rPr>
                  <w:rStyle w:val="Strong"/>
                  <w:rFonts w:asciiTheme="minorEastAsia" w:eastAsiaTheme="minorEastAsia" w:hAnsiTheme="minorEastAsia"/>
                </w:rPr>
                <w:delText>ooltip: Accepted file formats</w:delText>
              </w:r>
              <w:r w:rsidRPr="007E2D87" w:rsidDel="000A33BF">
                <w:rPr>
                  <w:rStyle w:val="Strong"/>
                  <w:rFonts w:asciiTheme="minorEastAsia" w:hAnsiTheme="minorEastAsia"/>
                </w:rPr>
                <w:delText>:</w:delText>
              </w:r>
              <w:r w:rsidRPr="007E2D87" w:rsidDel="000A33BF">
                <w:rPr>
                  <w:rStyle w:val="Strong"/>
                  <w:rFonts w:asciiTheme="minorEastAsia" w:eastAsiaTheme="minorEastAsia" w:hAnsiTheme="minorEastAsia"/>
                </w:rPr>
                <w:delText xml:space="preserve"> JPG,</w:delText>
              </w:r>
              <w:r w:rsidDel="000A33BF">
                <w:rPr>
                  <w:rStyle w:val="Strong"/>
                  <w:rFonts w:asciiTheme="minorEastAsia" w:eastAsiaTheme="minorEastAsia" w:hAnsiTheme="minorEastAsia"/>
                </w:rPr>
                <w:delText xml:space="preserve"> JPEG,</w:delText>
              </w:r>
              <w:r w:rsidRPr="007E2D87" w:rsidDel="000A33BF">
                <w:rPr>
                  <w:rStyle w:val="Strong"/>
                  <w:rFonts w:asciiTheme="minorEastAsia" w:eastAsiaTheme="minorEastAsia" w:hAnsiTheme="minorEastAsia"/>
                </w:rPr>
                <w:delText xml:space="preserve"> PNG, GIF, MP4,</w:delText>
              </w:r>
              <w:r w:rsidDel="000A33BF">
                <w:rPr>
                  <w:rFonts w:hint="eastAsia"/>
                </w:rPr>
                <w:delText xml:space="preserve"> M</w:delText>
              </w:r>
              <w:r w:rsidDel="000A33BF">
                <w:delText>OV, WMV,</w:delText>
              </w:r>
              <w:r w:rsidRPr="007E2D87" w:rsidDel="000A33BF">
                <w:rPr>
                  <w:rStyle w:val="Strong"/>
                  <w:rFonts w:asciiTheme="minorEastAsia" w:eastAsiaTheme="minorEastAsia" w:hAnsiTheme="minorEastAsia"/>
                </w:rPr>
                <w:delText xml:space="preserve"> </w:delText>
              </w:r>
              <w:r w:rsidDel="000A33BF">
                <w:rPr>
                  <w:rStyle w:val="Strong"/>
                  <w:rFonts w:asciiTheme="minorEastAsia" w:eastAsiaTheme="minorEastAsia" w:hAnsiTheme="minorEastAsia"/>
                </w:rPr>
                <w:delText xml:space="preserve">XLS, </w:delText>
              </w:r>
              <w:r w:rsidRPr="007E2D87" w:rsidDel="000A33BF">
                <w:rPr>
                  <w:rStyle w:val="Strong"/>
                  <w:rFonts w:asciiTheme="minorEastAsia" w:eastAsiaTheme="minorEastAsia" w:hAnsiTheme="minorEastAsia"/>
                </w:rPr>
                <w:delText>XLSX</w:delText>
              </w:r>
              <w:r w:rsidDel="000A33BF">
                <w:rPr>
                  <w:rStyle w:val="Strong"/>
                  <w:rFonts w:asciiTheme="minorEastAsia" w:eastAsiaTheme="minorEastAsia" w:hAnsiTheme="minorEastAsia"/>
                </w:rPr>
                <w:delText>,</w:delText>
              </w:r>
              <w:r w:rsidDel="000A33BF">
                <w:rPr>
                  <w:rStyle w:val="Strong"/>
                  <w:rFonts w:asciiTheme="minorEastAsia" w:hAnsiTheme="minorEastAsia"/>
                </w:rPr>
                <w:delText xml:space="preserve"> </w:delText>
              </w:r>
              <w:r w:rsidDel="000A33BF">
                <w:delText>PDF, DOCX</w:delText>
              </w:r>
              <w:r w:rsidDel="000A33BF">
                <w:rPr>
                  <w:rStyle w:val="Strong"/>
                  <w:rFonts w:asciiTheme="minorEastAsia" w:eastAsiaTheme="minorEastAsia" w:hAnsiTheme="minorEastAsia"/>
                </w:rPr>
                <w:delText xml:space="preserve"> </w:delText>
              </w:r>
              <w:r w:rsidDel="000A33BF">
                <w:rPr>
                  <w:rStyle w:val="Strong"/>
                  <w:rFonts w:asciiTheme="minorEastAsia" w:hAnsiTheme="minorEastAsia" w:hint="eastAsia"/>
                </w:rPr>
                <w:delText>and</w:delText>
              </w:r>
              <w:r w:rsidDel="000A33BF">
                <w:rPr>
                  <w:rStyle w:val="Strong"/>
                  <w:rFonts w:asciiTheme="minorEastAsia" w:hAnsiTheme="minorEastAsia"/>
                </w:rPr>
                <w:delText xml:space="preserve"> maximum size per file is 10M</w:delText>
              </w:r>
              <w:r w:rsidRPr="007E2D87" w:rsidDel="000A33BF">
                <w:rPr>
                  <w:rStyle w:val="Strong"/>
                  <w:rFonts w:asciiTheme="minorEastAsia" w:hAnsiTheme="minorEastAsia"/>
                </w:rPr>
                <w:delText>.</w:delText>
              </w:r>
            </w:del>
          </w:p>
          <w:p w14:paraId="518B438F" w14:textId="02CDA94E" w:rsidR="000200CD" w:rsidDel="000A33BF" w:rsidRDefault="000200CD" w:rsidP="000200CD">
            <w:pPr>
              <w:pStyle w:val="ListParagraph"/>
              <w:numPr>
                <w:ilvl w:val="0"/>
                <w:numId w:val="1497"/>
              </w:numPr>
              <w:rPr>
                <w:del w:id="1171" w:author="Bonnie Yang [2]" w:date="2023-08-17T16:50:00Z"/>
                <w:rStyle w:val="Strong"/>
                <w:rFonts w:asciiTheme="minorEastAsia" w:eastAsiaTheme="minorEastAsia" w:hAnsiTheme="minorEastAsia"/>
              </w:rPr>
            </w:pPr>
            <w:del w:id="1172" w:author="Bonnie Yang [2]" w:date="2023-08-17T16:50:00Z">
              <w:r w:rsidRPr="000200CD" w:rsidDel="000A33BF">
                <w:rPr>
                  <w:rStyle w:val="Strong"/>
                  <w:rFonts w:asciiTheme="minorEastAsia" w:eastAsiaTheme="minorEastAsia" w:hAnsiTheme="minorEastAsia" w:hint="eastAsia"/>
                </w:rPr>
                <w:delText>O</w:delText>
              </w:r>
              <w:r w:rsidRPr="000200CD" w:rsidDel="000A33BF">
                <w:rPr>
                  <w:rStyle w:val="Strong"/>
                  <w:rFonts w:asciiTheme="minorEastAsia" w:eastAsiaTheme="minorEastAsia" w:hAnsiTheme="minorEastAsia"/>
                </w:rPr>
                <w:delText xml:space="preserve">n upload file pop-up window, when a file is uploading and user tries to save it, display an error message ‘Unable to save changes. File </w:delText>
              </w:r>
              <w:r w:rsidRPr="000200CD" w:rsidDel="000A33BF">
                <w:rPr>
                  <w:rStyle w:val="Strong"/>
                  <w:rFonts w:asciiTheme="minorEastAsia" w:eastAsiaTheme="minorEastAsia" w:hAnsiTheme="minorEastAsia" w:hint="eastAsia"/>
                </w:rPr>
                <w:delText>is</w:delText>
              </w:r>
              <w:r w:rsidRPr="000200CD" w:rsidDel="000A33BF">
                <w:rPr>
                  <w:rStyle w:val="Strong"/>
                  <w:rFonts w:asciiTheme="minorEastAsia" w:eastAsiaTheme="minorEastAsia" w:hAnsiTheme="minorEastAsia"/>
                </w:rPr>
                <w:delText xml:space="preserve"> uploading. Please wait for seconds.’</w:delText>
              </w:r>
            </w:del>
          </w:p>
          <w:p w14:paraId="32AB4B17" w14:textId="21EDCC3B" w:rsidR="000200CD" w:rsidDel="000A33BF" w:rsidRDefault="000200CD" w:rsidP="000200CD">
            <w:pPr>
              <w:pStyle w:val="ListParagraph"/>
              <w:numPr>
                <w:ilvl w:val="0"/>
                <w:numId w:val="1497"/>
              </w:numPr>
              <w:rPr>
                <w:del w:id="1173" w:author="Bonnie Yang [2]" w:date="2023-08-17T16:50:00Z"/>
                <w:rStyle w:val="Strong"/>
                <w:rFonts w:asciiTheme="minorEastAsia" w:eastAsiaTheme="minorEastAsia" w:hAnsiTheme="minorEastAsia"/>
              </w:rPr>
            </w:pPr>
            <w:del w:id="1174" w:author="Bonnie Yang [2]" w:date="2023-08-17T16:50:00Z">
              <w:r w:rsidRPr="000200CD" w:rsidDel="000A33BF">
                <w:rPr>
                  <w:rStyle w:val="Strong"/>
                  <w:rFonts w:asciiTheme="minorEastAsia" w:eastAsiaTheme="minorEastAsia" w:hAnsiTheme="minorEastAsia" w:hint="eastAsia"/>
                </w:rPr>
                <w:delText>I</w:delText>
              </w:r>
              <w:r w:rsidRPr="000200CD" w:rsidDel="000A33BF">
                <w:rPr>
                  <w:rStyle w:val="Strong"/>
                  <w:rFonts w:asciiTheme="minorEastAsia" w:eastAsiaTheme="minorEastAsia" w:hAnsiTheme="minorEastAsia"/>
                </w:rPr>
                <w:delText>f I try to upload an unsupported file format (m</w:delText>
              </w:r>
              <w:r w:rsidRPr="000200CD" w:rsidDel="000A33BF">
                <w:rPr>
                  <w:rStyle w:val="Strong"/>
                  <w:rFonts w:asciiTheme="minorEastAsia" w:hAnsiTheme="minorEastAsia"/>
                </w:rPr>
                <w:delText>eans wrong format or size bigger than 10M</w:delText>
              </w:r>
              <w:r w:rsidRPr="000200CD" w:rsidDel="000A33BF">
                <w:rPr>
                  <w:rStyle w:val="Strong"/>
                  <w:rFonts w:asciiTheme="minorEastAsia" w:eastAsiaTheme="minorEastAsia" w:hAnsiTheme="minorEastAsia"/>
                </w:rPr>
                <w:delText>), display inline error “Unable to upload file.  Please ensure that the file is in a supported format (JPG, PNG, GIF, MP4,</w:delText>
              </w:r>
              <w:r w:rsidDel="000A33BF">
                <w:rPr>
                  <w:rFonts w:hint="eastAsia"/>
                </w:rPr>
                <w:delText xml:space="preserve"> M</w:delText>
              </w:r>
              <w:r w:rsidDel="000A33BF">
                <w:delText>OV, WMV,</w:delText>
              </w:r>
              <w:r w:rsidRPr="000200CD" w:rsidDel="000A33BF">
                <w:rPr>
                  <w:rStyle w:val="Strong"/>
                  <w:rFonts w:asciiTheme="minorEastAsia" w:eastAsiaTheme="minorEastAsia" w:hAnsiTheme="minorEastAsia"/>
                </w:rPr>
                <w:delText xml:space="preserve"> XLS, XLSX</w:delText>
              </w:r>
              <w:r w:rsidRPr="000200CD" w:rsidDel="000A33BF">
                <w:rPr>
                  <w:rStyle w:val="Strong"/>
                  <w:rFonts w:asciiTheme="minorEastAsia" w:eastAsiaTheme="minorEastAsia" w:hAnsiTheme="minorEastAsia" w:hint="eastAsia"/>
                </w:rPr>
                <w:delText>,</w:delText>
              </w:r>
              <w:r w:rsidDel="000A33BF">
                <w:delText xml:space="preserve"> PDF, DOCX</w:delText>
              </w:r>
              <w:r w:rsidRPr="000200CD" w:rsidDel="000A33BF">
                <w:rPr>
                  <w:rStyle w:val="Strong"/>
                  <w:rFonts w:asciiTheme="minorEastAsia" w:eastAsiaTheme="minorEastAsia" w:hAnsiTheme="minorEastAsia"/>
                </w:rPr>
                <w:delText>) and has a maximum file size of 10 Mb.”. When user click “Save” display toast error “Unable to upload file. Please check the form for errors before trying again.”</w:delText>
              </w:r>
              <w:r w:rsidDel="000A33BF">
                <w:rPr>
                  <w:noProof/>
                </w:rPr>
                <w:delText xml:space="preserve"> </w:delText>
              </w:r>
              <w:r w:rsidDel="000A33BF">
                <w:rPr>
                  <w:noProof/>
                </w:rPr>
                <w:drawing>
                  <wp:inline distT="0" distB="0" distL="0" distR="0" wp14:anchorId="0D60087E" wp14:editId="38328185">
                    <wp:extent cx="1357575" cy="1562789"/>
                    <wp:effectExtent l="0" t="0" r="0" b="0"/>
                    <wp:docPr id="1132046054" name="图片 11320460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形用户界面, 应用程序&#10;&#10;描述已自动生成"/>
                            <pic:cNvPicPr/>
                          </pic:nvPicPr>
                          <pic:blipFill>
                            <a:blip r:embed="rId59"/>
                            <a:stretch>
                              <a:fillRect/>
                            </a:stretch>
                          </pic:blipFill>
                          <pic:spPr>
                            <a:xfrm>
                              <a:off x="0" y="0"/>
                              <a:ext cx="1366205" cy="1572723"/>
                            </a:xfrm>
                            <a:prstGeom prst="rect">
                              <a:avLst/>
                            </a:prstGeom>
                          </pic:spPr>
                        </pic:pic>
                      </a:graphicData>
                    </a:graphic>
                  </wp:inline>
                </w:drawing>
              </w:r>
            </w:del>
          </w:p>
          <w:p w14:paraId="34967C91" w14:textId="1FCCDF62" w:rsidR="000200CD" w:rsidDel="000A33BF" w:rsidRDefault="000200CD" w:rsidP="000200CD">
            <w:pPr>
              <w:pStyle w:val="ListParagraph"/>
              <w:numPr>
                <w:ilvl w:val="0"/>
                <w:numId w:val="1497"/>
              </w:numPr>
              <w:rPr>
                <w:del w:id="1175" w:author="Bonnie Yang [2]" w:date="2023-08-17T16:50:00Z"/>
                <w:rStyle w:val="Strong"/>
                <w:rFonts w:asciiTheme="minorEastAsia" w:eastAsiaTheme="minorEastAsia" w:hAnsiTheme="minorEastAsia"/>
              </w:rPr>
            </w:pPr>
            <w:del w:id="1176" w:author="Bonnie Yang [2]" w:date="2023-08-17T16:50:00Z">
              <w:r w:rsidRPr="000200CD" w:rsidDel="000A33BF">
                <w:rPr>
                  <w:rStyle w:val="Strong"/>
                  <w:rFonts w:asciiTheme="minorEastAsia" w:eastAsiaTheme="minorEastAsia" w:hAnsiTheme="minorEastAsia" w:hint="eastAsia"/>
                </w:rPr>
                <w:delText>I</w:delText>
              </w:r>
              <w:r w:rsidRPr="000200CD" w:rsidDel="000A33BF">
                <w:rPr>
                  <w:rStyle w:val="Strong"/>
                  <w:rFonts w:asciiTheme="minorEastAsia" w:eastAsiaTheme="minorEastAsia" w:hAnsiTheme="minorEastAsia"/>
                </w:rPr>
                <w:delText>f user select a file whose format is supported, display the thumbnail, when user change another files, whose format is unsupported, never display the thumbnail of last file, display inline error “Unable to upload file. Please ensure that the file is in a supported format (JPG, PNG, GIF, MP4,</w:delText>
              </w:r>
              <w:r w:rsidDel="000A33BF">
                <w:rPr>
                  <w:rFonts w:hint="eastAsia"/>
                </w:rPr>
                <w:delText xml:space="preserve"> M</w:delText>
              </w:r>
              <w:r w:rsidDel="000A33BF">
                <w:delText>OV, WMV,</w:delText>
              </w:r>
              <w:r w:rsidRPr="000200CD" w:rsidDel="000A33BF">
                <w:rPr>
                  <w:rStyle w:val="Strong"/>
                  <w:rFonts w:asciiTheme="minorEastAsia" w:eastAsiaTheme="minorEastAsia" w:hAnsiTheme="minorEastAsia"/>
                </w:rPr>
                <w:delText xml:space="preserve"> XLS, XLSX, </w:delText>
              </w:r>
              <w:r w:rsidDel="000A33BF">
                <w:delText>PDF, DOCX</w:delText>
              </w:r>
              <w:r w:rsidRPr="000200CD" w:rsidDel="000A33BF">
                <w:rPr>
                  <w:rStyle w:val="Strong"/>
                  <w:rFonts w:asciiTheme="minorEastAsia" w:eastAsiaTheme="minorEastAsia" w:hAnsiTheme="minorEastAsia"/>
                </w:rPr>
                <w:delText>) and has a maximum file size of 10 Mb.”. When user tries to save with an unsupported file error trip, display a toast error “Unable to upload file. Please check the form for errors before trying again.”</w:delText>
              </w:r>
              <w:r w:rsidDel="000A33BF">
                <w:rPr>
                  <w:noProof/>
                </w:rPr>
                <w:delText xml:space="preserve"> </w:delText>
              </w:r>
              <w:r w:rsidDel="000A33BF">
                <w:rPr>
                  <w:noProof/>
                </w:rPr>
                <w:drawing>
                  <wp:inline distT="0" distB="0" distL="0" distR="0" wp14:anchorId="295A6026" wp14:editId="0B276667">
                    <wp:extent cx="1806360" cy="1276370"/>
                    <wp:effectExtent l="0" t="0" r="3810" b="0"/>
                    <wp:docPr id="822711465" name="图片 8227114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用户界面, 应用程序&#10;&#10;描述已自动生成"/>
                            <pic:cNvPicPr/>
                          </pic:nvPicPr>
                          <pic:blipFill>
                            <a:blip r:embed="rId60"/>
                            <a:stretch>
                              <a:fillRect/>
                            </a:stretch>
                          </pic:blipFill>
                          <pic:spPr>
                            <a:xfrm>
                              <a:off x="0" y="0"/>
                              <a:ext cx="1814391" cy="1282045"/>
                            </a:xfrm>
                            <a:prstGeom prst="rect">
                              <a:avLst/>
                            </a:prstGeom>
                          </pic:spPr>
                        </pic:pic>
                      </a:graphicData>
                    </a:graphic>
                  </wp:inline>
                </w:drawing>
              </w:r>
            </w:del>
          </w:p>
          <w:p w14:paraId="74F1EEE9" w14:textId="2068C25B" w:rsidR="000200CD" w:rsidDel="000A33BF" w:rsidRDefault="000200CD" w:rsidP="000200CD">
            <w:pPr>
              <w:pStyle w:val="ListParagraph"/>
              <w:numPr>
                <w:ilvl w:val="0"/>
                <w:numId w:val="1497"/>
              </w:numPr>
              <w:rPr>
                <w:del w:id="1177" w:author="Bonnie Yang [2]" w:date="2023-08-17T16:50:00Z"/>
                <w:rStyle w:val="Strong"/>
                <w:rFonts w:asciiTheme="minorEastAsia" w:eastAsiaTheme="minorEastAsia" w:hAnsiTheme="minorEastAsia"/>
              </w:rPr>
            </w:pPr>
            <w:del w:id="1178" w:author="Bonnie Yang [2]" w:date="2023-08-17T16:50:00Z">
              <w:r w:rsidRPr="000200CD" w:rsidDel="000A33BF">
                <w:rPr>
                  <w:rStyle w:val="Strong"/>
                  <w:rFonts w:asciiTheme="minorEastAsia" w:eastAsiaTheme="minorEastAsia" w:hAnsiTheme="minorEastAsia" w:hint="eastAsia"/>
                </w:rPr>
                <w:delText>W</w:delText>
              </w:r>
              <w:r w:rsidRPr="000200CD" w:rsidDel="000A33BF">
                <w:rPr>
                  <w:rStyle w:val="Strong"/>
                  <w:rFonts w:asciiTheme="minorEastAsia" w:eastAsiaTheme="minorEastAsia" w:hAnsiTheme="minorEastAsia"/>
                </w:rPr>
                <w:delText>hen I try to save with missing file (means user never try to upload a file), display an inline error “File is required.” A</w:delText>
              </w:r>
              <w:r w:rsidRPr="000200CD" w:rsidDel="000A33BF">
                <w:rPr>
                  <w:rStyle w:val="Strong"/>
                  <w:rFonts w:asciiTheme="minorEastAsia" w:eastAsiaTheme="minorEastAsia" w:hAnsiTheme="minorEastAsia" w:hint="eastAsia"/>
                </w:rPr>
                <w:delText>nd</w:delText>
              </w:r>
              <w:r w:rsidRPr="000200CD" w:rsidDel="000A33BF">
                <w:rPr>
                  <w:rStyle w:val="Strong"/>
                  <w:rFonts w:asciiTheme="minorEastAsia" w:eastAsiaTheme="minorEastAsia" w:hAnsiTheme="minorEastAsia"/>
                </w:rPr>
                <w:delText xml:space="preserve"> when I try to save with an unsupported file error trip, display a toast error “Unable to upload file. Please check the form for errors before trying again.”</w:delText>
              </w:r>
            </w:del>
          </w:p>
          <w:p w14:paraId="170C1CE3" w14:textId="570C12C6" w:rsidR="000200CD" w:rsidDel="000A33BF" w:rsidRDefault="000200CD" w:rsidP="000200CD">
            <w:pPr>
              <w:pStyle w:val="ListParagraph"/>
              <w:numPr>
                <w:ilvl w:val="0"/>
                <w:numId w:val="1497"/>
              </w:numPr>
              <w:rPr>
                <w:del w:id="1179" w:author="Bonnie Yang [2]" w:date="2023-08-17T16:50:00Z"/>
                <w:rStyle w:val="Strong"/>
                <w:rFonts w:asciiTheme="minorEastAsia" w:eastAsiaTheme="minorEastAsia" w:hAnsiTheme="minorEastAsia"/>
              </w:rPr>
            </w:pPr>
            <w:del w:id="1180" w:author="Bonnie Yang [2]" w:date="2023-08-17T16:50:00Z">
              <w:r w:rsidRPr="000200CD" w:rsidDel="000A33BF">
                <w:rPr>
                  <w:rStyle w:val="Strong"/>
                  <w:rFonts w:asciiTheme="minorEastAsia" w:eastAsiaTheme="minorEastAsia" w:hAnsiTheme="minorEastAsia" w:hint="eastAsia"/>
                </w:rPr>
                <w:delText>I</w:delText>
              </w:r>
              <w:r w:rsidRPr="000200CD" w:rsidDel="000A33BF">
                <w:rPr>
                  <w:rStyle w:val="Strong"/>
                  <w:rFonts w:asciiTheme="minorEastAsia" w:eastAsiaTheme="minorEastAsia" w:hAnsiTheme="minorEastAsia"/>
                </w:rPr>
                <w:delText>f there is no error, after saving the medias, display a success toast message “File successfully uploaded.” And reference the uploaded file in the “Media” section with the file description underneath. If there isn’t a value for its description, never display the description underneath the file.</w:delText>
              </w:r>
            </w:del>
          </w:p>
          <w:p w14:paraId="7D17AB97" w14:textId="5927753A" w:rsidR="000200CD" w:rsidRPr="000200CD" w:rsidDel="000A33BF" w:rsidRDefault="000200CD" w:rsidP="000200CD">
            <w:pPr>
              <w:pStyle w:val="ListParagraph"/>
              <w:numPr>
                <w:ilvl w:val="0"/>
                <w:numId w:val="1497"/>
              </w:numPr>
              <w:rPr>
                <w:del w:id="1181" w:author="Bonnie Yang [2]" w:date="2023-08-17T16:50:00Z"/>
                <w:rStyle w:val="Strong"/>
                <w:rFonts w:asciiTheme="minorEastAsia" w:eastAsiaTheme="minorEastAsia" w:hAnsiTheme="minorEastAsia"/>
              </w:rPr>
            </w:pPr>
            <w:del w:id="1182" w:author="Bonnie Yang [2]" w:date="2023-08-17T16:50:00Z">
              <w:r w:rsidRPr="000200CD" w:rsidDel="000A33BF">
                <w:rPr>
                  <w:rStyle w:val="Strong"/>
                  <w:rFonts w:asciiTheme="minorEastAsia" w:hAnsiTheme="minorEastAsia" w:hint="eastAsia"/>
                </w:rPr>
                <w:delText>When</w:delText>
              </w:r>
              <w:r w:rsidRPr="000200CD" w:rsidDel="000A33BF">
                <w:rPr>
                  <w:rStyle w:val="Strong"/>
                  <w:rFonts w:asciiTheme="minorEastAsia" w:hAnsiTheme="minorEastAsia"/>
                </w:rPr>
                <w:delText xml:space="preserve"> user clicks “</w:delText>
              </w:r>
              <w:r w:rsidDel="000A33BF">
                <w:rPr>
                  <w:noProof/>
                </w:rPr>
                <w:drawing>
                  <wp:inline distT="0" distB="0" distL="0" distR="0" wp14:anchorId="3F218298" wp14:editId="039BE973">
                    <wp:extent cx="228620" cy="205758"/>
                    <wp:effectExtent l="0" t="0" r="0" b="3810"/>
                    <wp:docPr id="937512257" name="图片 93751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20" cy="205758"/>
                            </a:xfrm>
                            <a:prstGeom prst="rect">
                              <a:avLst/>
                            </a:prstGeom>
                          </pic:spPr>
                        </pic:pic>
                      </a:graphicData>
                    </a:graphic>
                  </wp:inline>
                </w:drawing>
              </w:r>
              <w:r w:rsidRPr="000200CD" w:rsidDel="000A33BF">
                <w:rPr>
                  <w:rStyle w:val="Strong"/>
                  <w:rFonts w:asciiTheme="minorEastAsia" w:hAnsiTheme="minorEastAsia"/>
                </w:rPr>
                <w:delText>” to pop up a window, the header is “Edit File”</w:delText>
              </w:r>
            </w:del>
          </w:p>
          <w:p w14:paraId="5BDB3E2C" w14:textId="34C633A5" w:rsidR="000200CD" w:rsidDel="000A33BF" w:rsidRDefault="000200CD" w:rsidP="000200CD">
            <w:pPr>
              <w:pStyle w:val="ListParagraph"/>
              <w:numPr>
                <w:ilvl w:val="0"/>
                <w:numId w:val="1497"/>
              </w:numPr>
              <w:rPr>
                <w:del w:id="1183" w:author="Bonnie Yang [2]" w:date="2023-08-17T16:50:00Z"/>
                <w:rStyle w:val="Strong"/>
                <w:rFonts w:asciiTheme="minorEastAsia" w:eastAsiaTheme="minorEastAsia" w:hAnsiTheme="minorEastAsia"/>
              </w:rPr>
            </w:pPr>
            <w:del w:id="1184" w:author="Bonnie Yang [2]" w:date="2023-08-17T16:50:00Z">
              <w:r w:rsidRPr="000200CD" w:rsidDel="000A33BF">
                <w:rPr>
                  <w:rStyle w:val="Strong"/>
                  <w:rFonts w:asciiTheme="minorEastAsia" w:eastAsiaTheme="minorEastAsia" w:hAnsiTheme="minorEastAsia"/>
                </w:rPr>
                <w:delText>caption</w:delText>
              </w:r>
              <w:r w:rsidDel="000A33BF">
                <w:rPr>
                  <w:noProof/>
                </w:rPr>
                <w:delText xml:space="preserve"> </w:delText>
              </w:r>
            </w:del>
          </w:p>
          <w:p w14:paraId="52D4F9EB" w14:textId="48A1AF61" w:rsidR="000200CD" w:rsidRPr="000200CD" w:rsidDel="000A33BF" w:rsidRDefault="000200CD" w:rsidP="000200CD">
            <w:pPr>
              <w:pStyle w:val="ListParagraph"/>
              <w:numPr>
                <w:ilvl w:val="0"/>
                <w:numId w:val="1497"/>
              </w:numPr>
              <w:rPr>
                <w:del w:id="1185" w:author="Bonnie Yang [2]" w:date="2023-08-17T16:50:00Z"/>
                <w:rStyle w:val="Strong"/>
                <w:rFonts w:asciiTheme="minorEastAsia" w:eastAsiaTheme="minorEastAsia" w:hAnsiTheme="minorEastAsia"/>
              </w:rPr>
            </w:pPr>
            <w:del w:id="1186" w:author="Bonnie Yang [2]" w:date="2023-08-17T16:50:00Z">
              <w:r w:rsidRPr="000200CD" w:rsidDel="000A33BF">
                <w:rPr>
                  <w:rStyle w:val="Strong"/>
                  <w:rFonts w:asciiTheme="minorEastAsia" w:eastAsiaTheme="minorEastAsia" w:hAnsiTheme="minorEastAsia" w:hint="eastAsia"/>
                </w:rPr>
                <w:delText>When</w:delText>
              </w:r>
              <w:r w:rsidRPr="000200CD" w:rsidDel="000A33BF">
                <w:rPr>
                  <w:rStyle w:val="Strong"/>
                  <w:rFonts w:asciiTheme="minorEastAsia" w:eastAsiaTheme="minorEastAsia" w:hAnsiTheme="minorEastAsia"/>
                </w:rPr>
                <w:delText xml:space="preserve"> user </w:delText>
              </w:r>
              <w:r w:rsidRPr="000200CD" w:rsidDel="000A33BF">
                <w:rPr>
                  <w:rStyle w:val="Strong"/>
                  <w:rFonts w:asciiTheme="minorEastAsia" w:hAnsiTheme="minorEastAsia"/>
                </w:rPr>
                <w:delText>clicks “delete”, pop up a window with warning</w:delText>
              </w:r>
              <w:r w:rsidRPr="000200CD" w:rsidDel="000A33BF">
                <w:rPr>
                  <w:rStyle w:val="Strong"/>
                  <w:rFonts w:asciiTheme="minorEastAsia" w:hAnsiTheme="minorEastAsia" w:hint="eastAsia"/>
                </w:rPr>
                <w:delText>,</w:delText>
              </w:r>
              <w:r w:rsidRPr="000200CD" w:rsidDel="000A33BF">
                <w:rPr>
                  <w:rStyle w:val="Strong"/>
                  <w:rFonts w:asciiTheme="minorEastAsia" w:hAnsiTheme="minorEastAsia"/>
                </w:rPr>
                <w:delText xml:space="preserve"> heading “Are you sure?” Message: “This action is permanent. Are you sure you want to delete </w:delText>
              </w:r>
              <w:r w:rsidRPr="000200CD" w:rsidDel="000A33BF">
                <w:rPr>
                  <w:rStyle w:val="Strong"/>
                  <w:rFonts w:asciiTheme="minorEastAsia" w:hAnsiTheme="minorEastAsia"/>
                  <w:b/>
                  <w:bCs/>
                </w:rPr>
                <w:delText>{File Description} (in bold)</w:delText>
              </w:r>
              <w:r w:rsidRPr="000200CD" w:rsidDel="000A33BF">
                <w:rPr>
                  <w:rStyle w:val="Strong"/>
                  <w:rFonts w:asciiTheme="minorEastAsia" w:hAnsiTheme="minorEastAsia"/>
                </w:rPr>
                <w:delText>?” Action “Cancel”: close the pop-up window. Action “Delete”: delete the file. Like this:</w:delText>
              </w:r>
              <w:r w:rsidDel="000A33BF">
                <w:rPr>
                  <w:noProof/>
                </w:rPr>
                <w:delText xml:space="preserve"> </w:delText>
              </w:r>
            </w:del>
          </w:p>
          <w:p w14:paraId="04722F6B" w14:textId="50A680DA" w:rsidR="000200CD" w:rsidRPr="000200CD" w:rsidDel="000A33BF" w:rsidRDefault="000200CD" w:rsidP="000200CD">
            <w:pPr>
              <w:pStyle w:val="ListParagraph"/>
              <w:numPr>
                <w:ilvl w:val="0"/>
                <w:numId w:val="1497"/>
              </w:numPr>
              <w:rPr>
                <w:del w:id="1187" w:author="Bonnie Yang [2]" w:date="2023-08-17T16:50:00Z"/>
                <w:rFonts w:asciiTheme="minorEastAsia" w:eastAsiaTheme="minorEastAsia" w:hAnsiTheme="minorEastAsia" w:cs="Arial"/>
                <w:sz w:val="22"/>
              </w:rPr>
            </w:pPr>
            <w:del w:id="1188" w:author="Bonnie Yang [2]" w:date="2023-08-17T16:50:00Z">
              <w:r w:rsidRPr="000200CD" w:rsidDel="000A33BF">
                <w:rPr>
                  <w:rStyle w:val="Strong"/>
                  <w:rFonts w:asciiTheme="minorEastAsia" w:hAnsiTheme="minorEastAsia" w:hint="eastAsia"/>
                </w:rPr>
                <w:delText>A</w:delText>
              </w:r>
              <w:r w:rsidRPr="000200CD" w:rsidDel="000A33BF">
                <w:rPr>
                  <w:rStyle w:val="Strong"/>
                  <w:rFonts w:asciiTheme="minorEastAsia" w:hAnsiTheme="minorEastAsia"/>
                </w:rPr>
                <w:delText>fter successfully delete a file, display a success message and the file is hard deleted in Cookbook. Success message “Successfully deleted the file.”.</w:delText>
              </w:r>
            </w:del>
          </w:p>
        </w:tc>
      </w:tr>
      <w:tr w:rsidR="00495262" w:rsidRPr="00452515" w:rsidDel="000A33BF" w14:paraId="6D3FDD3D" w14:textId="068BD9F7" w:rsidTr="006109B0">
        <w:trPr>
          <w:del w:id="1189" w:author="Bonnie Yang [2]" w:date="2023-08-17T16:50:00Z"/>
        </w:trPr>
        <w:tc>
          <w:tcPr>
            <w:tcW w:w="8008" w:type="dxa"/>
          </w:tcPr>
          <w:p w14:paraId="10F7FB99" w14:textId="1AA895A2" w:rsidR="00495262" w:rsidDel="000A33BF" w:rsidRDefault="00495262" w:rsidP="006109B0">
            <w:pPr>
              <w:rPr>
                <w:del w:id="1190" w:author="Bonnie Yang [2]" w:date="2023-08-17T16:50:00Z"/>
              </w:rPr>
            </w:pPr>
            <w:del w:id="1191" w:author="Bonnie Yang [2]" w:date="2023-08-17T16:50:00Z">
              <w:r w:rsidRPr="00452515" w:rsidDel="000A33BF">
                <w:delText>Extend Scenario:</w:delText>
              </w:r>
            </w:del>
          </w:p>
          <w:p w14:paraId="147BD24F" w14:textId="50812C43" w:rsidR="00495262" w:rsidRPr="00452515" w:rsidDel="000A33BF" w:rsidRDefault="00495262" w:rsidP="006109B0">
            <w:pPr>
              <w:rPr>
                <w:del w:id="1192" w:author="Bonnie Yang [2]" w:date="2023-08-17T16:50:00Z"/>
              </w:rPr>
            </w:pPr>
          </w:p>
        </w:tc>
      </w:tr>
      <w:tr w:rsidR="00495262" w:rsidRPr="00452515" w:rsidDel="000A33BF" w14:paraId="625B50E2" w14:textId="065302A1" w:rsidTr="006109B0">
        <w:trPr>
          <w:del w:id="1193" w:author="Bonnie Yang [2]" w:date="2023-08-17T16:50:00Z"/>
        </w:trPr>
        <w:tc>
          <w:tcPr>
            <w:tcW w:w="8008" w:type="dxa"/>
          </w:tcPr>
          <w:p w14:paraId="4617645F" w14:textId="25A73211" w:rsidR="00495262" w:rsidDel="000A33BF" w:rsidRDefault="00495262" w:rsidP="006109B0">
            <w:pPr>
              <w:rPr>
                <w:del w:id="1194" w:author="Bonnie Yang [2]" w:date="2023-08-17T16:50:00Z"/>
              </w:rPr>
            </w:pPr>
            <w:del w:id="1195" w:author="Bonnie Yang [2]" w:date="2023-08-17T16:50:00Z">
              <w:r w:rsidRPr="00452515" w:rsidDel="000A33BF">
                <w:delText>Exception Scenario:</w:delText>
              </w:r>
            </w:del>
          </w:p>
          <w:p w14:paraId="0A726A0E" w14:textId="1A388BAC" w:rsidR="00495262" w:rsidRPr="00452515" w:rsidDel="000A33BF" w:rsidRDefault="00495262" w:rsidP="006109B0">
            <w:pPr>
              <w:rPr>
                <w:del w:id="1196" w:author="Bonnie Yang [2]" w:date="2023-08-17T16:50:00Z"/>
              </w:rPr>
            </w:pPr>
          </w:p>
        </w:tc>
      </w:tr>
      <w:tr w:rsidR="00495262" w:rsidRPr="00452515" w:rsidDel="000A33BF" w14:paraId="407C5E8C" w14:textId="2C82B290" w:rsidTr="006109B0">
        <w:trPr>
          <w:del w:id="1197" w:author="Bonnie Yang [2]" w:date="2023-08-17T16:50:00Z"/>
        </w:trPr>
        <w:tc>
          <w:tcPr>
            <w:tcW w:w="8008" w:type="dxa"/>
          </w:tcPr>
          <w:p w14:paraId="643AD7F9" w14:textId="2DCCFFEB" w:rsidR="00495262" w:rsidRPr="00452515" w:rsidDel="000A33BF" w:rsidRDefault="00495262" w:rsidP="006109B0">
            <w:pPr>
              <w:rPr>
                <w:del w:id="1198" w:author="Bonnie Yang [2]" w:date="2023-08-17T16:50:00Z"/>
              </w:rPr>
            </w:pPr>
            <w:del w:id="1199" w:author="Bonnie Yang [2]" w:date="2023-08-17T16:50:00Z">
              <w:r w:rsidRPr="00452515" w:rsidDel="000A33BF">
                <w:delText>Notes:</w:delText>
              </w:r>
            </w:del>
          </w:p>
        </w:tc>
      </w:tr>
      <w:tr w:rsidR="00495262" w:rsidRPr="00452515" w:rsidDel="000A33BF" w14:paraId="10F576B4" w14:textId="19780C32" w:rsidTr="006109B0">
        <w:trPr>
          <w:del w:id="1200" w:author="Bonnie Yang [2]" w:date="2023-08-17T16:50:00Z"/>
        </w:trPr>
        <w:tc>
          <w:tcPr>
            <w:tcW w:w="8008" w:type="dxa"/>
          </w:tcPr>
          <w:p w14:paraId="7E43FAB2" w14:textId="4FBCCFAD" w:rsidR="00495262" w:rsidRPr="00452515" w:rsidDel="000A33BF" w:rsidRDefault="00495262" w:rsidP="006109B0">
            <w:pPr>
              <w:rPr>
                <w:del w:id="1201" w:author="Bonnie Yang [2]" w:date="2023-08-17T16:50:00Z"/>
              </w:rPr>
            </w:pPr>
            <w:del w:id="1202" w:author="Bonnie Yang [2]" w:date="2023-08-17T16:50:00Z">
              <w:r w:rsidRPr="00452515" w:rsidDel="000A33BF">
                <w:delText>Q/A:</w:delText>
              </w:r>
            </w:del>
          </w:p>
        </w:tc>
      </w:tr>
    </w:tbl>
    <w:p w14:paraId="20F01330" w14:textId="2D78A6AB" w:rsidR="00497E7F" w:rsidDel="000A33BF" w:rsidRDefault="00497E7F" w:rsidP="00251735">
      <w:pPr>
        <w:rPr>
          <w:del w:id="1203" w:author="Bonnie Yang [2]" w:date="2023-08-17T16:50:00Z"/>
        </w:rPr>
      </w:pPr>
    </w:p>
    <w:p w14:paraId="49BA1AE0" w14:textId="089EB30F" w:rsidR="00495262" w:rsidDel="000A33BF" w:rsidRDefault="00495262" w:rsidP="00251735">
      <w:pPr>
        <w:rPr>
          <w:del w:id="1204" w:author="Bonnie Yang [2]" w:date="2023-08-17T16:50:00Z"/>
        </w:rPr>
      </w:pPr>
    </w:p>
    <w:p w14:paraId="4B47FE1F" w14:textId="77777777" w:rsidR="000A33BF" w:rsidRPr="009B4591" w:rsidRDefault="000A33BF" w:rsidP="000A33BF">
      <w:pPr>
        <w:pStyle w:val="Heading2"/>
        <w:numPr>
          <w:ilvl w:val="1"/>
          <w:numId w:val="1466"/>
        </w:numPr>
        <w:rPr>
          <w:rFonts w:ascii="Arial" w:hAnsi="Arial" w:cs="Arial"/>
        </w:rPr>
      </w:pPr>
      <w:r w:rsidRPr="009B4591">
        <w:rPr>
          <w:rFonts w:ascii="Arial" w:hAnsi="Arial" w:cs="Arial"/>
        </w:rPr>
        <w:t>MS03-</w:t>
      </w:r>
      <w:r>
        <w:rPr>
          <w:rFonts w:ascii="Arial" w:hAnsi="Arial" w:cs="Arial"/>
        </w:rPr>
        <w:t>11</w:t>
      </w:r>
      <w:r w:rsidRPr="009B4591">
        <w:rPr>
          <w:rFonts w:ascii="Arial" w:hAnsi="Arial" w:cs="Arial"/>
        </w:rPr>
        <w:t xml:space="preserve"> </w:t>
      </w:r>
      <w:r>
        <w:rPr>
          <w:rFonts w:ascii="Arial" w:hAnsi="Arial" w:cs="Arial"/>
        </w:rPr>
        <w:t>Item Detail</w:t>
      </w:r>
      <w:r w:rsidRPr="009B4591">
        <w:rPr>
          <w:rFonts w:ascii="Arial" w:hAnsi="Arial" w:cs="Arial"/>
        </w:rPr>
        <w:t xml:space="preserve"> Card</w:t>
      </w:r>
      <w:r>
        <w:rPr>
          <w:rFonts w:ascii="Arial" w:hAnsi="Arial" w:cs="Arial"/>
        </w:rPr>
        <w:t>-Files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A33BF" w:rsidRPr="00452515" w14:paraId="4D15EAD5" w14:textId="77777777" w:rsidTr="005A5C4A">
        <w:tc>
          <w:tcPr>
            <w:tcW w:w="8008" w:type="dxa"/>
          </w:tcPr>
          <w:p w14:paraId="23ECC387" w14:textId="77777777" w:rsidR="000A33BF" w:rsidRPr="00E97505" w:rsidRDefault="000A33BF" w:rsidP="005A5C4A">
            <w:pPr>
              <w:rPr>
                <w:rStyle w:val="Strong"/>
              </w:rPr>
            </w:pPr>
            <w:r>
              <w:rPr>
                <w:rStyle w:val="Strong"/>
              </w:rPr>
              <w:t>MS</w:t>
            </w:r>
            <w:r w:rsidRPr="00E97505">
              <w:rPr>
                <w:rStyle w:val="Strong"/>
              </w:rPr>
              <w:t>0</w:t>
            </w:r>
            <w:r>
              <w:rPr>
                <w:rStyle w:val="Strong"/>
              </w:rPr>
              <w:t>3</w:t>
            </w:r>
            <w:r w:rsidRPr="00E97505">
              <w:rPr>
                <w:rStyle w:val="Strong"/>
              </w:rPr>
              <w:t>-</w:t>
            </w:r>
            <w:r>
              <w:rPr>
                <w:rStyle w:val="Strong"/>
              </w:rPr>
              <w:t>11</w:t>
            </w:r>
            <w:r w:rsidRPr="009B4591">
              <w:rPr>
                <w:rStyle w:val="Strong"/>
              </w:rPr>
              <w:t xml:space="preserve"> </w:t>
            </w:r>
            <w:r>
              <w:rPr>
                <w:rStyle w:val="Strong"/>
              </w:rPr>
              <w:t xml:space="preserve">Item Detail </w:t>
            </w:r>
            <w:r w:rsidRPr="009B4591">
              <w:rPr>
                <w:rStyle w:val="Strong"/>
              </w:rPr>
              <w:t>Card</w:t>
            </w:r>
            <w:r>
              <w:rPr>
                <w:rStyle w:val="Strong"/>
              </w:rPr>
              <w:t>-Files</w:t>
            </w:r>
          </w:p>
        </w:tc>
      </w:tr>
      <w:tr w:rsidR="000A33BF" w:rsidRPr="00452515" w14:paraId="351DB572" w14:textId="77777777" w:rsidTr="005A5C4A">
        <w:tc>
          <w:tcPr>
            <w:tcW w:w="8008" w:type="dxa"/>
          </w:tcPr>
          <w:p w14:paraId="5CDED095" w14:textId="77777777" w:rsidR="000A33BF" w:rsidRPr="00E97505" w:rsidRDefault="000A33BF" w:rsidP="005A5C4A">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A33BF" w14:paraId="487302EF" w14:textId="77777777" w:rsidTr="005A5C4A">
              <w:trPr>
                <w:jc w:val="center"/>
              </w:trPr>
              <w:tc>
                <w:tcPr>
                  <w:tcW w:w="1169" w:type="dxa"/>
                </w:tcPr>
                <w:p w14:paraId="6AF4D0D9" w14:textId="77777777" w:rsidR="000A33BF" w:rsidRPr="007A35F7" w:rsidRDefault="000A33BF" w:rsidP="005A5C4A">
                  <w:pPr>
                    <w:rPr>
                      <w:rFonts w:ascii="Arial" w:hAnsi="Arial" w:cs="Arial"/>
                    </w:rPr>
                  </w:pPr>
                  <w:r w:rsidRPr="007A35F7">
                    <w:rPr>
                      <w:rFonts w:ascii="Arial" w:hAnsi="Arial" w:cs="Arial"/>
                    </w:rPr>
                    <w:t>Version</w:t>
                  </w:r>
                </w:p>
              </w:tc>
              <w:tc>
                <w:tcPr>
                  <w:tcW w:w="1357" w:type="dxa"/>
                </w:tcPr>
                <w:p w14:paraId="4CFD042D" w14:textId="77777777" w:rsidR="000A33BF" w:rsidRPr="007A35F7" w:rsidRDefault="000A33BF" w:rsidP="005A5C4A">
                  <w:pPr>
                    <w:rPr>
                      <w:rFonts w:ascii="Arial" w:hAnsi="Arial" w:cs="Arial"/>
                    </w:rPr>
                  </w:pPr>
                  <w:r w:rsidRPr="007A35F7">
                    <w:rPr>
                      <w:rFonts w:ascii="Arial" w:hAnsi="Arial" w:cs="Arial"/>
                    </w:rPr>
                    <w:t>Date</w:t>
                  </w:r>
                </w:p>
              </w:tc>
              <w:tc>
                <w:tcPr>
                  <w:tcW w:w="1315" w:type="dxa"/>
                </w:tcPr>
                <w:p w14:paraId="21960931" w14:textId="77777777" w:rsidR="000A33BF" w:rsidRPr="007A35F7" w:rsidRDefault="000A33BF" w:rsidP="005A5C4A">
                  <w:pPr>
                    <w:rPr>
                      <w:rFonts w:ascii="Arial" w:hAnsi="Arial" w:cs="Arial"/>
                    </w:rPr>
                  </w:pPr>
                  <w:r w:rsidRPr="007A35F7">
                    <w:rPr>
                      <w:rFonts w:ascii="Arial" w:hAnsi="Arial" w:cs="Arial"/>
                    </w:rPr>
                    <w:t>Updated By</w:t>
                  </w:r>
                </w:p>
              </w:tc>
              <w:tc>
                <w:tcPr>
                  <w:tcW w:w="3924" w:type="dxa"/>
                </w:tcPr>
                <w:p w14:paraId="13EB6449" w14:textId="77777777" w:rsidR="000A33BF" w:rsidRPr="007A35F7" w:rsidRDefault="000A33BF" w:rsidP="005A5C4A">
                  <w:pPr>
                    <w:rPr>
                      <w:rFonts w:ascii="Arial" w:hAnsi="Arial" w:cs="Arial"/>
                    </w:rPr>
                  </w:pPr>
                  <w:r w:rsidRPr="007A35F7">
                    <w:rPr>
                      <w:rFonts w:ascii="Arial" w:hAnsi="Arial" w:cs="Arial"/>
                    </w:rPr>
                    <w:t>Description</w:t>
                  </w:r>
                </w:p>
              </w:tc>
            </w:tr>
            <w:tr w:rsidR="000A33BF" w14:paraId="64D8422E" w14:textId="77777777" w:rsidTr="005A5C4A">
              <w:trPr>
                <w:jc w:val="center"/>
              </w:trPr>
              <w:tc>
                <w:tcPr>
                  <w:tcW w:w="1169" w:type="dxa"/>
                </w:tcPr>
                <w:p w14:paraId="7F44706C" w14:textId="77777777" w:rsidR="000A33BF" w:rsidRPr="007A35F7" w:rsidRDefault="000A33BF" w:rsidP="005A5C4A">
                  <w:pPr>
                    <w:rPr>
                      <w:rFonts w:ascii="Arial" w:hAnsi="Arial" w:cs="Arial"/>
                    </w:rPr>
                  </w:pPr>
                  <w:r w:rsidRPr="007A35F7">
                    <w:rPr>
                      <w:rFonts w:ascii="Arial" w:hAnsi="Arial" w:cs="Arial"/>
                    </w:rPr>
                    <w:t>1.0</w:t>
                  </w:r>
                </w:p>
              </w:tc>
              <w:tc>
                <w:tcPr>
                  <w:tcW w:w="1357" w:type="dxa"/>
                </w:tcPr>
                <w:p w14:paraId="7F99EB1F" w14:textId="77777777" w:rsidR="000A33BF" w:rsidRPr="007A35F7" w:rsidRDefault="000A33BF" w:rsidP="005A5C4A">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5</w:t>
                  </w:r>
                </w:p>
              </w:tc>
              <w:tc>
                <w:tcPr>
                  <w:tcW w:w="1315" w:type="dxa"/>
                </w:tcPr>
                <w:p w14:paraId="4EDE0942" w14:textId="77777777" w:rsidR="000A33BF" w:rsidRPr="007A35F7" w:rsidRDefault="000A33BF" w:rsidP="005A5C4A">
                  <w:pPr>
                    <w:rPr>
                      <w:rFonts w:ascii="Arial" w:hAnsi="Arial" w:cs="Arial"/>
                    </w:rPr>
                  </w:pPr>
                  <w:r w:rsidRPr="007A35F7">
                    <w:rPr>
                      <w:rFonts w:ascii="Arial" w:hAnsi="Arial" w:cs="Arial"/>
                    </w:rPr>
                    <w:t>Bonnie</w:t>
                  </w:r>
                </w:p>
              </w:tc>
              <w:tc>
                <w:tcPr>
                  <w:tcW w:w="3924" w:type="dxa"/>
                </w:tcPr>
                <w:p w14:paraId="371612B4" w14:textId="77777777" w:rsidR="000A33BF" w:rsidRPr="007A35F7" w:rsidRDefault="000A33BF" w:rsidP="005A5C4A">
                  <w:pPr>
                    <w:rPr>
                      <w:rFonts w:ascii="Arial" w:hAnsi="Arial" w:cs="Arial"/>
                    </w:rPr>
                  </w:pPr>
                  <w:r w:rsidRPr="007A35F7">
                    <w:rPr>
                      <w:rFonts w:ascii="Arial" w:hAnsi="Arial" w:cs="Arial"/>
                    </w:rPr>
                    <w:t xml:space="preserve">First version, </w:t>
                  </w:r>
                  <w:r w:rsidRPr="00497E7F">
                    <w:rPr>
                      <w:rFonts w:ascii="Arial" w:hAnsi="Arial" w:cs="Arial"/>
                    </w:rPr>
                    <w:t xml:space="preserve">New Workflow of Creating </w:t>
                  </w:r>
                  <w:proofErr w:type="spellStart"/>
                  <w:r w:rsidRPr="00497E7F">
                    <w:rPr>
                      <w:rFonts w:ascii="Arial" w:hAnsi="Arial" w:cs="Arial"/>
                    </w:rPr>
                    <w:t>Ingredeint</w:t>
                  </w:r>
                  <w:proofErr w:type="spellEnd"/>
                </w:p>
              </w:tc>
            </w:tr>
            <w:tr w:rsidR="000A33BF" w14:paraId="5F0A1F45" w14:textId="77777777" w:rsidTr="005A5C4A">
              <w:trPr>
                <w:jc w:val="center"/>
              </w:trPr>
              <w:tc>
                <w:tcPr>
                  <w:tcW w:w="1169" w:type="dxa"/>
                </w:tcPr>
                <w:p w14:paraId="576FC0CA" w14:textId="77777777" w:rsidR="000A33BF" w:rsidRDefault="000A33BF" w:rsidP="005A5C4A"/>
              </w:tc>
              <w:tc>
                <w:tcPr>
                  <w:tcW w:w="1357" w:type="dxa"/>
                </w:tcPr>
                <w:p w14:paraId="7543FCAA" w14:textId="77777777" w:rsidR="000A33BF" w:rsidRDefault="000A33BF" w:rsidP="005A5C4A"/>
              </w:tc>
              <w:tc>
                <w:tcPr>
                  <w:tcW w:w="1315" w:type="dxa"/>
                </w:tcPr>
                <w:p w14:paraId="4C410C8E" w14:textId="77777777" w:rsidR="000A33BF" w:rsidRDefault="000A33BF" w:rsidP="005A5C4A"/>
              </w:tc>
              <w:tc>
                <w:tcPr>
                  <w:tcW w:w="3924" w:type="dxa"/>
                </w:tcPr>
                <w:p w14:paraId="768B74BB" w14:textId="77777777" w:rsidR="000A33BF" w:rsidRDefault="000A33BF" w:rsidP="005A5C4A"/>
              </w:tc>
            </w:tr>
            <w:tr w:rsidR="000A33BF" w14:paraId="62D674B6" w14:textId="77777777" w:rsidTr="005A5C4A">
              <w:trPr>
                <w:jc w:val="center"/>
              </w:trPr>
              <w:tc>
                <w:tcPr>
                  <w:tcW w:w="1169" w:type="dxa"/>
                </w:tcPr>
                <w:p w14:paraId="225E854A" w14:textId="77777777" w:rsidR="000A33BF" w:rsidRDefault="000A33BF" w:rsidP="005A5C4A"/>
              </w:tc>
              <w:tc>
                <w:tcPr>
                  <w:tcW w:w="1357" w:type="dxa"/>
                </w:tcPr>
                <w:p w14:paraId="1F2C3EF4" w14:textId="77777777" w:rsidR="000A33BF" w:rsidRDefault="000A33BF" w:rsidP="005A5C4A"/>
              </w:tc>
              <w:tc>
                <w:tcPr>
                  <w:tcW w:w="1315" w:type="dxa"/>
                </w:tcPr>
                <w:p w14:paraId="7F77CCA9" w14:textId="77777777" w:rsidR="000A33BF" w:rsidRDefault="000A33BF" w:rsidP="005A5C4A"/>
              </w:tc>
              <w:tc>
                <w:tcPr>
                  <w:tcW w:w="3924" w:type="dxa"/>
                </w:tcPr>
                <w:p w14:paraId="31F36E2D" w14:textId="77777777" w:rsidR="000A33BF" w:rsidRPr="00B66734" w:rsidRDefault="000A33BF" w:rsidP="005A5C4A"/>
              </w:tc>
            </w:tr>
            <w:tr w:rsidR="000A33BF" w14:paraId="1B37FB54" w14:textId="77777777" w:rsidTr="005A5C4A">
              <w:trPr>
                <w:jc w:val="center"/>
              </w:trPr>
              <w:tc>
                <w:tcPr>
                  <w:tcW w:w="1169" w:type="dxa"/>
                </w:tcPr>
                <w:p w14:paraId="58484514" w14:textId="77777777" w:rsidR="000A33BF" w:rsidRDefault="000A33BF" w:rsidP="005A5C4A"/>
              </w:tc>
              <w:tc>
                <w:tcPr>
                  <w:tcW w:w="1357" w:type="dxa"/>
                </w:tcPr>
                <w:p w14:paraId="678EFDBC" w14:textId="77777777" w:rsidR="000A33BF" w:rsidRDefault="000A33BF" w:rsidP="005A5C4A"/>
              </w:tc>
              <w:tc>
                <w:tcPr>
                  <w:tcW w:w="1315" w:type="dxa"/>
                </w:tcPr>
                <w:p w14:paraId="73A8FD98" w14:textId="77777777" w:rsidR="000A33BF" w:rsidRDefault="000A33BF" w:rsidP="005A5C4A"/>
              </w:tc>
              <w:tc>
                <w:tcPr>
                  <w:tcW w:w="3924" w:type="dxa"/>
                </w:tcPr>
                <w:p w14:paraId="3515AA6E" w14:textId="77777777" w:rsidR="000A33BF" w:rsidRDefault="000A33BF" w:rsidP="005A5C4A"/>
              </w:tc>
            </w:tr>
            <w:tr w:rsidR="000A33BF" w14:paraId="044F3959" w14:textId="77777777" w:rsidTr="005A5C4A">
              <w:trPr>
                <w:jc w:val="center"/>
              </w:trPr>
              <w:tc>
                <w:tcPr>
                  <w:tcW w:w="1169" w:type="dxa"/>
                </w:tcPr>
                <w:p w14:paraId="4DB1964A" w14:textId="77777777" w:rsidR="000A33BF" w:rsidRDefault="000A33BF" w:rsidP="005A5C4A"/>
              </w:tc>
              <w:tc>
                <w:tcPr>
                  <w:tcW w:w="1357" w:type="dxa"/>
                </w:tcPr>
                <w:p w14:paraId="30DF6761" w14:textId="77777777" w:rsidR="000A33BF" w:rsidRDefault="000A33BF" w:rsidP="005A5C4A"/>
              </w:tc>
              <w:tc>
                <w:tcPr>
                  <w:tcW w:w="1315" w:type="dxa"/>
                </w:tcPr>
                <w:p w14:paraId="058DCD8F" w14:textId="77777777" w:rsidR="000A33BF" w:rsidRDefault="000A33BF" w:rsidP="005A5C4A"/>
              </w:tc>
              <w:tc>
                <w:tcPr>
                  <w:tcW w:w="3924" w:type="dxa"/>
                </w:tcPr>
                <w:p w14:paraId="2C1387D8" w14:textId="77777777" w:rsidR="000A33BF" w:rsidRPr="005C49CE" w:rsidRDefault="000A33BF" w:rsidP="005A5C4A"/>
              </w:tc>
            </w:tr>
          </w:tbl>
          <w:p w14:paraId="6E57B092" w14:textId="77777777" w:rsidR="000A33BF" w:rsidRDefault="000A33BF" w:rsidP="005A5C4A"/>
        </w:tc>
      </w:tr>
      <w:tr w:rsidR="000A33BF" w:rsidRPr="00452515" w14:paraId="10EF271F" w14:textId="77777777" w:rsidTr="005A5C4A">
        <w:tc>
          <w:tcPr>
            <w:tcW w:w="8008" w:type="dxa"/>
          </w:tcPr>
          <w:p w14:paraId="4FC6992D" w14:textId="77777777" w:rsidR="000A33BF" w:rsidRPr="00452515" w:rsidRDefault="000A33BF" w:rsidP="005A5C4A">
            <w:r w:rsidRPr="00E97505">
              <w:rPr>
                <w:rStyle w:val="Strong"/>
              </w:rPr>
              <w:t>Stakeholder:</w:t>
            </w:r>
            <w:r w:rsidRPr="00452515">
              <w:t xml:space="preserve"> </w:t>
            </w:r>
            <w:r>
              <w:t>User with privilege</w:t>
            </w:r>
          </w:p>
        </w:tc>
      </w:tr>
      <w:tr w:rsidR="000A33BF" w:rsidRPr="00452515" w14:paraId="53E25E12" w14:textId="77777777" w:rsidTr="005A5C4A">
        <w:tc>
          <w:tcPr>
            <w:tcW w:w="8008" w:type="dxa"/>
          </w:tcPr>
          <w:p w14:paraId="41BC8696" w14:textId="77777777" w:rsidR="000A33BF" w:rsidRPr="00E97505" w:rsidRDefault="000A33BF" w:rsidP="005A5C4A">
            <w:pPr>
              <w:rPr>
                <w:rStyle w:val="Strong"/>
              </w:rPr>
            </w:pPr>
            <w:r w:rsidRPr="00E97505">
              <w:rPr>
                <w:rStyle w:val="Strong"/>
              </w:rPr>
              <w:t xml:space="preserve">Pre-Condition: </w:t>
            </w:r>
          </w:p>
          <w:p w14:paraId="7883F66A" w14:textId="77777777" w:rsidR="000A33BF" w:rsidRDefault="000A33BF" w:rsidP="005A5C4A">
            <w:pPr>
              <w:rPr>
                <w:rFonts w:ascii="Arial" w:hAnsi="Arial" w:cs="Arial"/>
                <w:sz w:val="20"/>
                <w:szCs w:val="20"/>
              </w:rPr>
            </w:pPr>
            <w:r>
              <w:t>The user goes to the page</w:t>
            </w:r>
            <w:r w:rsidRPr="00DD3CB0">
              <w:rPr>
                <w:rFonts w:ascii="Arial" w:hAnsi="Arial" w:cs="Arial"/>
                <w:sz w:val="20"/>
                <w:szCs w:val="20"/>
              </w:rPr>
              <w:t xml:space="preserve"> </w:t>
            </w:r>
          </w:p>
          <w:p w14:paraId="79913D1C" w14:textId="77777777" w:rsidR="000A33BF" w:rsidRPr="00DD3CB0" w:rsidRDefault="000A33BF" w:rsidP="005A5C4A">
            <w:pPr>
              <w:rPr>
                <w:rFonts w:ascii="Arial" w:hAnsi="Arial" w:cs="Arial"/>
                <w:sz w:val="20"/>
                <w:szCs w:val="20"/>
              </w:rPr>
            </w:pPr>
          </w:p>
        </w:tc>
      </w:tr>
      <w:tr w:rsidR="000A33BF" w:rsidRPr="00452515" w14:paraId="0E77E973" w14:textId="77777777" w:rsidTr="005A5C4A">
        <w:tc>
          <w:tcPr>
            <w:tcW w:w="8008" w:type="dxa"/>
          </w:tcPr>
          <w:p w14:paraId="2E3FBEF8" w14:textId="77777777" w:rsidR="000A33BF" w:rsidRPr="000200CD" w:rsidRDefault="000A33BF" w:rsidP="005A5C4A">
            <w:pPr>
              <w:rPr>
                <w:b/>
                <w:bCs/>
              </w:rPr>
            </w:pPr>
            <w:r w:rsidRPr="002F2C94">
              <w:rPr>
                <w:rFonts w:hint="eastAsia"/>
                <w:b/>
                <w:bCs/>
              </w:rPr>
              <w:t>Main Scenario:</w:t>
            </w:r>
            <w:r w:rsidRPr="002F2C94">
              <w:rPr>
                <w:b/>
                <w:bCs/>
              </w:rPr>
              <w:t xml:space="preserve"> </w:t>
            </w:r>
          </w:p>
          <w:p w14:paraId="5E8DEF2F" w14:textId="77777777" w:rsidR="000A33BF" w:rsidRDefault="000A33BF" w:rsidP="005A5C4A">
            <w:pPr>
              <w:pStyle w:val="ListParagraph"/>
              <w:numPr>
                <w:ilvl w:val="0"/>
                <w:numId w:val="1497"/>
              </w:numPr>
            </w:pPr>
            <w:r>
              <w:t>On ‘Basic Information’ card, in Files tab, if no files uploaded, show default image with icon and ‘Add file’.</w:t>
            </w:r>
          </w:p>
          <w:p w14:paraId="061DB5AB" w14:textId="77777777" w:rsidR="000A33BF" w:rsidRDefault="000A33BF" w:rsidP="005A5C4A">
            <w:pPr>
              <w:pStyle w:val="ListParagraph"/>
              <w:ind w:left="420"/>
            </w:pPr>
            <w:r>
              <w:rPr>
                <w:noProof/>
              </w:rPr>
              <w:drawing>
                <wp:inline distT="0" distB="0" distL="0" distR="0" wp14:anchorId="1B0E2BFE" wp14:editId="09BA7FE6">
                  <wp:extent cx="2195529" cy="1943114"/>
                  <wp:effectExtent l="0" t="0" r="0" b="0"/>
                  <wp:docPr id="10713036" name="图片 107130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036" name="图片 10713036" descr="图示&#10;&#10;描述已自动生成"/>
                          <pic:cNvPicPr/>
                        </pic:nvPicPr>
                        <pic:blipFill>
                          <a:blip r:embed="rId72"/>
                          <a:stretch>
                            <a:fillRect/>
                          </a:stretch>
                        </pic:blipFill>
                        <pic:spPr>
                          <a:xfrm>
                            <a:off x="0" y="0"/>
                            <a:ext cx="2195529" cy="1943114"/>
                          </a:xfrm>
                          <a:prstGeom prst="rect">
                            <a:avLst/>
                          </a:prstGeom>
                        </pic:spPr>
                      </pic:pic>
                    </a:graphicData>
                  </a:graphic>
                </wp:inline>
              </w:drawing>
            </w:r>
          </w:p>
          <w:p w14:paraId="3CCF218F" w14:textId="77777777" w:rsidR="000A33BF" w:rsidRDefault="000A33BF" w:rsidP="005A5C4A">
            <w:pPr>
              <w:pStyle w:val="ListParagraph"/>
              <w:numPr>
                <w:ilvl w:val="0"/>
                <w:numId w:val="1497"/>
              </w:numPr>
            </w:pPr>
            <w:r>
              <w:t xml:space="preserve">If any file </w:t>
            </w:r>
            <w:proofErr w:type="gramStart"/>
            <w:r>
              <w:t>uploaded</w:t>
            </w:r>
            <w:proofErr w:type="gramEnd"/>
            <w:r>
              <w:t xml:space="preserve">, show files with icon ‘+ Add new’ button. Show main image as the first </w:t>
            </w:r>
            <w:proofErr w:type="gramStart"/>
            <w:r>
              <w:t>one, and</w:t>
            </w:r>
            <w:proofErr w:type="gramEnd"/>
            <w:r>
              <w:t xml:space="preserve"> sort the others as </w:t>
            </w:r>
            <w:proofErr w:type="gramStart"/>
            <w:r>
              <w:t>uploaded time</w:t>
            </w:r>
            <w:proofErr w:type="gramEnd"/>
            <w:r>
              <w:t xml:space="preserve"> DESC.</w:t>
            </w:r>
          </w:p>
          <w:p w14:paraId="71474CE1" w14:textId="77777777" w:rsidR="000A33BF" w:rsidRDefault="000A33BF" w:rsidP="005A5C4A">
            <w:r>
              <w:rPr>
                <w:noProof/>
              </w:rPr>
              <w:drawing>
                <wp:inline distT="0" distB="0" distL="0" distR="0" wp14:anchorId="52C95F1D" wp14:editId="1252BD18">
                  <wp:extent cx="3900516" cy="1909776"/>
                  <wp:effectExtent l="0" t="0" r="5080" b="0"/>
                  <wp:docPr id="1973592" name="图片 197359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2" name="图片 1973592" descr="图形用户界面&#10;&#10;描述已自动生成"/>
                          <pic:cNvPicPr/>
                        </pic:nvPicPr>
                        <pic:blipFill>
                          <a:blip r:embed="rId73"/>
                          <a:stretch>
                            <a:fillRect/>
                          </a:stretch>
                        </pic:blipFill>
                        <pic:spPr>
                          <a:xfrm>
                            <a:off x="0" y="0"/>
                            <a:ext cx="3900516" cy="1909776"/>
                          </a:xfrm>
                          <a:prstGeom prst="rect">
                            <a:avLst/>
                          </a:prstGeom>
                        </pic:spPr>
                      </pic:pic>
                    </a:graphicData>
                  </a:graphic>
                </wp:inline>
              </w:drawing>
            </w:r>
          </w:p>
          <w:p w14:paraId="575D3D16" w14:textId="77777777" w:rsidR="000A33BF" w:rsidRDefault="000A33BF" w:rsidP="005A5C4A">
            <w:pPr>
              <w:pStyle w:val="ListParagraph"/>
              <w:numPr>
                <w:ilvl w:val="0"/>
                <w:numId w:val="1497"/>
              </w:numPr>
            </w:pPr>
            <w:r>
              <w:t>When hovering over the image, show actions Edit, Download, View Larger, Delete.</w:t>
            </w:r>
          </w:p>
          <w:p w14:paraId="2EFD5DD1" w14:textId="77777777" w:rsidR="000A33BF" w:rsidRDefault="000A33BF" w:rsidP="005A5C4A">
            <w:pPr>
              <w:pStyle w:val="ListParagraph"/>
              <w:ind w:left="420"/>
            </w:pPr>
            <w:r>
              <w:rPr>
                <w:noProof/>
              </w:rPr>
              <w:drawing>
                <wp:inline distT="0" distB="0" distL="0" distR="0" wp14:anchorId="0B2D083B" wp14:editId="59A16FFC">
                  <wp:extent cx="1238259" cy="1419235"/>
                  <wp:effectExtent l="0" t="0" r="0" b="9525"/>
                  <wp:docPr id="1869481829" name="图片 1869481829"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81829" name="图片 1869481829" descr="屏幕上有字&#10;&#10;描述已自动生成"/>
                          <pic:cNvPicPr/>
                        </pic:nvPicPr>
                        <pic:blipFill>
                          <a:blip r:embed="rId74"/>
                          <a:stretch>
                            <a:fillRect/>
                          </a:stretch>
                        </pic:blipFill>
                        <pic:spPr>
                          <a:xfrm>
                            <a:off x="0" y="0"/>
                            <a:ext cx="1238259" cy="1419235"/>
                          </a:xfrm>
                          <a:prstGeom prst="rect">
                            <a:avLst/>
                          </a:prstGeom>
                        </pic:spPr>
                      </pic:pic>
                    </a:graphicData>
                  </a:graphic>
                </wp:inline>
              </w:drawing>
            </w:r>
          </w:p>
          <w:p w14:paraId="4904F92F" w14:textId="77777777" w:rsidR="000A33BF" w:rsidRDefault="000A33BF" w:rsidP="005A5C4A">
            <w:pPr>
              <w:pStyle w:val="ListParagraph"/>
              <w:numPr>
                <w:ilvl w:val="0"/>
                <w:numId w:val="1497"/>
              </w:numPr>
            </w:pPr>
            <w:r>
              <w:rPr>
                <w:rFonts w:hint="eastAsia"/>
              </w:rPr>
              <w:t>V</w:t>
            </w:r>
            <w:r>
              <w:t>iew larger: clicking it to show larger image</w:t>
            </w:r>
          </w:p>
          <w:p w14:paraId="5ED86D3E" w14:textId="77777777" w:rsidR="000A33BF" w:rsidRDefault="000A33BF" w:rsidP="005A5C4A">
            <w:pPr>
              <w:pStyle w:val="ListParagraph"/>
              <w:ind w:left="420"/>
            </w:pPr>
            <w:r>
              <w:rPr>
                <w:noProof/>
              </w:rPr>
              <w:drawing>
                <wp:inline distT="0" distB="0" distL="0" distR="0" wp14:anchorId="21520B5D" wp14:editId="638AA914">
                  <wp:extent cx="2030748" cy="2236142"/>
                  <wp:effectExtent l="0" t="0" r="7620" b="0"/>
                  <wp:docPr id="1735411899" name="图片 1735411899" descr="瓶子放在一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1899" name="图片 1" descr="瓶子放在一起&#10;&#10;中度可信度描述已自动生成"/>
                          <pic:cNvPicPr/>
                        </pic:nvPicPr>
                        <pic:blipFill>
                          <a:blip r:embed="rId76"/>
                          <a:stretch>
                            <a:fillRect/>
                          </a:stretch>
                        </pic:blipFill>
                        <pic:spPr>
                          <a:xfrm>
                            <a:off x="0" y="0"/>
                            <a:ext cx="2036251" cy="2242202"/>
                          </a:xfrm>
                          <a:prstGeom prst="rect">
                            <a:avLst/>
                          </a:prstGeom>
                        </pic:spPr>
                      </pic:pic>
                    </a:graphicData>
                  </a:graphic>
                </wp:inline>
              </w:drawing>
            </w:r>
          </w:p>
          <w:p w14:paraId="2FE3D651" w14:textId="77777777" w:rsidR="000A33BF" w:rsidRDefault="000A33BF" w:rsidP="005A5C4A">
            <w:pPr>
              <w:pStyle w:val="ListParagraph"/>
              <w:ind w:left="420"/>
            </w:pPr>
            <w:r>
              <w:t>.</w:t>
            </w:r>
          </w:p>
          <w:p w14:paraId="52A19F64" w14:textId="77777777" w:rsidR="000A33BF" w:rsidRDefault="000A33BF" w:rsidP="005A5C4A">
            <w:pPr>
              <w:pStyle w:val="ListParagraph"/>
              <w:ind w:left="561"/>
            </w:pPr>
          </w:p>
          <w:p w14:paraId="1D6CA17D" w14:textId="77777777" w:rsidR="000A33BF" w:rsidRDefault="000A33BF" w:rsidP="005A5C4A">
            <w:pPr>
              <w:pStyle w:val="ListParagraph"/>
              <w:numPr>
                <w:ilvl w:val="0"/>
                <w:numId w:val="1497"/>
              </w:numPr>
            </w:pPr>
            <w:r>
              <w:t>Show the first one image with ‘Main image=TRUE’ as the first one image.</w:t>
            </w:r>
          </w:p>
          <w:p w14:paraId="6B7BE9EF" w14:textId="77777777" w:rsidR="000A33BF" w:rsidRPr="000200CD" w:rsidRDefault="000A33BF" w:rsidP="005A5C4A">
            <w:pPr>
              <w:pStyle w:val="ListParagraph"/>
              <w:numPr>
                <w:ilvl w:val="0"/>
                <w:numId w:val="1497"/>
              </w:numPr>
              <w:rPr>
                <w:rStyle w:val="Strong"/>
                <w:rFonts w:asciiTheme="minorHAnsi" w:hAnsiTheme="minorHAnsi" w:cs="宋体"/>
                <w:sz w:val="21"/>
              </w:rPr>
            </w:pPr>
            <w:r w:rsidRPr="000200CD">
              <w:rPr>
                <w:rStyle w:val="Strong"/>
                <w:rFonts w:asciiTheme="minorEastAsia" w:eastAsiaTheme="minorEastAsia" w:hAnsiTheme="minorEastAsia"/>
              </w:rPr>
              <w:t>The pop-up window:</w:t>
            </w:r>
          </w:p>
          <w:p w14:paraId="0BCA7881" w14:textId="77777777" w:rsidR="000A33BF" w:rsidRPr="005F26DD" w:rsidRDefault="000A33BF" w:rsidP="005A5C4A">
            <w:pPr>
              <w:pStyle w:val="ListParagraph"/>
              <w:numPr>
                <w:ilvl w:val="2"/>
                <w:numId w:val="122"/>
              </w:numPr>
              <w:ind w:left="874"/>
              <w:rPr>
                <w:rStyle w:val="Strong"/>
                <w:rFonts w:asciiTheme="minorEastAsia" w:eastAsiaTheme="minorEastAsia" w:hAnsiTheme="minorEastAsia"/>
              </w:rPr>
            </w:pPr>
            <w:r w:rsidRPr="005F26DD">
              <w:rPr>
                <w:rStyle w:val="Strong"/>
                <w:rFonts w:asciiTheme="minorEastAsia" w:eastAsiaTheme="minorEastAsia" w:hAnsiTheme="minorEastAsia"/>
              </w:rPr>
              <w:t>Heading: Upload File</w:t>
            </w:r>
          </w:p>
          <w:p w14:paraId="717D97F2" w14:textId="77777777" w:rsidR="000A33BF" w:rsidRPr="000200CD" w:rsidRDefault="000A33BF" w:rsidP="005A5C4A">
            <w:pPr>
              <w:pStyle w:val="ListParagraph"/>
              <w:numPr>
                <w:ilvl w:val="2"/>
                <w:numId w:val="122"/>
              </w:numPr>
              <w:ind w:left="874"/>
              <w:rPr>
                <w:rStyle w:val="Strong"/>
                <w:rFonts w:asciiTheme="minorEastAsia" w:hAnsiTheme="minorEastAsia"/>
              </w:rPr>
            </w:pPr>
            <w:r>
              <w:rPr>
                <w:rStyle w:val="Strong"/>
                <w:rFonts w:asciiTheme="minorEastAsia" w:hAnsiTheme="minorEastAsia"/>
              </w:rPr>
              <w:t xml:space="preserve">File Upload: </w:t>
            </w:r>
            <w:r w:rsidRPr="000200CD">
              <w:rPr>
                <w:rStyle w:val="Strong"/>
                <w:rFonts w:asciiTheme="minorEastAsia" w:hAnsiTheme="minorEastAsia"/>
              </w:rPr>
              <w:t>If user upload an image, add a new field “Use as Item Image” with checkbox underneath field “Description”. Default by unselected. (Means only display “Use as Item Image” for image.)</w:t>
            </w:r>
          </w:p>
          <w:p w14:paraId="7A3B09C2" w14:textId="77777777" w:rsidR="000A33BF" w:rsidRPr="000200CD" w:rsidRDefault="000A33BF" w:rsidP="005A5C4A">
            <w:pPr>
              <w:pStyle w:val="ListParagraph"/>
              <w:numPr>
                <w:ilvl w:val="2"/>
                <w:numId w:val="122"/>
              </w:numPr>
              <w:ind w:left="874"/>
              <w:rPr>
                <w:rStyle w:val="Strong"/>
                <w:rFonts w:asciiTheme="minorEastAsia" w:hAnsiTheme="minorEastAsia"/>
              </w:rPr>
            </w:pPr>
            <w:r w:rsidRPr="000200CD">
              <w:rPr>
                <w:rStyle w:val="Strong"/>
                <w:rFonts w:asciiTheme="minorEastAsia" w:hAnsiTheme="minorEastAsia"/>
              </w:rPr>
              <w:t xml:space="preserve">File Upload section: mandatory, upload a file at one time. </w:t>
            </w:r>
          </w:p>
          <w:p w14:paraId="45F25894" w14:textId="77777777" w:rsidR="000A33BF" w:rsidRPr="005A5C4A" w:rsidRDefault="000A33BF" w:rsidP="005A5C4A">
            <w:pPr>
              <w:pStyle w:val="ListParagraph"/>
              <w:numPr>
                <w:ilvl w:val="2"/>
                <w:numId w:val="122"/>
              </w:numPr>
              <w:ind w:left="874"/>
              <w:rPr>
                <w:rStyle w:val="Strong"/>
                <w:rFonts w:asciiTheme="minorEastAsia" w:hAnsiTheme="minorEastAsia"/>
              </w:rPr>
            </w:pPr>
            <w:r w:rsidRPr="000200CD">
              <w:rPr>
                <w:rStyle w:val="Strong"/>
                <w:rFonts w:asciiTheme="minorEastAsia" w:hAnsiTheme="minorEastAsia"/>
              </w:rPr>
              <w:t>Format for files: photos” JPG, JPEG, PNG, GIF”. Videos “MP4, MOV, WMV”. Documents “XLS, XLSX, PDF, DOCX</w:t>
            </w:r>
            <w:r>
              <w:rPr>
                <w:rStyle w:val="Strong"/>
                <w:rFonts w:asciiTheme="minorEastAsia" w:hAnsiTheme="minorEastAsia"/>
              </w:rPr>
              <w:t xml:space="preserve"> </w:t>
            </w:r>
            <w:r>
              <w:rPr>
                <w:rStyle w:val="Strong"/>
                <w:rFonts w:asciiTheme="minorEastAsia" w:hAnsiTheme="minorEastAsia" w:hint="eastAsia"/>
              </w:rPr>
              <w:t>and</w:t>
            </w:r>
            <w:r>
              <w:rPr>
                <w:rStyle w:val="Strong"/>
                <w:rFonts w:asciiTheme="minorEastAsia" w:hAnsiTheme="minorEastAsia"/>
              </w:rPr>
              <w:t xml:space="preserve"> maximum size per file is 10M</w:t>
            </w:r>
            <w:r w:rsidRPr="000200CD">
              <w:rPr>
                <w:rStyle w:val="Strong"/>
                <w:rFonts w:asciiTheme="minorEastAsia" w:hAnsiTheme="minorEastAsia"/>
              </w:rPr>
              <w:t>”</w:t>
            </w:r>
            <w:r>
              <w:rPr>
                <w:rStyle w:val="Strong"/>
                <w:rFonts w:asciiTheme="minorEastAsia" w:hAnsiTheme="minorEastAsia"/>
              </w:rPr>
              <w:t>.</w:t>
            </w:r>
          </w:p>
          <w:p w14:paraId="7D3CFE67" w14:textId="77777777" w:rsidR="000A33BF" w:rsidRPr="005A5C4A" w:rsidRDefault="000A33BF" w:rsidP="005A5C4A">
            <w:pPr>
              <w:pStyle w:val="ListParagraph"/>
              <w:numPr>
                <w:ilvl w:val="2"/>
                <w:numId w:val="122"/>
              </w:numPr>
              <w:ind w:leftChars="215" w:left="871"/>
              <w:rPr>
                <w:rStyle w:val="Strong"/>
                <w:rFonts w:asciiTheme="minorEastAsia" w:eastAsiaTheme="minorEastAsia" w:hAnsiTheme="minorEastAsia"/>
              </w:rPr>
            </w:pPr>
            <w:r>
              <w:rPr>
                <w:rStyle w:val="Strong"/>
                <w:rFonts w:asciiTheme="minorEastAsia" w:hAnsiTheme="minorEastAsia"/>
              </w:rPr>
              <w:t xml:space="preserve">Caption: </w:t>
            </w:r>
            <w:r w:rsidRPr="00D969DA">
              <w:rPr>
                <w:rStyle w:val="Strong"/>
                <w:rFonts w:asciiTheme="minorEastAsia" w:hAnsiTheme="minorEastAsia"/>
              </w:rPr>
              <w:t xml:space="preserve">optional. Free text, up to </w:t>
            </w:r>
            <w:r>
              <w:rPr>
                <w:rStyle w:val="Strong"/>
                <w:rFonts w:asciiTheme="minorEastAsia" w:hAnsiTheme="minorEastAsia"/>
              </w:rPr>
              <w:t>50</w:t>
            </w:r>
            <w:r w:rsidRPr="00D969DA">
              <w:rPr>
                <w:rStyle w:val="Strong"/>
                <w:rFonts w:asciiTheme="minorEastAsia" w:hAnsiTheme="minorEastAsia"/>
              </w:rPr>
              <w:t xml:space="preserve"> characters. The input box will turn into multi-line input box as contents are more than one line.</w:t>
            </w:r>
          </w:p>
          <w:p w14:paraId="27F8B10D" w14:textId="77777777" w:rsidR="000A33BF" w:rsidRPr="000200CD" w:rsidRDefault="000A33BF" w:rsidP="005A5C4A">
            <w:pPr>
              <w:pStyle w:val="ListParagraph"/>
              <w:ind w:left="871"/>
              <w:rPr>
                <w:rStyle w:val="Strong"/>
                <w:rFonts w:asciiTheme="minorEastAsia" w:eastAsiaTheme="minorEastAsia" w:hAnsiTheme="minorEastAsia"/>
              </w:rPr>
            </w:pPr>
            <w:r>
              <w:rPr>
                <w:noProof/>
              </w:rPr>
              <w:drawing>
                <wp:inline distT="0" distB="0" distL="0" distR="0" wp14:anchorId="59854A3E" wp14:editId="697E0E87">
                  <wp:extent cx="2471756" cy="2762270"/>
                  <wp:effectExtent l="0" t="0" r="5080" b="0"/>
                  <wp:docPr id="998065894" name="图片 9980658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65894" name="图片 1" descr="图形用户界面, 应用程序&#10;&#10;描述已自动生成"/>
                          <pic:cNvPicPr/>
                        </pic:nvPicPr>
                        <pic:blipFill>
                          <a:blip r:embed="rId77"/>
                          <a:stretch>
                            <a:fillRect/>
                          </a:stretch>
                        </pic:blipFill>
                        <pic:spPr>
                          <a:xfrm>
                            <a:off x="0" y="0"/>
                            <a:ext cx="2471756" cy="2762270"/>
                          </a:xfrm>
                          <a:prstGeom prst="rect">
                            <a:avLst/>
                          </a:prstGeom>
                        </pic:spPr>
                      </pic:pic>
                    </a:graphicData>
                  </a:graphic>
                </wp:inline>
              </w:drawing>
            </w:r>
          </w:p>
          <w:p w14:paraId="0AAD0E7A" w14:textId="77777777" w:rsidR="000A33BF" w:rsidRPr="005A5C4A" w:rsidRDefault="000A33BF" w:rsidP="005A5C4A">
            <w:pPr>
              <w:pStyle w:val="ListParagraph"/>
              <w:numPr>
                <w:ilvl w:val="2"/>
                <w:numId w:val="122"/>
              </w:numPr>
              <w:ind w:leftChars="215" w:left="871"/>
              <w:rPr>
                <w:rStyle w:val="Strong"/>
                <w:rFonts w:asciiTheme="minorEastAsia" w:eastAsiaTheme="minorEastAsia" w:hAnsiTheme="minorEastAsia"/>
              </w:rPr>
            </w:pPr>
            <w:r w:rsidRPr="005F26DD">
              <w:rPr>
                <w:rStyle w:val="Strong"/>
                <w:rFonts w:asciiTheme="minorEastAsia" w:hAnsiTheme="minorEastAsia"/>
              </w:rPr>
              <w:t>When the mouse on the</w:t>
            </w:r>
            <w:r>
              <w:rPr>
                <w:rStyle w:val="Strong"/>
                <w:rFonts w:asciiTheme="minorEastAsia" w:hAnsiTheme="minorEastAsia"/>
              </w:rPr>
              <w:t xml:space="preserve"> ‘File Upload’ field</w:t>
            </w:r>
            <w:r w:rsidRPr="005F26DD">
              <w:rPr>
                <w:rStyle w:val="Strong"/>
                <w:rFonts w:asciiTheme="minorEastAsia" w:hAnsiTheme="minorEastAsia"/>
              </w:rPr>
              <w:t>, display f</w:t>
            </w:r>
            <w:r w:rsidRPr="005F26DD">
              <w:rPr>
                <w:rStyle w:val="Strong"/>
                <w:rFonts w:asciiTheme="minorEastAsia" w:eastAsiaTheme="minorEastAsia" w:hAnsiTheme="minorEastAsia"/>
              </w:rPr>
              <w:t xml:space="preserve">ile </w:t>
            </w:r>
            <w:r w:rsidRPr="005F26DD">
              <w:rPr>
                <w:rStyle w:val="Strong"/>
                <w:rFonts w:asciiTheme="minorEastAsia" w:hAnsiTheme="minorEastAsia"/>
              </w:rPr>
              <w:t>u</w:t>
            </w:r>
            <w:r w:rsidRPr="005F26DD">
              <w:rPr>
                <w:rStyle w:val="Strong"/>
                <w:rFonts w:asciiTheme="minorEastAsia" w:eastAsiaTheme="minorEastAsia" w:hAnsiTheme="minorEastAsia"/>
              </w:rPr>
              <w:t xml:space="preserve">pload </w:t>
            </w:r>
            <w:r w:rsidRPr="005F26DD">
              <w:rPr>
                <w:rStyle w:val="Strong"/>
                <w:rFonts w:asciiTheme="minorEastAsia" w:hAnsiTheme="minorEastAsia"/>
              </w:rPr>
              <w:t>t</w:t>
            </w:r>
            <w:r w:rsidRPr="007E2D87">
              <w:rPr>
                <w:rStyle w:val="Strong"/>
                <w:rFonts w:asciiTheme="minorEastAsia" w:eastAsiaTheme="minorEastAsia" w:hAnsiTheme="minorEastAsia"/>
              </w:rPr>
              <w:t>ooltip: Accepted file formats</w:t>
            </w:r>
            <w:r w:rsidRPr="007E2D87">
              <w:rPr>
                <w:rStyle w:val="Strong"/>
                <w:rFonts w:asciiTheme="minorEastAsia" w:hAnsiTheme="minorEastAsia"/>
              </w:rPr>
              <w:t>:</w:t>
            </w:r>
            <w:r w:rsidRPr="007E2D87">
              <w:rPr>
                <w:rStyle w:val="Strong"/>
                <w:rFonts w:asciiTheme="minorEastAsia" w:eastAsiaTheme="minorEastAsia" w:hAnsiTheme="minorEastAsia"/>
              </w:rPr>
              <w:t xml:space="preserve"> JPG,</w:t>
            </w:r>
            <w:r>
              <w:rPr>
                <w:rStyle w:val="Strong"/>
                <w:rFonts w:asciiTheme="minorEastAsia" w:eastAsiaTheme="minorEastAsia" w:hAnsiTheme="minorEastAsia"/>
              </w:rPr>
              <w:t xml:space="preserve"> JPEG,</w:t>
            </w:r>
            <w:r w:rsidRPr="007E2D87">
              <w:rPr>
                <w:rStyle w:val="Strong"/>
                <w:rFonts w:asciiTheme="minorEastAsia" w:eastAsiaTheme="minorEastAsia" w:hAnsiTheme="minorEastAsia"/>
              </w:rPr>
              <w:t xml:space="preserve"> PNG, GIF, MP4,</w:t>
            </w:r>
            <w:r>
              <w:rPr>
                <w:rFonts w:hint="eastAsia"/>
              </w:rPr>
              <w:t xml:space="preserve"> M</w:t>
            </w:r>
            <w:r>
              <w:t>OV, WMV,</w:t>
            </w:r>
            <w:r w:rsidRPr="007E2D87">
              <w:rPr>
                <w:rStyle w:val="Strong"/>
                <w:rFonts w:asciiTheme="minorEastAsia" w:eastAsiaTheme="minorEastAsia" w:hAnsiTheme="minorEastAsia"/>
              </w:rPr>
              <w:t xml:space="preserve"> </w:t>
            </w:r>
            <w:r>
              <w:rPr>
                <w:rStyle w:val="Strong"/>
                <w:rFonts w:asciiTheme="minorEastAsia" w:eastAsiaTheme="minorEastAsia" w:hAnsiTheme="minorEastAsia"/>
              </w:rPr>
              <w:t xml:space="preserve">XLS, </w:t>
            </w:r>
            <w:r w:rsidRPr="007E2D87">
              <w:rPr>
                <w:rStyle w:val="Strong"/>
                <w:rFonts w:asciiTheme="minorEastAsia" w:eastAsiaTheme="minorEastAsia" w:hAnsiTheme="minorEastAsia"/>
              </w:rPr>
              <w:t>XLSX</w:t>
            </w:r>
            <w:r>
              <w:rPr>
                <w:rStyle w:val="Strong"/>
                <w:rFonts w:asciiTheme="minorEastAsia" w:eastAsiaTheme="minorEastAsia" w:hAnsiTheme="minorEastAsia"/>
              </w:rPr>
              <w:t>,</w:t>
            </w:r>
            <w:r>
              <w:rPr>
                <w:rStyle w:val="Strong"/>
                <w:rFonts w:asciiTheme="minorEastAsia" w:hAnsiTheme="minorEastAsia"/>
              </w:rPr>
              <w:t xml:space="preserve"> </w:t>
            </w:r>
            <w:r>
              <w:t>PDF, DOCX</w:t>
            </w:r>
            <w:r>
              <w:rPr>
                <w:rStyle w:val="Strong"/>
                <w:rFonts w:asciiTheme="minorEastAsia" w:eastAsiaTheme="minorEastAsia" w:hAnsiTheme="minorEastAsia"/>
              </w:rPr>
              <w:t xml:space="preserve"> </w:t>
            </w:r>
            <w:r>
              <w:rPr>
                <w:rStyle w:val="Strong"/>
                <w:rFonts w:asciiTheme="minorEastAsia" w:hAnsiTheme="minorEastAsia" w:hint="eastAsia"/>
              </w:rPr>
              <w:t>and</w:t>
            </w:r>
            <w:r>
              <w:rPr>
                <w:rStyle w:val="Strong"/>
                <w:rFonts w:asciiTheme="minorEastAsia" w:hAnsiTheme="minorEastAsia"/>
              </w:rPr>
              <w:t xml:space="preserve"> maximum size per file is 10M</w:t>
            </w:r>
            <w:r w:rsidRPr="007E2D87">
              <w:rPr>
                <w:rStyle w:val="Strong"/>
                <w:rFonts w:asciiTheme="minorEastAsia" w:hAnsiTheme="minorEastAsia"/>
              </w:rPr>
              <w:t>.</w:t>
            </w:r>
          </w:p>
          <w:p w14:paraId="4434A94F" w14:textId="77777777" w:rsidR="00824F38" w:rsidRDefault="000A33BF" w:rsidP="00824F38">
            <w:pPr>
              <w:pStyle w:val="ListParagraph"/>
              <w:numPr>
                <w:ilvl w:val="2"/>
                <w:numId w:val="122"/>
              </w:numPr>
              <w:ind w:leftChars="215" w:left="871"/>
              <w:rPr>
                <w:rStyle w:val="Strong"/>
                <w:rFonts w:asciiTheme="minorEastAsia" w:eastAsiaTheme="minorEastAsia" w:hAnsiTheme="minorEastAsia"/>
              </w:rPr>
            </w:pPr>
            <w:r>
              <w:rPr>
                <w:rStyle w:val="Strong"/>
                <w:rFonts w:asciiTheme="minorEastAsia" w:hAnsiTheme="minorEastAsia" w:hint="eastAsia"/>
              </w:rPr>
              <w:t>I</w:t>
            </w:r>
            <w:r>
              <w:rPr>
                <w:rStyle w:val="Strong"/>
                <w:rFonts w:asciiTheme="minorEastAsia" w:hAnsiTheme="minorEastAsia"/>
              </w:rPr>
              <w:t xml:space="preserve">f upload the first one image (no image with main image=true), default this </w:t>
            </w:r>
            <w:proofErr w:type="spellStart"/>
            <w:r>
              <w:rPr>
                <w:rStyle w:val="Strong"/>
                <w:rFonts w:asciiTheme="minorEastAsia" w:hAnsiTheme="minorEastAsia"/>
              </w:rPr>
              <w:t>imsage</w:t>
            </w:r>
            <w:proofErr w:type="spellEnd"/>
            <w:r>
              <w:rPr>
                <w:rStyle w:val="Strong"/>
                <w:rFonts w:asciiTheme="minorEastAsia" w:hAnsiTheme="minorEastAsia"/>
              </w:rPr>
              <w:t xml:space="preserve"> = True and no need to show ‘Main image’ checkbox. If upload another image, show ‘Main image’ checkbox. </w:t>
            </w:r>
            <w:proofErr w:type="gramStart"/>
            <w:r>
              <w:rPr>
                <w:rStyle w:val="Strong"/>
                <w:rFonts w:asciiTheme="minorEastAsia" w:hAnsiTheme="minorEastAsia"/>
              </w:rPr>
              <w:t>User</w:t>
            </w:r>
            <w:proofErr w:type="gramEnd"/>
            <w:r>
              <w:rPr>
                <w:rStyle w:val="Strong"/>
                <w:rFonts w:asciiTheme="minorEastAsia" w:hAnsiTheme="minorEastAsia"/>
              </w:rPr>
              <w:t xml:space="preserve"> can set it as main image. There is only one image with ‘main image=True’</w:t>
            </w:r>
          </w:p>
          <w:p w14:paraId="02D24548" w14:textId="77777777" w:rsidR="00824F38" w:rsidRDefault="00824F38" w:rsidP="00824F38">
            <w:pPr>
              <w:pStyle w:val="ListParagraph"/>
              <w:numPr>
                <w:ilvl w:val="2"/>
                <w:numId w:val="122"/>
              </w:numPr>
              <w:ind w:leftChars="215" w:left="871"/>
              <w:rPr>
                <w:rStyle w:val="Strong"/>
                <w:rFonts w:asciiTheme="minorEastAsia" w:eastAsiaTheme="minorEastAsia" w:hAnsiTheme="minorEastAsia"/>
              </w:rPr>
            </w:pPr>
            <w:r w:rsidRPr="00824F38">
              <w:rPr>
                <w:rStyle w:val="Strong"/>
                <w:rFonts w:asciiTheme="minorEastAsia" w:eastAsiaTheme="minorEastAsia" w:hAnsiTheme="minorEastAsia"/>
              </w:rPr>
              <w:t>Add “updated time” and “updated by” fields for files within the Item Information card of items that has 'files' feature.</w:t>
            </w:r>
          </w:p>
          <w:p w14:paraId="2956BCFC" w14:textId="2A397DC6" w:rsidR="00824F38" w:rsidRPr="00824F38" w:rsidRDefault="00824F38" w:rsidP="00824F38">
            <w:pPr>
              <w:pStyle w:val="ListParagraph"/>
              <w:numPr>
                <w:ilvl w:val="2"/>
                <w:numId w:val="122"/>
              </w:numPr>
              <w:ind w:leftChars="215" w:left="871"/>
              <w:rPr>
                <w:rStyle w:val="Strong"/>
                <w:rFonts w:asciiTheme="minorEastAsia" w:eastAsiaTheme="minorEastAsia" w:hAnsiTheme="minorEastAsia"/>
              </w:rPr>
            </w:pPr>
            <w:r w:rsidRPr="00824F38">
              <w:rPr>
                <w:rStyle w:val="Strong"/>
                <w:rFonts w:asciiTheme="minorEastAsia" w:eastAsiaTheme="minorEastAsia" w:hAnsiTheme="minorEastAsia"/>
              </w:rPr>
              <w:t>Show the “Last Updated 5/9/2024 3:40 AM (by Robert Chen)” underneath the caption of file for all types of items.</w:t>
            </w:r>
          </w:p>
          <w:p w14:paraId="2557B71F"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O</w:t>
            </w:r>
            <w:r w:rsidRPr="000200CD">
              <w:rPr>
                <w:rStyle w:val="Strong"/>
                <w:rFonts w:asciiTheme="minorEastAsia" w:eastAsiaTheme="minorEastAsia" w:hAnsiTheme="minorEastAsia"/>
              </w:rPr>
              <w:t xml:space="preserve">n upload file pop-up window, when a file is uploading and user tries to save it, display an error message ‘Unable to save changes. File </w:t>
            </w:r>
            <w:r w:rsidRPr="000200CD">
              <w:rPr>
                <w:rStyle w:val="Strong"/>
                <w:rFonts w:asciiTheme="minorEastAsia" w:eastAsiaTheme="minorEastAsia" w:hAnsiTheme="minorEastAsia" w:hint="eastAsia"/>
              </w:rPr>
              <w:t>is</w:t>
            </w:r>
            <w:r w:rsidRPr="000200CD">
              <w:rPr>
                <w:rStyle w:val="Strong"/>
                <w:rFonts w:asciiTheme="minorEastAsia" w:eastAsiaTheme="minorEastAsia" w:hAnsiTheme="minorEastAsia"/>
              </w:rPr>
              <w:t xml:space="preserve"> uploading. Please wait for seconds.’</w:t>
            </w:r>
          </w:p>
          <w:p w14:paraId="3118DD68"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I</w:t>
            </w:r>
            <w:r w:rsidRPr="000200CD">
              <w:rPr>
                <w:rStyle w:val="Strong"/>
                <w:rFonts w:asciiTheme="minorEastAsia" w:eastAsiaTheme="minorEastAsia" w:hAnsiTheme="minorEastAsia"/>
              </w:rPr>
              <w:t>f I try to upload an unsupported file format (m</w:t>
            </w:r>
            <w:r w:rsidRPr="000200CD">
              <w:rPr>
                <w:rStyle w:val="Strong"/>
                <w:rFonts w:asciiTheme="minorEastAsia" w:hAnsiTheme="minorEastAsia"/>
              </w:rPr>
              <w:t>eans wrong format or size bigger than 10M</w:t>
            </w:r>
            <w:r w:rsidRPr="000200CD">
              <w:rPr>
                <w:rStyle w:val="Strong"/>
                <w:rFonts w:asciiTheme="minorEastAsia" w:eastAsiaTheme="minorEastAsia" w:hAnsiTheme="minorEastAsia"/>
              </w:rPr>
              <w:t>), display inline error “Unable to upload file.  Please ensure that the file is in a supported format (JPG, PNG, GIF, MP4,</w:t>
            </w:r>
            <w:r>
              <w:rPr>
                <w:rFonts w:hint="eastAsia"/>
              </w:rPr>
              <w:t xml:space="preserve"> M</w:t>
            </w:r>
            <w:r>
              <w:t>OV, WMV,</w:t>
            </w:r>
            <w:r w:rsidRPr="000200CD">
              <w:rPr>
                <w:rStyle w:val="Strong"/>
                <w:rFonts w:asciiTheme="minorEastAsia" w:eastAsiaTheme="minorEastAsia" w:hAnsiTheme="minorEastAsia"/>
              </w:rPr>
              <w:t xml:space="preserve"> XLS, XLSX</w:t>
            </w:r>
            <w:r w:rsidRPr="000200CD">
              <w:rPr>
                <w:rStyle w:val="Strong"/>
                <w:rFonts w:asciiTheme="minorEastAsia" w:eastAsiaTheme="minorEastAsia" w:hAnsiTheme="minorEastAsia" w:hint="eastAsia"/>
              </w:rPr>
              <w:t>,</w:t>
            </w:r>
            <w:r>
              <w:t xml:space="preserve"> PDF, DOCX</w:t>
            </w:r>
            <w:r w:rsidRPr="000200CD">
              <w:rPr>
                <w:rStyle w:val="Strong"/>
                <w:rFonts w:asciiTheme="minorEastAsia" w:eastAsiaTheme="minorEastAsia" w:hAnsiTheme="minorEastAsia"/>
              </w:rPr>
              <w:t>) and has a maximum file size of 10 Mb.”. When user click “Save” display toast error “Unable to upload file. Please check the form for errors before trying again.”</w:t>
            </w:r>
            <w:r>
              <w:rPr>
                <w:noProof/>
              </w:rPr>
              <w:t xml:space="preserve"> </w:t>
            </w:r>
            <w:r>
              <w:rPr>
                <w:noProof/>
              </w:rPr>
              <w:drawing>
                <wp:inline distT="0" distB="0" distL="0" distR="0" wp14:anchorId="2400415D" wp14:editId="38D84AFA">
                  <wp:extent cx="1357575" cy="1562789"/>
                  <wp:effectExtent l="0" t="0" r="0" b="0"/>
                  <wp:docPr id="1115191451" name="图片 11151914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形用户界面, 应用程序&#10;&#10;描述已自动生成"/>
                          <pic:cNvPicPr/>
                        </pic:nvPicPr>
                        <pic:blipFill>
                          <a:blip r:embed="rId59"/>
                          <a:stretch>
                            <a:fillRect/>
                          </a:stretch>
                        </pic:blipFill>
                        <pic:spPr>
                          <a:xfrm>
                            <a:off x="0" y="0"/>
                            <a:ext cx="1366205" cy="1572723"/>
                          </a:xfrm>
                          <a:prstGeom prst="rect">
                            <a:avLst/>
                          </a:prstGeom>
                        </pic:spPr>
                      </pic:pic>
                    </a:graphicData>
                  </a:graphic>
                </wp:inline>
              </w:drawing>
            </w:r>
          </w:p>
          <w:p w14:paraId="21F29AA7"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I</w:t>
            </w:r>
            <w:r w:rsidRPr="000200CD">
              <w:rPr>
                <w:rStyle w:val="Strong"/>
                <w:rFonts w:asciiTheme="minorEastAsia" w:eastAsiaTheme="minorEastAsia" w:hAnsiTheme="minorEastAsia"/>
              </w:rPr>
              <w:t xml:space="preserve">f user select a file whose format is supported, display the thumbnail, when user change another </w:t>
            </w:r>
            <w:proofErr w:type="gramStart"/>
            <w:r w:rsidRPr="000200CD">
              <w:rPr>
                <w:rStyle w:val="Strong"/>
                <w:rFonts w:asciiTheme="minorEastAsia" w:eastAsiaTheme="minorEastAsia" w:hAnsiTheme="minorEastAsia"/>
              </w:rPr>
              <w:t>files</w:t>
            </w:r>
            <w:proofErr w:type="gramEnd"/>
            <w:r w:rsidRPr="000200CD">
              <w:rPr>
                <w:rStyle w:val="Strong"/>
                <w:rFonts w:asciiTheme="minorEastAsia" w:eastAsiaTheme="minorEastAsia" w:hAnsiTheme="minorEastAsia"/>
              </w:rPr>
              <w:t>, whose format is unsupported, never display the thumbnail of last file, display inline error “Unable to upload file. Please ensure that the file is in a supported format (JPG, PNG, GIF, MP4,</w:t>
            </w:r>
            <w:r>
              <w:rPr>
                <w:rFonts w:hint="eastAsia"/>
              </w:rPr>
              <w:t xml:space="preserve"> M</w:t>
            </w:r>
            <w:r>
              <w:t>OV, WMV,</w:t>
            </w:r>
            <w:r w:rsidRPr="000200CD">
              <w:rPr>
                <w:rStyle w:val="Strong"/>
                <w:rFonts w:asciiTheme="minorEastAsia" w:eastAsiaTheme="minorEastAsia" w:hAnsiTheme="minorEastAsia"/>
              </w:rPr>
              <w:t xml:space="preserve"> XLS, XLSX, </w:t>
            </w:r>
            <w:r>
              <w:t>PDF, DOCX</w:t>
            </w:r>
            <w:r w:rsidRPr="000200CD">
              <w:rPr>
                <w:rStyle w:val="Strong"/>
                <w:rFonts w:asciiTheme="minorEastAsia" w:eastAsiaTheme="minorEastAsia" w:hAnsiTheme="minorEastAsia"/>
              </w:rPr>
              <w:t>) and has a maximum file size of 10 Mb.”. When user tries to save with an unsupported file error trip, display a toast error “Unable to upload file. Please check the form for errors before trying again.”</w:t>
            </w:r>
            <w:r>
              <w:rPr>
                <w:noProof/>
              </w:rPr>
              <w:t xml:space="preserve"> </w:t>
            </w:r>
            <w:r>
              <w:rPr>
                <w:noProof/>
              </w:rPr>
              <w:drawing>
                <wp:inline distT="0" distB="0" distL="0" distR="0" wp14:anchorId="5CC12984" wp14:editId="79629ED7">
                  <wp:extent cx="1806360" cy="1276370"/>
                  <wp:effectExtent l="0" t="0" r="3810" b="0"/>
                  <wp:docPr id="1873757394" name="图片 18737573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用户界面, 应用程序&#10;&#10;描述已自动生成"/>
                          <pic:cNvPicPr/>
                        </pic:nvPicPr>
                        <pic:blipFill>
                          <a:blip r:embed="rId60"/>
                          <a:stretch>
                            <a:fillRect/>
                          </a:stretch>
                        </pic:blipFill>
                        <pic:spPr>
                          <a:xfrm>
                            <a:off x="0" y="0"/>
                            <a:ext cx="1814391" cy="1282045"/>
                          </a:xfrm>
                          <a:prstGeom prst="rect">
                            <a:avLst/>
                          </a:prstGeom>
                        </pic:spPr>
                      </pic:pic>
                    </a:graphicData>
                  </a:graphic>
                </wp:inline>
              </w:drawing>
            </w:r>
          </w:p>
          <w:p w14:paraId="7323B129"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W</w:t>
            </w:r>
            <w:r w:rsidRPr="000200CD">
              <w:rPr>
                <w:rStyle w:val="Strong"/>
                <w:rFonts w:asciiTheme="minorEastAsia" w:eastAsiaTheme="minorEastAsia" w:hAnsiTheme="minorEastAsia"/>
              </w:rPr>
              <w:t>hen I try to save with missing file (means user never try to upload a file), display an inline error “File is required.” A</w:t>
            </w:r>
            <w:r w:rsidRPr="000200CD">
              <w:rPr>
                <w:rStyle w:val="Strong"/>
                <w:rFonts w:asciiTheme="minorEastAsia" w:eastAsiaTheme="minorEastAsia" w:hAnsiTheme="minorEastAsia" w:hint="eastAsia"/>
              </w:rPr>
              <w:t>nd</w:t>
            </w:r>
            <w:r w:rsidRPr="000200CD">
              <w:rPr>
                <w:rStyle w:val="Strong"/>
                <w:rFonts w:asciiTheme="minorEastAsia" w:eastAsiaTheme="minorEastAsia" w:hAnsiTheme="minorEastAsia"/>
              </w:rPr>
              <w:t xml:space="preserve"> when I try to save with an unsupported file error trip, display a toast error “Unable to upload file. Please check the form for errors before trying again.”</w:t>
            </w:r>
          </w:p>
          <w:p w14:paraId="3B507073"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I</w:t>
            </w:r>
            <w:r w:rsidRPr="000200CD">
              <w:rPr>
                <w:rStyle w:val="Strong"/>
                <w:rFonts w:asciiTheme="minorEastAsia" w:eastAsiaTheme="minorEastAsia" w:hAnsiTheme="minorEastAsia"/>
              </w:rPr>
              <w:t>f there is no error, after saving the medias, display a success toast message “File successfully uploaded.” And reference the uploaded file in the “Media” section with the file description underneath. If there isn’t a value for its description, never display the description underneath the file.</w:t>
            </w:r>
          </w:p>
          <w:p w14:paraId="17F6BDAD" w14:textId="77777777" w:rsidR="000A33BF" w:rsidRPr="000200CD"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hAnsiTheme="minorEastAsia" w:hint="eastAsia"/>
              </w:rPr>
              <w:t>When</w:t>
            </w:r>
            <w:r w:rsidRPr="000200CD">
              <w:rPr>
                <w:rStyle w:val="Strong"/>
                <w:rFonts w:asciiTheme="minorEastAsia" w:hAnsiTheme="minorEastAsia"/>
              </w:rPr>
              <w:t xml:space="preserve"> user clicks “</w:t>
            </w:r>
            <w:r>
              <w:rPr>
                <w:noProof/>
              </w:rPr>
              <w:drawing>
                <wp:inline distT="0" distB="0" distL="0" distR="0" wp14:anchorId="5774A1E7" wp14:editId="3074083D">
                  <wp:extent cx="228620" cy="205758"/>
                  <wp:effectExtent l="0" t="0" r="0" b="3810"/>
                  <wp:docPr id="2010809788" name="图片 201080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20" cy="205758"/>
                          </a:xfrm>
                          <a:prstGeom prst="rect">
                            <a:avLst/>
                          </a:prstGeom>
                        </pic:spPr>
                      </pic:pic>
                    </a:graphicData>
                  </a:graphic>
                </wp:inline>
              </w:drawing>
            </w:r>
            <w:r w:rsidRPr="000200CD">
              <w:rPr>
                <w:rStyle w:val="Strong"/>
                <w:rFonts w:asciiTheme="minorEastAsia" w:hAnsiTheme="minorEastAsia"/>
              </w:rPr>
              <w:t>” to pop up a window, the header is “Edit File”</w:t>
            </w:r>
          </w:p>
          <w:p w14:paraId="6FD75DC7" w14:textId="77777777" w:rsidR="000A33BF"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rPr>
              <w:t>Action “</w:t>
            </w:r>
            <w:proofErr w:type="gramStart"/>
            <w:r w:rsidRPr="000200CD">
              <w:rPr>
                <w:rStyle w:val="Strong"/>
                <w:rFonts w:asciiTheme="minorEastAsia" w:eastAsiaTheme="minorEastAsia" w:hAnsiTheme="minorEastAsia"/>
              </w:rPr>
              <w:t>Cancel</w:t>
            </w:r>
            <w:proofErr w:type="gramEnd"/>
            <w:r w:rsidRPr="000200CD">
              <w:rPr>
                <w:rStyle w:val="Strong"/>
                <w:rFonts w:asciiTheme="minorEastAsia" w:eastAsiaTheme="minorEastAsia" w:hAnsiTheme="minorEastAsia"/>
              </w:rPr>
              <w:t>”: close the window. Action “</w:t>
            </w:r>
            <w:proofErr w:type="gramStart"/>
            <w:r w:rsidRPr="000200CD">
              <w:rPr>
                <w:rStyle w:val="Strong"/>
                <w:rFonts w:asciiTheme="minorEastAsia" w:eastAsiaTheme="minorEastAsia" w:hAnsiTheme="minorEastAsia"/>
              </w:rPr>
              <w:t>Save</w:t>
            </w:r>
            <w:proofErr w:type="gramEnd"/>
            <w:r w:rsidRPr="000200CD">
              <w:rPr>
                <w:rStyle w:val="Strong"/>
                <w:rFonts w:asciiTheme="minorEastAsia" w:eastAsiaTheme="minorEastAsia" w:hAnsiTheme="minorEastAsia"/>
              </w:rPr>
              <w:t xml:space="preserve">”: save the caption and display success message </w:t>
            </w:r>
            <w:proofErr w:type="gramStart"/>
            <w:r w:rsidRPr="000200CD">
              <w:rPr>
                <w:rStyle w:val="Strong"/>
                <w:rFonts w:asciiTheme="minorEastAsia" w:eastAsiaTheme="minorEastAsia" w:hAnsiTheme="minorEastAsia"/>
              </w:rPr>
              <w:t>“</w:t>
            </w:r>
            <w:r>
              <w:t> Successfully</w:t>
            </w:r>
            <w:proofErr w:type="gramEnd"/>
            <w:r>
              <w:t> edited file.</w:t>
            </w:r>
            <w:r w:rsidRPr="000200CD">
              <w:rPr>
                <w:rStyle w:val="Strong"/>
                <w:rFonts w:asciiTheme="minorEastAsia" w:eastAsiaTheme="minorEastAsia" w:hAnsiTheme="minorEastAsia"/>
              </w:rPr>
              <w:t>”</w:t>
            </w:r>
            <w:r>
              <w:rPr>
                <w:noProof/>
              </w:rPr>
              <w:t xml:space="preserve"> </w:t>
            </w:r>
            <w:r>
              <w:rPr>
                <w:noProof/>
              </w:rPr>
              <w:drawing>
                <wp:inline distT="0" distB="0" distL="0" distR="0" wp14:anchorId="6E6CE685" wp14:editId="62D47EC4">
                  <wp:extent cx="4624421" cy="2409843"/>
                  <wp:effectExtent l="0" t="0" r="5080" b="0"/>
                  <wp:docPr id="1151445175" name="图片 115144517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45175" name="图片 1" descr="图形用户界面, 文本, 应用程序&#10;&#10;描述已自动生成"/>
                          <pic:cNvPicPr/>
                        </pic:nvPicPr>
                        <pic:blipFill>
                          <a:blip r:embed="rId78"/>
                          <a:stretch>
                            <a:fillRect/>
                          </a:stretch>
                        </pic:blipFill>
                        <pic:spPr>
                          <a:xfrm>
                            <a:off x="0" y="0"/>
                            <a:ext cx="4624421" cy="2409843"/>
                          </a:xfrm>
                          <a:prstGeom prst="rect">
                            <a:avLst/>
                          </a:prstGeom>
                        </pic:spPr>
                      </pic:pic>
                    </a:graphicData>
                  </a:graphic>
                </wp:inline>
              </w:drawing>
            </w:r>
          </w:p>
          <w:p w14:paraId="34358385" w14:textId="77777777" w:rsidR="000A33BF" w:rsidRPr="000200CD" w:rsidRDefault="000A33BF" w:rsidP="005A5C4A">
            <w:pPr>
              <w:pStyle w:val="ListParagraph"/>
              <w:numPr>
                <w:ilvl w:val="0"/>
                <w:numId w:val="1497"/>
              </w:numPr>
              <w:rPr>
                <w:rStyle w:val="Strong"/>
                <w:rFonts w:asciiTheme="minorEastAsia" w:eastAsiaTheme="minorEastAsia" w:hAnsiTheme="minorEastAsia"/>
              </w:rPr>
            </w:pPr>
            <w:r w:rsidRPr="000200CD">
              <w:rPr>
                <w:rStyle w:val="Strong"/>
                <w:rFonts w:asciiTheme="minorEastAsia" w:eastAsiaTheme="minorEastAsia" w:hAnsiTheme="minorEastAsia" w:hint="eastAsia"/>
              </w:rPr>
              <w:t>When</w:t>
            </w:r>
            <w:r w:rsidRPr="000200CD">
              <w:rPr>
                <w:rStyle w:val="Strong"/>
                <w:rFonts w:asciiTheme="minorEastAsia" w:eastAsiaTheme="minorEastAsia" w:hAnsiTheme="minorEastAsia"/>
              </w:rPr>
              <w:t xml:space="preserve"> user </w:t>
            </w:r>
            <w:r w:rsidRPr="000200CD">
              <w:rPr>
                <w:rStyle w:val="Strong"/>
                <w:rFonts w:asciiTheme="minorEastAsia" w:hAnsiTheme="minorEastAsia"/>
              </w:rPr>
              <w:t>clicks “delete”, pop up a window with warning</w:t>
            </w:r>
            <w:r w:rsidRPr="000200CD">
              <w:rPr>
                <w:rStyle w:val="Strong"/>
                <w:rFonts w:asciiTheme="minorEastAsia" w:hAnsiTheme="minorEastAsia" w:hint="eastAsia"/>
              </w:rPr>
              <w:t>,</w:t>
            </w:r>
            <w:r w:rsidRPr="000200CD">
              <w:rPr>
                <w:rStyle w:val="Strong"/>
                <w:rFonts w:asciiTheme="minorEastAsia" w:hAnsiTheme="minorEastAsia"/>
              </w:rPr>
              <w:t xml:space="preserve"> heading “Are you sure?” Message: “This action is permanent. Are you sure you want to delete </w:t>
            </w:r>
            <w:r w:rsidRPr="000200CD">
              <w:rPr>
                <w:rStyle w:val="Strong"/>
                <w:rFonts w:asciiTheme="minorEastAsia" w:hAnsiTheme="minorEastAsia"/>
                <w:b/>
                <w:bCs/>
              </w:rPr>
              <w:t>{File Description} (in bold)</w:t>
            </w:r>
            <w:r w:rsidRPr="000200CD">
              <w:rPr>
                <w:rStyle w:val="Strong"/>
                <w:rFonts w:asciiTheme="minorEastAsia" w:hAnsiTheme="minorEastAsia"/>
              </w:rPr>
              <w:t>?” Action “</w:t>
            </w:r>
            <w:proofErr w:type="gramStart"/>
            <w:r w:rsidRPr="000200CD">
              <w:rPr>
                <w:rStyle w:val="Strong"/>
                <w:rFonts w:asciiTheme="minorEastAsia" w:hAnsiTheme="minorEastAsia"/>
              </w:rPr>
              <w:t>Cancel</w:t>
            </w:r>
            <w:proofErr w:type="gramEnd"/>
            <w:r w:rsidRPr="000200CD">
              <w:rPr>
                <w:rStyle w:val="Strong"/>
                <w:rFonts w:asciiTheme="minorEastAsia" w:hAnsiTheme="minorEastAsia"/>
              </w:rPr>
              <w:t>”: close the pop-up window. Action “</w:t>
            </w:r>
            <w:proofErr w:type="gramStart"/>
            <w:r w:rsidRPr="000200CD">
              <w:rPr>
                <w:rStyle w:val="Strong"/>
                <w:rFonts w:asciiTheme="minorEastAsia" w:hAnsiTheme="minorEastAsia"/>
              </w:rPr>
              <w:t>Delete</w:t>
            </w:r>
            <w:proofErr w:type="gramEnd"/>
            <w:r w:rsidRPr="000200CD">
              <w:rPr>
                <w:rStyle w:val="Strong"/>
                <w:rFonts w:asciiTheme="minorEastAsia" w:hAnsiTheme="minorEastAsia"/>
              </w:rPr>
              <w:t>”: delete the file. Like this:</w:t>
            </w:r>
            <w:r>
              <w:rPr>
                <w:noProof/>
              </w:rPr>
              <w:t xml:space="preserve"> </w:t>
            </w:r>
            <w:r>
              <w:rPr>
                <w:noProof/>
              </w:rPr>
              <w:drawing>
                <wp:inline distT="0" distB="0" distL="0" distR="0" wp14:anchorId="0D100830" wp14:editId="3B16CAE4">
                  <wp:extent cx="3252811" cy="1504961"/>
                  <wp:effectExtent l="0" t="0" r="5080" b="0"/>
                  <wp:docPr id="1114026675" name="图片 11140266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6675" name="图片 1" descr="图形用户界面, 应用程序&#10;&#10;描述已自动生成"/>
                          <pic:cNvPicPr/>
                        </pic:nvPicPr>
                        <pic:blipFill>
                          <a:blip r:embed="rId79"/>
                          <a:stretch>
                            <a:fillRect/>
                          </a:stretch>
                        </pic:blipFill>
                        <pic:spPr>
                          <a:xfrm>
                            <a:off x="0" y="0"/>
                            <a:ext cx="3252811" cy="1504961"/>
                          </a:xfrm>
                          <a:prstGeom prst="rect">
                            <a:avLst/>
                          </a:prstGeom>
                        </pic:spPr>
                      </pic:pic>
                    </a:graphicData>
                  </a:graphic>
                </wp:inline>
              </w:drawing>
            </w:r>
          </w:p>
          <w:p w14:paraId="04035246" w14:textId="77777777" w:rsidR="000A33BF" w:rsidRPr="000200CD" w:rsidRDefault="000A33BF" w:rsidP="005A5C4A">
            <w:pPr>
              <w:pStyle w:val="ListParagraph"/>
              <w:numPr>
                <w:ilvl w:val="0"/>
                <w:numId w:val="1497"/>
              </w:numPr>
              <w:rPr>
                <w:rFonts w:asciiTheme="minorEastAsia" w:eastAsiaTheme="minorEastAsia" w:hAnsiTheme="minorEastAsia" w:cs="Arial"/>
                <w:sz w:val="22"/>
              </w:rPr>
            </w:pPr>
            <w:r w:rsidRPr="000200CD">
              <w:rPr>
                <w:rStyle w:val="Strong"/>
                <w:rFonts w:asciiTheme="minorEastAsia" w:hAnsiTheme="minorEastAsia" w:hint="eastAsia"/>
              </w:rPr>
              <w:t>A</w:t>
            </w:r>
            <w:r w:rsidRPr="000200CD">
              <w:rPr>
                <w:rStyle w:val="Strong"/>
                <w:rFonts w:asciiTheme="minorEastAsia" w:hAnsiTheme="minorEastAsia"/>
              </w:rPr>
              <w:t xml:space="preserve">fter successfully </w:t>
            </w:r>
            <w:proofErr w:type="gramStart"/>
            <w:r w:rsidRPr="000200CD">
              <w:rPr>
                <w:rStyle w:val="Strong"/>
                <w:rFonts w:asciiTheme="minorEastAsia" w:hAnsiTheme="minorEastAsia"/>
              </w:rPr>
              <w:t>delete</w:t>
            </w:r>
            <w:proofErr w:type="gramEnd"/>
            <w:r w:rsidRPr="000200CD">
              <w:rPr>
                <w:rStyle w:val="Strong"/>
                <w:rFonts w:asciiTheme="minorEastAsia" w:hAnsiTheme="minorEastAsia"/>
              </w:rPr>
              <w:t xml:space="preserve"> a file, </w:t>
            </w:r>
            <w:proofErr w:type="gramStart"/>
            <w:r w:rsidRPr="000200CD">
              <w:rPr>
                <w:rStyle w:val="Strong"/>
                <w:rFonts w:asciiTheme="minorEastAsia" w:hAnsiTheme="minorEastAsia"/>
              </w:rPr>
              <w:t>display</w:t>
            </w:r>
            <w:proofErr w:type="gramEnd"/>
            <w:r w:rsidRPr="000200CD">
              <w:rPr>
                <w:rStyle w:val="Strong"/>
                <w:rFonts w:asciiTheme="minorEastAsia" w:hAnsiTheme="minorEastAsia"/>
              </w:rPr>
              <w:t xml:space="preserve"> a success message and the file is hard deleted in Cookbook. Success message “Successfully deleted the file.”.</w:t>
            </w:r>
          </w:p>
        </w:tc>
      </w:tr>
      <w:tr w:rsidR="000A33BF" w:rsidRPr="00452515" w14:paraId="074D62E4" w14:textId="77777777" w:rsidTr="005A5C4A">
        <w:tc>
          <w:tcPr>
            <w:tcW w:w="8008" w:type="dxa"/>
          </w:tcPr>
          <w:p w14:paraId="2943A616" w14:textId="77777777" w:rsidR="000A33BF" w:rsidRDefault="000A33BF" w:rsidP="005A5C4A">
            <w:r w:rsidRPr="00452515">
              <w:t>Extend Scenario:</w:t>
            </w:r>
          </w:p>
          <w:p w14:paraId="23477482" w14:textId="77777777" w:rsidR="000A33BF" w:rsidRPr="00452515" w:rsidRDefault="000A33BF" w:rsidP="005A5C4A"/>
        </w:tc>
      </w:tr>
      <w:tr w:rsidR="000A33BF" w:rsidRPr="00452515" w14:paraId="460C24EA" w14:textId="77777777" w:rsidTr="005A5C4A">
        <w:tc>
          <w:tcPr>
            <w:tcW w:w="8008" w:type="dxa"/>
          </w:tcPr>
          <w:p w14:paraId="3ED77921" w14:textId="77777777" w:rsidR="000A33BF" w:rsidRDefault="000A33BF" w:rsidP="005A5C4A">
            <w:r w:rsidRPr="00452515">
              <w:t>Exception Scenario:</w:t>
            </w:r>
          </w:p>
          <w:p w14:paraId="6B4EB895" w14:textId="77777777" w:rsidR="000A33BF" w:rsidRPr="00452515" w:rsidRDefault="000A33BF" w:rsidP="005A5C4A"/>
        </w:tc>
      </w:tr>
      <w:tr w:rsidR="000A33BF" w:rsidRPr="00452515" w14:paraId="694E296F" w14:textId="77777777" w:rsidTr="005A5C4A">
        <w:tc>
          <w:tcPr>
            <w:tcW w:w="8008" w:type="dxa"/>
          </w:tcPr>
          <w:p w14:paraId="5AF0F75A" w14:textId="77777777" w:rsidR="000A33BF" w:rsidRPr="00452515" w:rsidRDefault="000A33BF" w:rsidP="005A5C4A">
            <w:r w:rsidRPr="00452515">
              <w:t>Notes:</w:t>
            </w:r>
          </w:p>
        </w:tc>
      </w:tr>
      <w:tr w:rsidR="000A33BF" w:rsidRPr="00452515" w14:paraId="53076990" w14:textId="77777777" w:rsidTr="005A5C4A">
        <w:tc>
          <w:tcPr>
            <w:tcW w:w="8008" w:type="dxa"/>
          </w:tcPr>
          <w:p w14:paraId="76987D2F" w14:textId="77777777" w:rsidR="000A33BF" w:rsidRPr="00452515" w:rsidRDefault="000A33BF" w:rsidP="005A5C4A">
            <w:r w:rsidRPr="00452515">
              <w:t>Q/A:</w:t>
            </w:r>
          </w:p>
        </w:tc>
      </w:tr>
    </w:tbl>
    <w:p w14:paraId="5E698BF5" w14:textId="77777777" w:rsidR="000A33BF" w:rsidRDefault="000A33BF" w:rsidP="000A33BF"/>
    <w:p w14:paraId="5F3279F2" w14:textId="5219AAB4" w:rsidR="000A33BF" w:rsidRDefault="0029526C" w:rsidP="000A33BF">
      <w:pPr>
        <w:pStyle w:val="Heading2"/>
        <w:rPr>
          <w:rFonts w:ascii="Arial" w:hAnsi="Arial" w:cs="Arial"/>
        </w:rPr>
      </w:pPr>
      <w:r>
        <w:rPr>
          <w:rFonts w:ascii="Arial" w:hAnsi="Arial" w:cs="Arial" w:hint="eastAsia"/>
        </w:rPr>
        <w:t>Tran-</w:t>
      </w:r>
      <w:r w:rsidR="000A33BF">
        <w:rPr>
          <w:rFonts w:ascii="Arial" w:hAnsi="Arial" w:cs="Arial"/>
        </w:rPr>
        <w:t>MS03-12 Non-food Item Detail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A33BF" w:rsidRPr="00452515" w14:paraId="7D2C96B5" w14:textId="77777777" w:rsidTr="0029526C">
        <w:tc>
          <w:tcPr>
            <w:tcW w:w="8008" w:type="dxa"/>
          </w:tcPr>
          <w:p w14:paraId="4C694298" w14:textId="059872F6" w:rsidR="000A33BF" w:rsidRPr="00E97505" w:rsidRDefault="000A33BF" w:rsidP="006F3CEF">
            <w:pPr>
              <w:rPr>
                <w:rStyle w:val="Strong"/>
              </w:rPr>
            </w:pPr>
            <w:r>
              <w:rPr>
                <w:rStyle w:val="Strong"/>
              </w:rPr>
              <w:t>MS</w:t>
            </w:r>
            <w:r w:rsidRPr="00E97505">
              <w:rPr>
                <w:rStyle w:val="Strong"/>
              </w:rPr>
              <w:t>0</w:t>
            </w:r>
            <w:r>
              <w:rPr>
                <w:rStyle w:val="Strong"/>
              </w:rPr>
              <w:t>3</w:t>
            </w:r>
            <w:r w:rsidRPr="00E97505">
              <w:rPr>
                <w:rStyle w:val="Strong"/>
              </w:rPr>
              <w:t>-</w:t>
            </w:r>
            <w:del w:id="1205" w:author="Bonnie Yang [2]" w:date="2023-08-17T17:10:00Z">
              <w:r w:rsidDel="006426CD">
                <w:rPr>
                  <w:rStyle w:val="Strong"/>
                </w:rPr>
                <w:delText>10</w:delText>
              </w:r>
              <w:r w:rsidRPr="009B4591" w:rsidDel="006426CD">
                <w:rPr>
                  <w:rStyle w:val="Strong"/>
                </w:rPr>
                <w:delText xml:space="preserve"> </w:delText>
              </w:r>
            </w:del>
            <w:ins w:id="1206" w:author="Bonnie Yang [2]" w:date="2023-08-17T17:10:00Z">
              <w:r w:rsidR="006426CD">
                <w:rPr>
                  <w:rStyle w:val="Strong"/>
                </w:rPr>
                <w:t>12</w:t>
              </w:r>
              <w:r w:rsidR="006426CD" w:rsidRPr="009B4591">
                <w:rPr>
                  <w:rStyle w:val="Strong"/>
                </w:rPr>
                <w:t xml:space="preserve"> </w:t>
              </w:r>
            </w:ins>
            <w:r>
              <w:rPr>
                <w:rStyle w:val="Strong"/>
              </w:rPr>
              <w:t xml:space="preserve">Item Detail </w:t>
            </w:r>
            <w:r w:rsidRPr="009B4591">
              <w:rPr>
                <w:rStyle w:val="Strong"/>
              </w:rPr>
              <w:t>Card</w:t>
            </w:r>
          </w:p>
        </w:tc>
      </w:tr>
      <w:tr w:rsidR="000A33BF" w:rsidRPr="00452515" w14:paraId="4DC6CC00" w14:textId="77777777" w:rsidTr="0029526C">
        <w:tc>
          <w:tcPr>
            <w:tcW w:w="8008" w:type="dxa"/>
          </w:tcPr>
          <w:p w14:paraId="329EA7A0" w14:textId="77777777" w:rsidR="000A33BF" w:rsidRPr="00E97505" w:rsidRDefault="000A33BF" w:rsidP="006F3CEF">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A33BF" w14:paraId="4341D3C1" w14:textId="77777777" w:rsidTr="006F3CEF">
              <w:trPr>
                <w:jc w:val="center"/>
              </w:trPr>
              <w:tc>
                <w:tcPr>
                  <w:tcW w:w="1169" w:type="dxa"/>
                </w:tcPr>
                <w:p w14:paraId="0B9160FF" w14:textId="77777777" w:rsidR="000A33BF" w:rsidRPr="007A35F7" w:rsidRDefault="000A33BF" w:rsidP="006F3CEF">
                  <w:pPr>
                    <w:rPr>
                      <w:rFonts w:ascii="Arial" w:hAnsi="Arial" w:cs="Arial"/>
                    </w:rPr>
                  </w:pPr>
                  <w:r w:rsidRPr="007A35F7">
                    <w:rPr>
                      <w:rFonts w:ascii="Arial" w:hAnsi="Arial" w:cs="Arial"/>
                    </w:rPr>
                    <w:t>Version</w:t>
                  </w:r>
                </w:p>
              </w:tc>
              <w:tc>
                <w:tcPr>
                  <w:tcW w:w="1357" w:type="dxa"/>
                </w:tcPr>
                <w:p w14:paraId="6342CF21" w14:textId="77777777" w:rsidR="000A33BF" w:rsidRPr="007A35F7" w:rsidRDefault="000A33BF" w:rsidP="006F3CEF">
                  <w:pPr>
                    <w:rPr>
                      <w:rFonts w:ascii="Arial" w:hAnsi="Arial" w:cs="Arial"/>
                    </w:rPr>
                  </w:pPr>
                  <w:r w:rsidRPr="007A35F7">
                    <w:rPr>
                      <w:rFonts w:ascii="Arial" w:hAnsi="Arial" w:cs="Arial"/>
                    </w:rPr>
                    <w:t>Date</w:t>
                  </w:r>
                </w:p>
              </w:tc>
              <w:tc>
                <w:tcPr>
                  <w:tcW w:w="1315" w:type="dxa"/>
                </w:tcPr>
                <w:p w14:paraId="1511238C" w14:textId="77777777" w:rsidR="000A33BF" w:rsidRPr="007A35F7" w:rsidRDefault="000A33BF" w:rsidP="006F3CEF">
                  <w:pPr>
                    <w:rPr>
                      <w:rFonts w:ascii="Arial" w:hAnsi="Arial" w:cs="Arial"/>
                    </w:rPr>
                  </w:pPr>
                  <w:r w:rsidRPr="007A35F7">
                    <w:rPr>
                      <w:rFonts w:ascii="Arial" w:hAnsi="Arial" w:cs="Arial"/>
                    </w:rPr>
                    <w:t>Updated By</w:t>
                  </w:r>
                </w:p>
              </w:tc>
              <w:tc>
                <w:tcPr>
                  <w:tcW w:w="3924" w:type="dxa"/>
                </w:tcPr>
                <w:p w14:paraId="4D8D5D51" w14:textId="77777777" w:rsidR="000A33BF" w:rsidRPr="007A35F7" w:rsidRDefault="000A33BF" w:rsidP="006F3CEF">
                  <w:pPr>
                    <w:rPr>
                      <w:rFonts w:ascii="Arial" w:hAnsi="Arial" w:cs="Arial"/>
                    </w:rPr>
                  </w:pPr>
                  <w:r w:rsidRPr="007A35F7">
                    <w:rPr>
                      <w:rFonts w:ascii="Arial" w:hAnsi="Arial" w:cs="Arial"/>
                    </w:rPr>
                    <w:t>Description</w:t>
                  </w:r>
                </w:p>
              </w:tc>
            </w:tr>
            <w:tr w:rsidR="000A33BF" w14:paraId="5CF97D31" w14:textId="77777777" w:rsidTr="006F3CEF">
              <w:trPr>
                <w:jc w:val="center"/>
              </w:trPr>
              <w:tc>
                <w:tcPr>
                  <w:tcW w:w="1169" w:type="dxa"/>
                </w:tcPr>
                <w:p w14:paraId="4F655918" w14:textId="77777777" w:rsidR="000A33BF" w:rsidRPr="007A35F7" w:rsidRDefault="000A33BF" w:rsidP="006F3CEF">
                  <w:pPr>
                    <w:rPr>
                      <w:rFonts w:ascii="Arial" w:hAnsi="Arial" w:cs="Arial"/>
                    </w:rPr>
                  </w:pPr>
                  <w:r w:rsidRPr="007A35F7">
                    <w:rPr>
                      <w:rFonts w:ascii="Arial" w:hAnsi="Arial" w:cs="Arial"/>
                    </w:rPr>
                    <w:t>1.0</w:t>
                  </w:r>
                </w:p>
              </w:tc>
              <w:tc>
                <w:tcPr>
                  <w:tcW w:w="1357" w:type="dxa"/>
                </w:tcPr>
                <w:p w14:paraId="7E17E095" w14:textId="26ADCBD7" w:rsidR="000A33BF" w:rsidRPr="007A35F7" w:rsidRDefault="000A33BF" w:rsidP="006F3CEF">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17</w:t>
                  </w:r>
                </w:p>
              </w:tc>
              <w:tc>
                <w:tcPr>
                  <w:tcW w:w="1315" w:type="dxa"/>
                </w:tcPr>
                <w:p w14:paraId="750F9F6C" w14:textId="77777777" w:rsidR="000A33BF" w:rsidRPr="007A35F7" w:rsidRDefault="000A33BF" w:rsidP="006F3CEF">
                  <w:pPr>
                    <w:rPr>
                      <w:rFonts w:ascii="Arial" w:hAnsi="Arial" w:cs="Arial"/>
                    </w:rPr>
                  </w:pPr>
                  <w:r w:rsidRPr="007A35F7">
                    <w:rPr>
                      <w:rFonts w:ascii="Arial" w:hAnsi="Arial" w:cs="Arial"/>
                    </w:rPr>
                    <w:t>Bonnie</w:t>
                  </w:r>
                </w:p>
              </w:tc>
              <w:tc>
                <w:tcPr>
                  <w:tcW w:w="3924" w:type="dxa"/>
                </w:tcPr>
                <w:p w14:paraId="7363F6A1" w14:textId="77777777" w:rsidR="000A33BF" w:rsidRPr="007A35F7" w:rsidRDefault="000A33BF" w:rsidP="006F3CEF">
                  <w:pPr>
                    <w:rPr>
                      <w:rFonts w:ascii="Arial" w:hAnsi="Arial" w:cs="Arial"/>
                    </w:rPr>
                  </w:pPr>
                  <w:r w:rsidRPr="007A35F7">
                    <w:rPr>
                      <w:rFonts w:ascii="Arial" w:hAnsi="Arial" w:cs="Arial"/>
                    </w:rPr>
                    <w:t xml:space="preserve">First version, </w:t>
                  </w:r>
                  <w:r w:rsidRPr="00497E7F">
                    <w:rPr>
                      <w:rFonts w:ascii="Arial" w:hAnsi="Arial" w:cs="Arial"/>
                    </w:rPr>
                    <w:t xml:space="preserve">New Workflow of Creating </w:t>
                  </w:r>
                  <w:proofErr w:type="spellStart"/>
                  <w:r w:rsidRPr="00497E7F">
                    <w:rPr>
                      <w:rFonts w:ascii="Arial" w:hAnsi="Arial" w:cs="Arial"/>
                    </w:rPr>
                    <w:t>Ingredeint</w:t>
                  </w:r>
                  <w:proofErr w:type="spellEnd"/>
                </w:p>
              </w:tc>
            </w:tr>
            <w:tr w:rsidR="000A33BF" w14:paraId="1551D81C" w14:textId="77777777" w:rsidTr="006F3CEF">
              <w:trPr>
                <w:jc w:val="center"/>
              </w:trPr>
              <w:tc>
                <w:tcPr>
                  <w:tcW w:w="1169" w:type="dxa"/>
                </w:tcPr>
                <w:p w14:paraId="6A44A0A2" w14:textId="77777777" w:rsidR="000A33BF" w:rsidRDefault="000A33BF" w:rsidP="006F3CEF"/>
              </w:tc>
              <w:tc>
                <w:tcPr>
                  <w:tcW w:w="1357" w:type="dxa"/>
                </w:tcPr>
                <w:p w14:paraId="65D34CE7" w14:textId="77777777" w:rsidR="000A33BF" w:rsidRDefault="000A33BF" w:rsidP="006F3CEF"/>
              </w:tc>
              <w:tc>
                <w:tcPr>
                  <w:tcW w:w="1315" w:type="dxa"/>
                </w:tcPr>
                <w:p w14:paraId="763A22E4" w14:textId="77777777" w:rsidR="000A33BF" w:rsidRDefault="000A33BF" w:rsidP="006F3CEF"/>
              </w:tc>
              <w:tc>
                <w:tcPr>
                  <w:tcW w:w="3924" w:type="dxa"/>
                </w:tcPr>
                <w:p w14:paraId="2F597107" w14:textId="77777777" w:rsidR="000A33BF" w:rsidRDefault="000A33BF" w:rsidP="006F3CEF"/>
              </w:tc>
            </w:tr>
            <w:tr w:rsidR="000A33BF" w14:paraId="147186AE" w14:textId="77777777" w:rsidTr="006F3CEF">
              <w:trPr>
                <w:jc w:val="center"/>
              </w:trPr>
              <w:tc>
                <w:tcPr>
                  <w:tcW w:w="1169" w:type="dxa"/>
                </w:tcPr>
                <w:p w14:paraId="7FDC7758" w14:textId="77777777" w:rsidR="000A33BF" w:rsidRDefault="000A33BF" w:rsidP="006F3CEF"/>
              </w:tc>
              <w:tc>
                <w:tcPr>
                  <w:tcW w:w="1357" w:type="dxa"/>
                </w:tcPr>
                <w:p w14:paraId="47DB6E9E" w14:textId="77777777" w:rsidR="000A33BF" w:rsidRDefault="000A33BF" w:rsidP="006F3CEF"/>
              </w:tc>
              <w:tc>
                <w:tcPr>
                  <w:tcW w:w="1315" w:type="dxa"/>
                </w:tcPr>
                <w:p w14:paraId="482F82C8" w14:textId="77777777" w:rsidR="000A33BF" w:rsidRDefault="000A33BF" w:rsidP="006F3CEF"/>
              </w:tc>
              <w:tc>
                <w:tcPr>
                  <w:tcW w:w="3924" w:type="dxa"/>
                </w:tcPr>
                <w:p w14:paraId="61B91543" w14:textId="77777777" w:rsidR="000A33BF" w:rsidRPr="00B66734" w:rsidRDefault="000A33BF" w:rsidP="006F3CEF"/>
              </w:tc>
            </w:tr>
            <w:tr w:rsidR="000A33BF" w14:paraId="038342B9" w14:textId="77777777" w:rsidTr="006F3CEF">
              <w:trPr>
                <w:jc w:val="center"/>
              </w:trPr>
              <w:tc>
                <w:tcPr>
                  <w:tcW w:w="1169" w:type="dxa"/>
                </w:tcPr>
                <w:p w14:paraId="624884CB" w14:textId="77777777" w:rsidR="000A33BF" w:rsidRDefault="000A33BF" w:rsidP="006F3CEF"/>
              </w:tc>
              <w:tc>
                <w:tcPr>
                  <w:tcW w:w="1357" w:type="dxa"/>
                </w:tcPr>
                <w:p w14:paraId="131B59CF" w14:textId="77777777" w:rsidR="000A33BF" w:rsidRDefault="000A33BF" w:rsidP="006F3CEF"/>
              </w:tc>
              <w:tc>
                <w:tcPr>
                  <w:tcW w:w="1315" w:type="dxa"/>
                </w:tcPr>
                <w:p w14:paraId="1B51098E" w14:textId="77777777" w:rsidR="000A33BF" w:rsidRDefault="000A33BF" w:rsidP="006F3CEF"/>
              </w:tc>
              <w:tc>
                <w:tcPr>
                  <w:tcW w:w="3924" w:type="dxa"/>
                </w:tcPr>
                <w:p w14:paraId="0EE85EA3" w14:textId="77777777" w:rsidR="000A33BF" w:rsidRDefault="000A33BF" w:rsidP="006F3CEF"/>
              </w:tc>
            </w:tr>
            <w:tr w:rsidR="000A33BF" w14:paraId="05F088D5" w14:textId="77777777" w:rsidTr="006F3CEF">
              <w:trPr>
                <w:jc w:val="center"/>
              </w:trPr>
              <w:tc>
                <w:tcPr>
                  <w:tcW w:w="1169" w:type="dxa"/>
                </w:tcPr>
                <w:p w14:paraId="5DA36CD3" w14:textId="77777777" w:rsidR="000A33BF" w:rsidRDefault="000A33BF" w:rsidP="006F3CEF"/>
              </w:tc>
              <w:tc>
                <w:tcPr>
                  <w:tcW w:w="1357" w:type="dxa"/>
                </w:tcPr>
                <w:p w14:paraId="6192CEA4" w14:textId="77777777" w:rsidR="000A33BF" w:rsidRDefault="000A33BF" w:rsidP="006F3CEF"/>
              </w:tc>
              <w:tc>
                <w:tcPr>
                  <w:tcW w:w="1315" w:type="dxa"/>
                </w:tcPr>
                <w:p w14:paraId="580E4A4F" w14:textId="77777777" w:rsidR="000A33BF" w:rsidRDefault="000A33BF" w:rsidP="006F3CEF"/>
              </w:tc>
              <w:tc>
                <w:tcPr>
                  <w:tcW w:w="3924" w:type="dxa"/>
                </w:tcPr>
                <w:p w14:paraId="3745A5A5" w14:textId="77777777" w:rsidR="000A33BF" w:rsidRPr="005C49CE" w:rsidRDefault="000A33BF" w:rsidP="006F3CEF"/>
              </w:tc>
            </w:tr>
          </w:tbl>
          <w:p w14:paraId="77BDF757" w14:textId="77777777" w:rsidR="000A33BF" w:rsidRDefault="000A33BF" w:rsidP="006F3CEF"/>
        </w:tc>
      </w:tr>
      <w:tr w:rsidR="000A33BF" w:rsidRPr="00452515" w14:paraId="620D7BC6" w14:textId="77777777" w:rsidTr="0029526C">
        <w:tc>
          <w:tcPr>
            <w:tcW w:w="8008" w:type="dxa"/>
          </w:tcPr>
          <w:p w14:paraId="5E8CFE87" w14:textId="77777777" w:rsidR="000A33BF" w:rsidRPr="00452515" w:rsidRDefault="000A33BF" w:rsidP="006F3CEF">
            <w:r w:rsidRPr="00E97505">
              <w:rPr>
                <w:rStyle w:val="Strong"/>
              </w:rPr>
              <w:t>Stakeholder:</w:t>
            </w:r>
            <w:r w:rsidRPr="00452515">
              <w:t xml:space="preserve"> </w:t>
            </w:r>
            <w:r>
              <w:t>User with privilege</w:t>
            </w:r>
          </w:p>
        </w:tc>
      </w:tr>
      <w:tr w:rsidR="000A33BF" w:rsidRPr="00452515" w14:paraId="67DDC232" w14:textId="77777777" w:rsidTr="0029526C">
        <w:tc>
          <w:tcPr>
            <w:tcW w:w="8008" w:type="dxa"/>
          </w:tcPr>
          <w:p w14:paraId="3A524900" w14:textId="77777777" w:rsidR="000A33BF" w:rsidRPr="00E97505" w:rsidRDefault="000A33BF" w:rsidP="006F3CEF">
            <w:pPr>
              <w:rPr>
                <w:rStyle w:val="Strong"/>
              </w:rPr>
            </w:pPr>
            <w:r w:rsidRPr="00E97505">
              <w:rPr>
                <w:rStyle w:val="Strong"/>
              </w:rPr>
              <w:t xml:space="preserve">Pre-Condition: </w:t>
            </w:r>
          </w:p>
          <w:p w14:paraId="01C75853" w14:textId="77777777" w:rsidR="000A33BF" w:rsidRDefault="000A33BF" w:rsidP="006F3CEF">
            <w:pPr>
              <w:rPr>
                <w:rFonts w:ascii="Arial" w:hAnsi="Arial" w:cs="Arial"/>
                <w:sz w:val="20"/>
                <w:szCs w:val="20"/>
              </w:rPr>
            </w:pPr>
            <w:r>
              <w:t>The user goes to the page</w:t>
            </w:r>
            <w:r w:rsidRPr="00DD3CB0">
              <w:rPr>
                <w:rFonts w:ascii="Arial" w:hAnsi="Arial" w:cs="Arial"/>
                <w:sz w:val="20"/>
                <w:szCs w:val="20"/>
              </w:rPr>
              <w:t xml:space="preserve"> </w:t>
            </w:r>
          </w:p>
          <w:p w14:paraId="57941B07" w14:textId="77777777" w:rsidR="000A33BF" w:rsidRPr="00DD3CB0" w:rsidRDefault="000A33BF" w:rsidP="006F3CEF">
            <w:pPr>
              <w:rPr>
                <w:rFonts w:ascii="Arial" w:hAnsi="Arial" w:cs="Arial"/>
                <w:sz w:val="20"/>
                <w:szCs w:val="20"/>
              </w:rPr>
            </w:pPr>
          </w:p>
        </w:tc>
      </w:tr>
      <w:tr w:rsidR="000A33BF" w:rsidRPr="00452515" w14:paraId="10098932" w14:textId="77777777" w:rsidTr="0029526C">
        <w:tc>
          <w:tcPr>
            <w:tcW w:w="8008" w:type="dxa"/>
          </w:tcPr>
          <w:p w14:paraId="416FE329" w14:textId="77777777" w:rsidR="000A33BF" w:rsidRPr="002F2C94" w:rsidRDefault="000A33BF" w:rsidP="006F3CEF">
            <w:pPr>
              <w:rPr>
                <w:b/>
                <w:bCs/>
              </w:rPr>
            </w:pPr>
            <w:r w:rsidRPr="002F2C94">
              <w:rPr>
                <w:rFonts w:hint="eastAsia"/>
                <w:b/>
                <w:bCs/>
              </w:rPr>
              <w:t>Main Scenario:</w:t>
            </w:r>
            <w:r w:rsidRPr="002F2C94">
              <w:rPr>
                <w:b/>
                <w:bCs/>
              </w:rPr>
              <w:t xml:space="preserve"> </w:t>
            </w:r>
          </w:p>
          <w:p w14:paraId="437F91CF" w14:textId="0F3C6875" w:rsidR="000A33BF" w:rsidRPr="00C11AA9" w:rsidRDefault="0029526C" w:rsidP="0029526C">
            <w:pPr>
              <w:rPr>
                <w:rFonts w:hint="eastAsia"/>
              </w:rPr>
            </w:pPr>
            <w:r w:rsidRPr="0029526C">
              <w:t>https://wonder.atlassian.net/wiki/x/mAB6_w</w:t>
            </w:r>
          </w:p>
        </w:tc>
      </w:tr>
      <w:tr w:rsidR="000A33BF" w:rsidRPr="00452515" w14:paraId="02AEE018" w14:textId="77777777" w:rsidTr="0029526C">
        <w:tc>
          <w:tcPr>
            <w:tcW w:w="8008" w:type="dxa"/>
          </w:tcPr>
          <w:p w14:paraId="58E0F238" w14:textId="77777777" w:rsidR="000A33BF" w:rsidRDefault="000A33BF" w:rsidP="006F3CEF">
            <w:r w:rsidRPr="00452515">
              <w:t>Extend Scenario:</w:t>
            </w:r>
          </w:p>
          <w:p w14:paraId="48B92AE1" w14:textId="77777777" w:rsidR="000A33BF" w:rsidRPr="00452515" w:rsidRDefault="000A33BF" w:rsidP="006F3CEF"/>
        </w:tc>
      </w:tr>
      <w:tr w:rsidR="000A33BF" w:rsidRPr="00452515" w14:paraId="72A76658" w14:textId="77777777" w:rsidTr="0029526C">
        <w:tc>
          <w:tcPr>
            <w:tcW w:w="8008" w:type="dxa"/>
          </w:tcPr>
          <w:p w14:paraId="09D7B0D8" w14:textId="77777777" w:rsidR="000A33BF" w:rsidRDefault="000A33BF" w:rsidP="006F3CEF">
            <w:r w:rsidRPr="00452515">
              <w:t>Exception Scenario:</w:t>
            </w:r>
          </w:p>
          <w:p w14:paraId="32A803D2" w14:textId="77777777" w:rsidR="000A33BF" w:rsidRPr="00452515" w:rsidRDefault="000A33BF" w:rsidP="006F3CEF"/>
        </w:tc>
      </w:tr>
      <w:tr w:rsidR="000A33BF" w:rsidRPr="00452515" w14:paraId="0A8CB59E" w14:textId="77777777" w:rsidTr="0029526C">
        <w:tc>
          <w:tcPr>
            <w:tcW w:w="8008" w:type="dxa"/>
          </w:tcPr>
          <w:p w14:paraId="1B0E3179" w14:textId="77777777" w:rsidR="000A33BF" w:rsidRPr="00452515" w:rsidRDefault="000A33BF" w:rsidP="006F3CEF">
            <w:r w:rsidRPr="00452515">
              <w:t>Notes:</w:t>
            </w:r>
          </w:p>
        </w:tc>
      </w:tr>
      <w:tr w:rsidR="000A33BF" w:rsidRPr="00452515" w14:paraId="1466ED0A" w14:textId="77777777" w:rsidTr="0029526C">
        <w:tc>
          <w:tcPr>
            <w:tcW w:w="8008" w:type="dxa"/>
          </w:tcPr>
          <w:p w14:paraId="53202CE3" w14:textId="77777777" w:rsidR="000A33BF" w:rsidRPr="00452515" w:rsidRDefault="000A33BF" w:rsidP="006F3CEF">
            <w:r w:rsidRPr="00452515">
              <w:t>Q/A:</w:t>
            </w:r>
          </w:p>
        </w:tc>
      </w:tr>
    </w:tbl>
    <w:p w14:paraId="122B1D42" w14:textId="77777777" w:rsidR="000A33BF" w:rsidRDefault="000A33BF" w:rsidP="000A33BF"/>
    <w:p w14:paraId="29DADD51" w14:textId="7E54DB4F" w:rsidR="000A33BF" w:rsidRDefault="005576B4" w:rsidP="005F33A1">
      <w:pPr>
        <w:pStyle w:val="Heading2"/>
      </w:pPr>
      <w:r>
        <w:rPr>
          <w:rFonts w:hint="eastAsia"/>
        </w:rPr>
        <w:t>Tran-</w:t>
      </w:r>
      <w:r w:rsidR="005F33A1">
        <w:rPr>
          <w:rFonts w:hint="eastAsia"/>
        </w:rPr>
        <w:t>M</w:t>
      </w:r>
      <w:r w:rsidR="005F33A1">
        <w:t>S 03-13 Byproduct Item</w:t>
      </w:r>
      <w:r w:rsidR="00714BF3">
        <w:t xml:space="preserve"> Information</w:t>
      </w:r>
      <w:r w:rsidR="005F33A1">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5F33A1" w:rsidRPr="00452515" w14:paraId="35EDFD0D" w14:textId="77777777" w:rsidTr="005576B4">
        <w:tc>
          <w:tcPr>
            <w:tcW w:w="8008" w:type="dxa"/>
          </w:tcPr>
          <w:p w14:paraId="4CD8D847" w14:textId="46587C0A" w:rsidR="005F33A1" w:rsidRPr="00E97505" w:rsidRDefault="005F33A1" w:rsidP="00745B7C">
            <w:pPr>
              <w:rPr>
                <w:rStyle w:val="Strong"/>
              </w:rPr>
            </w:pPr>
            <w:r>
              <w:rPr>
                <w:rStyle w:val="Strong"/>
              </w:rPr>
              <w:t>MS</w:t>
            </w:r>
            <w:r w:rsidRPr="00E97505">
              <w:rPr>
                <w:rStyle w:val="Strong"/>
              </w:rPr>
              <w:t>0</w:t>
            </w:r>
            <w:r>
              <w:rPr>
                <w:rStyle w:val="Strong"/>
              </w:rPr>
              <w:t>3</w:t>
            </w:r>
            <w:r w:rsidRPr="00FA5524">
              <w:rPr>
                <w:rStyle w:val="Strong"/>
              </w:rPr>
              <w:t>-1</w:t>
            </w:r>
            <w:r>
              <w:rPr>
                <w:rStyle w:val="Strong"/>
              </w:rPr>
              <w:t xml:space="preserve">3 Byproduct Item </w:t>
            </w:r>
            <w:r w:rsidR="00714BF3">
              <w:rPr>
                <w:rStyle w:val="Strong"/>
              </w:rPr>
              <w:t>Information</w:t>
            </w:r>
            <w:r>
              <w:rPr>
                <w:rStyle w:val="Strong"/>
              </w:rPr>
              <w:t xml:space="preserve"> Card</w:t>
            </w:r>
          </w:p>
        </w:tc>
      </w:tr>
      <w:tr w:rsidR="005F33A1" w:rsidRPr="00452515" w14:paraId="633254E4" w14:textId="77777777" w:rsidTr="005576B4">
        <w:tc>
          <w:tcPr>
            <w:tcW w:w="8008" w:type="dxa"/>
          </w:tcPr>
          <w:p w14:paraId="0611ACB9" w14:textId="77777777" w:rsidR="005F33A1" w:rsidRPr="00E97505" w:rsidRDefault="005F33A1" w:rsidP="00745B7C">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F33A1" w14:paraId="041A5E40" w14:textId="77777777" w:rsidTr="00745B7C">
              <w:trPr>
                <w:jc w:val="center"/>
              </w:trPr>
              <w:tc>
                <w:tcPr>
                  <w:tcW w:w="1169" w:type="dxa"/>
                </w:tcPr>
                <w:p w14:paraId="6F1BF63E" w14:textId="77777777" w:rsidR="005F33A1" w:rsidRPr="007A35F7" w:rsidRDefault="005F33A1" w:rsidP="00745B7C">
                  <w:pPr>
                    <w:rPr>
                      <w:rFonts w:ascii="Arial" w:hAnsi="Arial" w:cs="Arial"/>
                    </w:rPr>
                  </w:pPr>
                  <w:r w:rsidRPr="007A35F7">
                    <w:rPr>
                      <w:rFonts w:ascii="Arial" w:hAnsi="Arial" w:cs="Arial"/>
                    </w:rPr>
                    <w:t>Version</w:t>
                  </w:r>
                </w:p>
              </w:tc>
              <w:tc>
                <w:tcPr>
                  <w:tcW w:w="1357" w:type="dxa"/>
                </w:tcPr>
                <w:p w14:paraId="1EC29BD7" w14:textId="77777777" w:rsidR="005F33A1" w:rsidRPr="007A35F7" w:rsidRDefault="005F33A1" w:rsidP="00745B7C">
                  <w:pPr>
                    <w:rPr>
                      <w:rFonts w:ascii="Arial" w:hAnsi="Arial" w:cs="Arial"/>
                    </w:rPr>
                  </w:pPr>
                  <w:r w:rsidRPr="007A35F7">
                    <w:rPr>
                      <w:rFonts w:ascii="Arial" w:hAnsi="Arial" w:cs="Arial"/>
                    </w:rPr>
                    <w:t>Date</w:t>
                  </w:r>
                </w:p>
              </w:tc>
              <w:tc>
                <w:tcPr>
                  <w:tcW w:w="1315" w:type="dxa"/>
                </w:tcPr>
                <w:p w14:paraId="2AE14F90" w14:textId="77777777" w:rsidR="005F33A1" w:rsidRPr="007A35F7" w:rsidRDefault="005F33A1" w:rsidP="00745B7C">
                  <w:pPr>
                    <w:rPr>
                      <w:rFonts w:ascii="Arial" w:hAnsi="Arial" w:cs="Arial"/>
                    </w:rPr>
                  </w:pPr>
                  <w:r w:rsidRPr="007A35F7">
                    <w:rPr>
                      <w:rFonts w:ascii="Arial" w:hAnsi="Arial" w:cs="Arial"/>
                    </w:rPr>
                    <w:t>Updated By</w:t>
                  </w:r>
                </w:p>
              </w:tc>
              <w:tc>
                <w:tcPr>
                  <w:tcW w:w="3924" w:type="dxa"/>
                </w:tcPr>
                <w:p w14:paraId="20B61397" w14:textId="77777777" w:rsidR="005F33A1" w:rsidRPr="007A35F7" w:rsidRDefault="005F33A1" w:rsidP="00745B7C">
                  <w:pPr>
                    <w:rPr>
                      <w:rFonts w:ascii="Arial" w:hAnsi="Arial" w:cs="Arial"/>
                    </w:rPr>
                  </w:pPr>
                  <w:r w:rsidRPr="007A35F7">
                    <w:rPr>
                      <w:rFonts w:ascii="Arial" w:hAnsi="Arial" w:cs="Arial"/>
                    </w:rPr>
                    <w:t>Description</w:t>
                  </w:r>
                </w:p>
              </w:tc>
            </w:tr>
            <w:tr w:rsidR="005F33A1" w14:paraId="23959165" w14:textId="77777777" w:rsidTr="00745B7C">
              <w:trPr>
                <w:jc w:val="center"/>
              </w:trPr>
              <w:tc>
                <w:tcPr>
                  <w:tcW w:w="1169" w:type="dxa"/>
                </w:tcPr>
                <w:p w14:paraId="029E814A" w14:textId="77777777" w:rsidR="005F33A1" w:rsidRPr="007A35F7" w:rsidRDefault="005F33A1" w:rsidP="00745B7C">
                  <w:pPr>
                    <w:rPr>
                      <w:rFonts w:ascii="Arial" w:hAnsi="Arial" w:cs="Arial"/>
                    </w:rPr>
                  </w:pPr>
                  <w:r w:rsidRPr="007A35F7">
                    <w:rPr>
                      <w:rFonts w:ascii="Arial" w:hAnsi="Arial" w:cs="Arial"/>
                    </w:rPr>
                    <w:t>1.0</w:t>
                  </w:r>
                </w:p>
              </w:tc>
              <w:tc>
                <w:tcPr>
                  <w:tcW w:w="1357" w:type="dxa"/>
                </w:tcPr>
                <w:p w14:paraId="15D2A4AA" w14:textId="71497663" w:rsidR="005F33A1" w:rsidRPr="007A35F7" w:rsidRDefault="005F33A1" w:rsidP="00745B7C">
                  <w:pPr>
                    <w:rPr>
                      <w:rFonts w:ascii="Arial" w:hAnsi="Arial" w:cs="Arial"/>
                    </w:rPr>
                  </w:pPr>
                  <w:r w:rsidRPr="007A35F7">
                    <w:rPr>
                      <w:rFonts w:ascii="Arial" w:hAnsi="Arial" w:cs="Arial"/>
                    </w:rPr>
                    <w:t>202</w:t>
                  </w:r>
                  <w:r w:rsidRPr="005F33A1">
                    <w:rPr>
                      <w:rFonts w:ascii="Arial" w:hAnsi="Arial" w:cs="Arial"/>
                    </w:rPr>
                    <w:t>3.11.30</w:t>
                  </w:r>
                </w:p>
              </w:tc>
              <w:tc>
                <w:tcPr>
                  <w:tcW w:w="1315" w:type="dxa"/>
                </w:tcPr>
                <w:p w14:paraId="4D03CAC0" w14:textId="77777777" w:rsidR="005F33A1" w:rsidRPr="007A35F7" w:rsidRDefault="005F33A1" w:rsidP="00745B7C">
                  <w:pPr>
                    <w:rPr>
                      <w:rFonts w:ascii="Arial" w:hAnsi="Arial" w:cs="Arial"/>
                    </w:rPr>
                  </w:pPr>
                  <w:r w:rsidRPr="007A35F7">
                    <w:rPr>
                      <w:rFonts w:ascii="Arial" w:hAnsi="Arial" w:cs="Arial"/>
                    </w:rPr>
                    <w:t>Bonnie</w:t>
                  </w:r>
                </w:p>
              </w:tc>
              <w:tc>
                <w:tcPr>
                  <w:tcW w:w="3924" w:type="dxa"/>
                </w:tcPr>
                <w:p w14:paraId="2586130D" w14:textId="23EF65F9" w:rsidR="005F33A1" w:rsidRPr="007A35F7" w:rsidRDefault="005F33A1" w:rsidP="00745B7C">
                  <w:pPr>
                    <w:rPr>
                      <w:rFonts w:ascii="Arial" w:hAnsi="Arial" w:cs="Arial"/>
                    </w:rPr>
                  </w:pPr>
                  <w:r w:rsidRPr="007A35F7">
                    <w:rPr>
                      <w:rFonts w:ascii="Arial" w:hAnsi="Arial" w:cs="Arial"/>
                    </w:rPr>
                    <w:t>First version</w:t>
                  </w:r>
                </w:p>
              </w:tc>
            </w:tr>
            <w:tr w:rsidR="005F33A1" w14:paraId="6489C3FA" w14:textId="77777777" w:rsidTr="00745B7C">
              <w:trPr>
                <w:jc w:val="center"/>
              </w:trPr>
              <w:tc>
                <w:tcPr>
                  <w:tcW w:w="1169" w:type="dxa"/>
                </w:tcPr>
                <w:p w14:paraId="3BF7A7F5" w14:textId="77777777" w:rsidR="005F33A1" w:rsidRDefault="005F33A1" w:rsidP="00745B7C"/>
              </w:tc>
              <w:tc>
                <w:tcPr>
                  <w:tcW w:w="1357" w:type="dxa"/>
                </w:tcPr>
                <w:p w14:paraId="26F33ACC" w14:textId="77777777" w:rsidR="005F33A1" w:rsidRDefault="005F33A1" w:rsidP="00745B7C"/>
              </w:tc>
              <w:tc>
                <w:tcPr>
                  <w:tcW w:w="1315" w:type="dxa"/>
                </w:tcPr>
                <w:p w14:paraId="5C2360F3" w14:textId="77777777" w:rsidR="005F33A1" w:rsidRDefault="005F33A1" w:rsidP="00745B7C"/>
              </w:tc>
              <w:tc>
                <w:tcPr>
                  <w:tcW w:w="3924" w:type="dxa"/>
                </w:tcPr>
                <w:p w14:paraId="544B36FF" w14:textId="77777777" w:rsidR="005F33A1" w:rsidRPr="00B66734" w:rsidRDefault="005F33A1" w:rsidP="00745B7C"/>
              </w:tc>
            </w:tr>
            <w:tr w:rsidR="005F33A1" w14:paraId="48851619" w14:textId="77777777" w:rsidTr="00745B7C">
              <w:trPr>
                <w:jc w:val="center"/>
              </w:trPr>
              <w:tc>
                <w:tcPr>
                  <w:tcW w:w="1169" w:type="dxa"/>
                </w:tcPr>
                <w:p w14:paraId="14304AE1" w14:textId="77777777" w:rsidR="005F33A1" w:rsidRDefault="005F33A1" w:rsidP="00745B7C"/>
              </w:tc>
              <w:tc>
                <w:tcPr>
                  <w:tcW w:w="1357" w:type="dxa"/>
                </w:tcPr>
                <w:p w14:paraId="1BB55349" w14:textId="77777777" w:rsidR="005F33A1" w:rsidRDefault="005F33A1" w:rsidP="00745B7C"/>
              </w:tc>
              <w:tc>
                <w:tcPr>
                  <w:tcW w:w="1315" w:type="dxa"/>
                </w:tcPr>
                <w:p w14:paraId="1648DE2E" w14:textId="77777777" w:rsidR="005F33A1" w:rsidRDefault="005F33A1" w:rsidP="00745B7C"/>
              </w:tc>
              <w:tc>
                <w:tcPr>
                  <w:tcW w:w="3924" w:type="dxa"/>
                </w:tcPr>
                <w:p w14:paraId="04804935" w14:textId="77777777" w:rsidR="005F33A1" w:rsidRDefault="005F33A1" w:rsidP="00745B7C"/>
              </w:tc>
            </w:tr>
            <w:tr w:rsidR="005F33A1" w14:paraId="0ABA71A4" w14:textId="77777777" w:rsidTr="00745B7C">
              <w:trPr>
                <w:jc w:val="center"/>
              </w:trPr>
              <w:tc>
                <w:tcPr>
                  <w:tcW w:w="1169" w:type="dxa"/>
                </w:tcPr>
                <w:p w14:paraId="34AD9E7D" w14:textId="77777777" w:rsidR="005F33A1" w:rsidRDefault="005F33A1" w:rsidP="00745B7C"/>
              </w:tc>
              <w:tc>
                <w:tcPr>
                  <w:tcW w:w="1357" w:type="dxa"/>
                </w:tcPr>
                <w:p w14:paraId="03A60059" w14:textId="77777777" w:rsidR="005F33A1" w:rsidRDefault="005F33A1" w:rsidP="00745B7C"/>
              </w:tc>
              <w:tc>
                <w:tcPr>
                  <w:tcW w:w="1315" w:type="dxa"/>
                </w:tcPr>
                <w:p w14:paraId="12680F21" w14:textId="77777777" w:rsidR="005F33A1" w:rsidRDefault="005F33A1" w:rsidP="00745B7C"/>
              </w:tc>
              <w:tc>
                <w:tcPr>
                  <w:tcW w:w="3924" w:type="dxa"/>
                </w:tcPr>
                <w:p w14:paraId="3D1932B0" w14:textId="77777777" w:rsidR="005F33A1" w:rsidRPr="005C49CE" w:rsidRDefault="005F33A1" w:rsidP="00745B7C"/>
              </w:tc>
            </w:tr>
          </w:tbl>
          <w:p w14:paraId="2DA6630A" w14:textId="77777777" w:rsidR="005F33A1" w:rsidRDefault="005F33A1" w:rsidP="00745B7C"/>
        </w:tc>
      </w:tr>
      <w:tr w:rsidR="005F33A1" w:rsidRPr="00452515" w14:paraId="2F40786E" w14:textId="77777777" w:rsidTr="005576B4">
        <w:tc>
          <w:tcPr>
            <w:tcW w:w="8008" w:type="dxa"/>
          </w:tcPr>
          <w:p w14:paraId="1CEF9C00" w14:textId="77777777" w:rsidR="005F33A1" w:rsidRPr="00452515" w:rsidRDefault="005F33A1" w:rsidP="00745B7C">
            <w:r w:rsidRPr="00E97505">
              <w:rPr>
                <w:rStyle w:val="Strong"/>
              </w:rPr>
              <w:t>Stakeholder:</w:t>
            </w:r>
            <w:r w:rsidRPr="00452515">
              <w:t xml:space="preserve"> </w:t>
            </w:r>
            <w:r>
              <w:t>User with privilege</w:t>
            </w:r>
          </w:p>
        </w:tc>
      </w:tr>
      <w:tr w:rsidR="005F33A1" w:rsidRPr="00452515" w14:paraId="030F6E99" w14:textId="77777777" w:rsidTr="005576B4">
        <w:tc>
          <w:tcPr>
            <w:tcW w:w="8008" w:type="dxa"/>
          </w:tcPr>
          <w:p w14:paraId="5758D1ED" w14:textId="77777777" w:rsidR="005F33A1" w:rsidRPr="00E97505" w:rsidRDefault="005F33A1" w:rsidP="00745B7C">
            <w:pPr>
              <w:rPr>
                <w:rStyle w:val="Strong"/>
              </w:rPr>
            </w:pPr>
            <w:r w:rsidRPr="00E97505">
              <w:rPr>
                <w:rStyle w:val="Strong"/>
              </w:rPr>
              <w:t xml:space="preserve">Pre-Condition: </w:t>
            </w:r>
          </w:p>
          <w:p w14:paraId="057A5342" w14:textId="77777777" w:rsidR="005F33A1" w:rsidRDefault="005F33A1" w:rsidP="00745B7C">
            <w:pPr>
              <w:rPr>
                <w:rFonts w:ascii="Arial" w:hAnsi="Arial" w:cs="Arial"/>
                <w:sz w:val="20"/>
                <w:szCs w:val="20"/>
              </w:rPr>
            </w:pPr>
            <w:r>
              <w:t>The user goes to the page</w:t>
            </w:r>
            <w:r w:rsidRPr="00DD3CB0">
              <w:rPr>
                <w:rFonts w:ascii="Arial" w:hAnsi="Arial" w:cs="Arial"/>
                <w:sz w:val="20"/>
                <w:szCs w:val="20"/>
              </w:rPr>
              <w:t xml:space="preserve"> </w:t>
            </w:r>
          </w:p>
          <w:p w14:paraId="72230436" w14:textId="3DC9633F" w:rsidR="008C536F" w:rsidRDefault="008C536F" w:rsidP="00745B7C">
            <w:pPr>
              <w:rPr>
                <w:rFonts w:ascii="Arial" w:hAnsi="Arial" w:cs="Arial"/>
                <w:sz w:val="20"/>
                <w:szCs w:val="20"/>
              </w:rPr>
            </w:pPr>
            <w:r>
              <w:rPr>
                <w:rFonts w:ascii="Arial" w:hAnsi="Arial" w:cs="Arial" w:hint="eastAsia"/>
                <w:sz w:val="20"/>
                <w:szCs w:val="20"/>
              </w:rPr>
              <w:t>P</w:t>
            </w:r>
            <w:r>
              <w:rPr>
                <w:rFonts w:ascii="Arial" w:hAnsi="Arial" w:cs="Arial"/>
                <w:sz w:val="20"/>
                <w:szCs w:val="20"/>
              </w:rPr>
              <w:t xml:space="preserve">RD: </w:t>
            </w:r>
            <w:hyperlink r:id="rId80" w:history="1">
              <w:r w:rsidRPr="00C55022">
                <w:rPr>
                  <w:rStyle w:val="Hyperlink"/>
                  <w:rFonts w:ascii="Arial" w:hAnsi="Arial" w:cs="Arial"/>
                  <w:sz w:val="20"/>
                  <w:szCs w:val="20"/>
                </w:rPr>
                <w:t>https://wonder.atlassian.net/l/cp/dM4dm9L4</w:t>
              </w:r>
            </w:hyperlink>
          </w:p>
          <w:p w14:paraId="1BF75F0C" w14:textId="155AB00F" w:rsidR="008C536F" w:rsidRDefault="008C536F" w:rsidP="00745B7C">
            <w:pPr>
              <w:rPr>
                <w:rFonts w:ascii="Arial" w:hAnsi="Arial" w:cs="Arial"/>
                <w:sz w:val="20"/>
                <w:szCs w:val="20"/>
              </w:rPr>
            </w:pPr>
            <w:r>
              <w:rPr>
                <w:rFonts w:ascii="Arial" w:hAnsi="Arial" w:cs="Arial" w:hint="eastAsia"/>
                <w:sz w:val="20"/>
                <w:szCs w:val="20"/>
              </w:rPr>
              <w:t>F</w:t>
            </w:r>
            <w:r>
              <w:rPr>
                <w:rFonts w:ascii="Arial" w:hAnsi="Arial" w:cs="Arial"/>
                <w:sz w:val="20"/>
                <w:szCs w:val="20"/>
              </w:rPr>
              <w:t>igma:</w:t>
            </w:r>
          </w:p>
          <w:p w14:paraId="6E02F8CB" w14:textId="19C6616F" w:rsidR="005F33A1" w:rsidRPr="00DD3CB0" w:rsidRDefault="005F33A1" w:rsidP="00745B7C">
            <w:pPr>
              <w:rPr>
                <w:rFonts w:ascii="Arial" w:hAnsi="Arial" w:cs="Arial"/>
                <w:sz w:val="20"/>
                <w:szCs w:val="20"/>
              </w:rPr>
            </w:pPr>
            <w:hyperlink r:id="rId81" w:history="1">
              <w:r w:rsidRPr="00C55022">
                <w:rPr>
                  <w:rStyle w:val="Hyperlink"/>
                  <w:rFonts w:ascii="Arial" w:hAnsi="Arial" w:cs="Arial"/>
                  <w:sz w:val="20"/>
                  <w:szCs w:val="20"/>
                </w:rPr>
                <w:t>https://www.figma.com/file/D9QUMUVZMB2Fm1hD5kbpy7/branch/0NyJckIGzFgZdqvN5DzNau/CBL-1%3A-Items?type=design&amp;node-id=2532-25870&amp;mode=design&amp;t=YnaYbSyMuteAtD6B-0</w:t>
              </w:r>
            </w:hyperlink>
            <w:r>
              <w:rPr>
                <w:rFonts w:ascii="Arial" w:hAnsi="Arial" w:cs="Arial"/>
                <w:sz w:val="20"/>
                <w:szCs w:val="20"/>
              </w:rPr>
              <w:t xml:space="preserve"> </w:t>
            </w:r>
          </w:p>
        </w:tc>
      </w:tr>
      <w:tr w:rsidR="005F33A1" w:rsidRPr="00452515" w14:paraId="003AE9A2" w14:textId="77777777" w:rsidTr="005576B4">
        <w:tc>
          <w:tcPr>
            <w:tcW w:w="8008" w:type="dxa"/>
          </w:tcPr>
          <w:p w14:paraId="5F51CA22" w14:textId="1F4861AA" w:rsidR="005F33A1" w:rsidRDefault="005F33A1" w:rsidP="00745B7C">
            <w:pPr>
              <w:rPr>
                <w:rStyle w:val="Strong"/>
              </w:rPr>
            </w:pPr>
            <w:r w:rsidRPr="00E97505">
              <w:rPr>
                <w:rStyle w:val="Strong"/>
                <w:rFonts w:hint="eastAsia"/>
              </w:rPr>
              <w:t>Main Scenario:</w:t>
            </w:r>
          </w:p>
          <w:p w14:paraId="60BE511F" w14:textId="0509AEAE" w:rsidR="00E960F1" w:rsidRPr="00C11AA9" w:rsidRDefault="005576B4" w:rsidP="005576B4">
            <w:r w:rsidRPr="005576B4">
              <w:t>https://wonder.atlassian.net/wiki/x/DAFv_w</w:t>
            </w:r>
          </w:p>
        </w:tc>
      </w:tr>
      <w:tr w:rsidR="005F33A1" w:rsidRPr="00452515" w14:paraId="61382EF3" w14:textId="77777777" w:rsidTr="005576B4">
        <w:tc>
          <w:tcPr>
            <w:tcW w:w="8008" w:type="dxa"/>
          </w:tcPr>
          <w:p w14:paraId="6F219762" w14:textId="77777777" w:rsidR="005F33A1" w:rsidRPr="00421449" w:rsidRDefault="005F33A1" w:rsidP="00745B7C">
            <w:pPr>
              <w:rPr>
                <w:b/>
                <w:bCs/>
              </w:rPr>
            </w:pPr>
            <w:r w:rsidRPr="00421449">
              <w:rPr>
                <w:b/>
                <w:bCs/>
              </w:rPr>
              <w:t>Extend Scenario:</w:t>
            </w:r>
            <w:r w:rsidRPr="00421449">
              <w:rPr>
                <w:rFonts w:hint="eastAsia"/>
                <w:b/>
                <w:bCs/>
              </w:rPr>
              <w:t xml:space="preserve"> </w:t>
            </w:r>
            <w:r w:rsidRPr="00421449">
              <w:rPr>
                <w:b/>
                <w:bCs/>
              </w:rPr>
              <w:t>Email Format</w:t>
            </w:r>
          </w:p>
          <w:p w14:paraId="37841576" w14:textId="77777777" w:rsidR="005F33A1" w:rsidRPr="00452515" w:rsidRDefault="005F33A1" w:rsidP="005F33A1">
            <w:pPr>
              <w:pStyle w:val="ListParagraph"/>
              <w:numPr>
                <w:ilvl w:val="1"/>
                <w:numId w:val="2036"/>
              </w:numPr>
              <w:tabs>
                <w:tab w:val="left" w:pos="165"/>
              </w:tabs>
              <w:ind w:left="0" w:firstLine="0"/>
            </w:pPr>
          </w:p>
        </w:tc>
      </w:tr>
      <w:tr w:rsidR="005F33A1" w:rsidRPr="00452515" w14:paraId="5FE86254" w14:textId="77777777" w:rsidTr="005576B4">
        <w:tc>
          <w:tcPr>
            <w:tcW w:w="8008" w:type="dxa"/>
          </w:tcPr>
          <w:p w14:paraId="436E0D60" w14:textId="77777777" w:rsidR="005F33A1" w:rsidRDefault="005F33A1" w:rsidP="00745B7C">
            <w:r w:rsidRPr="00452515">
              <w:t>Exception Scenario:</w:t>
            </w:r>
          </w:p>
          <w:p w14:paraId="7003E155" w14:textId="77777777" w:rsidR="005F33A1" w:rsidRPr="00452515" w:rsidRDefault="005F33A1" w:rsidP="00745B7C"/>
        </w:tc>
      </w:tr>
      <w:tr w:rsidR="005F33A1" w:rsidRPr="00452515" w14:paraId="36FD88C4" w14:textId="77777777" w:rsidTr="005576B4">
        <w:tc>
          <w:tcPr>
            <w:tcW w:w="8008" w:type="dxa"/>
          </w:tcPr>
          <w:p w14:paraId="71111272" w14:textId="77777777" w:rsidR="005F33A1" w:rsidRPr="00452515" w:rsidRDefault="005F33A1" w:rsidP="00745B7C">
            <w:r w:rsidRPr="00452515">
              <w:t>Notes:</w:t>
            </w:r>
          </w:p>
        </w:tc>
      </w:tr>
      <w:tr w:rsidR="005F33A1" w:rsidRPr="00452515" w14:paraId="0CD21D05" w14:textId="77777777" w:rsidTr="005576B4">
        <w:tc>
          <w:tcPr>
            <w:tcW w:w="8008" w:type="dxa"/>
          </w:tcPr>
          <w:p w14:paraId="377489AA" w14:textId="77777777" w:rsidR="005F33A1" w:rsidRPr="00452515" w:rsidRDefault="005F33A1" w:rsidP="00745B7C">
            <w:r w:rsidRPr="00452515">
              <w:t>Q/A:</w:t>
            </w:r>
          </w:p>
        </w:tc>
      </w:tr>
    </w:tbl>
    <w:p w14:paraId="3751CE84" w14:textId="77777777" w:rsidR="005F33A1" w:rsidRDefault="005F33A1" w:rsidP="000A33BF"/>
    <w:p w14:paraId="51625944" w14:textId="77777777" w:rsidR="005F33A1" w:rsidRDefault="005F33A1" w:rsidP="000A33BF"/>
    <w:p w14:paraId="105DC5D3" w14:textId="0241F97F" w:rsidR="00F83B79" w:rsidRDefault="00F83B79" w:rsidP="000A33BF">
      <w:r>
        <w:rPr>
          <w:rFonts w:hint="eastAsia"/>
        </w:rPr>
        <w:t>M</w:t>
      </w:r>
      <w:r>
        <w:t>S 03-14 Benchtop Recipe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83B79" w:rsidRPr="00452515" w14:paraId="06427367" w14:textId="77777777" w:rsidTr="00902EE2">
        <w:tc>
          <w:tcPr>
            <w:tcW w:w="8008" w:type="dxa"/>
          </w:tcPr>
          <w:p w14:paraId="75883ABE" w14:textId="77777777" w:rsidR="00F83B79" w:rsidRPr="00E97505" w:rsidRDefault="00F83B79" w:rsidP="00902EE2">
            <w:pPr>
              <w:rPr>
                <w:rStyle w:val="Strong"/>
              </w:rPr>
            </w:pPr>
            <w:bookmarkStart w:id="1207" w:name="_Hlk154169258"/>
            <w:r w:rsidRPr="00B05CAC">
              <w:rPr>
                <w:rStyle w:val="Strong"/>
              </w:rPr>
              <w:t>MS</w:t>
            </w:r>
            <w:r>
              <w:rPr>
                <w:rStyle w:val="Strong"/>
              </w:rPr>
              <w:t xml:space="preserve"> xx-xx Features</w:t>
            </w:r>
          </w:p>
        </w:tc>
      </w:tr>
      <w:tr w:rsidR="00F83B79" w:rsidRPr="00452515" w14:paraId="10CEB65D" w14:textId="77777777" w:rsidTr="00902EE2">
        <w:tc>
          <w:tcPr>
            <w:tcW w:w="8008" w:type="dxa"/>
          </w:tcPr>
          <w:p w14:paraId="3E51EAF1" w14:textId="77777777" w:rsidR="00F83B79" w:rsidRPr="00E97505" w:rsidRDefault="00F83B79" w:rsidP="00902EE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83B79" w14:paraId="4B3352B3" w14:textId="77777777" w:rsidTr="00902EE2">
              <w:trPr>
                <w:jc w:val="center"/>
              </w:trPr>
              <w:tc>
                <w:tcPr>
                  <w:tcW w:w="1169" w:type="dxa"/>
                </w:tcPr>
                <w:p w14:paraId="67AF060D" w14:textId="77777777" w:rsidR="00F83B79" w:rsidRPr="007A35F7" w:rsidRDefault="00F83B79" w:rsidP="00902EE2">
                  <w:pPr>
                    <w:rPr>
                      <w:rFonts w:ascii="Arial" w:hAnsi="Arial" w:cs="Arial"/>
                    </w:rPr>
                  </w:pPr>
                  <w:r w:rsidRPr="007A35F7">
                    <w:rPr>
                      <w:rFonts w:ascii="Arial" w:hAnsi="Arial" w:cs="Arial"/>
                    </w:rPr>
                    <w:t>Version</w:t>
                  </w:r>
                </w:p>
              </w:tc>
              <w:tc>
                <w:tcPr>
                  <w:tcW w:w="1357" w:type="dxa"/>
                </w:tcPr>
                <w:p w14:paraId="40880D25" w14:textId="77777777" w:rsidR="00F83B79" w:rsidRPr="007A35F7" w:rsidRDefault="00F83B79" w:rsidP="00902EE2">
                  <w:pPr>
                    <w:rPr>
                      <w:rFonts w:ascii="Arial" w:hAnsi="Arial" w:cs="Arial"/>
                    </w:rPr>
                  </w:pPr>
                  <w:r w:rsidRPr="007A35F7">
                    <w:rPr>
                      <w:rFonts w:ascii="Arial" w:hAnsi="Arial" w:cs="Arial"/>
                    </w:rPr>
                    <w:t>Date</w:t>
                  </w:r>
                </w:p>
              </w:tc>
              <w:tc>
                <w:tcPr>
                  <w:tcW w:w="1315" w:type="dxa"/>
                </w:tcPr>
                <w:p w14:paraId="3E6D17E9" w14:textId="77777777" w:rsidR="00F83B79" w:rsidRPr="007A35F7" w:rsidRDefault="00F83B79" w:rsidP="00902EE2">
                  <w:pPr>
                    <w:rPr>
                      <w:rFonts w:ascii="Arial" w:hAnsi="Arial" w:cs="Arial"/>
                    </w:rPr>
                  </w:pPr>
                  <w:r w:rsidRPr="007A35F7">
                    <w:rPr>
                      <w:rFonts w:ascii="Arial" w:hAnsi="Arial" w:cs="Arial"/>
                    </w:rPr>
                    <w:t>Updated By</w:t>
                  </w:r>
                </w:p>
              </w:tc>
              <w:tc>
                <w:tcPr>
                  <w:tcW w:w="3924" w:type="dxa"/>
                </w:tcPr>
                <w:p w14:paraId="7A3B2CD1" w14:textId="77777777" w:rsidR="00F83B79" w:rsidRPr="007A35F7" w:rsidRDefault="00F83B79" w:rsidP="00902EE2">
                  <w:pPr>
                    <w:rPr>
                      <w:rFonts w:ascii="Arial" w:hAnsi="Arial" w:cs="Arial"/>
                    </w:rPr>
                  </w:pPr>
                  <w:r w:rsidRPr="007A35F7">
                    <w:rPr>
                      <w:rFonts w:ascii="Arial" w:hAnsi="Arial" w:cs="Arial"/>
                    </w:rPr>
                    <w:t>Description</w:t>
                  </w:r>
                </w:p>
              </w:tc>
            </w:tr>
            <w:tr w:rsidR="00F83B79" w14:paraId="650A56B8" w14:textId="77777777" w:rsidTr="00902EE2">
              <w:trPr>
                <w:jc w:val="center"/>
              </w:trPr>
              <w:tc>
                <w:tcPr>
                  <w:tcW w:w="1169" w:type="dxa"/>
                </w:tcPr>
                <w:p w14:paraId="0AF871C6" w14:textId="77777777" w:rsidR="00F83B79" w:rsidRPr="007A35F7" w:rsidRDefault="00F83B79" w:rsidP="00902EE2">
                  <w:pPr>
                    <w:rPr>
                      <w:rFonts w:ascii="Arial" w:hAnsi="Arial" w:cs="Arial"/>
                    </w:rPr>
                  </w:pPr>
                  <w:r w:rsidRPr="007A35F7">
                    <w:rPr>
                      <w:rFonts w:ascii="Arial" w:hAnsi="Arial" w:cs="Arial"/>
                    </w:rPr>
                    <w:t>1.0</w:t>
                  </w:r>
                </w:p>
              </w:tc>
              <w:tc>
                <w:tcPr>
                  <w:tcW w:w="1357" w:type="dxa"/>
                </w:tcPr>
                <w:p w14:paraId="78317D1D" w14:textId="77777777" w:rsidR="00F83B79" w:rsidRPr="007A35F7" w:rsidRDefault="00F83B79" w:rsidP="00902EE2">
                  <w:pPr>
                    <w:rPr>
                      <w:rFonts w:ascii="Arial" w:hAnsi="Arial" w:cs="Arial"/>
                    </w:rPr>
                  </w:pPr>
                </w:p>
              </w:tc>
              <w:tc>
                <w:tcPr>
                  <w:tcW w:w="1315" w:type="dxa"/>
                </w:tcPr>
                <w:p w14:paraId="1D99A69E" w14:textId="77777777" w:rsidR="00F83B79" w:rsidRPr="007A35F7" w:rsidRDefault="00F83B79" w:rsidP="00902EE2">
                  <w:pPr>
                    <w:rPr>
                      <w:rFonts w:ascii="Arial" w:hAnsi="Arial" w:cs="Arial"/>
                    </w:rPr>
                  </w:pPr>
                </w:p>
              </w:tc>
              <w:tc>
                <w:tcPr>
                  <w:tcW w:w="3924" w:type="dxa"/>
                </w:tcPr>
                <w:p w14:paraId="2A99B039" w14:textId="77777777" w:rsidR="00F83B79" w:rsidRPr="007A35F7" w:rsidRDefault="00F83B79" w:rsidP="00902EE2">
                  <w:pPr>
                    <w:rPr>
                      <w:rFonts w:ascii="Arial" w:hAnsi="Arial" w:cs="Arial"/>
                    </w:rPr>
                  </w:pPr>
                  <w:r w:rsidRPr="007A35F7">
                    <w:rPr>
                      <w:rFonts w:ascii="Arial" w:hAnsi="Arial" w:cs="Arial"/>
                    </w:rPr>
                    <w:t>First version</w:t>
                  </w:r>
                </w:p>
              </w:tc>
            </w:tr>
            <w:tr w:rsidR="00F83B79" w14:paraId="34C09EE7" w14:textId="77777777" w:rsidTr="00902EE2">
              <w:trPr>
                <w:jc w:val="center"/>
              </w:trPr>
              <w:tc>
                <w:tcPr>
                  <w:tcW w:w="1169" w:type="dxa"/>
                </w:tcPr>
                <w:p w14:paraId="58ADACC8" w14:textId="77777777" w:rsidR="00F83B79" w:rsidRDefault="00F83B79" w:rsidP="00902EE2"/>
              </w:tc>
              <w:tc>
                <w:tcPr>
                  <w:tcW w:w="1357" w:type="dxa"/>
                </w:tcPr>
                <w:p w14:paraId="19CA49A1" w14:textId="77777777" w:rsidR="00F83B79" w:rsidRDefault="00F83B79" w:rsidP="00902EE2"/>
              </w:tc>
              <w:tc>
                <w:tcPr>
                  <w:tcW w:w="1315" w:type="dxa"/>
                </w:tcPr>
                <w:p w14:paraId="00775838" w14:textId="77777777" w:rsidR="00F83B79" w:rsidRDefault="00F83B79" w:rsidP="00902EE2"/>
              </w:tc>
              <w:tc>
                <w:tcPr>
                  <w:tcW w:w="3924" w:type="dxa"/>
                </w:tcPr>
                <w:p w14:paraId="7D800EB1" w14:textId="77777777" w:rsidR="00F83B79" w:rsidRDefault="00F83B79" w:rsidP="00902EE2"/>
              </w:tc>
            </w:tr>
            <w:tr w:rsidR="00F83B79" w14:paraId="577457A1" w14:textId="77777777" w:rsidTr="00902EE2">
              <w:trPr>
                <w:jc w:val="center"/>
              </w:trPr>
              <w:tc>
                <w:tcPr>
                  <w:tcW w:w="1169" w:type="dxa"/>
                </w:tcPr>
                <w:p w14:paraId="5C9CDA02" w14:textId="77777777" w:rsidR="00F83B79" w:rsidRDefault="00F83B79" w:rsidP="00902EE2"/>
              </w:tc>
              <w:tc>
                <w:tcPr>
                  <w:tcW w:w="1357" w:type="dxa"/>
                </w:tcPr>
                <w:p w14:paraId="0864739E" w14:textId="77777777" w:rsidR="00F83B79" w:rsidRDefault="00F83B79" w:rsidP="00902EE2"/>
              </w:tc>
              <w:tc>
                <w:tcPr>
                  <w:tcW w:w="1315" w:type="dxa"/>
                </w:tcPr>
                <w:p w14:paraId="10B435AA" w14:textId="77777777" w:rsidR="00F83B79" w:rsidRDefault="00F83B79" w:rsidP="00902EE2"/>
              </w:tc>
              <w:tc>
                <w:tcPr>
                  <w:tcW w:w="3924" w:type="dxa"/>
                </w:tcPr>
                <w:p w14:paraId="6C7B7640" w14:textId="77777777" w:rsidR="00F83B79" w:rsidRDefault="00F83B79" w:rsidP="00902EE2"/>
              </w:tc>
            </w:tr>
            <w:tr w:rsidR="00F83B79" w14:paraId="1AED93E0" w14:textId="77777777" w:rsidTr="00902EE2">
              <w:trPr>
                <w:jc w:val="center"/>
              </w:trPr>
              <w:tc>
                <w:tcPr>
                  <w:tcW w:w="1169" w:type="dxa"/>
                </w:tcPr>
                <w:p w14:paraId="2552A85C" w14:textId="77777777" w:rsidR="00F83B79" w:rsidRDefault="00F83B79" w:rsidP="00902EE2"/>
              </w:tc>
              <w:tc>
                <w:tcPr>
                  <w:tcW w:w="1357" w:type="dxa"/>
                </w:tcPr>
                <w:p w14:paraId="6F11A856" w14:textId="77777777" w:rsidR="00F83B79" w:rsidRDefault="00F83B79" w:rsidP="00902EE2"/>
              </w:tc>
              <w:tc>
                <w:tcPr>
                  <w:tcW w:w="1315" w:type="dxa"/>
                </w:tcPr>
                <w:p w14:paraId="1373E00F" w14:textId="77777777" w:rsidR="00F83B79" w:rsidRDefault="00F83B79" w:rsidP="00902EE2"/>
              </w:tc>
              <w:tc>
                <w:tcPr>
                  <w:tcW w:w="3924" w:type="dxa"/>
                </w:tcPr>
                <w:p w14:paraId="5F6759D1" w14:textId="77777777" w:rsidR="00F83B79" w:rsidRPr="00B66734" w:rsidRDefault="00F83B79" w:rsidP="00902EE2"/>
              </w:tc>
            </w:tr>
            <w:tr w:rsidR="00F83B79" w14:paraId="1CE0BF9A" w14:textId="77777777" w:rsidTr="00902EE2">
              <w:trPr>
                <w:jc w:val="center"/>
              </w:trPr>
              <w:tc>
                <w:tcPr>
                  <w:tcW w:w="1169" w:type="dxa"/>
                </w:tcPr>
                <w:p w14:paraId="274EAFE6" w14:textId="77777777" w:rsidR="00F83B79" w:rsidRDefault="00F83B79" w:rsidP="00902EE2"/>
              </w:tc>
              <w:tc>
                <w:tcPr>
                  <w:tcW w:w="1357" w:type="dxa"/>
                </w:tcPr>
                <w:p w14:paraId="10BED4E3" w14:textId="77777777" w:rsidR="00F83B79" w:rsidRDefault="00F83B79" w:rsidP="00902EE2"/>
              </w:tc>
              <w:tc>
                <w:tcPr>
                  <w:tcW w:w="1315" w:type="dxa"/>
                </w:tcPr>
                <w:p w14:paraId="03F9C323" w14:textId="77777777" w:rsidR="00F83B79" w:rsidRDefault="00F83B79" w:rsidP="00902EE2"/>
              </w:tc>
              <w:tc>
                <w:tcPr>
                  <w:tcW w:w="3924" w:type="dxa"/>
                </w:tcPr>
                <w:p w14:paraId="1FBFD1CF" w14:textId="77777777" w:rsidR="00F83B79" w:rsidRDefault="00F83B79" w:rsidP="00902EE2"/>
              </w:tc>
            </w:tr>
            <w:tr w:rsidR="00F83B79" w14:paraId="641339AF" w14:textId="77777777" w:rsidTr="00902EE2">
              <w:trPr>
                <w:jc w:val="center"/>
              </w:trPr>
              <w:tc>
                <w:tcPr>
                  <w:tcW w:w="1169" w:type="dxa"/>
                </w:tcPr>
                <w:p w14:paraId="752342C5" w14:textId="77777777" w:rsidR="00F83B79" w:rsidRDefault="00F83B79" w:rsidP="00902EE2"/>
              </w:tc>
              <w:tc>
                <w:tcPr>
                  <w:tcW w:w="1357" w:type="dxa"/>
                </w:tcPr>
                <w:p w14:paraId="64C578E0" w14:textId="77777777" w:rsidR="00F83B79" w:rsidRDefault="00F83B79" w:rsidP="00902EE2"/>
              </w:tc>
              <w:tc>
                <w:tcPr>
                  <w:tcW w:w="1315" w:type="dxa"/>
                </w:tcPr>
                <w:p w14:paraId="06BB0637" w14:textId="77777777" w:rsidR="00F83B79" w:rsidRDefault="00F83B79" w:rsidP="00902EE2"/>
              </w:tc>
              <w:tc>
                <w:tcPr>
                  <w:tcW w:w="3924" w:type="dxa"/>
                </w:tcPr>
                <w:p w14:paraId="4FEA217B" w14:textId="77777777" w:rsidR="00F83B79" w:rsidRPr="005C49CE" w:rsidRDefault="00F83B79" w:rsidP="00902EE2"/>
              </w:tc>
            </w:tr>
          </w:tbl>
          <w:p w14:paraId="5098CBC9" w14:textId="77777777" w:rsidR="00F83B79" w:rsidRDefault="00F83B79" w:rsidP="00902EE2"/>
        </w:tc>
      </w:tr>
      <w:tr w:rsidR="00F83B79" w:rsidRPr="00452515" w14:paraId="01840ECD" w14:textId="77777777" w:rsidTr="00902EE2">
        <w:tc>
          <w:tcPr>
            <w:tcW w:w="8008" w:type="dxa"/>
          </w:tcPr>
          <w:p w14:paraId="6536C72E" w14:textId="77777777" w:rsidR="00F83B79" w:rsidRPr="00452515" w:rsidRDefault="00F83B79" w:rsidP="00902EE2">
            <w:r w:rsidRPr="00E97505">
              <w:rPr>
                <w:rStyle w:val="Strong"/>
              </w:rPr>
              <w:t>Stakeholder:</w:t>
            </w:r>
            <w:r w:rsidRPr="00452515">
              <w:t xml:space="preserve"> </w:t>
            </w:r>
            <w:r>
              <w:t>User with privilege</w:t>
            </w:r>
          </w:p>
        </w:tc>
      </w:tr>
      <w:tr w:rsidR="00F83B79" w:rsidRPr="009A0B08" w14:paraId="0BF3FA87" w14:textId="77777777" w:rsidTr="00902EE2">
        <w:tc>
          <w:tcPr>
            <w:tcW w:w="8008" w:type="dxa"/>
          </w:tcPr>
          <w:p w14:paraId="42386ED8" w14:textId="77777777" w:rsidR="00F83B79" w:rsidRDefault="00F83B79" w:rsidP="00902EE2">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A0119EF" w14:textId="77777777" w:rsidR="00F83B79" w:rsidRPr="009A0B08" w:rsidRDefault="00F83B79" w:rsidP="00902EE2">
            <w:pPr>
              <w:rPr>
                <w:rStyle w:val="Strong"/>
                <w:lang w:val="fr-FR"/>
              </w:rPr>
            </w:pPr>
          </w:p>
          <w:p w14:paraId="674C8D02" w14:textId="77777777" w:rsidR="00F83B79" w:rsidRDefault="00F83B79" w:rsidP="00902EE2">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7ECA85DA" w14:textId="77777777" w:rsidR="00F83B79" w:rsidRPr="009A0B08" w:rsidRDefault="00F83B79" w:rsidP="00902EE2">
            <w:pPr>
              <w:rPr>
                <w:rStyle w:val="Strong"/>
                <w:lang w:val="fr-FR"/>
              </w:rPr>
            </w:pPr>
          </w:p>
          <w:p w14:paraId="3A7DED43" w14:textId="77777777" w:rsidR="00F83B79" w:rsidRDefault="00F83B79" w:rsidP="00902EE2">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0C0400EE" w14:textId="77777777" w:rsidR="00F83B79" w:rsidRDefault="00F83B79" w:rsidP="00902EE2">
            <w:pPr>
              <w:rPr>
                <w:rFonts w:ascii="Arial" w:hAnsi="Arial" w:cs="Arial"/>
                <w:sz w:val="20"/>
                <w:szCs w:val="20"/>
                <w:lang w:val="pt-BR"/>
              </w:rPr>
            </w:pPr>
          </w:p>
          <w:p w14:paraId="10A458EB" w14:textId="77777777" w:rsidR="00F83B79" w:rsidRPr="00D329EE" w:rsidRDefault="00F83B79" w:rsidP="00902EE2">
            <w:pPr>
              <w:rPr>
                <w:rFonts w:ascii="Arial" w:hAnsi="Arial" w:cs="Arial"/>
                <w:sz w:val="20"/>
                <w:szCs w:val="20"/>
                <w:lang w:val="pt-BR"/>
              </w:rPr>
            </w:pPr>
          </w:p>
        </w:tc>
      </w:tr>
      <w:tr w:rsidR="00F83B79" w:rsidRPr="00452515" w14:paraId="773C0EB9" w14:textId="77777777" w:rsidTr="00902EE2">
        <w:tc>
          <w:tcPr>
            <w:tcW w:w="8008" w:type="dxa"/>
          </w:tcPr>
          <w:p w14:paraId="29DEC7A3" w14:textId="77777777" w:rsidR="00F83B79" w:rsidRPr="00D97083" w:rsidRDefault="00F83B79" w:rsidP="00902EE2">
            <w:pPr>
              <w:rPr>
                <w:b/>
                <w:bCs/>
              </w:rPr>
            </w:pPr>
            <w:r w:rsidRPr="00D97083">
              <w:rPr>
                <w:rFonts w:hint="eastAsia"/>
                <w:b/>
                <w:bCs/>
              </w:rPr>
              <w:t>Main Scenario:</w:t>
            </w:r>
          </w:p>
          <w:p w14:paraId="1D6FE9EB" w14:textId="77777777" w:rsidR="00F83B79" w:rsidRDefault="00F83B79" w:rsidP="00F83B79">
            <w:pPr>
              <w:pStyle w:val="ListParagraph"/>
              <w:numPr>
                <w:ilvl w:val="2"/>
                <w:numId w:val="0"/>
              </w:numPr>
              <w:tabs>
                <w:tab w:val="left" w:pos="307"/>
              </w:tabs>
              <w:ind w:left="165" w:hanging="138"/>
              <w:rPr>
                <w:b/>
                <w:bCs/>
              </w:rPr>
            </w:pPr>
          </w:p>
          <w:p w14:paraId="689CADC4" w14:textId="77777777" w:rsidR="00F83B79" w:rsidRDefault="00F83B79" w:rsidP="00F83B79">
            <w:pPr>
              <w:pStyle w:val="ListParagraph"/>
              <w:numPr>
                <w:ilvl w:val="0"/>
                <w:numId w:val="1743"/>
              </w:numPr>
            </w:pPr>
            <w:r w:rsidRPr="00305D89">
              <w:t>Show ‘Overview’ tab and ‘Files’ tab, show ‘Overview’ tab by default.</w:t>
            </w:r>
          </w:p>
          <w:p w14:paraId="2A597C7E" w14:textId="77777777" w:rsidR="00136BFE" w:rsidRDefault="00136BFE" w:rsidP="00136BFE"/>
          <w:p w14:paraId="61657E5D" w14:textId="77777777" w:rsidR="00136BFE" w:rsidRDefault="00136BFE" w:rsidP="00136BFE"/>
          <w:p w14:paraId="30298537" w14:textId="77777777" w:rsidR="00136BFE" w:rsidRDefault="00136BFE" w:rsidP="00136BFE"/>
          <w:p w14:paraId="46B3AA55" w14:textId="77777777" w:rsidR="00136BFE" w:rsidRDefault="00136BFE" w:rsidP="00136BFE"/>
          <w:p w14:paraId="35E0D864" w14:textId="15A87311" w:rsidR="00F83B79" w:rsidRDefault="00136BFE" w:rsidP="00F83B79">
            <w:pPr>
              <w:pStyle w:val="ListParagraph"/>
              <w:numPr>
                <w:ilvl w:val="1"/>
                <w:numId w:val="1743"/>
              </w:numPr>
            </w:pPr>
            <w:r>
              <w:t>W</w:t>
            </w:r>
          </w:p>
          <w:p w14:paraId="3C4989C4" w14:textId="77777777" w:rsidR="00136BFE" w:rsidRDefault="00136BFE" w:rsidP="00F83B79">
            <w:pPr>
              <w:pStyle w:val="ListParagraph"/>
              <w:numPr>
                <w:ilvl w:val="1"/>
                <w:numId w:val="1743"/>
              </w:numPr>
            </w:pPr>
          </w:p>
          <w:p w14:paraId="52B8B143" w14:textId="77777777" w:rsidR="00F83B79" w:rsidRDefault="00F83B79" w:rsidP="00F83B79">
            <w:pPr>
              <w:pStyle w:val="ListParagraph"/>
              <w:numPr>
                <w:ilvl w:val="2"/>
                <w:numId w:val="0"/>
              </w:numPr>
              <w:tabs>
                <w:tab w:val="left" w:pos="307"/>
              </w:tabs>
              <w:ind w:left="165" w:hanging="138"/>
            </w:pPr>
            <w:r>
              <w:rPr>
                <w:rFonts w:hint="eastAsia"/>
              </w:rPr>
              <w:t>I</w:t>
            </w:r>
            <w:r>
              <w:t xml:space="preserve">n ‘Overview’ tab show fields in left column: </w:t>
            </w:r>
            <w:r w:rsidRPr="00EA477C">
              <w:t>Production Start Time</w:t>
            </w:r>
            <w:r>
              <w:t xml:space="preserve">, </w:t>
            </w:r>
            <w:r w:rsidRPr="00EA477C">
              <w:t>Object Type</w:t>
            </w:r>
            <w:r>
              <w:t xml:space="preserve">, </w:t>
            </w:r>
          </w:p>
          <w:p w14:paraId="0F9F2D61" w14:textId="2021FB76" w:rsidR="00F83B79" w:rsidRDefault="00F83B79" w:rsidP="00F83B79">
            <w:pPr>
              <w:pStyle w:val="ListParagraph"/>
              <w:numPr>
                <w:ilvl w:val="2"/>
                <w:numId w:val="0"/>
              </w:numPr>
              <w:tabs>
                <w:tab w:val="left" w:pos="307"/>
              </w:tabs>
              <w:ind w:left="165" w:hanging="138"/>
              <w:rPr>
                <w:b/>
                <w:bCs/>
              </w:rPr>
            </w:pPr>
            <w:r w:rsidRPr="008C536F">
              <w:t>Concept</w:t>
            </w:r>
            <w:r>
              <w:t>, Parent Recipe</w:t>
            </w:r>
            <w:ins w:id="1208" w:author="Bonnie Yang [2]" w:date="2023-12-01T15:16:00Z">
              <w:r>
                <w:t>, Status</w:t>
              </w:r>
            </w:ins>
            <w:r>
              <w:t>. S</w:t>
            </w:r>
          </w:p>
          <w:p w14:paraId="76734EF5" w14:textId="77777777" w:rsidR="00F83B79" w:rsidRPr="00F83B79" w:rsidRDefault="00F83B79" w:rsidP="00F83B79">
            <w:pPr>
              <w:numPr>
                <w:ilvl w:val="2"/>
                <w:numId w:val="0"/>
              </w:numPr>
              <w:tabs>
                <w:tab w:val="left" w:pos="307"/>
              </w:tabs>
              <w:rPr>
                <w:b/>
                <w:bCs/>
              </w:rPr>
            </w:pPr>
          </w:p>
          <w:p w14:paraId="2D39B23A" w14:textId="77777777" w:rsidR="00F83B79" w:rsidRDefault="00F83B79" w:rsidP="00F83B79">
            <w:pPr>
              <w:pStyle w:val="ListParagraph"/>
              <w:numPr>
                <w:ilvl w:val="2"/>
                <w:numId w:val="0"/>
              </w:numPr>
              <w:tabs>
                <w:tab w:val="left" w:pos="307"/>
              </w:tabs>
              <w:ind w:left="165" w:hanging="138"/>
              <w:rPr>
                <w:b/>
                <w:bCs/>
              </w:rPr>
            </w:pPr>
          </w:p>
          <w:p w14:paraId="629D93B3" w14:textId="696D9D55" w:rsidR="00F83B79" w:rsidRPr="00E76B61" w:rsidRDefault="00F83B79" w:rsidP="00F83B79">
            <w:pPr>
              <w:pStyle w:val="ListParagraph"/>
              <w:numPr>
                <w:ilvl w:val="2"/>
                <w:numId w:val="0"/>
              </w:numPr>
              <w:tabs>
                <w:tab w:val="left" w:pos="307"/>
              </w:tabs>
              <w:ind w:left="165" w:hanging="138"/>
            </w:pPr>
            <w:r>
              <w:rPr>
                <w:rFonts w:hint="eastAsia"/>
                <w:b/>
                <w:bCs/>
              </w:rPr>
              <w:t>XXX</w:t>
            </w:r>
            <w:r>
              <w:rPr>
                <w:b/>
                <w:bCs/>
              </w:rPr>
              <w:t xml:space="preserve"> </w:t>
            </w:r>
          </w:p>
          <w:p w14:paraId="523831E9" w14:textId="77777777" w:rsidR="00F83B79" w:rsidRPr="00E76B61" w:rsidRDefault="00F83B79" w:rsidP="00F83B79">
            <w:pPr>
              <w:pStyle w:val="ListParagraph"/>
              <w:numPr>
                <w:ilvl w:val="1"/>
                <w:numId w:val="0"/>
              </w:numPr>
              <w:tabs>
                <w:tab w:val="left" w:pos="307"/>
              </w:tabs>
              <w:ind w:left="1440" w:hanging="360"/>
            </w:pPr>
            <w:r>
              <w:rPr>
                <w:rFonts w:hint="eastAsia"/>
              </w:rPr>
              <w:t>W</w:t>
            </w:r>
          </w:p>
          <w:p w14:paraId="50DFA976" w14:textId="77777777" w:rsidR="00F83B79" w:rsidRPr="00D97083" w:rsidRDefault="00F83B79" w:rsidP="00902EE2">
            <w:pPr>
              <w:rPr>
                <w:b/>
                <w:bCs/>
              </w:rPr>
            </w:pPr>
          </w:p>
          <w:p w14:paraId="2F74EA56" w14:textId="77777777" w:rsidR="00F83B79" w:rsidRDefault="00F83B79" w:rsidP="00902EE2">
            <w:pPr>
              <w:pStyle w:val="ListParagraph"/>
              <w:numPr>
                <w:ilvl w:val="2"/>
                <w:numId w:val="0"/>
              </w:numPr>
              <w:tabs>
                <w:tab w:val="left" w:pos="307"/>
              </w:tabs>
              <w:ind w:left="165" w:hanging="138"/>
            </w:pPr>
          </w:p>
          <w:p w14:paraId="334EB03F" w14:textId="77777777" w:rsidR="00F83B79" w:rsidRDefault="00F83B79" w:rsidP="00902EE2">
            <w:pPr>
              <w:pStyle w:val="ListParagraph"/>
              <w:numPr>
                <w:ilvl w:val="2"/>
                <w:numId w:val="0"/>
              </w:numPr>
              <w:tabs>
                <w:tab w:val="left" w:pos="307"/>
              </w:tabs>
              <w:ind w:left="165" w:hanging="138"/>
            </w:pPr>
          </w:p>
          <w:p w14:paraId="6CCC33E8" w14:textId="77777777" w:rsidR="00F83B79" w:rsidRDefault="00F83B79" w:rsidP="00902EE2">
            <w:pPr>
              <w:pStyle w:val="ListParagraph"/>
              <w:numPr>
                <w:ilvl w:val="2"/>
                <w:numId w:val="0"/>
              </w:numPr>
              <w:tabs>
                <w:tab w:val="left" w:pos="307"/>
              </w:tabs>
              <w:ind w:left="165" w:hanging="138"/>
            </w:pPr>
          </w:p>
          <w:p w14:paraId="70F02F02" w14:textId="77777777" w:rsidR="00F83B79" w:rsidRDefault="00F83B79" w:rsidP="00902EE2"/>
          <w:p w14:paraId="494856F0" w14:textId="77777777" w:rsidR="00F83B79" w:rsidRPr="00BD54DC" w:rsidRDefault="00F83B79" w:rsidP="00902EE2"/>
        </w:tc>
      </w:tr>
      <w:tr w:rsidR="00F83B79" w:rsidRPr="00452515" w14:paraId="3FB07DAB" w14:textId="77777777" w:rsidTr="00902EE2">
        <w:tc>
          <w:tcPr>
            <w:tcW w:w="8008" w:type="dxa"/>
          </w:tcPr>
          <w:p w14:paraId="560DD1BB" w14:textId="77777777" w:rsidR="00F83B79" w:rsidRDefault="00F83B79" w:rsidP="00902EE2">
            <w:r w:rsidRPr="00452515">
              <w:t>Extend Scenario:</w:t>
            </w:r>
          </w:p>
          <w:p w14:paraId="6B33DCF4" w14:textId="77777777" w:rsidR="00F83B79" w:rsidRPr="00452515" w:rsidRDefault="00F83B79" w:rsidP="00902EE2"/>
        </w:tc>
      </w:tr>
      <w:tr w:rsidR="00F83B79" w:rsidRPr="00452515" w14:paraId="7D04B1FA" w14:textId="77777777" w:rsidTr="00902EE2">
        <w:tc>
          <w:tcPr>
            <w:tcW w:w="8008" w:type="dxa"/>
          </w:tcPr>
          <w:p w14:paraId="70D1DADD" w14:textId="77777777" w:rsidR="00F83B79" w:rsidRDefault="00F83B79" w:rsidP="00902EE2">
            <w:r w:rsidRPr="00452515">
              <w:t>Exception Scenario:</w:t>
            </w:r>
          </w:p>
          <w:p w14:paraId="3DC65702" w14:textId="77777777" w:rsidR="00F83B79" w:rsidRPr="00452515" w:rsidRDefault="00F83B79" w:rsidP="00902EE2"/>
        </w:tc>
      </w:tr>
      <w:tr w:rsidR="00F83B79" w:rsidRPr="00452515" w14:paraId="28718B9D" w14:textId="77777777" w:rsidTr="00902EE2">
        <w:tc>
          <w:tcPr>
            <w:tcW w:w="8008" w:type="dxa"/>
          </w:tcPr>
          <w:p w14:paraId="382CC440" w14:textId="77777777" w:rsidR="00F83B79" w:rsidRPr="00452515" w:rsidRDefault="00F83B79" w:rsidP="00902EE2">
            <w:r w:rsidRPr="00452515">
              <w:t>Notes:</w:t>
            </w:r>
          </w:p>
        </w:tc>
      </w:tr>
      <w:tr w:rsidR="00F83B79" w:rsidRPr="00452515" w14:paraId="2795841C" w14:textId="77777777" w:rsidTr="00902EE2">
        <w:tc>
          <w:tcPr>
            <w:tcW w:w="8008" w:type="dxa"/>
          </w:tcPr>
          <w:p w14:paraId="2705E100" w14:textId="77777777" w:rsidR="00F83B79" w:rsidRPr="00452515" w:rsidRDefault="00F83B79" w:rsidP="00902EE2">
            <w:r w:rsidRPr="00452515">
              <w:t>Q/A:</w:t>
            </w:r>
          </w:p>
        </w:tc>
      </w:tr>
      <w:bookmarkEnd w:id="1207"/>
    </w:tbl>
    <w:p w14:paraId="21398EB1" w14:textId="77777777" w:rsidR="00F83B79" w:rsidRDefault="00F83B79" w:rsidP="000A33BF"/>
    <w:p w14:paraId="68AEF1A8" w14:textId="77777777" w:rsidR="00F83B79" w:rsidRDefault="00F83B79" w:rsidP="000A33BF"/>
    <w:p w14:paraId="496652ED" w14:textId="77777777" w:rsidR="00F83B79" w:rsidRPr="000A33BF" w:rsidRDefault="00F83B79" w:rsidP="000A33BF"/>
    <w:p w14:paraId="0189ADDE" w14:textId="1663B767" w:rsidR="00B03141" w:rsidRDefault="002854BF" w:rsidP="00B03141">
      <w:pPr>
        <w:pStyle w:val="Heading1"/>
        <w:spacing w:line="276" w:lineRule="auto"/>
      </w:pPr>
      <w:r>
        <w:t>Basic Information Tab of ‘Recipe’</w:t>
      </w:r>
      <w:r w:rsidR="00B03141">
        <w:t xml:space="preserve"> Items</w:t>
      </w:r>
      <w:r w:rsidR="00251735">
        <w:t xml:space="preserve"> Detail</w:t>
      </w:r>
    </w:p>
    <w:p w14:paraId="5B25629E" w14:textId="37488F81" w:rsidR="00CE1662" w:rsidRPr="006260A2" w:rsidRDefault="00B46B82" w:rsidP="00CE1662">
      <w:pPr>
        <w:pStyle w:val="Heading2"/>
        <w:rPr>
          <w:rFonts w:ascii="Arial" w:hAnsi="Arial" w:cs="Arial"/>
        </w:rPr>
      </w:pPr>
      <w:r>
        <w:rPr>
          <w:rFonts w:ascii="Arial" w:hAnsi="Arial" w:cs="Arial" w:hint="eastAsia"/>
        </w:rPr>
        <w:t>Tran-</w:t>
      </w:r>
      <w:r w:rsidR="00CE1662" w:rsidRPr="0039725D">
        <w:rPr>
          <w:rFonts w:ascii="Arial" w:hAnsi="Arial" w:cs="Arial"/>
        </w:rPr>
        <w:t>MS0</w:t>
      </w:r>
      <w:r w:rsidR="00CE1662">
        <w:rPr>
          <w:rFonts w:ascii="Arial" w:hAnsi="Arial" w:cs="Arial"/>
        </w:rPr>
        <w:t>4</w:t>
      </w:r>
      <w:r w:rsidR="00CE1662" w:rsidRPr="0039725D">
        <w:rPr>
          <w:rFonts w:ascii="Arial" w:hAnsi="Arial" w:cs="Arial"/>
        </w:rPr>
        <w:t xml:space="preserve">-01 </w:t>
      </w:r>
      <w:r w:rsidR="00CE1662">
        <w:rPr>
          <w:rFonts w:ascii="Arial" w:hAnsi="Arial" w:cs="Arial"/>
        </w:rPr>
        <w:t>Basic Information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E1662" w:rsidRPr="00452515" w14:paraId="2DEA725F" w14:textId="77777777" w:rsidTr="00B46B82">
        <w:tc>
          <w:tcPr>
            <w:tcW w:w="8008" w:type="dxa"/>
          </w:tcPr>
          <w:p w14:paraId="4445340B" w14:textId="2E302DB2" w:rsidR="00CE1662" w:rsidRPr="00E97505" w:rsidRDefault="006260A2">
            <w:pPr>
              <w:rPr>
                <w:rStyle w:val="Strong"/>
              </w:rPr>
            </w:pPr>
            <w:r w:rsidRPr="006260A2">
              <w:rPr>
                <w:rStyle w:val="Strong"/>
              </w:rPr>
              <w:t>MS0</w:t>
            </w:r>
            <w:r>
              <w:rPr>
                <w:rStyle w:val="Strong"/>
              </w:rPr>
              <w:t>4</w:t>
            </w:r>
            <w:r w:rsidRPr="006260A2">
              <w:rPr>
                <w:rStyle w:val="Strong"/>
              </w:rPr>
              <w:t>-01 Basic Information Card</w:t>
            </w:r>
          </w:p>
        </w:tc>
      </w:tr>
      <w:tr w:rsidR="00CE1662" w:rsidRPr="00452515" w14:paraId="3D6F2994" w14:textId="77777777" w:rsidTr="00B46B82">
        <w:tc>
          <w:tcPr>
            <w:tcW w:w="8008" w:type="dxa"/>
          </w:tcPr>
          <w:p w14:paraId="16328154" w14:textId="77777777" w:rsidR="00CE1662" w:rsidRPr="00E97505" w:rsidRDefault="00CE166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CE1662" w14:paraId="44BC461C" w14:textId="77777777">
              <w:trPr>
                <w:jc w:val="center"/>
              </w:trPr>
              <w:tc>
                <w:tcPr>
                  <w:tcW w:w="1169" w:type="dxa"/>
                </w:tcPr>
                <w:p w14:paraId="2A982CB0" w14:textId="77777777" w:rsidR="00CE1662" w:rsidRPr="007A35F7" w:rsidRDefault="00CE1662">
                  <w:pPr>
                    <w:rPr>
                      <w:rFonts w:ascii="Arial" w:hAnsi="Arial" w:cs="Arial"/>
                    </w:rPr>
                  </w:pPr>
                  <w:r w:rsidRPr="007A35F7">
                    <w:rPr>
                      <w:rFonts w:ascii="Arial" w:hAnsi="Arial" w:cs="Arial"/>
                    </w:rPr>
                    <w:t>Version</w:t>
                  </w:r>
                </w:p>
              </w:tc>
              <w:tc>
                <w:tcPr>
                  <w:tcW w:w="1357" w:type="dxa"/>
                </w:tcPr>
                <w:p w14:paraId="2AF7261E" w14:textId="77777777" w:rsidR="00CE1662" w:rsidRPr="007A35F7" w:rsidRDefault="00CE1662">
                  <w:pPr>
                    <w:rPr>
                      <w:rFonts w:ascii="Arial" w:hAnsi="Arial" w:cs="Arial"/>
                    </w:rPr>
                  </w:pPr>
                  <w:r w:rsidRPr="007A35F7">
                    <w:rPr>
                      <w:rFonts w:ascii="Arial" w:hAnsi="Arial" w:cs="Arial"/>
                    </w:rPr>
                    <w:t>Date</w:t>
                  </w:r>
                </w:p>
              </w:tc>
              <w:tc>
                <w:tcPr>
                  <w:tcW w:w="1315" w:type="dxa"/>
                </w:tcPr>
                <w:p w14:paraId="667E1FFE" w14:textId="77777777" w:rsidR="00CE1662" w:rsidRPr="007A35F7" w:rsidRDefault="00CE1662">
                  <w:pPr>
                    <w:rPr>
                      <w:rFonts w:ascii="Arial" w:hAnsi="Arial" w:cs="Arial"/>
                    </w:rPr>
                  </w:pPr>
                  <w:r w:rsidRPr="007A35F7">
                    <w:rPr>
                      <w:rFonts w:ascii="Arial" w:hAnsi="Arial" w:cs="Arial"/>
                    </w:rPr>
                    <w:t>Updated By</w:t>
                  </w:r>
                </w:p>
              </w:tc>
              <w:tc>
                <w:tcPr>
                  <w:tcW w:w="3924" w:type="dxa"/>
                </w:tcPr>
                <w:p w14:paraId="0F9E3DF9" w14:textId="77777777" w:rsidR="00CE1662" w:rsidRPr="007A35F7" w:rsidRDefault="00CE1662">
                  <w:pPr>
                    <w:rPr>
                      <w:rFonts w:ascii="Arial" w:hAnsi="Arial" w:cs="Arial"/>
                    </w:rPr>
                  </w:pPr>
                  <w:r w:rsidRPr="007A35F7">
                    <w:rPr>
                      <w:rFonts w:ascii="Arial" w:hAnsi="Arial" w:cs="Arial"/>
                    </w:rPr>
                    <w:t>Description</w:t>
                  </w:r>
                </w:p>
              </w:tc>
            </w:tr>
            <w:tr w:rsidR="00CE1662" w14:paraId="703AE2D4" w14:textId="77777777">
              <w:trPr>
                <w:jc w:val="center"/>
              </w:trPr>
              <w:tc>
                <w:tcPr>
                  <w:tcW w:w="1169" w:type="dxa"/>
                </w:tcPr>
                <w:p w14:paraId="05DA730C" w14:textId="77777777" w:rsidR="00CE1662" w:rsidRPr="007A35F7" w:rsidRDefault="00CE1662">
                  <w:pPr>
                    <w:rPr>
                      <w:rFonts w:ascii="Arial" w:hAnsi="Arial" w:cs="Arial"/>
                    </w:rPr>
                  </w:pPr>
                  <w:r w:rsidRPr="007A35F7">
                    <w:rPr>
                      <w:rFonts w:ascii="Arial" w:hAnsi="Arial" w:cs="Arial"/>
                    </w:rPr>
                    <w:t>1.0</w:t>
                  </w:r>
                </w:p>
              </w:tc>
              <w:tc>
                <w:tcPr>
                  <w:tcW w:w="1357" w:type="dxa"/>
                </w:tcPr>
                <w:p w14:paraId="287C42CA" w14:textId="77777777" w:rsidR="00CE1662" w:rsidRPr="007A35F7" w:rsidRDefault="00CE1662">
                  <w:pPr>
                    <w:rPr>
                      <w:rFonts w:ascii="Arial" w:hAnsi="Arial" w:cs="Arial"/>
                    </w:rPr>
                  </w:pPr>
                  <w:r w:rsidRPr="007A35F7">
                    <w:rPr>
                      <w:rFonts w:ascii="Arial" w:hAnsi="Arial" w:cs="Arial"/>
                    </w:rPr>
                    <w:t>2022.8.23</w:t>
                  </w:r>
                </w:p>
              </w:tc>
              <w:tc>
                <w:tcPr>
                  <w:tcW w:w="1315" w:type="dxa"/>
                </w:tcPr>
                <w:p w14:paraId="421B1866" w14:textId="77777777" w:rsidR="00CE1662" w:rsidRPr="007A35F7" w:rsidRDefault="00CE1662">
                  <w:pPr>
                    <w:rPr>
                      <w:rFonts w:ascii="Arial" w:hAnsi="Arial" w:cs="Arial"/>
                    </w:rPr>
                  </w:pPr>
                  <w:r w:rsidRPr="007A35F7">
                    <w:rPr>
                      <w:rFonts w:ascii="Arial" w:hAnsi="Arial" w:cs="Arial"/>
                    </w:rPr>
                    <w:t>Bonnie</w:t>
                  </w:r>
                </w:p>
              </w:tc>
              <w:tc>
                <w:tcPr>
                  <w:tcW w:w="3924" w:type="dxa"/>
                </w:tcPr>
                <w:p w14:paraId="2483D2CE" w14:textId="2238953F" w:rsidR="00CE1662" w:rsidRPr="007A35F7" w:rsidRDefault="00CE1662">
                  <w:pPr>
                    <w:rPr>
                      <w:rFonts w:ascii="Arial" w:hAnsi="Arial" w:cs="Arial"/>
                    </w:rPr>
                  </w:pPr>
                  <w:r w:rsidRPr="007A35F7">
                    <w:rPr>
                      <w:rFonts w:ascii="Arial" w:hAnsi="Arial" w:cs="Arial"/>
                    </w:rPr>
                    <w:t xml:space="preserve">First version, copy from </w:t>
                  </w:r>
                  <w:r w:rsidR="006260A2">
                    <w:rPr>
                      <w:rFonts w:ascii="Arial" w:hAnsi="Arial" w:cs="Arial"/>
                    </w:rPr>
                    <w:t>‘</w:t>
                  </w:r>
                  <w:r w:rsidR="006260A2" w:rsidRPr="006260A2">
                    <w:rPr>
                      <w:rFonts w:ascii="Arial" w:hAnsi="Arial" w:cs="Arial"/>
                    </w:rPr>
                    <w:t>CB03-04 Recipe Detail-Basic Information</w:t>
                  </w:r>
                  <w:r w:rsidR="006260A2">
                    <w:rPr>
                      <w:rFonts w:ascii="Arial" w:hAnsi="Arial" w:cs="Arial"/>
                    </w:rPr>
                    <w:t>’</w:t>
                  </w:r>
                </w:p>
              </w:tc>
            </w:tr>
            <w:tr w:rsidR="00F95DD4" w14:paraId="2A11B835" w14:textId="77777777">
              <w:trPr>
                <w:jc w:val="center"/>
              </w:trPr>
              <w:tc>
                <w:tcPr>
                  <w:tcW w:w="1169" w:type="dxa"/>
                </w:tcPr>
                <w:p w14:paraId="1E1CCF7C" w14:textId="126EE871" w:rsidR="00F95DD4" w:rsidRDefault="00F95DD4" w:rsidP="00F95DD4">
                  <w:r w:rsidRPr="007A35F7">
                    <w:rPr>
                      <w:rFonts w:ascii="Arial" w:hAnsi="Arial" w:cs="Arial"/>
                    </w:rPr>
                    <w:t>1.</w:t>
                  </w:r>
                  <w:r>
                    <w:rPr>
                      <w:rFonts w:ascii="Arial" w:hAnsi="Arial" w:cs="Arial"/>
                    </w:rPr>
                    <w:t>1</w:t>
                  </w:r>
                </w:p>
              </w:tc>
              <w:tc>
                <w:tcPr>
                  <w:tcW w:w="1357" w:type="dxa"/>
                </w:tcPr>
                <w:p w14:paraId="52509440" w14:textId="43D7E9ED" w:rsidR="00F95DD4" w:rsidRDefault="00F95DD4" w:rsidP="00F95DD4">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11</w:t>
                  </w:r>
                </w:p>
              </w:tc>
              <w:tc>
                <w:tcPr>
                  <w:tcW w:w="1315" w:type="dxa"/>
                </w:tcPr>
                <w:p w14:paraId="78542AAC" w14:textId="4D360FC0" w:rsidR="00F95DD4" w:rsidRDefault="00F95DD4" w:rsidP="00F95DD4">
                  <w:r w:rsidRPr="007A35F7">
                    <w:rPr>
                      <w:rFonts w:ascii="Arial" w:hAnsi="Arial" w:cs="Arial"/>
                    </w:rPr>
                    <w:t>Bonnie</w:t>
                  </w:r>
                </w:p>
              </w:tc>
              <w:tc>
                <w:tcPr>
                  <w:tcW w:w="3924" w:type="dxa"/>
                </w:tcPr>
                <w:p w14:paraId="4FF5F701" w14:textId="2E070CBF" w:rsidR="00F95DD4" w:rsidRDefault="00F95DD4" w:rsidP="00F95DD4">
                  <w:r w:rsidRPr="00966FC7">
                    <w:rPr>
                      <w:rFonts w:ascii="Arial" w:hAnsi="Arial" w:cs="Arial"/>
                    </w:rPr>
                    <w:t>Routes Mapping &amp; Kitchen Location &amp; Kitchen Sub-location in Storage Information Card in Items V2</w:t>
                  </w:r>
                </w:p>
              </w:tc>
            </w:tr>
            <w:tr w:rsidR="0049618F" w14:paraId="769DFFE2" w14:textId="77777777">
              <w:trPr>
                <w:jc w:val="center"/>
              </w:trPr>
              <w:tc>
                <w:tcPr>
                  <w:tcW w:w="1169" w:type="dxa"/>
                </w:tcPr>
                <w:p w14:paraId="04D490BD" w14:textId="047AF0B9" w:rsidR="0049618F" w:rsidRDefault="0049618F" w:rsidP="0049618F">
                  <w:r w:rsidRPr="007A35F7">
                    <w:rPr>
                      <w:rFonts w:ascii="Arial" w:hAnsi="Arial" w:cs="Arial"/>
                    </w:rPr>
                    <w:t>1.</w:t>
                  </w:r>
                  <w:r>
                    <w:rPr>
                      <w:rFonts w:ascii="Arial" w:hAnsi="Arial" w:cs="Arial"/>
                    </w:rPr>
                    <w:t>2</w:t>
                  </w:r>
                </w:p>
              </w:tc>
              <w:tc>
                <w:tcPr>
                  <w:tcW w:w="1357" w:type="dxa"/>
                </w:tcPr>
                <w:p w14:paraId="69C16113" w14:textId="2FAB6AF6" w:rsidR="0049618F" w:rsidRDefault="0049618F" w:rsidP="0049618F">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p>
              </w:tc>
              <w:tc>
                <w:tcPr>
                  <w:tcW w:w="1315" w:type="dxa"/>
                </w:tcPr>
                <w:p w14:paraId="3AB5FB81" w14:textId="5E333934" w:rsidR="0049618F" w:rsidRDefault="0049618F" w:rsidP="0049618F">
                  <w:r w:rsidRPr="007A35F7">
                    <w:rPr>
                      <w:rFonts w:ascii="Arial" w:hAnsi="Arial" w:cs="Arial"/>
                    </w:rPr>
                    <w:t>Bonnie</w:t>
                  </w:r>
                </w:p>
              </w:tc>
              <w:tc>
                <w:tcPr>
                  <w:tcW w:w="3924" w:type="dxa"/>
                </w:tcPr>
                <w:p w14:paraId="56352E49" w14:textId="77777777" w:rsidR="0049618F" w:rsidRDefault="0049618F" w:rsidP="0049618F">
                  <w:pPr>
                    <w:rPr>
                      <w:rFonts w:ascii="Arial" w:hAnsi="Arial" w:cs="Arial"/>
                    </w:rPr>
                  </w:pPr>
                  <w:r w:rsidRPr="001D644B">
                    <w:rPr>
                      <w:rFonts w:ascii="Arial" w:hAnsi="Arial" w:cs="Arial"/>
                    </w:rPr>
                    <w:t>Preparation Recipe Type</w:t>
                  </w:r>
                </w:p>
                <w:p w14:paraId="727E6963" w14:textId="5EC9147C" w:rsidR="005B387C" w:rsidRDefault="005B387C" w:rsidP="0049618F">
                  <w:r w:rsidRPr="005B387C">
                    <w:rPr>
                      <w:rFonts w:ascii="Arial" w:hAnsi="Arial" w:cs="Arial"/>
                    </w:rPr>
                    <w:t xml:space="preserve">V2 </w:t>
                  </w:r>
                  <w:del w:id="1209" w:author="Bonnie Yang" w:date="2023-06-06T17:18:00Z">
                    <w:r w:rsidRPr="005B387C" w:rsidDel="00EC04D4">
                      <w:rPr>
                        <w:rFonts w:ascii="Arial" w:hAnsi="Arial" w:cs="Arial"/>
                      </w:rPr>
                      <w:delText>-</w:delText>
                    </w:r>
                  </w:del>
                  <w:ins w:id="1210" w:author="Bonnie Yang" w:date="2023-06-06T17:18:00Z">
                    <w:r w:rsidR="00EC04D4">
                      <w:rPr>
                        <w:rFonts w:ascii="Arial" w:hAnsi="Arial" w:cs="Arial"/>
                      </w:rPr>
                      <w:t>–</w:t>
                    </w:r>
                  </w:ins>
                  <w:r w:rsidRPr="005B387C">
                    <w:rPr>
                      <w:rFonts w:ascii="Arial" w:hAnsi="Arial" w:cs="Arial"/>
                    </w:rPr>
                    <w:t xml:space="preserve"> Migrate Recipe Labels to Attributes System</w:t>
                  </w:r>
                </w:p>
              </w:tc>
            </w:tr>
            <w:tr w:rsidR="00353F24" w14:paraId="3609459A" w14:textId="77777777">
              <w:trPr>
                <w:jc w:val="center"/>
              </w:trPr>
              <w:tc>
                <w:tcPr>
                  <w:tcW w:w="1169" w:type="dxa"/>
                </w:tcPr>
                <w:p w14:paraId="266E8A4C" w14:textId="506A7CDC" w:rsidR="00353F24" w:rsidRDefault="00353F24" w:rsidP="00353F24">
                  <w:r w:rsidRPr="007A35F7">
                    <w:rPr>
                      <w:rFonts w:ascii="Arial" w:hAnsi="Arial" w:cs="Arial"/>
                    </w:rPr>
                    <w:t>1.</w:t>
                  </w:r>
                  <w:r>
                    <w:rPr>
                      <w:rFonts w:ascii="Arial" w:hAnsi="Arial" w:cs="Arial"/>
                    </w:rPr>
                    <w:t>3</w:t>
                  </w:r>
                </w:p>
              </w:tc>
              <w:tc>
                <w:tcPr>
                  <w:tcW w:w="1357" w:type="dxa"/>
                </w:tcPr>
                <w:p w14:paraId="79BC4F8F" w14:textId="53DC552C" w:rsidR="00353F24" w:rsidRDefault="00353F24" w:rsidP="00353F24">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8</w:t>
                  </w:r>
                </w:p>
              </w:tc>
              <w:tc>
                <w:tcPr>
                  <w:tcW w:w="1315" w:type="dxa"/>
                </w:tcPr>
                <w:p w14:paraId="48452BDE" w14:textId="46BC4D34" w:rsidR="00353F24" w:rsidRDefault="00353F24" w:rsidP="00353F24">
                  <w:r>
                    <w:rPr>
                      <w:rFonts w:hint="eastAsia"/>
                    </w:rPr>
                    <w:t>B</w:t>
                  </w:r>
                  <w:r>
                    <w:t>onnie</w:t>
                  </w:r>
                </w:p>
              </w:tc>
              <w:tc>
                <w:tcPr>
                  <w:tcW w:w="3924" w:type="dxa"/>
                </w:tcPr>
                <w:p w14:paraId="20B0B480" w14:textId="40EAA406" w:rsidR="00353F24" w:rsidRPr="00B66734" w:rsidRDefault="00353F24" w:rsidP="00353F24">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4D1740" w14:paraId="53420711" w14:textId="77777777">
              <w:trPr>
                <w:jc w:val="center"/>
              </w:trPr>
              <w:tc>
                <w:tcPr>
                  <w:tcW w:w="1169" w:type="dxa"/>
                </w:tcPr>
                <w:p w14:paraId="1CBFFA24" w14:textId="509D95DA" w:rsidR="004D1740" w:rsidRDefault="004D1740" w:rsidP="004D1740">
                  <w:ins w:id="1211" w:author="Bonnie Yang" w:date="2023-03-15T16:59:00Z">
                    <w:r w:rsidRPr="007A35F7">
                      <w:rPr>
                        <w:rFonts w:ascii="Arial" w:hAnsi="Arial" w:cs="Arial"/>
                      </w:rPr>
                      <w:t>1.</w:t>
                    </w:r>
                    <w:r>
                      <w:rPr>
                        <w:rFonts w:ascii="Arial" w:hAnsi="Arial" w:cs="Arial"/>
                      </w:rPr>
                      <w:t>4</w:t>
                    </w:r>
                  </w:ins>
                </w:p>
              </w:tc>
              <w:tc>
                <w:tcPr>
                  <w:tcW w:w="1357" w:type="dxa"/>
                </w:tcPr>
                <w:p w14:paraId="0BEBFEB7" w14:textId="19BBC935" w:rsidR="004D1740" w:rsidRDefault="004D1740" w:rsidP="004D1740">
                  <w:ins w:id="1212" w:author="Bonnie Yang" w:date="2023-03-15T16:59: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15</w:t>
                    </w:r>
                  </w:ins>
                </w:p>
              </w:tc>
              <w:tc>
                <w:tcPr>
                  <w:tcW w:w="1315" w:type="dxa"/>
                </w:tcPr>
                <w:p w14:paraId="77975877" w14:textId="5422BC29" w:rsidR="004D1740" w:rsidRDefault="004D1740" w:rsidP="004D1740">
                  <w:ins w:id="1213" w:author="Bonnie Yang" w:date="2023-03-15T16:59:00Z">
                    <w:r>
                      <w:rPr>
                        <w:rFonts w:hint="eastAsia"/>
                      </w:rPr>
                      <w:t>B</w:t>
                    </w:r>
                    <w:r>
                      <w:t>onnie</w:t>
                    </w:r>
                  </w:ins>
                </w:p>
              </w:tc>
              <w:tc>
                <w:tcPr>
                  <w:tcW w:w="3924" w:type="dxa"/>
                </w:tcPr>
                <w:p w14:paraId="0429D0F5" w14:textId="53995CCA" w:rsidR="004D1740" w:rsidRDefault="004D1740" w:rsidP="004D1740">
                  <w:ins w:id="1214" w:author="Bonnie Yang" w:date="2023-03-15T16:59:00Z">
                    <w:r w:rsidRPr="005D6EE1">
                      <w:t>Accurate Recipe Costs in Cookbook</w:t>
                    </w:r>
                  </w:ins>
                </w:p>
              </w:tc>
            </w:tr>
            <w:tr w:rsidR="004D1740" w14:paraId="63191528" w14:textId="77777777">
              <w:trPr>
                <w:jc w:val="center"/>
              </w:trPr>
              <w:tc>
                <w:tcPr>
                  <w:tcW w:w="1169" w:type="dxa"/>
                </w:tcPr>
                <w:p w14:paraId="2715FCA1" w14:textId="77777777" w:rsidR="004D1740" w:rsidRDefault="004D1740" w:rsidP="004D1740"/>
              </w:tc>
              <w:tc>
                <w:tcPr>
                  <w:tcW w:w="1357" w:type="dxa"/>
                </w:tcPr>
                <w:p w14:paraId="11898415" w14:textId="77777777" w:rsidR="004D1740" w:rsidRDefault="004D1740" w:rsidP="004D1740"/>
              </w:tc>
              <w:tc>
                <w:tcPr>
                  <w:tcW w:w="1315" w:type="dxa"/>
                </w:tcPr>
                <w:p w14:paraId="639CDA11" w14:textId="77777777" w:rsidR="004D1740" w:rsidRDefault="004D1740" w:rsidP="004D1740"/>
              </w:tc>
              <w:tc>
                <w:tcPr>
                  <w:tcW w:w="3924" w:type="dxa"/>
                </w:tcPr>
                <w:p w14:paraId="1366A01C" w14:textId="77777777" w:rsidR="004D1740" w:rsidRPr="005C49CE" w:rsidRDefault="004D1740" w:rsidP="004D1740"/>
              </w:tc>
            </w:tr>
          </w:tbl>
          <w:p w14:paraId="544D8835" w14:textId="77777777" w:rsidR="00CE1662" w:rsidRDefault="00CE1662"/>
        </w:tc>
      </w:tr>
      <w:tr w:rsidR="00CE1662" w:rsidRPr="00452515" w14:paraId="0CD5DA9B" w14:textId="77777777" w:rsidTr="00B46B82">
        <w:tc>
          <w:tcPr>
            <w:tcW w:w="8008" w:type="dxa"/>
          </w:tcPr>
          <w:p w14:paraId="6C9AE1D0" w14:textId="77777777" w:rsidR="00CE1662" w:rsidRPr="00452515" w:rsidRDefault="00CE1662">
            <w:r w:rsidRPr="00E97505">
              <w:rPr>
                <w:rStyle w:val="Strong"/>
              </w:rPr>
              <w:t>Stakeholder:</w:t>
            </w:r>
            <w:r w:rsidRPr="00452515">
              <w:t xml:space="preserve"> </w:t>
            </w:r>
            <w:r>
              <w:t>User with privilege</w:t>
            </w:r>
          </w:p>
        </w:tc>
      </w:tr>
      <w:tr w:rsidR="00CE1662" w:rsidRPr="00452515" w14:paraId="27F7E962" w14:textId="77777777" w:rsidTr="00B46B82">
        <w:tc>
          <w:tcPr>
            <w:tcW w:w="8008" w:type="dxa"/>
          </w:tcPr>
          <w:p w14:paraId="03303179" w14:textId="77777777" w:rsidR="00CE1662" w:rsidRPr="00E97505" w:rsidRDefault="00CE1662">
            <w:pPr>
              <w:rPr>
                <w:rStyle w:val="Strong"/>
              </w:rPr>
            </w:pPr>
            <w:r w:rsidRPr="00E97505">
              <w:rPr>
                <w:rStyle w:val="Strong"/>
              </w:rPr>
              <w:t xml:space="preserve">Pre-Condition: </w:t>
            </w:r>
          </w:p>
          <w:p w14:paraId="6AE6952B" w14:textId="77777777" w:rsidR="00CE1662" w:rsidRDefault="00CE1662">
            <w:pPr>
              <w:rPr>
                <w:rFonts w:ascii="Arial" w:hAnsi="Arial" w:cs="Arial"/>
                <w:sz w:val="20"/>
                <w:szCs w:val="20"/>
              </w:rPr>
            </w:pPr>
            <w:r>
              <w:t>The user goes to the page</w:t>
            </w:r>
            <w:r w:rsidRPr="00DD3CB0">
              <w:rPr>
                <w:rFonts w:ascii="Arial" w:hAnsi="Arial" w:cs="Arial"/>
                <w:sz w:val="20"/>
                <w:szCs w:val="20"/>
              </w:rPr>
              <w:t xml:space="preserve"> </w:t>
            </w:r>
          </w:p>
          <w:p w14:paraId="4F3660E6" w14:textId="77777777" w:rsidR="007E0FCD" w:rsidRDefault="007E0FCD" w:rsidP="007E0FCD">
            <w:pPr>
              <w:ind w:leftChars="67" w:left="141" w:firstLine="1"/>
              <w:jc w:val="left"/>
              <w:rPr>
                <w:rStyle w:val="Hyperlink"/>
              </w:rPr>
            </w:pPr>
            <w:r w:rsidRPr="005312A8">
              <w:t xml:space="preserve">The new UI design referent to </w:t>
            </w:r>
            <w:proofErr w:type="spellStart"/>
            <w:r w:rsidRPr="005312A8">
              <w:t>figma</w:t>
            </w:r>
            <w:proofErr w:type="spellEnd"/>
            <w:r w:rsidRPr="005312A8">
              <w:t>:</w:t>
            </w:r>
            <w:r>
              <w:t xml:space="preserve"> </w:t>
            </w:r>
            <w:hyperlink r:id="rId82" w:history="1">
              <w:r w:rsidRPr="00C1022E">
                <w:rPr>
                  <w:rStyle w:val="Hyperlink"/>
                </w:rPr>
                <w:t>https://www.figma.com/file/6dSGUNdcbtGwqr9LetLjP8/Remarkable-Foods---Deliverables?node-id=5565%3A67015</w:t>
              </w:r>
            </w:hyperlink>
          </w:p>
          <w:p w14:paraId="74302B8C" w14:textId="77777777" w:rsidR="007E0FCD" w:rsidRDefault="007E0FCD" w:rsidP="007E0FCD">
            <w:pPr>
              <w:ind w:leftChars="67" w:left="141" w:firstLine="1"/>
              <w:jc w:val="left"/>
            </w:pPr>
            <w:r>
              <w:rPr>
                <w:rFonts w:hint="eastAsia"/>
              </w:rPr>
              <w:t>N</w:t>
            </w:r>
            <w:r>
              <w:t>ew UI for basic information:</w:t>
            </w:r>
          </w:p>
          <w:p w14:paraId="77038B73" w14:textId="7CBEE367" w:rsidR="007E0FCD" w:rsidRDefault="00EC04D4" w:rsidP="007E0FCD">
            <w:pPr>
              <w:ind w:leftChars="67" w:left="141" w:firstLine="1"/>
              <w:jc w:val="left"/>
            </w:pPr>
            <w:ins w:id="1215" w:author="Bonnie Yang" w:date="2023-06-06T17:18:00Z">
              <w:r>
                <w:fldChar w:fldCharType="begin"/>
              </w:r>
              <w:r>
                <w:instrText xml:space="preserve"> HYPERLINK "</w:instrText>
              </w:r>
            </w:ins>
            <w:r w:rsidRPr="00C85CD9">
              <w:instrText>https://www.figma.com/file/daPtoCoXvZgBJlBoWPASNq/Basic-Information-Card-Update?node-id=0%3A1</w:instrText>
            </w:r>
            <w:ins w:id="1216" w:author="Bonnie Yang" w:date="2023-06-06T17:18:00Z">
              <w:r>
                <w:instrText xml:space="preserve">" </w:instrText>
              </w:r>
              <w:r>
                <w:fldChar w:fldCharType="separate"/>
              </w:r>
            </w:ins>
            <w:r w:rsidRPr="004D0CFC">
              <w:rPr>
                <w:rStyle w:val="Hyperlink"/>
              </w:rPr>
              <w:t>https://www.figma.com/file/daPtoCoXvZgBJlBoWPASNq/Basic-Information-Card-Update?node-id=0%3A1</w:t>
            </w:r>
            <w:ins w:id="1217" w:author="Bonnie Yang" w:date="2023-06-06T17:18:00Z">
              <w:r>
                <w:fldChar w:fldCharType="end"/>
              </w:r>
            </w:ins>
          </w:p>
          <w:p w14:paraId="5E09A2B4" w14:textId="77777777" w:rsidR="007E0FCD" w:rsidRPr="003F00DD" w:rsidRDefault="007E0FCD" w:rsidP="007E0FCD">
            <w:pPr>
              <w:ind w:leftChars="67" w:left="141" w:firstLine="1"/>
              <w:jc w:val="left"/>
            </w:pPr>
            <w:r>
              <w:rPr>
                <w:rFonts w:hint="eastAsia"/>
              </w:rPr>
              <w:t>T</w:t>
            </w:r>
            <w:r>
              <w:t xml:space="preserve">he </w:t>
            </w:r>
            <w:proofErr w:type="spellStart"/>
            <w:r>
              <w:t>figma</w:t>
            </w:r>
            <w:proofErr w:type="spellEnd"/>
            <w:r>
              <w:t xml:space="preserve"> of basic informatio</w:t>
            </w:r>
            <w:r w:rsidRPr="003F00DD">
              <w:t>n:</w:t>
            </w:r>
          </w:p>
          <w:p w14:paraId="2AF584E4" w14:textId="751C1F8F" w:rsidR="00CE1662" w:rsidRPr="00DD3CB0" w:rsidRDefault="00EC04D4" w:rsidP="007E0FCD">
            <w:pPr>
              <w:rPr>
                <w:rFonts w:ascii="Arial" w:hAnsi="Arial" w:cs="Arial"/>
                <w:sz w:val="20"/>
                <w:szCs w:val="20"/>
              </w:rPr>
            </w:pPr>
            <w:ins w:id="1218" w:author="Bonnie Yang" w:date="2023-06-06T17:18:00Z">
              <w:r>
                <w:fldChar w:fldCharType="begin"/>
              </w:r>
              <w:r>
                <w:instrText xml:space="preserve"> HYPERLINK "</w:instrText>
              </w:r>
            </w:ins>
            <w:r w:rsidRPr="003F00DD">
              <w:instrText>https://</w:instrText>
            </w:r>
            <w:r w:rsidRPr="007F10FF">
              <w:instrText>www.figma.com/file/FLahUGibxIkIckH3FoaE6b/RECIPE-%7C-File-upload-and-Basic-Information?node-id=0%3A1</w:instrText>
            </w:r>
            <w:ins w:id="1219" w:author="Bonnie Yang" w:date="2023-06-06T17:18:00Z">
              <w:r>
                <w:instrText xml:space="preserve">" </w:instrText>
              </w:r>
              <w:r>
                <w:fldChar w:fldCharType="separate"/>
              </w:r>
            </w:ins>
            <w:r w:rsidRPr="004D0CFC">
              <w:rPr>
                <w:rStyle w:val="Hyperlink"/>
              </w:rPr>
              <w:t>https://www.figma.com/file/FLahUGibxIkIckH3FoaE6b/RECIPE-%7C-File-upload-and-Basic-Information?node-id=0%3A1</w:t>
            </w:r>
            <w:ins w:id="1220" w:author="Bonnie Yang" w:date="2023-06-06T17:18:00Z">
              <w:r>
                <w:fldChar w:fldCharType="end"/>
              </w:r>
            </w:ins>
          </w:p>
        </w:tc>
      </w:tr>
      <w:tr w:rsidR="007E0FCD" w:rsidRPr="00452515" w14:paraId="306BC5A7" w14:textId="77777777" w:rsidTr="00B46B82">
        <w:tc>
          <w:tcPr>
            <w:tcW w:w="8008" w:type="dxa"/>
          </w:tcPr>
          <w:p w14:paraId="62437AFF" w14:textId="77777777" w:rsidR="007E0FCD" w:rsidRDefault="007E0FCD" w:rsidP="007E0FCD">
            <w:pPr>
              <w:ind w:leftChars="67" w:left="141" w:firstLine="1"/>
              <w:rPr>
                <w:rStyle w:val="Strong"/>
              </w:rPr>
            </w:pPr>
            <w:r w:rsidRPr="00D94ED7">
              <w:rPr>
                <w:rStyle w:val="Strong"/>
                <w:rFonts w:hint="eastAsia"/>
              </w:rPr>
              <w:t>Main Scenario:</w:t>
            </w:r>
            <w:r>
              <w:rPr>
                <w:rStyle w:val="Strong"/>
              </w:rPr>
              <w:t xml:space="preserve"> Basic Information</w:t>
            </w:r>
          </w:p>
          <w:p w14:paraId="4895A871" w14:textId="16963A1B" w:rsidR="007E0FCD" w:rsidRPr="00C11AA9" w:rsidRDefault="00B46B82" w:rsidP="00B46B82">
            <w:r w:rsidRPr="00B46B82">
              <w:t>https://wonder.atlassian.net/wiki/x/44Bs_w</w:t>
            </w:r>
          </w:p>
        </w:tc>
      </w:tr>
      <w:tr w:rsidR="007E0FCD" w:rsidRPr="00452515" w14:paraId="70AF71A3" w14:textId="77777777" w:rsidTr="00B46B82">
        <w:tc>
          <w:tcPr>
            <w:tcW w:w="8008" w:type="dxa"/>
          </w:tcPr>
          <w:p w14:paraId="3D6F4BE4" w14:textId="77777777" w:rsidR="007E0FCD" w:rsidRDefault="007E0FCD" w:rsidP="007E0FCD">
            <w:pPr>
              <w:ind w:leftChars="67" w:left="141" w:firstLine="1"/>
              <w:rPr>
                <w:rStyle w:val="Strong"/>
              </w:rPr>
            </w:pPr>
            <w:r w:rsidRPr="00D94ED7">
              <w:rPr>
                <w:rStyle w:val="Strong"/>
                <w:rFonts w:hint="eastAsia"/>
              </w:rPr>
              <w:t>Main Scenario</w:t>
            </w:r>
            <w:r>
              <w:rPr>
                <w:rStyle w:val="Strong"/>
              </w:rPr>
              <w:t>2</w:t>
            </w:r>
            <w:r w:rsidRPr="00D94ED7">
              <w:rPr>
                <w:rStyle w:val="Strong"/>
                <w:rFonts w:hint="eastAsia"/>
              </w:rPr>
              <w:t>:</w:t>
            </w:r>
            <w:r>
              <w:rPr>
                <w:rStyle w:val="Strong"/>
              </w:rPr>
              <w:t xml:space="preserve"> U</w:t>
            </w:r>
            <w:r>
              <w:rPr>
                <w:rStyle w:val="Strong"/>
                <w:rFonts w:hint="eastAsia"/>
              </w:rPr>
              <w:t>p</w:t>
            </w:r>
            <w:r>
              <w:rPr>
                <w:rStyle w:val="Strong"/>
              </w:rPr>
              <w:t>load media</w:t>
            </w:r>
          </w:p>
          <w:p w14:paraId="248DD84B" w14:textId="02E6B05E" w:rsidR="007E0FCD" w:rsidRPr="00452515" w:rsidRDefault="00B46B82">
            <w:pPr>
              <w:pStyle w:val="ListParagraph"/>
              <w:ind w:left="142"/>
              <w:pPrChange w:id="1221" w:author="Bonnie Yang" w:date="2022-08-25T20:41:00Z">
                <w:pPr/>
              </w:pPrChange>
            </w:pPr>
            <w:r w:rsidRPr="00B46B82">
              <w:t>https://wonder.atlassian.net/wiki/x/cABt_w</w:t>
            </w:r>
          </w:p>
        </w:tc>
      </w:tr>
      <w:tr w:rsidR="007E0FCD" w:rsidRPr="00452515" w14:paraId="1861F737" w14:textId="77777777" w:rsidTr="00B46B82">
        <w:tc>
          <w:tcPr>
            <w:tcW w:w="8008" w:type="dxa"/>
          </w:tcPr>
          <w:p w14:paraId="15A7637E" w14:textId="77777777" w:rsidR="007E0FCD" w:rsidRDefault="007E0FCD" w:rsidP="007E0FCD">
            <w:r w:rsidRPr="00452515">
              <w:t>Exception Scenario:</w:t>
            </w:r>
          </w:p>
          <w:p w14:paraId="51A09431" w14:textId="77777777" w:rsidR="007E0FCD" w:rsidRPr="00452515" w:rsidRDefault="007E0FCD" w:rsidP="007E0FCD"/>
        </w:tc>
      </w:tr>
      <w:tr w:rsidR="007E0FCD" w:rsidRPr="00452515" w14:paraId="523B2E58" w14:textId="77777777" w:rsidTr="00B46B82">
        <w:tc>
          <w:tcPr>
            <w:tcW w:w="8008" w:type="dxa"/>
          </w:tcPr>
          <w:p w14:paraId="0155C38A" w14:textId="77777777" w:rsidR="007E0FCD" w:rsidRPr="00452515" w:rsidRDefault="007E0FCD" w:rsidP="007E0FCD">
            <w:r w:rsidRPr="00452515">
              <w:t>Notes:</w:t>
            </w:r>
          </w:p>
        </w:tc>
      </w:tr>
      <w:tr w:rsidR="007E0FCD" w:rsidRPr="00452515" w14:paraId="63D48BCD" w14:textId="77777777" w:rsidTr="00B46B82">
        <w:tc>
          <w:tcPr>
            <w:tcW w:w="8008" w:type="dxa"/>
          </w:tcPr>
          <w:p w14:paraId="436DBC10" w14:textId="77777777" w:rsidR="007E0FCD" w:rsidRPr="00452515" w:rsidRDefault="007E0FCD" w:rsidP="007E0FCD">
            <w:r w:rsidRPr="00452515">
              <w:t>Q/A:</w:t>
            </w:r>
          </w:p>
        </w:tc>
      </w:tr>
    </w:tbl>
    <w:p w14:paraId="6C041714" w14:textId="77777777" w:rsidR="00CE1662" w:rsidRDefault="00CE1662" w:rsidP="00CE1662"/>
    <w:p w14:paraId="18FD7712" w14:textId="766267CF" w:rsidR="005E51C4" w:rsidRPr="005E51C4" w:rsidRDefault="005576B4" w:rsidP="005E51C4">
      <w:pPr>
        <w:pStyle w:val="Heading2"/>
        <w:numPr>
          <w:ilvl w:val="1"/>
          <w:numId w:val="1551"/>
        </w:numPr>
        <w:rPr>
          <w:rFonts w:ascii="Arial" w:hAnsi="Arial" w:cs="Arial"/>
        </w:rPr>
      </w:pPr>
      <w:r>
        <w:rPr>
          <w:rFonts w:ascii="Arial" w:hAnsi="Arial" w:cs="Arial" w:hint="eastAsia"/>
        </w:rPr>
        <w:t>Tran-</w:t>
      </w:r>
      <w:r w:rsidR="005E51C4" w:rsidRPr="005E51C4">
        <w:rPr>
          <w:rFonts w:ascii="Arial" w:hAnsi="Arial" w:cs="Arial"/>
        </w:rPr>
        <w:t>MS0</w:t>
      </w:r>
      <w:r w:rsidR="005E51C4">
        <w:rPr>
          <w:rFonts w:ascii="Arial" w:hAnsi="Arial" w:cs="Arial"/>
        </w:rPr>
        <w:t>4</w:t>
      </w:r>
      <w:r w:rsidR="005E51C4" w:rsidRPr="005E51C4">
        <w:rPr>
          <w:rFonts w:ascii="Arial" w:hAnsi="Arial" w:cs="Arial"/>
        </w:rPr>
        <w:t>-02 P</w:t>
      </w:r>
      <w:r w:rsidR="005E51C4" w:rsidRPr="005E51C4">
        <w:rPr>
          <w:rFonts w:ascii="Arial" w:hAnsi="Arial" w:cs="Arial" w:hint="eastAsia"/>
        </w:rPr>
        <w:t>reparation</w:t>
      </w:r>
      <w:r w:rsidR="005E51C4" w:rsidRPr="005E51C4">
        <w:rPr>
          <w:rFonts w:ascii="Arial" w:hAnsi="Arial" w:cs="Arial"/>
        </w:rPr>
        <w:t xml:space="preserve"> item’s Basic Information Card</w:t>
      </w:r>
    </w:p>
    <w:p w14:paraId="5E9E7F62" w14:textId="104667B1" w:rsidR="00B03141" w:rsidRDefault="00B03141" w:rsidP="00B03141"/>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5E51C4" w:rsidRPr="00452515" w14:paraId="32D99A58" w14:textId="77777777" w:rsidTr="005576B4">
        <w:tc>
          <w:tcPr>
            <w:tcW w:w="8008" w:type="dxa"/>
          </w:tcPr>
          <w:p w14:paraId="568E798A" w14:textId="0503A0FA" w:rsidR="005E51C4" w:rsidRPr="00E97505" w:rsidRDefault="005E51C4">
            <w:pPr>
              <w:rPr>
                <w:rStyle w:val="Strong"/>
              </w:rPr>
            </w:pPr>
            <w:r>
              <w:rPr>
                <w:rStyle w:val="Strong"/>
              </w:rPr>
              <w:t>MS</w:t>
            </w:r>
            <w:r w:rsidRPr="00E97505">
              <w:rPr>
                <w:rStyle w:val="Strong"/>
              </w:rPr>
              <w:t>0</w:t>
            </w:r>
            <w:r>
              <w:rPr>
                <w:rStyle w:val="Strong"/>
              </w:rPr>
              <w:t>4</w:t>
            </w:r>
            <w:r w:rsidRPr="00E97505">
              <w:rPr>
                <w:rStyle w:val="Strong"/>
              </w:rPr>
              <w:t>-0</w:t>
            </w:r>
            <w:r>
              <w:rPr>
                <w:rStyle w:val="Strong"/>
              </w:rPr>
              <w:t xml:space="preserve">2 </w:t>
            </w:r>
            <w:r w:rsidRPr="005E51C4">
              <w:rPr>
                <w:rFonts w:ascii="Arial" w:hAnsi="Arial" w:cs="Arial"/>
              </w:rPr>
              <w:t>P</w:t>
            </w:r>
            <w:r w:rsidRPr="005E51C4">
              <w:rPr>
                <w:rFonts w:ascii="Arial" w:hAnsi="Arial" w:cs="Arial" w:hint="eastAsia"/>
              </w:rPr>
              <w:t>reparation</w:t>
            </w:r>
            <w:r w:rsidRPr="005E51C4">
              <w:rPr>
                <w:rFonts w:ascii="Arial" w:hAnsi="Arial" w:cs="Arial"/>
              </w:rPr>
              <w:t xml:space="preserve"> item’s Basic Information Card</w:t>
            </w:r>
          </w:p>
        </w:tc>
      </w:tr>
      <w:tr w:rsidR="005E51C4" w:rsidRPr="00452515" w14:paraId="27C4D1FA" w14:textId="77777777" w:rsidTr="005576B4">
        <w:tc>
          <w:tcPr>
            <w:tcW w:w="8008" w:type="dxa"/>
          </w:tcPr>
          <w:p w14:paraId="6102FB6E" w14:textId="77777777" w:rsidR="005E51C4" w:rsidRPr="00E97505" w:rsidRDefault="005E51C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E51C4" w14:paraId="29C0A8FB" w14:textId="77777777">
              <w:trPr>
                <w:jc w:val="center"/>
              </w:trPr>
              <w:tc>
                <w:tcPr>
                  <w:tcW w:w="1169" w:type="dxa"/>
                </w:tcPr>
                <w:p w14:paraId="4A74A684" w14:textId="77777777" w:rsidR="005E51C4" w:rsidRPr="007A35F7" w:rsidRDefault="005E51C4">
                  <w:pPr>
                    <w:rPr>
                      <w:rFonts w:ascii="Arial" w:hAnsi="Arial" w:cs="Arial"/>
                    </w:rPr>
                  </w:pPr>
                  <w:r w:rsidRPr="007A35F7">
                    <w:rPr>
                      <w:rFonts w:ascii="Arial" w:hAnsi="Arial" w:cs="Arial"/>
                    </w:rPr>
                    <w:t>Version</w:t>
                  </w:r>
                </w:p>
              </w:tc>
              <w:tc>
                <w:tcPr>
                  <w:tcW w:w="1357" w:type="dxa"/>
                </w:tcPr>
                <w:p w14:paraId="782503F2" w14:textId="77777777" w:rsidR="005E51C4" w:rsidRPr="007A35F7" w:rsidRDefault="005E51C4">
                  <w:pPr>
                    <w:rPr>
                      <w:rFonts w:ascii="Arial" w:hAnsi="Arial" w:cs="Arial"/>
                    </w:rPr>
                  </w:pPr>
                  <w:r w:rsidRPr="007A35F7">
                    <w:rPr>
                      <w:rFonts w:ascii="Arial" w:hAnsi="Arial" w:cs="Arial"/>
                    </w:rPr>
                    <w:t>Date</w:t>
                  </w:r>
                </w:p>
              </w:tc>
              <w:tc>
                <w:tcPr>
                  <w:tcW w:w="1315" w:type="dxa"/>
                </w:tcPr>
                <w:p w14:paraId="3F154DA1" w14:textId="77777777" w:rsidR="005E51C4" w:rsidRPr="007A35F7" w:rsidRDefault="005E51C4">
                  <w:pPr>
                    <w:rPr>
                      <w:rFonts w:ascii="Arial" w:hAnsi="Arial" w:cs="Arial"/>
                    </w:rPr>
                  </w:pPr>
                  <w:r w:rsidRPr="007A35F7">
                    <w:rPr>
                      <w:rFonts w:ascii="Arial" w:hAnsi="Arial" w:cs="Arial"/>
                    </w:rPr>
                    <w:t>Updated By</w:t>
                  </w:r>
                </w:p>
              </w:tc>
              <w:tc>
                <w:tcPr>
                  <w:tcW w:w="3924" w:type="dxa"/>
                </w:tcPr>
                <w:p w14:paraId="2F4FF6ED" w14:textId="77777777" w:rsidR="005E51C4" w:rsidRPr="007A35F7" w:rsidRDefault="005E51C4">
                  <w:pPr>
                    <w:rPr>
                      <w:rFonts w:ascii="Arial" w:hAnsi="Arial" w:cs="Arial"/>
                    </w:rPr>
                  </w:pPr>
                  <w:r w:rsidRPr="007A35F7">
                    <w:rPr>
                      <w:rFonts w:ascii="Arial" w:hAnsi="Arial" w:cs="Arial"/>
                    </w:rPr>
                    <w:t>Description</w:t>
                  </w:r>
                </w:p>
              </w:tc>
            </w:tr>
            <w:tr w:rsidR="005E51C4" w14:paraId="2EDE12DD" w14:textId="77777777">
              <w:trPr>
                <w:jc w:val="center"/>
              </w:trPr>
              <w:tc>
                <w:tcPr>
                  <w:tcW w:w="1169" w:type="dxa"/>
                </w:tcPr>
                <w:p w14:paraId="5F1F7894" w14:textId="77777777" w:rsidR="005E51C4" w:rsidRPr="007A35F7" w:rsidRDefault="005E51C4">
                  <w:pPr>
                    <w:rPr>
                      <w:rFonts w:ascii="Arial" w:hAnsi="Arial" w:cs="Arial"/>
                    </w:rPr>
                  </w:pPr>
                  <w:r w:rsidRPr="007A35F7">
                    <w:rPr>
                      <w:rFonts w:ascii="Arial" w:hAnsi="Arial" w:cs="Arial"/>
                    </w:rPr>
                    <w:t>1.0</w:t>
                  </w:r>
                </w:p>
              </w:tc>
              <w:tc>
                <w:tcPr>
                  <w:tcW w:w="1357" w:type="dxa"/>
                </w:tcPr>
                <w:p w14:paraId="5561A5F9" w14:textId="77777777" w:rsidR="005E51C4" w:rsidRPr="007A35F7" w:rsidRDefault="005E51C4">
                  <w:pPr>
                    <w:rPr>
                      <w:rFonts w:ascii="Arial" w:hAnsi="Arial" w:cs="Arial"/>
                    </w:rPr>
                  </w:pPr>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p>
              </w:tc>
              <w:tc>
                <w:tcPr>
                  <w:tcW w:w="1315" w:type="dxa"/>
                </w:tcPr>
                <w:p w14:paraId="1E2923FD" w14:textId="77777777" w:rsidR="005E51C4" w:rsidRPr="007A35F7" w:rsidRDefault="005E51C4">
                  <w:pPr>
                    <w:rPr>
                      <w:rFonts w:ascii="Arial" w:hAnsi="Arial" w:cs="Arial"/>
                    </w:rPr>
                  </w:pPr>
                  <w:r w:rsidRPr="007A35F7">
                    <w:rPr>
                      <w:rFonts w:ascii="Arial" w:hAnsi="Arial" w:cs="Arial"/>
                    </w:rPr>
                    <w:t>Bonnie</w:t>
                  </w:r>
                </w:p>
              </w:tc>
              <w:tc>
                <w:tcPr>
                  <w:tcW w:w="3924" w:type="dxa"/>
                </w:tcPr>
                <w:p w14:paraId="2B567548" w14:textId="77777777" w:rsidR="005E51C4" w:rsidRPr="007A35F7" w:rsidRDefault="005E51C4">
                  <w:pPr>
                    <w:rPr>
                      <w:rFonts w:ascii="Arial" w:hAnsi="Arial" w:cs="Arial"/>
                    </w:rPr>
                  </w:pPr>
                  <w:r w:rsidRPr="007A35F7">
                    <w:rPr>
                      <w:rFonts w:ascii="Arial" w:hAnsi="Arial" w:cs="Arial"/>
                    </w:rPr>
                    <w:t>First version</w:t>
                  </w:r>
                </w:p>
              </w:tc>
            </w:tr>
            <w:tr w:rsidR="005E51C4" w14:paraId="57DBF976" w14:textId="77777777">
              <w:trPr>
                <w:jc w:val="center"/>
              </w:trPr>
              <w:tc>
                <w:tcPr>
                  <w:tcW w:w="1169" w:type="dxa"/>
                </w:tcPr>
                <w:p w14:paraId="18867B9C" w14:textId="77777777" w:rsidR="005E51C4" w:rsidRDefault="005E51C4"/>
              </w:tc>
              <w:tc>
                <w:tcPr>
                  <w:tcW w:w="1357" w:type="dxa"/>
                </w:tcPr>
                <w:p w14:paraId="7A40C28C" w14:textId="77777777" w:rsidR="005E51C4" w:rsidRDefault="005E51C4"/>
              </w:tc>
              <w:tc>
                <w:tcPr>
                  <w:tcW w:w="1315" w:type="dxa"/>
                </w:tcPr>
                <w:p w14:paraId="21745B83" w14:textId="77777777" w:rsidR="005E51C4" w:rsidRDefault="005E51C4"/>
              </w:tc>
              <w:tc>
                <w:tcPr>
                  <w:tcW w:w="3924" w:type="dxa"/>
                </w:tcPr>
                <w:p w14:paraId="07E784BD" w14:textId="77777777" w:rsidR="005E51C4" w:rsidRDefault="005E51C4"/>
              </w:tc>
            </w:tr>
            <w:tr w:rsidR="005E51C4" w14:paraId="1AE5E140" w14:textId="77777777">
              <w:trPr>
                <w:jc w:val="center"/>
              </w:trPr>
              <w:tc>
                <w:tcPr>
                  <w:tcW w:w="1169" w:type="dxa"/>
                </w:tcPr>
                <w:p w14:paraId="2CFE038D" w14:textId="77777777" w:rsidR="005E51C4" w:rsidRDefault="005E51C4"/>
              </w:tc>
              <w:tc>
                <w:tcPr>
                  <w:tcW w:w="1357" w:type="dxa"/>
                </w:tcPr>
                <w:p w14:paraId="27DB1057" w14:textId="77777777" w:rsidR="005E51C4" w:rsidRDefault="005E51C4"/>
              </w:tc>
              <w:tc>
                <w:tcPr>
                  <w:tcW w:w="1315" w:type="dxa"/>
                </w:tcPr>
                <w:p w14:paraId="1A0EA476" w14:textId="77777777" w:rsidR="005E51C4" w:rsidRDefault="005E51C4"/>
              </w:tc>
              <w:tc>
                <w:tcPr>
                  <w:tcW w:w="3924" w:type="dxa"/>
                </w:tcPr>
                <w:p w14:paraId="3EC807F4" w14:textId="77777777" w:rsidR="005E51C4" w:rsidRDefault="005E51C4"/>
              </w:tc>
            </w:tr>
            <w:tr w:rsidR="005E51C4" w14:paraId="4B8F44E6" w14:textId="77777777">
              <w:trPr>
                <w:jc w:val="center"/>
              </w:trPr>
              <w:tc>
                <w:tcPr>
                  <w:tcW w:w="1169" w:type="dxa"/>
                </w:tcPr>
                <w:p w14:paraId="7FFF2445" w14:textId="77777777" w:rsidR="005E51C4" w:rsidRDefault="005E51C4"/>
              </w:tc>
              <w:tc>
                <w:tcPr>
                  <w:tcW w:w="1357" w:type="dxa"/>
                </w:tcPr>
                <w:p w14:paraId="7A1F6AF7" w14:textId="77777777" w:rsidR="005E51C4" w:rsidRDefault="005E51C4"/>
              </w:tc>
              <w:tc>
                <w:tcPr>
                  <w:tcW w:w="1315" w:type="dxa"/>
                </w:tcPr>
                <w:p w14:paraId="22578855" w14:textId="77777777" w:rsidR="005E51C4" w:rsidRDefault="005E51C4"/>
              </w:tc>
              <w:tc>
                <w:tcPr>
                  <w:tcW w:w="3924" w:type="dxa"/>
                </w:tcPr>
                <w:p w14:paraId="1315EF70" w14:textId="77777777" w:rsidR="005E51C4" w:rsidRPr="00B66734" w:rsidRDefault="005E51C4"/>
              </w:tc>
            </w:tr>
            <w:tr w:rsidR="005E51C4" w14:paraId="48FD48B4" w14:textId="77777777">
              <w:trPr>
                <w:jc w:val="center"/>
              </w:trPr>
              <w:tc>
                <w:tcPr>
                  <w:tcW w:w="1169" w:type="dxa"/>
                </w:tcPr>
                <w:p w14:paraId="525301A6" w14:textId="77777777" w:rsidR="005E51C4" w:rsidRDefault="005E51C4"/>
              </w:tc>
              <w:tc>
                <w:tcPr>
                  <w:tcW w:w="1357" w:type="dxa"/>
                </w:tcPr>
                <w:p w14:paraId="55730BD4" w14:textId="77777777" w:rsidR="005E51C4" w:rsidRDefault="005E51C4"/>
              </w:tc>
              <w:tc>
                <w:tcPr>
                  <w:tcW w:w="1315" w:type="dxa"/>
                </w:tcPr>
                <w:p w14:paraId="3999ABA4" w14:textId="77777777" w:rsidR="005E51C4" w:rsidRDefault="005E51C4"/>
              </w:tc>
              <w:tc>
                <w:tcPr>
                  <w:tcW w:w="3924" w:type="dxa"/>
                </w:tcPr>
                <w:p w14:paraId="575A946F" w14:textId="77777777" w:rsidR="005E51C4" w:rsidRDefault="005E51C4"/>
              </w:tc>
            </w:tr>
            <w:tr w:rsidR="005E51C4" w14:paraId="6F04FF4B" w14:textId="77777777">
              <w:trPr>
                <w:jc w:val="center"/>
              </w:trPr>
              <w:tc>
                <w:tcPr>
                  <w:tcW w:w="1169" w:type="dxa"/>
                </w:tcPr>
                <w:p w14:paraId="37DB0E30" w14:textId="77777777" w:rsidR="005E51C4" w:rsidRDefault="005E51C4"/>
              </w:tc>
              <w:tc>
                <w:tcPr>
                  <w:tcW w:w="1357" w:type="dxa"/>
                </w:tcPr>
                <w:p w14:paraId="69BC1762" w14:textId="77777777" w:rsidR="005E51C4" w:rsidRDefault="005E51C4"/>
              </w:tc>
              <w:tc>
                <w:tcPr>
                  <w:tcW w:w="1315" w:type="dxa"/>
                </w:tcPr>
                <w:p w14:paraId="6FDA0389" w14:textId="77777777" w:rsidR="005E51C4" w:rsidRDefault="005E51C4"/>
              </w:tc>
              <w:tc>
                <w:tcPr>
                  <w:tcW w:w="3924" w:type="dxa"/>
                </w:tcPr>
                <w:p w14:paraId="19C67F0E" w14:textId="77777777" w:rsidR="005E51C4" w:rsidRPr="005C49CE" w:rsidRDefault="005E51C4"/>
              </w:tc>
            </w:tr>
          </w:tbl>
          <w:p w14:paraId="2DC2DDD4" w14:textId="77777777" w:rsidR="005E51C4" w:rsidRDefault="005E51C4"/>
        </w:tc>
      </w:tr>
      <w:tr w:rsidR="005E51C4" w:rsidRPr="00452515" w14:paraId="69AF7EBF" w14:textId="77777777" w:rsidTr="005576B4">
        <w:tc>
          <w:tcPr>
            <w:tcW w:w="8008" w:type="dxa"/>
          </w:tcPr>
          <w:p w14:paraId="44B833FE" w14:textId="77777777" w:rsidR="005E51C4" w:rsidRPr="00452515" w:rsidRDefault="005E51C4">
            <w:r w:rsidRPr="00E97505">
              <w:rPr>
                <w:rStyle w:val="Strong"/>
              </w:rPr>
              <w:t>Stakeholder:</w:t>
            </w:r>
            <w:r w:rsidRPr="00452515">
              <w:t xml:space="preserve"> </w:t>
            </w:r>
            <w:r>
              <w:t>User with privilege</w:t>
            </w:r>
          </w:p>
        </w:tc>
      </w:tr>
      <w:tr w:rsidR="005E51C4" w:rsidRPr="00452515" w14:paraId="1F8B6F88" w14:textId="77777777" w:rsidTr="005576B4">
        <w:tc>
          <w:tcPr>
            <w:tcW w:w="8008" w:type="dxa"/>
          </w:tcPr>
          <w:p w14:paraId="0C9E5FAC" w14:textId="77777777" w:rsidR="005E51C4" w:rsidRPr="00E97505" w:rsidRDefault="005E51C4">
            <w:pPr>
              <w:rPr>
                <w:rStyle w:val="Strong"/>
              </w:rPr>
            </w:pPr>
            <w:r w:rsidRPr="00E97505">
              <w:rPr>
                <w:rStyle w:val="Strong"/>
              </w:rPr>
              <w:t xml:space="preserve">Pre-Condition: </w:t>
            </w:r>
          </w:p>
          <w:p w14:paraId="32C90DBF" w14:textId="43C91964" w:rsidR="005E51C4" w:rsidRDefault="005E51C4">
            <w:pPr>
              <w:rPr>
                <w:rFonts w:ascii="Arial" w:hAnsi="Arial" w:cs="Arial"/>
                <w:sz w:val="20"/>
                <w:szCs w:val="20"/>
              </w:rPr>
            </w:pPr>
            <w:r>
              <w:t>The user goes to the page</w:t>
            </w:r>
            <w:r w:rsidRPr="00DD3CB0">
              <w:rPr>
                <w:rFonts w:ascii="Arial" w:hAnsi="Arial" w:cs="Arial"/>
                <w:sz w:val="20"/>
                <w:szCs w:val="20"/>
              </w:rPr>
              <w:t xml:space="preserve"> </w:t>
            </w:r>
          </w:p>
          <w:p w14:paraId="14DFF00A" w14:textId="646AFA56" w:rsidR="00F30C1E" w:rsidRDefault="00F30C1E">
            <w:pPr>
              <w:rPr>
                <w:rFonts w:ascii="Arial" w:hAnsi="Arial" w:cs="Arial"/>
                <w:sz w:val="20"/>
                <w:szCs w:val="20"/>
              </w:rPr>
            </w:pPr>
            <w:r>
              <w:rPr>
                <w:rFonts w:ascii="Arial" w:hAnsi="Arial" w:cs="Arial" w:hint="eastAsia"/>
                <w:sz w:val="20"/>
                <w:szCs w:val="20"/>
              </w:rPr>
              <w:t>R</w:t>
            </w:r>
            <w:r>
              <w:rPr>
                <w:rFonts w:ascii="Arial" w:hAnsi="Arial" w:cs="Arial"/>
                <w:sz w:val="20"/>
                <w:szCs w:val="20"/>
              </w:rPr>
              <w:t>e</w:t>
            </w:r>
            <w:r>
              <w:rPr>
                <w:rFonts w:ascii="Arial" w:hAnsi="Arial" w:cs="Arial" w:hint="eastAsia"/>
                <w:sz w:val="20"/>
                <w:szCs w:val="20"/>
              </w:rPr>
              <w:t>lated</w:t>
            </w:r>
            <w:r>
              <w:rPr>
                <w:rFonts w:ascii="Arial" w:hAnsi="Arial" w:cs="Arial"/>
                <w:sz w:val="20"/>
                <w:szCs w:val="20"/>
              </w:rPr>
              <w:t xml:space="preserve"> page: </w:t>
            </w:r>
            <w:hyperlink r:id="rId83" w:history="1">
              <w:r w:rsidRPr="00BD2DF1">
                <w:rPr>
                  <w:rStyle w:val="Hyperlink"/>
                  <w:rFonts w:ascii="Arial" w:hAnsi="Arial" w:cs="Arial"/>
                  <w:sz w:val="20"/>
                  <w:szCs w:val="20"/>
                </w:rPr>
                <w:t>https://wonder.atlassian.net/wiki/spaces/CT/pages/2557707196/Fabrication+Type+Recipe+Item+Analysis</w:t>
              </w:r>
            </w:hyperlink>
          </w:p>
          <w:p w14:paraId="61946728" w14:textId="77777777" w:rsidR="00F30C1E" w:rsidRDefault="00F30C1E">
            <w:pPr>
              <w:rPr>
                <w:rFonts w:ascii="Arial" w:hAnsi="Arial" w:cs="Arial"/>
                <w:sz w:val="20"/>
                <w:szCs w:val="20"/>
              </w:rPr>
            </w:pPr>
          </w:p>
          <w:p w14:paraId="67724ED6" w14:textId="4A203DFB" w:rsidR="005E51C4" w:rsidRDefault="005E51C4">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hyperlink r:id="rId84" w:history="1">
              <w:r w:rsidR="00F30C1E" w:rsidRPr="00BD2DF1">
                <w:rPr>
                  <w:rStyle w:val="Hyperlink"/>
                  <w:rFonts w:ascii="Arial" w:hAnsi="Arial" w:cs="Arial"/>
                  <w:sz w:val="20"/>
                  <w:szCs w:val="20"/>
                </w:rPr>
                <w:t>https://www.figma.com/file/C8HzFDUluSoXVHMcMI2EAv/Preparation-Recipes?node-id=0%3A1</w:t>
              </w:r>
            </w:hyperlink>
          </w:p>
          <w:p w14:paraId="66211E11" w14:textId="571BFAD3" w:rsidR="00F30C1E" w:rsidRPr="00C733F9" w:rsidRDefault="00F30C1E">
            <w:pPr>
              <w:rPr>
                <w:rFonts w:ascii="Arial" w:hAnsi="Arial" w:cs="Arial"/>
                <w:sz w:val="20"/>
                <w:szCs w:val="20"/>
              </w:rPr>
            </w:pPr>
          </w:p>
        </w:tc>
      </w:tr>
      <w:tr w:rsidR="005E51C4" w:rsidRPr="00452515" w14:paraId="690209B1" w14:textId="77777777" w:rsidTr="005576B4">
        <w:tc>
          <w:tcPr>
            <w:tcW w:w="8008" w:type="dxa"/>
          </w:tcPr>
          <w:p w14:paraId="434289D3" w14:textId="77777777" w:rsidR="005E51C4" w:rsidRPr="00E97505" w:rsidRDefault="005E51C4">
            <w:pPr>
              <w:rPr>
                <w:rStyle w:val="Strong"/>
              </w:rPr>
            </w:pPr>
            <w:r w:rsidRPr="00E97505">
              <w:rPr>
                <w:rStyle w:val="Strong"/>
                <w:rFonts w:hint="eastAsia"/>
              </w:rPr>
              <w:t>Main Scenario:</w:t>
            </w:r>
          </w:p>
          <w:p w14:paraId="63024445" w14:textId="470E8367" w:rsidR="005E51C4" w:rsidRPr="00C11AA9" w:rsidRDefault="005576B4">
            <w:pPr>
              <w:pStyle w:val="ListParagraph"/>
              <w:ind w:left="420"/>
              <w:pPrChange w:id="1222" w:author="Bonnie Yang" w:date="2022-10-31T11:02:00Z">
                <w:pPr/>
              </w:pPrChange>
            </w:pPr>
            <w:r w:rsidRPr="005576B4">
              <w:t>https://wonder.atlassian.net/wiki/x/PYFs_w</w:t>
            </w:r>
          </w:p>
        </w:tc>
      </w:tr>
      <w:tr w:rsidR="005E51C4" w:rsidRPr="00452515" w14:paraId="3CA1C7B1" w14:textId="77777777" w:rsidTr="005576B4">
        <w:tc>
          <w:tcPr>
            <w:tcW w:w="8008" w:type="dxa"/>
          </w:tcPr>
          <w:p w14:paraId="0E3ACA75" w14:textId="77777777" w:rsidR="005E51C4" w:rsidRDefault="005E51C4">
            <w:r w:rsidRPr="00452515">
              <w:t>Extend Scenario:</w:t>
            </w:r>
          </w:p>
          <w:p w14:paraId="0075A75A" w14:textId="77777777" w:rsidR="005E51C4" w:rsidRPr="00452515" w:rsidRDefault="005E51C4"/>
        </w:tc>
      </w:tr>
      <w:tr w:rsidR="005E51C4" w:rsidRPr="00452515" w14:paraId="560B3AF4" w14:textId="77777777" w:rsidTr="005576B4">
        <w:tc>
          <w:tcPr>
            <w:tcW w:w="8008" w:type="dxa"/>
          </w:tcPr>
          <w:p w14:paraId="25769A49" w14:textId="77777777" w:rsidR="005E51C4" w:rsidRDefault="005E51C4">
            <w:r w:rsidRPr="00452515">
              <w:t>Exception Scenario:</w:t>
            </w:r>
          </w:p>
          <w:p w14:paraId="52099E50" w14:textId="77777777" w:rsidR="005E51C4" w:rsidRPr="00452515" w:rsidRDefault="005E51C4"/>
        </w:tc>
      </w:tr>
      <w:tr w:rsidR="005E51C4" w:rsidRPr="00452515" w14:paraId="70D02816" w14:textId="77777777" w:rsidTr="005576B4">
        <w:tc>
          <w:tcPr>
            <w:tcW w:w="8008" w:type="dxa"/>
          </w:tcPr>
          <w:p w14:paraId="07E17EF5" w14:textId="77777777" w:rsidR="005E51C4" w:rsidRPr="00452515" w:rsidRDefault="005E51C4">
            <w:r w:rsidRPr="00452515">
              <w:t>Notes:</w:t>
            </w:r>
          </w:p>
        </w:tc>
      </w:tr>
      <w:tr w:rsidR="005E51C4" w:rsidRPr="00452515" w14:paraId="710C18D7" w14:textId="77777777" w:rsidTr="005576B4">
        <w:tc>
          <w:tcPr>
            <w:tcW w:w="8008" w:type="dxa"/>
          </w:tcPr>
          <w:p w14:paraId="7C9EBED6" w14:textId="77777777" w:rsidR="005E51C4" w:rsidRPr="00452515" w:rsidRDefault="005E51C4">
            <w:r w:rsidRPr="00452515">
              <w:t>Q/A:</w:t>
            </w:r>
          </w:p>
        </w:tc>
      </w:tr>
    </w:tbl>
    <w:p w14:paraId="498045F4" w14:textId="24FE349C" w:rsidR="006C5982" w:rsidRDefault="006C5982" w:rsidP="00CE1662"/>
    <w:p w14:paraId="4734F90C" w14:textId="77777777" w:rsidR="006C5982" w:rsidRDefault="006C5982" w:rsidP="00CE1662"/>
    <w:p w14:paraId="0ADD213F" w14:textId="1CB197F6" w:rsidR="006C5982" w:rsidRPr="007073C8" w:rsidRDefault="00AC2255" w:rsidP="007073C8">
      <w:pPr>
        <w:pStyle w:val="Heading2"/>
        <w:numPr>
          <w:ilvl w:val="1"/>
          <w:numId w:val="139"/>
        </w:numPr>
        <w:rPr>
          <w:rFonts w:ascii="Arial" w:hAnsi="Arial" w:cs="Arial"/>
        </w:rPr>
      </w:pPr>
      <w:r>
        <w:rPr>
          <w:rFonts w:ascii="Arial" w:hAnsi="Arial" w:cs="Arial" w:hint="eastAsia"/>
        </w:rPr>
        <w:t>Tran-</w:t>
      </w:r>
      <w:r w:rsidR="007073C8" w:rsidRPr="006260A2">
        <w:rPr>
          <w:rFonts w:ascii="Arial" w:hAnsi="Arial" w:cs="Arial"/>
        </w:rPr>
        <w:t>MS04-0</w:t>
      </w:r>
      <w:r w:rsidR="007073C8">
        <w:rPr>
          <w:rFonts w:ascii="Arial" w:hAnsi="Arial" w:cs="Arial"/>
        </w:rPr>
        <w:t>4</w:t>
      </w:r>
      <w:r w:rsidR="007073C8" w:rsidRPr="006260A2">
        <w:rPr>
          <w:rFonts w:ascii="Arial" w:hAnsi="Arial" w:cs="Arial"/>
        </w:rPr>
        <w:t xml:space="preserve"> </w:t>
      </w:r>
      <w:r w:rsidR="00AC59A4" w:rsidRPr="00AC59A4">
        <w:rPr>
          <w:rFonts w:ascii="Arial" w:hAnsi="Arial" w:cs="Arial"/>
        </w:rPr>
        <w:t xml:space="preserve">Calculate </w:t>
      </w:r>
      <w:r w:rsidR="000D53B7">
        <w:rPr>
          <w:rFonts w:ascii="Arial" w:hAnsi="Arial" w:cs="Arial"/>
        </w:rPr>
        <w:t>C</w:t>
      </w:r>
      <w:r w:rsidR="00AC59A4" w:rsidRPr="00AC59A4">
        <w:rPr>
          <w:rFonts w:ascii="Arial" w:hAnsi="Arial" w:cs="Arial"/>
        </w:rPr>
        <w:t>omponent</w:t>
      </w:r>
      <w:r w:rsidR="00AC59A4">
        <w:rPr>
          <w:rFonts w:ascii="Arial" w:hAnsi="Arial" w:cs="Arial"/>
        </w:rPr>
        <w:t>s’</w:t>
      </w:r>
      <w:r w:rsidR="00AC59A4" w:rsidRPr="00AC59A4">
        <w:rPr>
          <w:rFonts w:ascii="Arial" w:hAnsi="Arial" w:cs="Arial"/>
        </w:rPr>
        <w:t xml:space="preserve"> </w:t>
      </w:r>
      <w:r w:rsidR="000D53B7">
        <w:rPr>
          <w:rFonts w:ascii="Arial" w:hAnsi="Arial" w:cs="Arial"/>
        </w:rPr>
        <w:t>W</w:t>
      </w:r>
      <w:r w:rsidR="00AC59A4" w:rsidRPr="00AC59A4">
        <w:rPr>
          <w:rFonts w:ascii="Arial" w:hAnsi="Arial" w:cs="Arial"/>
        </w:rPr>
        <w:t>eight</w:t>
      </w:r>
    </w:p>
    <w:p w14:paraId="6051136D" w14:textId="77777777" w:rsidR="006C5982" w:rsidRDefault="006C5982" w:rsidP="006C598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C5982" w:rsidRPr="00452515" w14:paraId="7163783A" w14:textId="77777777" w:rsidTr="00AC2255">
        <w:tc>
          <w:tcPr>
            <w:tcW w:w="8008" w:type="dxa"/>
          </w:tcPr>
          <w:p w14:paraId="21631684" w14:textId="36BA1C50" w:rsidR="006C5982" w:rsidRPr="00E97505" w:rsidRDefault="006C5982">
            <w:pPr>
              <w:rPr>
                <w:rStyle w:val="Strong"/>
              </w:rPr>
            </w:pPr>
            <w:r>
              <w:rPr>
                <w:rStyle w:val="Strong"/>
              </w:rPr>
              <w:t>MS</w:t>
            </w:r>
            <w:r w:rsidRPr="00E97505">
              <w:rPr>
                <w:rStyle w:val="Strong"/>
              </w:rPr>
              <w:t>0</w:t>
            </w:r>
            <w:r w:rsidR="004C0646">
              <w:rPr>
                <w:rStyle w:val="Strong"/>
              </w:rPr>
              <w:t>4</w:t>
            </w:r>
            <w:r w:rsidRPr="00E97505">
              <w:rPr>
                <w:rStyle w:val="Strong"/>
              </w:rPr>
              <w:t>-0</w:t>
            </w:r>
            <w:r w:rsidR="004C0646">
              <w:rPr>
                <w:rStyle w:val="Strong"/>
              </w:rPr>
              <w:t>4</w:t>
            </w:r>
            <w:r>
              <w:rPr>
                <w:rStyle w:val="Strong"/>
              </w:rPr>
              <w:t xml:space="preserve"> </w:t>
            </w:r>
            <w:r w:rsidR="00AC59A4" w:rsidRPr="00AC59A4">
              <w:rPr>
                <w:rStyle w:val="Strong"/>
              </w:rPr>
              <w:t xml:space="preserve">Calculate </w:t>
            </w:r>
            <w:r w:rsidR="000D53B7">
              <w:rPr>
                <w:rStyle w:val="Strong"/>
              </w:rPr>
              <w:t>C</w:t>
            </w:r>
            <w:r w:rsidR="00AC59A4" w:rsidRPr="00AC59A4">
              <w:rPr>
                <w:rStyle w:val="Strong"/>
              </w:rPr>
              <w:t>omponent</w:t>
            </w:r>
            <w:r w:rsidR="00AC59A4">
              <w:rPr>
                <w:rStyle w:val="Strong"/>
              </w:rPr>
              <w:t>s’</w:t>
            </w:r>
            <w:r w:rsidR="00AC59A4" w:rsidRPr="00AC59A4">
              <w:rPr>
                <w:rStyle w:val="Strong"/>
              </w:rPr>
              <w:t xml:space="preserve"> </w:t>
            </w:r>
            <w:r w:rsidR="000D53B7">
              <w:rPr>
                <w:rStyle w:val="Strong"/>
              </w:rPr>
              <w:t>W</w:t>
            </w:r>
            <w:r w:rsidR="00AC59A4" w:rsidRPr="00AC59A4">
              <w:rPr>
                <w:rStyle w:val="Strong"/>
              </w:rPr>
              <w:t>eight</w:t>
            </w:r>
          </w:p>
        </w:tc>
      </w:tr>
      <w:tr w:rsidR="006C5982" w:rsidRPr="00452515" w14:paraId="3846884E" w14:textId="77777777" w:rsidTr="00AC2255">
        <w:tc>
          <w:tcPr>
            <w:tcW w:w="8008" w:type="dxa"/>
          </w:tcPr>
          <w:p w14:paraId="100844B5" w14:textId="77777777" w:rsidR="006C5982" w:rsidRPr="00E97505" w:rsidRDefault="006C598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C5982" w14:paraId="2B4EF042" w14:textId="77777777" w:rsidTr="00AC2255">
              <w:trPr>
                <w:jc w:val="center"/>
              </w:trPr>
              <w:tc>
                <w:tcPr>
                  <w:tcW w:w="1169" w:type="dxa"/>
                </w:tcPr>
                <w:p w14:paraId="28407C24" w14:textId="77777777" w:rsidR="006C5982" w:rsidRPr="007A35F7" w:rsidRDefault="006C5982">
                  <w:pPr>
                    <w:rPr>
                      <w:rFonts w:ascii="Arial" w:hAnsi="Arial" w:cs="Arial"/>
                    </w:rPr>
                  </w:pPr>
                  <w:r w:rsidRPr="007A35F7">
                    <w:rPr>
                      <w:rFonts w:ascii="Arial" w:hAnsi="Arial" w:cs="Arial"/>
                    </w:rPr>
                    <w:t>Version</w:t>
                  </w:r>
                </w:p>
              </w:tc>
              <w:tc>
                <w:tcPr>
                  <w:tcW w:w="1357" w:type="dxa"/>
                </w:tcPr>
                <w:p w14:paraId="4CE7473F" w14:textId="77777777" w:rsidR="006C5982" w:rsidRPr="007A35F7" w:rsidRDefault="006C5982">
                  <w:pPr>
                    <w:rPr>
                      <w:rFonts w:ascii="Arial" w:hAnsi="Arial" w:cs="Arial"/>
                    </w:rPr>
                  </w:pPr>
                  <w:r w:rsidRPr="007A35F7">
                    <w:rPr>
                      <w:rFonts w:ascii="Arial" w:hAnsi="Arial" w:cs="Arial"/>
                    </w:rPr>
                    <w:t>Date</w:t>
                  </w:r>
                </w:p>
              </w:tc>
              <w:tc>
                <w:tcPr>
                  <w:tcW w:w="1315" w:type="dxa"/>
                </w:tcPr>
                <w:p w14:paraId="5FA51161" w14:textId="77777777" w:rsidR="006C5982" w:rsidRPr="007A35F7" w:rsidRDefault="006C5982">
                  <w:pPr>
                    <w:rPr>
                      <w:rFonts w:ascii="Arial" w:hAnsi="Arial" w:cs="Arial"/>
                    </w:rPr>
                  </w:pPr>
                  <w:r w:rsidRPr="007A35F7">
                    <w:rPr>
                      <w:rFonts w:ascii="Arial" w:hAnsi="Arial" w:cs="Arial"/>
                    </w:rPr>
                    <w:t>Updated By</w:t>
                  </w:r>
                </w:p>
              </w:tc>
              <w:tc>
                <w:tcPr>
                  <w:tcW w:w="3924" w:type="dxa"/>
                </w:tcPr>
                <w:p w14:paraId="5A9899BE" w14:textId="77777777" w:rsidR="006C5982" w:rsidRPr="007A35F7" w:rsidRDefault="006C5982">
                  <w:pPr>
                    <w:rPr>
                      <w:rFonts w:ascii="Arial" w:hAnsi="Arial" w:cs="Arial"/>
                    </w:rPr>
                  </w:pPr>
                  <w:r w:rsidRPr="007A35F7">
                    <w:rPr>
                      <w:rFonts w:ascii="Arial" w:hAnsi="Arial" w:cs="Arial"/>
                    </w:rPr>
                    <w:t>Description</w:t>
                  </w:r>
                </w:p>
              </w:tc>
            </w:tr>
            <w:tr w:rsidR="006C5982" w14:paraId="49A22E20" w14:textId="77777777" w:rsidTr="00AC2255">
              <w:trPr>
                <w:jc w:val="center"/>
              </w:trPr>
              <w:tc>
                <w:tcPr>
                  <w:tcW w:w="1169" w:type="dxa"/>
                </w:tcPr>
                <w:p w14:paraId="0E63CC7A" w14:textId="77777777" w:rsidR="006C5982" w:rsidRPr="007A35F7" w:rsidRDefault="006C5982">
                  <w:pPr>
                    <w:rPr>
                      <w:rFonts w:ascii="Arial" w:hAnsi="Arial" w:cs="Arial"/>
                    </w:rPr>
                  </w:pPr>
                  <w:r w:rsidRPr="007A35F7">
                    <w:rPr>
                      <w:rFonts w:ascii="Arial" w:hAnsi="Arial" w:cs="Arial"/>
                    </w:rPr>
                    <w:t>1.0</w:t>
                  </w:r>
                </w:p>
              </w:tc>
              <w:tc>
                <w:tcPr>
                  <w:tcW w:w="1357" w:type="dxa"/>
                </w:tcPr>
                <w:p w14:paraId="25A81626" w14:textId="77777777" w:rsidR="006C5982" w:rsidRPr="007A35F7" w:rsidRDefault="006C5982">
                  <w:pPr>
                    <w:rPr>
                      <w:rFonts w:ascii="Arial" w:hAnsi="Arial" w:cs="Arial"/>
                    </w:rPr>
                  </w:pPr>
                  <w:r w:rsidRPr="007A35F7">
                    <w:rPr>
                      <w:rFonts w:ascii="Arial" w:hAnsi="Arial" w:cs="Arial"/>
                    </w:rPr>
                    <w:t>2022.8.23</w:t>
                  </w:r>
                </w:p>
              </w:tc>
              <w:tc>
                <w:tcPr>
                  <w:tcW w:w="1315" w:type="dxa"/>
                </w:tcPr>
                <w:p w14:paraId="3C6681A0" w14:textId="77777777" w:rsidR="006C5982" w:rsidRPr="007A35F7" w:rsidRDefault="006C5982">
                  <w:pPr>
                    <w:rPr>
                      <w:rFonts w:ascii="Arial" w:hAnsi="Arial" w:cs="Arial"/>
                    </w:rPr>
                  </w:pPr>
                  <w:r w:rsidRPr="007A35F7">
                    <w:rPr>
                      <w:rFonts w:ascii="Arial" w:hAnsi="Arial" w:cs="Arial"/>
                    </w:rPr>
                    <w:t>Bonnie</w:t>
                  </w:r>
                </w:p>
              </w:tc>
              <w:tc>
                <w:tcPr>
                  <w:tcW w:w="3924" w:type="dxa"/>
                </w:tcPr>
                <w:p w14:paraId="4387BE74" w14:textId="74EDD96E" w:rsidR="006C5982" w:rsidRPr="007A35F7" w:rsidRDefault="00AC59A4">
                  <w:pPr>
                    <w:rPr>
                      <w:rFonts w:ascii="Arial" w:hAnsi="Arial" w:cs="Arial"/>
                    </w:rPr>
                  </w:pPr>
                  <w:r w:rsidRPr="007A35F7">
                    <w:rPr>
                      <w:rFonts w:ascii="Arial" w:hAnsi="Arial" w:cs="Arial"/>
                    </w:rPr>
                    <w:t xml:space="preserve">First version, copy from </w:t>
                  </w:r>
                  <w:r>
                    <w:rPr>
                      <w:rFonts w:ascii="Arial" w:hAnsi="Arial" w:cs="Arial"/>
                    </w:rPr>
                    <w:t>‘</w:t>
                  </w:r>
                  <w:r w:rsidRPr="00B255D3">
                    <w:rPr>
                      <w:rFonts w:ascii="Arial" w:hAnsi="Arial" w:cs="Arial"/>
                    </w:rPr>
                    <w:t>CB03-05 Recipe Detail-Component</w:t>
                  </w:r>
                  <w:r>
                    <w:rPr>
                      <w:rFonts w:ascii="Arial" w:hAnsi="Arial" w:cs="Arial"/>
                    </w:rPr>
                    <w:t>’</w:t>
                  </w:r>
                </w:p>
              </w:tc>
            </w:tr>
            <w:tr w:rsidR="006C5982" w14:paraId="52C8FC0A" w14:textId="77777777" w:rsidTr="00AC2255">
              <w:trPr>
                <w:jc w:val="center"/>
              </w:trPr>
              <w:tc>
                <w:tcPr>
                  <w:tcW w:w="1169" w:type="dxa"/>
                </w:tcPr>
                <w:p w14:paraId="6DD04E20" w14:textId="77777777" w:rsidR="006C5982" w:rsidRDefault="006C5982"/>
              </w:tc>
              <w:tc>
                <w:tcPr>
                  <w:tcW w:w="1357" w:type="dxa"/>
                </w:tcPr>
                <w:p w14:paraId="6B520CEC" w14:textId="77777777" w:rsidR="006C5982" w:rsidRDefault="006C5982"/>
              </w:tc>
              <w:tc>
                <w:tcPr>
                  <w:tcW w:w="1315" w:type="dxa"/>
                </w:tcPr>
                <w:p w14:paraId="45C697C5" w14:textId="77777777" w:rsidR="006C5982" w:rsidRDefault="006C5982"/>
              </w:tc>
              <w:tc>
                <w:tcPr>
                  <w:tcW w:w="3924" w:type="dxa"/>
                </w:tcPr>
                <w:p w14:paraId="6EB938E8" w14:textId="77777777" w:rsidR="006C5982" w:rsidRDefault="006C5982"/>
              </w:tc>
            </w:tr>
            <w:tr w:rsidR="006C5982" w14:paraId="230BC7EC" w14:textId="77777777" w:rsidTr="00AC2255">
              <w:trPr>
                <w:jc w:val="center"/>
              </w:trPr>
              <w:tc>
                <w:tcPr>
                  <w:tcW w:w="1169" w:type="dxa"/>
                </w:tcPr>
                <w:p w14:paraId="0379EADF" w14:textId="77777777" w:rsidR="006C5982" w:rsidRDefault="006C5982"/>
              </w:tc>
              <w:tc>
                <w:tcPr>
                  <w:tcW w:w="1357" w:type="dxa"/>
                </w:tcPr>
                <w:p w14:paraId="77341B50" w14:textId="77777777" w:rsidR="006C5982" w:rsidRDefault="006C5982"/>
              </w:tc>
              <w:tc>
                <w:tcPr>
                  <w:tcW w:w="1315" w:type="dxa"/>
                </w:tcPr>
                <w:p w14:paraId="2508D602" w14:textId="77777777" w:rsidR="006C5982" w:rsidRDefault="006C5982"/>
              </w:tc>
              <w:tc>
                <w:tcPr>
                  <w:tcW w:w="3924" w:type="dxa"/>
                </w:tcPr>
                <w:p w14:paraId="5F06CDA3" w14:textId="77777777" w:rsidR="006C5982" w:rsidRDefault="006C5982"/>
              </w:tc>
            </w:tr>
            <w:tr w:rsidR="006C5982" w14:paraId="39BC7B25" w14:textId="77777777" w:rsidTr="00AC2255">
              <w:trPr>
                <w:jc w:val="center"/>
              </w:trPr>
              <w:tc>
                <w:tcPr>
                  <w:tcW w:w="1169" w:type="dxa"/>
                </w:tcPr>
                <w:p w14:paraId="16017D2E" w14:textId="77777777" w:rsidR="006C5982" w:rsidRDefault="006C5982"/>
              </w:tc>
              <w:tc>
                <w:tcPr>
                  <w:tcW w:w="1357" w:type="dxa"/>
                </w:tcPr>
                <w:p w14:paraId="522C1C63" w14:textId="77777777" w:rsidR="006C5982" w:rsidRDefault="006C5982"/>
              </w:tc>
              <w:tc>
                <w:tcPr>
                  <w:tcW w:w="1315" w:type="dxa"/>
                </w:tcPr>
                <w:p w14:paraId="0149D12B" w14:textId="77777777" w:rsidR="006C5982" w:rsidRDefault="006C5982"/>
              </w:tc>
              <w:tc>
                <w:tcPr>
                  <w:tcW w:w="3924" w:type="dxa"/>
                </w:tcPr>
                <w:p w14:paraId="07EA11E0" w14:textId="77777777" w:rsidR="006C5982" w:rsidRPr="00B66734" w:rsidRDefault="006C5982"/>
              </w:tc>
            </w:tr>
            <w:tr w:rsidR="006C5982" w14:paraId="39ECD76A" w14:textId="77777777" w:rsidTr="00AC2255">
              <w:trPr>
                <w:jc w:val="center"/>
              </w:trPr>
              <w:tc>
                <w:tcPr>
                  <w:tcW w:w="1169" w:type="dxa"/>
                </w:tcPr>
                <w:p w14:paraId="0ECD0556" w14:textId="77777777" w:rsidR="006C5982" w:rsidRDefault="006C5982"/>
              </w:tc>
              <w:tc>
                <w:tcPr>
                  <w:tcW w:w="1357" w:type="dxa"/>
                </w:tcPr>
                <w:p w14:paraId="6A526997" w14:textId="77777777" w:rsidR="006C5982" w:rsidRDefault="006C5982"/>
              </w:tc>
              <w:tc>
                <w:tcPr>
                  <w:tcW w:w="1315" w:type="dxa"/>
                </w:tcPr>
                <w:p w14:paraId="76A9AC48" w14:textId="77777777" w:rsidR="006C5982" w:rsidRDefault="006C5982"/>
              </w:tc>
              <w:tc>
                <w:tcPr>
                  <w:tcW w:w="3924" w:type="dxa"/>
                </w:tcPr>
                <w:p w14:paraId="66432B9B" w14:textId="77777777" w:rsidR="006C5982" w:rsidRDefault="006C5982"/>
              </w:tc>
            </w:tr>
            <w:tr w:rsidR="006C5982" w14:paraId="1C3835E7" w14:textId="77777777" w:rsidTr="00AC2255">
              <w:trPr>
                <w:jc w:val="center"/>
              </w:trPr>
              <w:tc>
                <w:tcPr>
                  <w:tcW w:w="1169" w:type="dxa"/>
                </w:tcPr>
                <w:p w14:paraId="4E10CBE2" w14:textId="77777777" w:rsidR="006C5982" w:rsidRDefault="006C5982"/>
              </w:tc>
              <w:tc>
                <w:tcPr>
                  <w:tcW w:w="1357" w:type="dxa"/>
                </w:tcPr>
                <w:p w14:paraId="756A76CA" w14:textId="77777777" w:rsidR="006C5982" w:rsidRDefault="006C5982"/>
              </w:tc>
              <w:tc>
                <w:tcPr>
                  <w:tcW w:w="1315" w:type="dxa"/>
                </w:tcPr>
                <w:p w14:paraId="105C0D7C" w14:textId="77777777" w:rsidR="006C5982" w:rsidRDefault="006C5982"/>
              </w:tc>
              <w:tc>
                <w:tcPr>
                  <w:tcW w:w="3924" w:type="dxa"/>
                </w:tcPr>
                <w:p w14:paraId="367E0951" w14:textId="77777777" w:rsidR="006C5982" w:rsidRPr="005C49CE" w:rsidRDefault="006C5982"/>
              </w:tc>
            </w:tr>
          </w:tbl>
          <w:p w14:paraId="3378B1B7" w14:textId="77777777" w:rsidR="006C5982" w:rsidRDefault="006C5982"/>
        </w:tc>
      </w:tr>
      <w:tr w:rsidR="006C5982" w:rsidRPr="00452515" w14:paraId="51C0F454" w14:textId="77777777" w:rsidTr="00AC2255">
        <w:tc>
          <w:tcPr>
            <w:tcW w:w="8008" w:type="dxa"/>
          </w:tcPr>
          <w:p w14:paraId="04E7F57A" w14:textId="77777777" w:rsidR="006C5982" w:rsidRPr="00452515" w:rsidRDefault="006C5982">
            <w:r w:rsidRPr="00E97505">
              <w:rPr>
                <w:rStyle w:val="Strong"/>
              </w:rPr>
              <w:t>Stakeholder:</w:t>
            </w:r>
            <w:r w:rsidRPr="00452515">
              <w:t xml:space="preserve"> </w:t>
            </w:r>
            <w:r>
              <w:t>User with privilege</w:t>
            </w:r>
          </w:p>
        </w:tc>
      </w:tr>
      <w:tr w:rsidR="006C5982" w:rsidRPr="00452515" w14:paraId="3719B4A0" w14:textId="77777777" w:rsidTr="00AC2255">
        <w:tc>
          <w:tcPr>
            <w:tcW w:w="8008" w:type="dxa"/>
          </w:tcPr>
          <w:p w14:paraId="726A1E64" w14:textId="77777777" w:rsidR="006C5982" w:rsidRPr="00E97505" w:rsidRDefault="006C5982">
            <w:pPr>
              <w:rPr>
                <w:rStyle w:val="Strong"/>
              </w:rPr>
            </w:pPr>
            <w:r w:rsidRPr="00E97505">
              <w:rPr>
                <w:rStyle w:val="Strong"/>
              </w:rPr>
              <w:t xml:space="preserve">Pre-Condition: </w:t>
            </w:r>
          </w:p>
          <w:p w14:paraId="6C1CE766" w14:textId="77777777" w:rsidR="006C5982" w:rsidRDefault="006C5982">
            <w:pPr>
              <w:rPr>
                <w:rFonts w:ascii="Arial" w:hAnsi="Arial" w:cs="Arial"/>
                <w:sz w:val="20"/>
                <w:szCs w:val="20"/>
              </w:rPr>
            </w:pPr>
            <w:r>
              <w:t>The user goes to the page</w:t>
            </w:r>
            <w:r w:rsidRPr="00DD3CB0">
              <w:rPr>
                <w:rFonts w:ascii="Arial" w:hAnsi="Arial" w:cs="Arial"/>
                <w:sz w:val="20"/>
                <w:szCs w:val="20"/>
              </w:rPr>
              <w:t xml:space="preserve"> </w:t>
            </w:r>
          </w:p>
          <w:p w14:paraId="2BE624AC" w14:textId="4483B1A7" w:rsidR="006C5982" w:rsidRPr="00DD3CB0" w:rsidRDefault="006C5982">
            <w:pPr>
              <w:rPr>
                <w:rFonts w:ascii="Arial" w:hAnsi="Arial" w:cs="Arial"/>
                <w:sz w:val="20"/>
                <w:szCs w:val="20"/>
              </w:rPr>
            </w:pPr>
          </w:p>
        </w:tc>
      </w:tr>
      <w:tr w:rsidR="006C5982" w:rsidRPr="00452515" w14:paraId="1028DA1C" w14:textId="77777777" w:rsidTr="00AC2255">
        <w:tc>
          <w:tcPr>
            <w:tcW w:w="8008" w:type="dxa"/>
          </w:tcPr>
          <w:p w14:paraId="1E3D751D" w14:textId="2A089EC5" w:rsidR="00AC59A4" w:rsidRDefault="00AC59A4" w:rsidP="00AC59A4">
            <w:pPr>
              <w:rPr>
                <w:rStyle w:val="Strong"/>
              </w:rPr>
            </w:pPr>
            <w:r w:rsidRPr="00D94ED7">
              <w:rPr>
                <w:rStyle w:val="Strong"/>
                <w:rFonts w:hint="eastAsia"/>
              </w:rPr>
              <w:t>Main Scenario:</w:t>
            </w:r>
            <w:r>
              <w:rPr>
                <w:rStyle w:val="Strong"/>
                <w:rFonts w:hint="eastAsia"/>
              </w:rPr>
              <w:t xml:space="preserve"> </w:t>
            </w:r>
            <w:r>
              <w:rPr>
                <w:rStyle w:val="Strong"/>
              </w:rPr>
              <w:t xml:space="preserve">Calculation logic of </w:t>
            </w:r>
            <w:r w:rsidRPr="009F5ADF">
              <w:rPr>
                <w:rStyle w:val="Strong"/>
              </w:rPr>
              <w:t>Total Weight and Weight%</w:t>
            </w:r>
            <w:ins w:id="1223" w:author="Bonnie Yang [2]" w:date="2023-11-24T14:18:00Z">
              <w:r w:rsidR="00DA2A25">
                <w:rPr>
                  <w:rStyle w:val="Strong"/>
                </w:rPr>
                <w:t xml:space="preserve"> in Input</w:t>
              </w:r>
            </w:ins>
          </w:p>
          <w:p w14:paraId="752B109A" w14:textId="52E95A25" w:rsidR="006C5982" w:rsidRPr="00C11AA9" w:rsidRDefault="00AC2255" w:rsidP="00AC2255">
            <w:r w:rsidRPr="00AC2255">
              <w:t>https://wonder.atlassian.net/wiki/x/twBu_w</w:t>
            </w:r>
          </w:p>
        </w:tc>
      </w:tr>
      <w:tr w:rsidR="006C5982" w:rsidRPr="00452515" w14:paraId="20DDCF11" w14:textId="77777777" w:rsidTr="00AC2255">
        <w:tc>
          <w:tcPr>
            <w:tcW w:w="8008" w:type="dxa"/>
          </w:tcPr>
          <w:p w14:paraId="0A4428E2" w14:textId="77777777" w:rsidR="006C5982" w:rsidRDefault="006C5982">
            <w:r w:rsidRPr="00452515">
              <w:t>Extend Scenario:</w:t>
            </w:r>
          </w:p>
          <w:p w14:paraId="73E12F3B" w14:textId="77777777" w:rsidR="006C5982" w:rsidRPr="00452515" w:rsidRDefault="006C5982"/>
        </w:tc>
      </w:tr>
      <w:tr w:rsidR="006C5982" w:rsidRPr="00452515" w14:paraId="12BE4836" w14:textId="77777777" w:rsidTr="00AC2255">
        <w:tc>
          <w:tcPr>
            <w:tcW w:w="8008" w:type="dxa"/>
          </w:tcPr>
          <w:p w14:paraId="785D708D" w14:textId="77777777" w:rsidR="006C5982" w:rsidRDefault="006C5982">
            <w:r w:rsidRPr="00452515">
              <w:t>Exception Scenario:</w:t>
            </w:r>
          </w:p>
          <w:p w14:paraId="33B3C5F6" w14:textId="77777777" w:rsidR="006C5982" w:rsidRPr="00452515" w:rsidRDefault="006C5982"/>
        </w:tc>
      </w:tr>
      <w:tr w:rsidR="006C5982" w:rsidRPr="00452515" w14:paraId="71155F7C" w14:textId="77777777" w:rsidTr="00AC2255">
        <w:tc>
          <w:tcPr>
            <w:tcW w:w="8008" w:type="dxa"/>
          </w:tcPr>
          <w:p w14:paraId="28E4EAED" w14:textId="77777777" w:rsidR="006C5982" w:rsidRPr="00452515" w:rsidRDefault="006C5982">
            <w:r w:rsidRPr="00452515">
              <w:t>Notes:</w:t>
            </w:r>
          </w:p>
        </w:tc>
      </w:tr>
      <w:tr w:rsidR="006C5982" w:rsidRPr="00452515" w14:paraId="15DA94F8" w14:textId="77777777" w:rsidTr="00AC2255">
        <w:tc>
          <w:tcPr>
            <w:tcW w:w="8008" w:type="dxa"/>
          </w:tcPr>
          <w:p w14:paraId="5BFD0CA2" w14:textId="77777777" w:rsidR="006C5982" w:rsidRPr="00452515" w:rsidRDefault="006C5982">
            <w:r w:rsidRPr="00452515">
              <w:t>Q/A:</w:t>
            </w:r>
          </w:p>
        </w:tc>
      </w:tr>
    </w:tbl>
    <w:p w14:paraId="7D91BA11" w14:textId="77777777" w:rsidR="006C5982" w:rsidRDefault="006C5982" w:rsidP="006C5982"/>
    <w:p w14:paraId="5A9C256C" w14:textId="77777777" w:rsidR="006C5982" w:rsidRDefault="006C5982" w:rsidP="006C5982"/>
    <w:p w14:paraId="75A725FE" w14:textId="06896B96" w:rsidR="00CE1662" w:rsidRDefault="00CE1662" w:rsidP="00B03141"/>
    <w:p w14:paraId="60F11642" w14:textId="67F77EB1" w:rsidR="00CE1662" w:rsidRDefault="00CE1662" w:rsidP="00B03141"/>
    <w:p w14:paraId="6B5CC3BC" w14:textId="351391F8" w:rsidR="00CE1662" w:rsidRPr="00CE1662" w:rsidDel="0093305D" w:rsidRDefault="000D53B7" w:rsidP="00CE1662">
      <w:pPr>
        <w:pStyle w:val="Heading2"/>
        <w:numPr>
          <w:ilvl w:val="1"/>
          <w:numId w:val="140"/>
        </w:numPr>
        <w:rPr>
          <w:del w:id="1224" w:author="Bonnie Yang" w:date="2023-05-05T13:51:00Z"/>
          <w:rFonts w:ascii="Arial" w:hAnsi="Arial" w:cs="Arial"/>
        </w:rPr>
      </w:pPr>
      <w:del w:id="1225" w:author="Bonnie Yang" w:date="2023-05-05T13:51:00Z">
        <w:r w:rsidRPr="000D53B7" w:rsidDel="0093305D">
          <w:rPr>
            <w:rFonts w:ascii="Arial" w:hAnsi="Arial" w:cs="Arial"/>
          </w:rPr>
          <w:delText>MS04-05</w:delText>
        </w:r>
        <w:r w:rsidDel="0093305D">
          <w:rPr>
            <w:rFonts w:ascii="Arial" w:hAnsi="Arial" w:cs="Arial"/>
          </w:rPr>
          <w:delText xml:space="preserve"> Calculate ‘Recipe’ Item’s Cost</w:delText>
        </w:r>
      </w:del>
    </w:p>
    <w:p w14:paraId="60CDFDCE" w14:textId="77777777" w:rsidR="00CE1662" w:rsidRDefault="00CE1662" w:rsidP="00CE166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E1662" w:rsidRPr="00452515" w14:paraId="4FC63C8E" w14:textId="77777777">
        <w:tc>
          <w:tcPr>
            <w:tcW w:w="8008" w:type="dxa"/>
          </w:tcPr>
          <w:p w14:paraId="598EA113" w14:textId="2105A8BA" w:rsidR="00CE1662" w:rsidRPr="000D53B7" w:rsidRDefault="00CE1662">
            <w:pPr>
              <w:rPr>
                <w:rStyle w:val="Strong"/>
              </w:rPr>
            </w:pPr>
            <w:del w:id="1226" w:author="Bonnie Yang" w:date="2023-05-05T13:51:00Z">
              <w:r w:rsidDel="0093305D">
                <w:rPr>
                  <w:rStyle w:val="Strong"/>
                </w:rPr>
                <w:delText>MS</w:delText>
              </w:r>
              <w:r w:rsidRPr="00E97505" w:rsidDel="0093305D">
                <w:rPr>
                  <w:rStyle w:val="Strong"/>
                </w:rPr>
                <w:delText>0</w:delText>
              </w:r>
              <w:r w:rsidR="000D53B7" w:rsidDel="0093305D">
                <w:rPr>
                  <w:rStyle w:val="Strong"/>
                </w:rPr>
                <w:delText>4</w:delText>
              </w:r>
              <w:r w:rsidRPr="00E97505" w:rsidDel="0093305D">
                <w:rPr>
                  <w:rStyle w:val="Strong"/>
                </w:rPr>
                <w:delText>-0</w:delText>
              </w:r>
              <w:r w:rsidR="000D53B7" w:rsidDel="0093305D">
                <w:rPr>
                  <w:rStyle w:val="Strong"/>
                </w:rPr>
                <w:delText>5</w:delText>
              </w:r>
              <w:r w:rsidR="000D53B7" w:rsidRPr="000D53B7" w:rsidDel="0093305D">
                <w:rPr>
                  <w:rFonts w:ascii="Arial" w:hAnsi="Arial" w:cs="Arial"/>
                </w:rPr>
                <w:delText xml:space="preserve"> Calculate ‘Recipe’ Item’s Cost</w:delText>
              </w:r>
            </w:del>
          </w:p>
        </w:tc>
      </w:tr>
      <w:tr w:rsidR="00CE1662" w:rsidRPr="00452515" w14:paraId="53C19CC4" w14:textId="77777777">
        <w:tc>
          <w:tcPr>
            <w:tcW w:w="8008" w:type="dxa"/>
          </w:tcPr>
          <w:p w14:paraId="030DE796" w14:textId="725BBE6A" w:rsidR="00CE1662" w:rsidRPr="00E97505" w:rsidDel="0093305D" w:rsidRDefault="00CE1662">
            <w:pPr>
              <w:rPr>
                <w:del w:id="1227" w:author="Bonnie Yang" w:date="2023-05-05T13:51:00Z"/>
                <w:rStyle w:val="Strong"/>
              </w:rPr>
            </w:pPr>
            <w:del w:id="1228" w:author="Bonnie Yang" w:date="2023-05-05T13:51:00Z">
              <w:r w:rsidRPr="00E97505" w:rsidDel="0093305D">
                <w:rPr>
                  <w:rStyle w:val="Strong"/>
                </w:rPr>
                <w:delText>Version history</w:delText>
              </w:r>
            </w:del>
          </w:p>
          <w:tbl>
            <w:tblPr>
              <w:tblStyle w:val="TableGrid"/>
              <w:tblW w:w="0" w:type="auto"/>
              <w:jc w:val="center"/>
              <w:tblLook w:val="04A0" w:firstRow="1" w:lastRow="0" w:firstColumn="1" w:lastColumn="0" w:noHBand="0" w:noVBand="1"/>
            </w:tblPr>
            <w:tblGrid>
              <w:gridCol w:w="1169"/>
              <w:gridCol w:w="1357"/>
              <w:gridCol w:w="1315"/>
              <w:gridCol w:w="3924"/>
            </w:tblGrid>
            <w:tr w:rsidR="00CE1662" w:rsidDel="0093305D" w14:paraId="27FB68A6" w14:textId="457FDA7D">
              <w:trPr>
                <w:jc w:val="center"/>
                <w:del w:id="1229" w:author="Bonnie Yang [2]" w:date="2023-05-05T13:51:00Z"/>
              </w:trPr>
              <w:tc>
                <w:tcPr>
                  <w:tcW w:w="1169" w:type="dxa"/>
                </w:tcPr>
                <w:p w14:paraId="477A0A5B" w14:textId="04A5E9B2" w:rsidR="00CE1662" w:rsidRPr="007A35F7" w:rsidDel="0093305D" w:rsidRDefault="00CE1662">
                  <w:pPr>
                    <w:rPr>
                      <w:del w:id="1230" w:author="Bonnie Yang" w:date="2023-05-05T13:51:00Z"/>
                      <w:rFonts w:ascii="Arial" w:hAnsi="Arial" w:cs="Arial"/>
                    </w:rPr>
                  </w:pPr>
                  <w:del w:id="1231" w:author="Bonnie Yang" w:date="2023-05-05T13:51:00Z">
                    <w:r w:rsidRPr="007A35F7" w:rsidDel="0093305D">
                      <w:rPr>
                        <w:rFonts w:ascii="Arial" w:hAnsi="Arial" w:cs="Arial"/>
                      </w:rPr>
                      <w:delText>Version</w:delText>
                    </w:r>
                  </w:del>
                </w:p>
              </w:tc>
              <w:tc>
                <w:tcPr>
                  <w:tcW w:w="1357" w:type="dxa"/>
                </w:tcPr>
                <w:p w14:paraId="2FEC2CFD" w14:textId="4CD491A3" w:rsidR="00CE1662" w:rsidRPr="007A35F7" w:rsidDel="0093305D" w:rsidRDefault="00CE1662">
                  <w:pPr>
                    <w:rPr>
                      <w:del w:id="1232" w:author="Bonnie Yang" w:date="2023-05-05T13:51:00Z"/>
                      <w:rFonts w:ascii="Arial" w:hAnsi="Arial" w:cs="Arial"/>
                    </w:rPr>
                  </w:pPr>
                  <w:del w:id="1233" w:author="Bonnie Yang" w:date="2023-05-05T13:51:00Z">
                    <w:r w:rsidRPr="007A35F7" w:rsidDel="0093305D">
                      <w:rPr>
                        <w:rFonts w:ascii="Arial" w:hAnsi="Arial" w:cs="Arial"/>
                      </w:rPr>
                      <w:delText>Date</w:delText>
                    </w:r>
                  </w:del>
                </w:p>
              </w:tc>
              <w:tc>
                <w:tcPr>
                  <w:tcW w:w="1315" w:type="dxa"/>
                </w:tcPr>
                <w:p w14:paraId="1286ADEB" w14:textId="6EE8E7D8" w:rsidR="00CE1662" w:rsidRPr="007A35F7" w:rsidDel="0093305D" w:rsidRDefault="00CE1662">
                  <w:pPr>
                    <w:rPr>
                      <w:del w:id="1234" w:author="Bonnie Yang" w:date="2023-05-05T13:51:00Z"/>
                      <w:rFonts w:ascii="Arial" w:hAnsi="Arial" w:cs="Arial"/>
                    </w:rPr>
                  </w:pPr>
                  <w:del w:id="1235" w:author="Bonnie Yang" w:date="2023-05-05T13:51:00Z">
                    <w:r w:rsidRPr="007A35F7" w:rsidDel="0093305D">
                      <w:rPr>
                        <w:rFonts w:ascii="Arial" w:hAnsi="Arial" w:cs="Arial"/>
                      </w:rPr>
                      <w:delText>Updated By</w:delText>
                    </w:r>
                  </w:del>
                </w:p>
              </w:tc>
              <w:tc>
                <w:tcPr>
                  <w:tcW w:w="3924" w:type="dxa"/>
                </w:tcPr>
                <w:p w14:paraId="53CAD933" w14:textId="1601289D" w:rsidR="00CE1662" w:rsidRPr="007A35F7" w:rsidDel="0093305D" w:rsidRDefault="00CE1662">
                  <w:pPr>
                    <w:rPr>
                      <w:del w:id="1236" w:author="Bonnie Yang" w:date="2023-05-05T13:51:00Z"/>
                      <w:rFonts w:ascii="Arial" w:hAnsi="Arial" w:cs="Arial"/>
                    </w:rPr>
                  </w:pPr>
                  <w:del w:id="1237" w:author="Bonnie Yang" w:date="2023-05-05T13:51:00Z">
                    <w:r w:rsidRPr="007A35F7" w:rsidDel="0093305D">
                      <w:rPr>
                        <w:rFonts w:ascii="Arial" w:hAnsi="Arial" w:cs="Arial"/>
                      </w:rPr>
                      <w:delText>Description</w:delText>
                    </w:r>
                  </w:del>
                </w:p>
              </w:tc>
            </w:tr>
            <w:tr w:rsidR="00CE1662" w:rsidDel="0093305D" w14:paraId="39DDCE59" w14:textId="0F22173C">
              <w:trPr>
                <w:jc w:val="center"/>
                <w:del w:id="1238" w:author="Bonnie Yang [2]" w:date="2023-05-05T13:51:00Z"/>
              </w:trPr>
              <w:tc>
                <w:tcPr>
                  <w:tcW w:w="1169" w:type="dxa"/>
                </w:tcPr>
                <w:p w14:paraId="72EA6A17" w14:textId="408059BE" w:rsidR="00CE1662" w:rsidRPr="007A35F7" w:rsidDel="0093305D" w:rsidRDefault="00CE1662">
                  <w:pPr>
                    <w:rPr>
                      <w:del w:id="1239" w:author="Bonnie Yang" w:date="2023-05-05T13:51:00Z"/>
                      <w:rFonts w:ascii="Arial" w:hAnsi="Arial" w:cs="Arial"/>
                    </w:rPr>
                  </w:pPr>
                  <w:del w:id="1240" w:author="Bonnie Yang" w:date="2023-05-05T13:51:00Z">
                    <w:r w:rsidRPr="007A35F7" w:rsidDel="0093305D">
                      <w:rPr>
                        <w:rFonts w:ascii="Arial" w:hAnsi="Arial" w:cs="Arial"/>
                      </w:rPr>
                      <w:delText>1.0</w:delText>
                    </w:r>
                  </w:del>
                </w:p>
              </w:tc>
              <w:tc>
                <w:tcPr>
                  <w:tcW w:w="1357" w:type="dxa"/>
                </w:tcPr>
                <w:p w14:paraId="25F4E0A1" w14:textId="67D206B9" w:rsidR="00CE1662" w:rsidRPr="007A35F7" w:rsidDel="0093305D" w:rsidRDefault="00CE1662">
                  <w:pPr>
                    <w:rPr>
                      <w:del w:id="1241" w:author="Bonnie Yang" w:date="2023-05-05T13:51:00Z"/>
                      <w:rFonts w:ascii="Arial" w:hAnsi="Arial" w:cs="Arial"/>
                    </w:rPr>
                  </w:pPr>
                  <w:del w:id="1242" w:author="Bonnie Yang" w:date="2023-05-05T13:51:00Z">
                    <w:r w:rsidRPr="007A35F7" w:rsidDel="0093305D">
                      <w:rPr>
                        <w:rFonts w:ascii="Arial" w:hAnsi="Arial" w:cs="Arial"/>
                      </w:rPr>
                      <w:delText>2022.8.23</w:delText>
                    </w:r>
                  </w:del>
                </w:p>
              </w:tc>
              <w:tc>
                <w:tcPr>
                  <w:tcW w:w="1315" w:type="dxa"/>
                </w:tcPr>
                <w:p w14:paraId="3E5A4619" w14:textId="0F56A878" w:rsidR="00CE1662" w:rsidRPr="007A35F7" w:rsidDel="0093305D" w:rsidRDefault="00CE1662">
                  <w:pPr>
                    <w:rPr>
                      <w:del w:id="1243" w:author="Bonnie Yang" w:date="2023-05-05T13:51:00Z"/>
                      <w:rFonts w:ascii="Arial" w:hAnsi="Arial" w:cs="Arial"/>
                    </w:rPr>
                  </w:pPr>
                  <w:del w:id="1244" w:author="Bonnie Yang" w:date="2023-05-05T13:51:00Z">
                    <w:r w:rsidRPr="007A35F7" w:rsidDel="0093305D">
                      <w:rPr>
                        <w:rFonts w:ascii="Arial" w:hAnsi="Arial" w:cs="Arial"/>
                      </w:rPr>
                      <w:delText>Bonnie</w:delText>
                    </w:r>
                  </w:del>
                </w:p>
              </w:tc>
              <w:tc>
                <w:tcPr>
                  <w:tcW w:w="3924" w:type="dxa"/>
                </w:tcPr>
                <w:p w14:paraId="283FFD1B" w14:textId="16E5F62F" w:rsidR="00CE1662" w:rsidRPr="007A35F7" w:rsidDel="0093305D" w:rsidRDefault="000D53B7">
                  <w:pPr>
                    <w:rPr>
                      <w:del w:id="1245" w:author="Bonnie Yang" w:date="2023-05-05T13:51:00Z"/>
                      <w:rFonts w:ascii="Arial" w:hAnsi="Arial" w:cs="Arial"/>
                    </w:rPr>
                  </w:pPr>
                  <w:del w:id="1246" w:author="Bonnie Yang" w:date="2023-05-05T13:51:00Z">
                    <w:r w:rsidRPr="007A35F7" w:rsidDel="0093305D">
                      <w:rPr>
                        <w:rFonts w:ascii="Arial" w:hAnsi="Arial" w:cs="Arial"/>
                      </w:rPr>
                      <w:delText xml:space="preserve">First version, copy from </w:delText>
                    </w:r>
                    <w:r w:rsidDel="0093305D">
                      <w:rPr>
                        <w:rFonts w:ascii="Arial" w:hAnsi="Arial" w:cs="Arial"/>
                      </w:rPr>
                      <w:delText>‘</w:delText>
                    </w:r>
                    <w:r w:rsidRPr="00B255D3" w:rsidDel="0093305D">
                      <w:rPr>
                        <w:rFonts w:ascii="Arial" w:hAnsi="Arial" w:cs="Arial"/>
                      </w:rPr>
                      <w:delText>CB03-05 Recipe Detail-Component</w:delText>
                    </w:r>
                    <w:r w:rsidDel="0093305D">
                      <w:rPr>
                        <w:rFonts w:ascii="Arial" w:hAnsi="Arial" w:cs="Arial"/>
                      </w:rPr>
                      <w:delText>’</w:delText>
                    </w:r>
                  </w:del>
                </w:p>
              </w:tc>
            </w:tr>
            <w:tr w:rsidR="00CE1662" w:rsidDel="0093305D" w14:paraId="4CB1210F" w14:textId="0D616130">
              <w:trPr>
                <w:jc w:val="center"/>
                <w:del w:id="1247" w:author="Bonnie Yang [2]" w:date="2023-05-05T13:51:00Z"/>
              </w:trPr>
              <w:tc>
                <w:tcPr>
                  <w:tcW w:w="1169" w:type="dxa"/>
                </w:tcPr>
                <w:p w14:paraId="0D42087F" w14:textId="29E20814" w:rsidR="00CE1662" w:rsidDel="0093305D" w:rsidRDefault="00CE1662">
                  <w:pPr>
                    <w:rPr>
                      <w:del w:id="1248" w:author="Bonnie Yang" w:date="2023-05-05T13:51:00Z"/>
                    </w:rPr>
                  </w:pPr>
                </w:p>
              </w:tc>
              <w:tc>
                <w:tcPr>
                  <w:tcW w:w="1357" w:type="dxa"/>
                </w:tcPr>
                <w:p w14:paraId="394CB3A6" w14:textId="5F5CB258" w:rsidR="00CE1662" w:rsidDel="0093305D" w:rsidRDefault="00CE1662">
                  <w:pPr>
                    <w:rPr>
                      <w:del w:id="1249" w:author="Bonnie Yang" w:date="2023-05-05T13:51:00Z"/>
                    </w:rPr>
                  </w:pPr>
                </w:p>
              </w:tc>
              <w:tc>
                <w:tcPr>
                  <w:tcW w:w="1315" w:type="dxa"/>
                </w:tcPr>
                <w:p w14:paraId="4E94B408" w14:textId="0232B3F6" w:rsidR="00CE1662" w:rsidDel="0093305D" w:rsidRDefault="00CE1662">
                  <w:pPr>
                    <w:rPr>
                      <w:del w:id="1250" w:author="Bonnie Yang" w:date="2023-05-05T13:51:00Z"/>
                    </w:rPr>
                  </w:pPr>
                </w:p>
              </w:tc>
              <w:tc>
                <w:tcPr>
                  <w:tcW w:w="3924" w:type="dxa"/>
                </w:tcPr>
                <w:p w14:paraId="39CB70BF" w14:textId="6E2E9D9C" w:rsidR="00CE1662" w:rsidDel="0093305D" w:rsidRDefault="00CE1662">
                  <w:pPr>
                    <w:rPr>
                      <w:del w:id="1251" w:author="Bonnie Yang" w:date="2023-05-05T13:51:00Z"/>
                    </w:rPr>
                  </w:pPr>
                </w:p>
              </w:tc>
            </w:tr>
            <w:tr w:rsidR="00CE1662" w:rsidDel="0093305D" w14:paraId="63873AE5" w14:textId="45176E84">
              <w:trPr>
                <w:jc w:val="center"/>
                <w:del w:id="1252" w:author="Bonnie Yang [2]" w:date="2023-05-05T13:51:00Z"/>
              </w:trPr>
              <w:tc>
                <w:tcPr>
                  <w:tcW w:w="1169" w:type="dxa"/>
                </w:tcPr>
                <w:p w14:paraId="424E15D7" w14:textId="6BDA2E0D" w:rsidR="00CE1662" w:rsidDel="0093305D" w:rsidRDefault="00CE1662">
                  <w:pPr>
                    <w:rPr>
                      <w:del w:id="1253" w:author="Bonnie Yang" w:date="2023-05-05T13:51:00Z"/>
                    </w:rPr>
                  </w:pPr>
                </w:p>
              </w:tc>
              <w:tc>
                <w:tcPr>
                  <w:tcW w:w="1357" w:type="dxa"/>
                </w:tcPr>
                <w:p w14:paraId="48A8A755" w14:textId="2C258ABB" w:rsidR="00CE1662" w:rsidDel="0093305D" w:rsidRDefault="00CE1662">
                  <w:pPr>
                    <w:rPr>
                      <w:del w:id="1254" w:author="Bonnie Yang" w:date="2023-05-05T13:51:00Z"/>
                    </w:rPr>
                  </w:pPr>
                </w:p>
              </w:tc>
              <w:tc>
                <w:tcPr>
                  <w:tcW w:w="1315" w:type="dxa"/>
                </w:tcPr>
                <w:p w14:paraId="092833A3" w14:textId="3747F1E4" w:rsidR="00CE1662" w:rsidDel="0093305D" w:rsidRDefault="00CE1662">
                  <w:pPr>
                    <w:rPr>
                      <w:del w:id="1255" w:author="Bonnie Yang" w:date="2023-05-05T13:51:00Z"/>
                    </w:rPr>
                  </w:pPr>
                </w:p>
              </w:tc>
              <w:tc>
                <w:tcPr>
                  <w:tcW w:w="3924" w:type="dxa"/>
                </w:tcPr>
                <w:p w14:paraId="665199D4" w14:textId="5E177604" w:rsidR="00CE1662" w:rsidDel="0093305D" w:rsidRDefault="00CE1662">
                  <w:pPr>
                    <w:rPr>
                      <w:del w:id="1256" w:author="Bonnie Yang" w:date="2023-05-05T13:51:00Z"/>
                    </w:rPr>
                  </w:pPr>
                </w:p>
              </w:tc>
            </w:tr>
            <w:tr w:rsidR="00CE1662" w:rsidDel="0093305D" w14:paraId="3B025BF5" w14:textId="0B693907">
              <w:trPr>
                <w:jc w:val="center"/>
                <w:del w:id="1257" w:author="Bonnie Yang [2]" w:date="2023-05-05T13:51:00Z"/>
              </w:trPr>
              <w:tc>
                <w:tcPr>
                  <w:tcW w:w="1169" w:type="dxa"/>
                </w:tcPr>
                <w:p w14:paraId="55EB5E13" w14:textId="2EF7897B" w:rsidR="00CE1662" w:rsidDel="0093305D" w:rsidRDefault="00CE1662">
                  <w:pPr>
                    <w:rPr>
                      <w:del w:id="1258" w:author="Bonnie Yang" w:date="2023-05-05T13:51:00Z"/>
                    </w:rPr>
                  </w:pPr>
                </w:p>
              </w:tc>
              <w:tc>
                <w:tcPr>
                  <w:tcW w:w="1357" w:type="dxa"/>
                </w:tcPr>
                <w:p w14:paraId="4184D48C" w14:textId="6962111E" w:rsidR="00CE1662" w:rsidDel="0093305D" w:rsidRDefault="00CE1662">
                  <w:pPr>
                    <w:rPr>
                      <w:del w:id="1259" w:author="Bonnie Yang" w:date="2023-05-05T13:51:00Z"/>
                    </w:rPr>
                  </w:pPr>
                </w:p>
              </w:tc>
              <w:tc>
                <w:tcPr>
                  <w:tcW w:w="1315" w:type="dxa"/>
                </w:tcPr>
                <w:p w14:paraId="1FDAC9F1" w14:textId="72379924" w:rsidR="00CE1662" w:rsidDel="0093305D" w:rsidRDefault="00CE1662">
                  <w:pPr>
                    <w:rPr>
                      <w:del w:id="1260" w:author="Bonnie Yang" w:date="2023-05-05T13:51:00Z"/>
                    </w:rPr>
                  </w:pPr>
                </w:p>
              </w:tc>
              <w:tc>
                <w:tcPr>
                  <w:tcW w:w="3924" w:type="dxa"/>
                </w:tcPr>
                <w:p w14:paraId="2781D62E" w14:textId="59FAF3D6" w:rsidR="00CE1662" w:rsidRPr="00B66734" w:rsidDel="0093305D" w:rsidRDefault="00CE1662">
                  <w:pPr>
                    <w:rPr>
                      <w:del w:id="1261" w:author="Bonnie Yang" w:date="2023-05-05T13:51:00Z"/>
                    </w:rPr>
                  </w:pPr>
                </w:p>
              </w:tc>
            </w:tr>
            <w:tr w:rsidR="00CE1662" w:rsidDel="0093305D" w14:paraId="41331F3D" w14:textId="3785AEE7">
              <w:trPr>
                <w:jc w:val="center"/>
                <w:del w:id="1262" w:author="Bonnie Yang [2]" w:date="2023-05-05T13:51:00Z"/>
              </w:trPr>
              <w:tc>
                <w:tcPr>
                  <w:tcW w:w="1169" w:type="dxa"/>
                </w:tcPr>
                <w:p w14:paraId="648E9726" w14:textId="5EBD84AD" w:rsidR="00CE1662" w:rsidDel="0093305D" w:rsidRDefault="00CE1662">
                  <w:pPr>
                    <w:rPr>
                      <w:del w:id="1263" w:author="Bonnie Yang" w:date="2023-05-05T13:51:00Z"/>
                    </w:rPr>
                  </w:pPr>
                </w:p>
              </w:tc>
              <w:tc>
                <w:tcPr>
                  <w:tcW w:w="1357" w:type="dxa"/>
                </w:tcPr>
                <w:p w14:paraId="4D498224" w14:textId="2797D776" w:rsidR="00CE1662" w:rsidDel="0093305D" w:rsidRDefault="00CE1662">
                  <w:pPr>
                    <w:rPr>
                      <w:del w:id="1264" w:author="Bonnie Yang" w:date="2023-05-05T13:51:00Z"/>
                    </w:rPr>
                  </w:pPr>
                </w:p>
              </w:tc>
              <w:tc>
                <w:tcPr>
                  <w:tcW w:w="1315" w:type="dxa"/>
                </w:tcPr>
                <w:p w14:paraId="18128A27" w14:textId="073191F4" w:rsidR="00CE1662" w:rsidDel="0093305D" w:rsidRDefault="00CE1662">
                  <w:pPr>
                    <w:rPr>
                      <w:del w:id="1265" w:author="Bonnie Yang" w:date="2023-05-05T13:51:00Z"/>
                    </w:rPr>
                  </w:pPr>
                </w:p>
              </w:tc>
              <w:tc>
                <w:tcPr>
                  <w:tcW w:w="3924" w:type="dxa"/>
                </w:tcPr>
                <w:p w14:paraId="1A4AC34D" w14:textId="13B8E714" w:rsidR="00CE1662" w:rsidDel="0093305D" w:rsidRDefault="00CE1662">
                  <w:pPr>
                    <w:rPr>
                      <w:del w:id="1266" w:author="Bonnie Yang" w:date="2023-05-05T13:51:00Z"/>
                    </w:rPr>
                  </w:pPr>
                </w:p>
              </w:tc>
            </w:tr>
            <w:tr w:rsidR="00CE1662" w:rsidDel="0093305D" w14:paraId="0F59FA00" w14:textId="1C845F7B">
              <w:trPr>
                <w:jc w:val="center"/>
                <w:del w:id="1267" w:author="Bonnie Yang [2]" w:date="2023-05-05T13:51:00Z"/>
              </w:trPr>
              <w:tc>
                <w:tcPr>
                  <w:tcW w:w="1169" w:type="dxa"/>
                </w:tcPr>
                <w:p w14:paraId="61423ED3" w14:textId="1E939615" w:rsidR="00CE1662" w:rsidDel="0093305D" w:rsidRDefault="00CE1662">
                  <w:pPr>
                    <w:rPr>
                      <w:del w:id="1268" w:author="Bonnie Yang" w:date="2023-05-05T13:51:00Z"/>
                    </w:rPr>
                  </w:pPr>
                </w:p>
              </w:tc>
              <w:tc>
                <w:tcPr>
                  <w:tcW w:w="1357" w:type="dxa"/>
                </w:tcPr>
                <w:p w14:paraId="4571126C" w14:textId="1EF16605" w:rsidR="00CE1662" w:rsidDel="0093305D" w:rsidRDefault="00CE1662">
                  <w:pPr>
                    <w:rPr>
                      <w:del w:id="1269" w:author="Bonnie Yang" w:date="2023-05-05T13:51:00Z"/>
                    </w:rPr>
                  </w:pPr>
                </w:p>
              </w:tc>
              <w:tc>
                <w:tcPr>
                  <w:tcW w:w="1315" w:type="dxa"/>
                </w:tcPr>
                <w:p w14:paraId="1DDC970C" w14:textId="2DE37EBF" w:rsidR="00CE1662" w:rsidDel="0093305D" w:rsidRDefault="00CE1662">
                  <w:pPr>
                    <w:rPr>
                      <w:del w:id="1270" w:author="Bonnie Yang" w:date="2023-05-05T13:51:00Z"/>
                    </w:rPr>
                  </w:pPr>
                </w:p>
              </w:tc>
              <w:tc>
                <w:tcPr>
                  <w:tcW w:w="3924" w:type="dxa"/>
                </w:tcPr>
                <w:p w14:paraId="329B6AB9" w14:textId="0B823052" w:rsidR="00CE1662" w:rsidRPr="005C49CE" w:rsidDel="0093305D" w:rsidRDefault="00CE1662">
                  <w:pPr>
                    <w:rPr>
                      <w:del w:id="1271" w:author="Bonnie Yang" w:date="2023-05-05T13:51:00Z"/>
                    </w:rPr>
                  </w:pPr>
                </w:p>
              </w:tc>
            </w:tr>
          </w:tbl>
          <w:p w14:paraId="09D88DB9" w14:textId="77777777" w:rsidR="00CE1662" w:rsidRDefault="00CE1662"/>
        </w:tc>
      </w:tr>
      <w:tr w:rsidR="00CE1662" w:rsidRPr="00452515" w14:paraId="56079D49" w14:textId="77777777">
        <w:tc>
          <w:tcPr>
            <w:tcW w:w="8008" w:type="dxa"/>
          </w:tcPr>
          <w:p w14:paraId="45A7EBA3" w14:textId="3A52D89F" w:rsidR="00CE1662" w:rsidRPr="00452515" w:rsidRDefault="00CE1662">
            <w:del w:id="1272" w:author="Bonnie Yang" w:date="2023-05-05T13:51:00Z">
              <w:r w:rsidRPr="00E97505" w:rsidDel="0093305D">
                <w:rPr>
                  <w:rStyle w:val="Strong"/>
                </w:rPr>
                <w:delText>Stakeholder:</w:delText>
              </w:r>
              <w:r w:rsidRPr="00452515" w:rsidDel="0093305D">
                <w:delText xml:space="preserve"> </w:delText>
              </w:r>
              <w:r w:rsidDel="0093305D">
                <w:delText>User with privilege</w:delText>
              </w:r>
            </w:del>
          </w:p>
        </w:tc>
      </w:tr>
      <w:tr w:rsidR="00CE1662" w:rsidRPr="00452515" w14:paraId="01A013F6" w14:textId="77777777">
        <w:tc>
          <w:tcPr>
            <w:tcW w:w="8008" w:type="dxa"/>
          </w:tcPr>
          <w:p w14:paraId="7D29E7E3" w14:textId="02EAF62D" w:rsidR="00CE1662" w:rsidRPr="00E97505" w:rsidDel="0093305D" w:rsidRDefault="00CE1662">
            <w:pPr>
              <w:rPr>
                <w:del w:id="1273" w:author="Bonnie Yang" w:date="2023-05-05T13:51:00Z"/>
                <w:rStyle w:val="Strong"/>
              </w:rPr>
            </w:pPr>
            <w:del w:id="1274" w:author="Bonnie Yang" w:date="2023-05-05T13:51:00Z">
              <w:r w:rsidRPr="00E97505" w:rsidDel="0093305D">
                <w:rPr>
                  <w:rStyle w:val="Strong"/>
                </w:rPr>
                <w:delText xml:space="preserve">Pre-Condition: </w:delText>
              </w:r>
            </w:del>
          </w:p>
          <w:p w14:paraId="4BB1DEA8" w14:textId="4F63C862" w:rsidR="00CE1662" w:rsidDel="0093305D" w:rsidRDefault="00CE1662">
            <w:pPr>
              <w:rPr>
                <w:del w:id="1275" w:author="Bonnie Yang" w:date="2023-05-05T13:51:00Z"/>
                <w:rFonts w:ascii="Arial" w:hAnsi="Arial" w:cs="Arial"/>
                <w:sz w:val="20"/>
                <w:szCs w:val="20"/>
              </w:rPr>
            </w:pPr>
            <w:del w:id="1276" w:author="Bonnie Yang" w:date="2023-05-05T13:51:00Z">
              <w:r w:rsidDel="0093305D">
                <w:delText>The user goes to the page</w:delText>
              </w:r>
              <w:r w:rsidRPr="00DD3CB0" w:rsidDel="0093305D">
                <w:rPr>
                  <w:rFonts w:ascii="Arial" w:hAnsi="Arial" w:cs="Arial"/>
                  <w:sz w:val="20"/>
                  <w:szCs w:val="20"/>
                </w:rPr>
                <w:delText xml:space="preserve"> </w:delText>
              </w:r>
            </w:del>
          </w:p>
          <w:p w14:paraId="01B7C227" w14:textId="76CE16C7" w:rsidR="00CE1662" w:rsidRPr="00DD3CB0" w:rsidRDefault="00CE1662">
            <w:pPr>
              <w:rPr>
                <w:rFonts w:ascii="Arial" w:hAnsi="Arial" w:cs="Arial"/>
                <w:sz w:val="20"/>
                <w:szCs w:val="20"/>
              </w:rPr>
            </w:pPr>
          </w:p>
        </w:tc>
      </w:tr>
      <w:tr w:rsidR="00CE1662" w:rsidRPr="00452515" w14:paraId="3F175561" w14:textId="77777777">
        <w:tc>
          <w:tcPr>
            <w:tcW w:w="8008" w:type="dxa"/>
          </w:tcPr>
          <w:p w14:paraId="752A63E9" w14:textId="42CC39BE" w:rsidR="00CE1662" w:rsidRPr="00E97505" w:rsidDel="0093305D" w:rsidRDefault="00CE1662">
            <w:pPr>
              <w:rPr>
                <w:del w:id="1277" w:author="Bonnie Yang" w:date="2023-05-05T13:51:00Z"/>
                <w:rStyle w:val="Strong"/>
              </w:rPr>
            </w:pPr>
            <w:del w:id="1278" w:author="Bonnie Yang" w:date="2023-05-05T13:51:00Z">
              <w:r w:rsidRPr="00E97505" w:rsidDel="0093305D">
                <w:rPr>
                  <w:rStyle w:val="Strong"/>
                  <w:rFonts w:hint="eastAsia"/>
                </w:rPr>
                <w:delText>Main Scenario:</w:delText>
              </w:r>
            </w:del>
          </w:p>
          <w:p w14:paraId="4E965D7C" w14:textId="5C962D1E" w:rsidR="000D53B7" w:rsidDel="0093305D" w:rsidRDefault="000D53B7" w:rsidP="000D53B7">
            <w:pPr>
              <w:pStyle w:val="ListParagraph"/>
              <w:numPr>
                <w:ilvl w:val="0"/>
                <w:numId w:val="177"/>
              </w:numPr>
              <w:tabs>
                <w:tab w:val="left" w:pos="453"/>
              </w:tabs>
              <w:ind w:leftChars="67" w:left="141" w:firstLine="1"/>
              <w:rPr>
                <w:del w:id="1279" w:author="Bonnie Yang" w:date="2023-05-05T13:51:00Z"/>
              </w:rPr>
            </w:pPr>
            <w:del w:id="1280" w:author="Bonnie Yang" w:date="2023-05-05T13:51:00Z">
              <w:r w:rsidDel="0093305D">
                <w:delText>Display fields ‘</w:delText>
              </w:r>
            </w:del>
            <w:ins w:id="1281" w:author="Bonnie Yang" w:date="2022-08-26T14:06:00Z">
              <w:del w:id="1282" w:author="Bonnie Yang" w:date="2023-05-05T13:51:00Z">
                <w:r w:rsidR="00DA26B1" w:rsidRPr="003239DA" w:rsidDel="0093305D">
                  <w:delText xml:space="preserve">Estimated </w:delText>
                </w:r>
                <w:r w:rsidR="00DA26B1" w:rsidRPr="009945F4" w:rsidDel="0093305D">
                  <w:delText>Cost</w:delText>
                </w:r>
              </w:del>
            </w:ins>
            <w:del w:id="1283" w:author="Bonnie Yang" w:date="2023-05-05T13:51:00Z">
              <w:r w:rsidDel="0093305D">
                <w:delText>Cost’ and ‘</w:delText>
              </w:r>
            </w:del>
            <w:ins w:id="1284" w:author="Bonnie Yang" w:date="2022-08-26T14:06:00Z">
              <w:del w:id="1285" w:author="Bonnie Yang" w:date="2023-05-05T13:51:00Z">
                <w:r w:rsidR="00DA26B1" w:rsidRPr="003239DA" w:rsidDel="0093305D">
                  <w:delText xml:space="preserve">Estimated </w:delText>
                </w:r>
              </w:del>
            </w:ins>
            <w:del w:id="1286" w:author="Bonnie Yang" w:date="2023-05-05T13:51:00Z">
              <w:r w:rsidDel="0093305D">
                <w:delText>Unit Cost’ on Basic Information card. Like this:</w:delText>
              </w:r>
              <w:r w:rsidDel="0093305D">
                <w:rPr>
                  <w:noProof/>
                </w:rPr>
                <w:drawing>
                  <wp:inline distT="0" distB="0" distL="0" distR="0" wp14:anchorId="4C339951" wp14:editId="5D226EE0">
                    <wp:extent cx="4527884" cy="457368"/>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3544" cy="464000"/>
                            </a:xfrm>
                            <a:prstGeom prst="rect">
                              <a:avLst/>
                            </a:prstGeom>
                          </pic:spPr>
                        </pic:pic>
                      </a:graphicData>
                    </a:graphic>
                  </wp:inline>
                </w:drawing>
              </w:r>
            </w:del>
          </w:p>
          <w:p w14:paraId="798D3D6D" w14:textId="4BDEB61E" w:rsidR="000D53B7" w:rsidDel="0093305D" w:rsidRDefault="00DA26B1" w:rsidP="000D53B7">
            <w:pPr>
              <w:pStyle w:val="ListParagraph"/>
              <w:numPr>
                <w:ilvl w:val="0"/>
                <w:numId w:val="177"/>
              </w:numPr>
              <w:tabs>
                <w:tab w:val="left" w:pos="453"/>
              </w:tabs>
              <w:ind w:leftChars="67" w:left="141" w:firstLine="1"/>
              <w:rPr>
                <w:del w:id="1287" w:author="Bonnie Yang" w:date="2023-05-05T13:51:00Z"/>
              </w:rPr>
            </w:pPr>
            <w:ins w:id="1288" w:author="Bonnie Yang" w:date="2022-08-26T14:06:00Z">
              <w:del w:id="1289" w:author="Bonnie Yang" w:date="2023-05-05T13:51:00Z">
                <w:r w:rsidRPr="003239DA" w:rsidDel="0093305D">
                  <w:delText xml:space="preserve">Estimated </w:delText>
                </w:r>
              </w:del>
            </w:ins>
            <w:del w:id="1290" w:author="Bonnie Yang" w:date="2023-05-05T13:51:00Z">
              <w:r w:rsidR="000D53B7" w:rsidDel="0093305D">
                <w:rPr>
                  <w:rFonts w:hint="eastAsia"/>
                </w:rPr>
                <w:delText>C</w:delText>
              </w:r>
              <w:r w:rsidR="000D53B7" w:rsidDel="0093305D">
                <w:delText xml:space="preserve">ost: means recipe </w:delText>
              </w:r>
            </w:del>
            <w:ins w:id="1291" w:author="Bonnie Yang" w:date="2022-08-26T14:06:00Z">
              <w:del w:id="1292" w:author="Bonnie Yang" w:date="2023-05-05T13:51:00Z">
                <w:r w:rsidDel="0093305D">
                  <w:delText xml:space="preserve">item </w:delText>
                </w:r>
              </w:del>
            </w:ins>
            <w:del w:id="1293" w:author="Bonnie Yang" w:date="2023-05-05T13:51:00Z">
              <w:r w:rsidR="000D53B7" w:rsidDel="0093305D">
                <w:delText>cost</w:delText>
              </w:r>
            </w:del>
          </w:p>
          <w:p w14:paraId="3A7A8791" w14:textId="441FD807" w:rsidR="000D53B7" w:rsidDel="0093305D" w:rsidRDefault="00DA26B1" w:rsidP="000D53B7">
            <w:pPr>
              <w:pStyle w:val="ListParagraph"/>
              <w:numPr>
                <w:ilvl w:val="0"/>
                <w:numId w:val="177"/>
              </w:numPr>
              <w:tabs>
                <w:tab w:val="left" w:pos="453"/>
              </w:tabs>
              <w:ind w:leftChars="67" w:left="141" w:firstLine="1"/>
              <w:rPr>
                <w:del w:id="1294" w:author="Bonnie Yang" w:date="2023-05-05T13:51:00Z"/>
              </w:rPr>
            </w:pPr>
            <w:ins w:id="1295" w:author="Bonnie Yang" w:date="2022-08-26T14:06:00Z">
              <w:del w:id="1296" w:author="Bonnie Yang" w:date="2023-05-05T13:51:00Z">
                <w:r w:rsidRPr="003239DA" w:rsidDel="0093305D">
                  <w:delText xml:space="preserve">Estimated </w:delText>
                </w:r>
              </w:del>
            </w:ins>
            <w:del w:id="1297" w:author="Bonnie Yang" w:date="2023-05-05T13:51:00Z">
              <w:r w:rsidR="000D53B7" w:rsidDel="0093305D">
                <w:rPr>
                  <w:rFonts w:hint="eastAsia"/>
                </w:rPr>
                <w:delText>U</w:delText>
              </w:r>
              <w:r w:rsidR="000D53B7" w:rsidDel="0093305D">
                <w:delText xml:space="preserve">nit Cost: the cost per yield unit. </w:delText>
              </w:r>
              <w:r w:rsidR="000D53B7" w:rsidRPr="007264B4" w:rsidDel="0093305D">
                <w:delText xml:space="preserve">E.g., when yield is 100g, the </w:delText>
              </w:r>
            </w:del>
            <w:ins w:id="1298" w:author="Bonnie Yang" w:date="2022-08-26T14:07:00Z">
              <w:del w:id="1299" w:author="Bonnie Yang" w:date="2023-05-05T13:51:00Z">
                <w:r w:rsidRPr="003239DA" w:rsidDel="0093305D">
                  <w:delText>Estimated</w:delText>
                </w:r>
              </w:del>
            </w:ins>
            <w:del w:id="1300" w:author="Bonnie Yang" w:date="2023-05-05T13:51:00Z">
              <w:r w:rsidR="000D53B7" w:rsidRPr="007264B4" w:rsidDel="0093305D">
                <w:delText>recipe cost is $5</w:delText>
              </w:r>
              <w:r w:rsidR="000D53B7" w:rsidDel="0093305D">
                <w:delText>0</w:delText>
              </w:r>
              <w:r w:rsidR="000D53B7" w:rsidRPr="007264B4" w:rsidDel="0093305D">
                <w:delText xml:space="preserve">, the </w:delText>
              </w:r>
            </w:del>
            <w:ins w:id="1301" w:author="Bonnie Yang" w:date="2022-08-26T14:07:00Z">
              <w:del w:id="1302" w:author="Bonnie Yang" w:date="2023-05-05T13:51:00Z">
                <w:r w:rsidRPr="003239DA" w:rsidDel="0093305D">
                  <w:delText xml:space="preserve">Estimated </w:delText>
                </w:r>
              </w:del>
            </w:ins>
            <w:del w:id="1303" w:author="Bonnie Yang" w:date="2023-05-05T13:51:00Z">
              <w:r w:rsidR="000D53B7" w:rsidRPr="007264B4" w:rsidDel="0093305D">
                <w:delText>unit cost is 50/100=$0.5/g</w:delText>
              </w:r>
            </w:del>
          </w:p>
          <w:p w14:paraId="09AFA104" w14:textId="3FB17C10" w:rsidR="000D53B7" w:rsidDel="0093305D" w:rsidRDefault="000D53B7" w:rsidP="000D53B7">
            <w:pPr>
              <w:pStyle w:val="ListParagraph"/>
              <w:numPr>
                <w:ilvl w:val="0"/>
                <w:numId w:val="177"/>
              </w:numPr>
              <w:tabs>
                <w:tab w:val="left" w:pos="453"/>
              </w:tabs>
              <w:ind w:leftChars="67" w:left="141" w:firstLine="1"/>
              <w:rPr>
                <w:del w:id="1304" w:author="Bonnie Yang" w:date="2023-05-05T13:51:00Z"/>
              </w:rPr>
            </w:pPr>
            <w:del w:id="1305" w:author="Bonnie Yang" w:date="2023-05-05T13:51:00Z">
              <w:r w:rsidDel="0093305D">
                <w:rPr>
                  <w:rFonts w:hint="eastAsia"/>
                </w:rPr>
                <w:delText>If</w:delText>
              </w:r>
              <w:r w:rsidDel="0093305D">
                <w:delText xml:space="preserve"> cost exist and the yield of recipe is missing, display the value of cost and display has warning in chip for ‘</w:delText>
              </w:r>
            </w:del>
            <w:ins w:id="1306" w:author="Bonnie Yang" w:date="2022-08-26T14:07:00Z">
              <w:del w:id="1307" w:author="Bonnie Yang" w:date="2023-05-05T13:51:00Z">
                <w:r w:rsidR="00DA26B1" w:rsidRPr="003239DA" w:rsidDel="0093305D">
                  <w:delText xml:space="preserve">Estimated </w:delText>
                </w:r>
              </w:del>
            </w:ins>
            <w:del w:id="1308" w:author="Bonnie Yang" w:date="2023-05-05T13:51:00Z">
              <w:r w:rsidDel="0093305D">
                <w:delText>unit cost’. When user hovers over the chip, display warning message. Warning message: “Missing recipe yield.” Or “Missing recipe </w:delText>
              </w:r>
            </w:del>
            <w:ins w:id="1309" w:author="Bonnie Yang" w:date="2022-08-26T14:07:00Z">
              <w:del w:id="1310" w:author="Bonnie Yang" w:date="2023-05-05T13:51:00Z">
                <w:r w:rsidR="00DA26B1" w:rsidDel="0093305D">
                  <w:delText>e</w:delText>
                </w:r>
                <w:r w:rsidR="00DA26B1" w:rsidRPr="003239DA" w:rsidDel="0093305D">
                  <w:delText>stimated</w:delText>
                </w:r>
                <w:r w:rsidR="00DA26B1" w:rsidDel="0093305D">
                  <w:delText> </w:delText>
                </w:r>
              </w:del>
            </w:ins>
            <w:del w:id="1311" w:author="Bonnie Yang" w:date="2023-05-05T13:51:00Z">
              <w:r w:rsidDel="0093305D">
                <w:delText>cost.”</w:delText>
              </w:r>
            </w:del>
          </w:p>
          <w:p w14:paraId="31C0DA0A" w14:textId="49F5EB64" w:rsidR="000D53B7" w:rsidDel="0093305D" w:rsidRDefault="000D53B7" w:rsidP="000D53B7">
            <w:pPr>
              <w:pStyle w:val="ListParagraph"/>
              <w:tabs>
                <w:tab w:val="left" w:pos="453"/>
              </w:tabs>
              <w:ind w:left="142"/>
              <w:rPr>
                <w:del w:id="1312" w:author="Bonnie Yang" w:date="2023-05-05T13:51:00Z"/>
              </w:rPr>
            </w:pPr>
            <w:del w:id="1313" w:author="Bonnie Yang" w:date="2023-05-05T13:51:00Z">
              <w:r w:rsidDel="0093305D">
                <w:rPr>
                  <w:noProof/>
                </w:rPr>
                <w:drawing>
                  <wp:inline distT="0" distB="0" distL="0" distR="0" wp14:anchorId="3A4B423B" wp14:editId="7438B0D0">
                    <wp:extent cx="4176122" cy="624894"/>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6122" cy="624894"/>
                            </a:xfrm>
                            <a:prstGeom prst="rect">
                              <a:avLst/>
                            </a:prstGeom>
                          </pic:spPr>
                        </pic:pic>
                      </a:graphicData>
                    </a:graphic>
                  </wp:inline>
                </w:drawing>
              </w:r>
            </w:del>
          </w:p>
          <w:p w14:paraId="4E798554" w14:textId="0CECF443" w:rsidR="000D53B7" w:rsidDel="0093305D" w:rsidRDefault="000D53B7" w:rsidP="000D53B7">
            <w:pPr>
              <w:pStyle w:val="ListParagraph"/>
              <w:numPr>
                <w:ilvl w:val="0"/>
                <w:numId w:val="177"/>
              </w:numPr>
              <w:tabs>
                <w:tab w:val="left" w:pos="453"/>
              </w:tabs>
              <w:ind w:leftChars="67" w:left="141" w:firstLine="1"/>
              <w:rPr>
                <w:del w:id="1314" w:author="Bonnie Yang" w:date="2023-05-05T13:51:00Z"/>
              </w:rPr>
            </w:pPr>
            <w:del w:id="1315" w:author="Bonnie Yang" w:date="2023-05-05T13:51:00Z">
              <w:r w:rsidDel="0093305D">
                <w:delText xml:space="preserve">Recipe Cost= sum {component’s item cost}. </w:delText>
              </w:r>
            </w:del>
          </w:p>
          <w:p w14:paraId="26FCBD3C" w14:textId="72C97652" w:rsidR="000D53B7" w:rsidDel="0093305D" w:rsidRDefault="000D53B7" w:rsidP="000D53B7">
            <w:pPr>
              <w:pStyle w:val="ListParagraph"/>
              <w:numPr>
                <w:ilvl w:val="0"/>
                <w:numId w:val="183"/>
              </w:numPr>
              <w:tabs>
                <w:tab w:val="left" w:pos="453"/>
              </w:tabs>
              <w:ind w:leftChars="67" w:left="141" w:firstLine="1"/>
              <w:rPr>
                <w:del w:id="1316" w:author="Bonnie Yang" w:date="2023-05-05T13:51:00Z"/>
              </w:rPr>
            </w:pPr>
            <w:del w:id="1317" w:author="Bonnie Yang" w:date="2023-05-05T13:51:00Z">
              <w:r w:rsidDel="0093305D">
                <w:delText>For example:</w:delText>
              </w:r>
            </w:del>
          </w:p>
          <w:p w14:paraId="48F478D8" w14:textId="209BFFF0" w:rsidR="000D53B7" w:rsidDel="0093305D" w:rsidRDefault="000D53B7" w:rsidP="000D53B7">
            <w:pPr>
              <w:pStyle w:val="ListParagraph"/>
              <w:numPr>
                <w:ilvl w:val="0"/>
                <w:numId w:val="178"/>
              </w:numPr>
              <w:tabs>
                <w:tab w:val="left" w:pos="453"/>
              </w:tabs>
              <w:ind w:leftChars="148" w:left="311" w:firstLine="1"/>
              <w:rPr>
                <w:del w:id="1318" w:author="Bonnie Yang" w:date="2023-05-05T13:51:00Z"/>
              </w:rPr>
            </w:pPr>
            <w:del w:id="1319" w:author="Bonnie Yang" w:date="2023-05-05T13:51:00Z">
              <w:r w:rsidRPr="006A50F9" w:rsidDel="0093305D">
                <w:delText>Sumac Onions (Maydan)</w:delText>
              </w:r>
              <w:r w:rsidDel="0093305D">
                <w:delText xml:space="preserve"> </w:delText>
              </w:r>
              <w:r w:rsidDel="0093305D">
                <w:rPr>
                  <w:rFonts w:hint="eastAsia"/>
                </w:rPr>
                <w:delText>is</w:delText>
              </w:r>
              <w:r w:rsidDel="0093305D">
                <w:delText xml:space="preserve"> a recipe, its’ recipe cost is </w:delText>
              </w:r>
              <w:r w:rsidRPr="006A50F9" w:rsidDel="0093305D">
                <w:delText>$6.378</w:delText>
              </w:r>
              <w:r w:rsidDel="0093305D">
                <w:delText>.</w:delText>
              </w:r>
            </w:del>
          </w:p>
          <w:p w14:paraId="65CCCC56" w14:textId="2A824CC5" w:rsidR="000D53B7" w:rsidDel="0093305D" w:rsidRDefault="000D53B7" w:rsidP="000D53B7">
            <w:pPr>
              <w:tabs>
                <w:tab w:val="left" w:pos="2293"/>
              </w:tabs>
              <w:ind w:leftChars="148" w:left="311" w:firstLine="1"/>
              <w:rPr>
                <w:del w:id="1320" w:author="Bonnie Yang" w:date="2023-05-05T13:51:00Z"/>
              </w:rPr>
            </w:pPr>
            <w:del w:id="1321" w:author="Bonnie Yang" w:date="2023-05-05T13:51:00Z">
              <w:r w:rsidDel="0093305D">
                <w:rPr>
                  <w:noProof/>
                </w:rPr>
                <w:drawing>
                  <wp:inline distT="0" distB="0" distL="0" distR="0" wp14:anchorId="3DE42488" wp14:editId="745A50BE">
                    <wp:extent cx="4070350" cy="606681"/>
                    <wp:effectExtent l="0" t="0" r="6350" b="3175"/>
                    <wp:docPr id="194" name="图片 19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日程表&#10;&#10;描述已自动生成"/>
                            <pic:cNvPicPr/>
                          </pic:nvPicPr>
                          <pic:blipFill>
                            <a:blip r:embed="rId87"/>
                            <a:stretch>
                              <a:fillRect/>
                            </a:stretch>
                          </pic:blipFill>
                          <pic:spPr>
                            <a:xfrm>
                              <a:off x="0" y="0"/>
                              <a:ext cx="4089016" cy="609463"/>
                            </a:xfrm>
                            <a:prstGeom prst="rect">
                              <a:avLst/>
                            </a:prstGeom>
                          </pic:spPr>
                        </pic:pic>
                      </a:graphicData>
                    </a:graphic>
                  </wp:inline>
                </w:drawing>
              </w:r>
            </w:del>
          </w:p>
          <w:p w14:paraId="7CC7DF39" w14:textId="4EF903D2" w:rsidR="000D53B7" w:rsidDel="0093305D" w:rsidRDefault="000D53B7" w:rsidP="000D53B7">
            <w:pPr>
              <w:tabs>
                <w:tab w:val="left" w:pos="2293"/>
              </w:tabs>
              <w:ind w:leftChars="148" w:left="311" w:firstLine="1"/>
              <w:rPr>
                <w:del w:id="1322" w:author="Bonnie Yang" w:date="2023-05-05T13:51:00Z"/>
              </w:rPr>
            </w:pPr>
            <w:del w:id="1323" w:author="Bonnie Yang" w:date="2023-05-05T13:51:00Z">
              <w:r w:rsidDel="0093305D">
                <w:delText>(</w:delText>
              </w:r>
              <w:r w:rsidR="00B42627" w:rsidDel="0093305D">
                <w:fldChar w:fldCharType="begin"/>
              </w:r>
              <w:r w:rsidR="00B42627" w:rsidDel="0093305D">
                <w:delInstrText>HYPERLINK "https://app.galleysolutions.com/recipes/cmVjaXBlOjEwMzYzOQ=="</w:delInstrText>
              </w:r>
              <w:r w:rsidR="00B42627" w:rsidDel="0093305D">
                <w:fldChar w:fldCharType="separate"/>
              </w:r>
              <w:r w:rsidRPr="00DF09FD" w:rsidDel="0093305D">
                <w:rPr>
                  <w:rStyle w:val="Hyperlink"/>
                </w:rPr>
                <w:delText>https://app.galleysolutions.com/recipes/cmVjaXBlOjEwMzYzOQ==</w:delText>
              </w:r>
              <w:r w:rsidR="00B42627" w:rsidDel="0093305D">
                <w:rPr>
                  <w:rStyle w:val="Hyperlink"/>
                </w:rPr>
                <w:fldChar w:fldCharType="end"/>
              </w:r>
              <w:r w:rsidDel="0093305D">
                <w:delText>)</w:delText>
              </w:r>
            </w:del>
          </w:p>
          <w:p w14:paraId="1ACB81B3" w14:textId="36E3B7C2" w:rsidR="000D53B7" w:rsidDel="0093305D" w:rsidRDefault="000D53B7" w:rsidP="000D53B7">
            <w:pPr>
              <w:pStyle w:val="ListParagraph"/>
              <w:numPr>
                <w:ilvl w:val="0"/>
                <w:numId w:val="178"/>
              </w:numPr>
              <w:ind w:leftChars="148" w:left="311" w:firstLine="1"/>
              <w:rPr>
                <w:del w:id="1324" w:author="Bonnie Yang" w:date="2023-05-05T13:51:00Z"/>
              </w:rPr>
            </w:pPr>
            <w:del w:id="1325" w:author="Bonnie Yang" w:date="2023-05-05T13:51:00Z">
              <w:r w:rsidDel="0093305D">
                <w:rPr>
                  <w:rFonts w:hint="eastAsia"/>
                </w:rPr>
                <w:delText>T</w:delText>
              </w:r>
              <w:r w:rsidDel="0093305D">
                <w:delText>he recipe cost of “</w:delText>
              </w:r>
              <w:r w:rsidRPr="006A50F9" w:rsidDel="0093305D">
                <w:delText>Sumac Onions (Maydan)</w:delText>
              </w:r>
              <w:r w:rsidDel="0093305D">
                <w:delText xml:space="preserve">” </w:delText>
              </w:r>
              <w:r w:rsidRPr="006A50F9" w:rsidDel="0093305D">
                <w:delText>$6.378</w:delText>
              </w:r>
              <w:r w:rsidDel="0093305D">
                <w:delText>=</w:delText>
              </w:r>
              <w:r w:rsidRPr="006A50F9" w:rsidDel="0093305D">
                <w:delText>5.048</w:delText>
              </w:r>
              <w:r w:rsidDel="0093305D">
                <w:delText>+</w:delText>
              </w:r>
              <w:r w:rsidRPr="006A50F9" w:rsidDel="0093305D">
                <w:delText>0.754</w:delText>
              </w:r>
              <w:r w:rsidDel="0093305D">
                <w:delText>+</w:delText>
              </w:r>
              <w:r w:rsidRPr="006A50F9" w:rsidDel="0093305D">
                <w:delText>0.576</w:delText>
              </w:r>
              <w:r w:rsidDel="0093305D">
                <w:delText>. We will calculate it by Usage item cost data.</w:delText>
              </w:r>
            </w:del>
          </w:p>
          <w:p w14:paraId="0C3B6A66" w14:textId="1C842302" w:rsidR="000D53B7" w:rsidRPr="006A50F9" w:rsidDel="0093305D" w:rsidRDefault="000D53B7" w:rsidP="000D53B7">
            <w:pPr>
              <w:pStyle w:val="ListParagraph"/>
              <w:tabs>
                <w:tab w:val="left" w:pos="2293"/>
              </w:tabs>
              <w:ind w:leftChars="67" w:left="141" w:firstLine="1"/>
              <w:rPr>
                <w:del w:id="1326" w:author="Bonnie Yang" w:date="2023-05-05T13:51:00Z"/>
              </w:rPr>
            </w:pPr>
            <w:del w:id="1327" w:author="Bonnie Yang" w:date="2023-05-05T13:51:00Z">
              <w:r w:rsidDel="0093305D">
                <w:rPr>
                  <w:noProof/>
                </w:rPr>
                <w:drawing>
                  <wp:inline distT="0" distB="0" distL="0" distR="0" wp14:anchorId="47D872F9" wp14:editId="55BF8E4D">
                    <wp:extent cx="4368800" cy="1187666"/>
                    <wp:effectExtent l="0" t="0" r="0" b="0"/>
                    <wp:docPr id="195" name="图片 19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表格&#10;&#10;描述已自动生成"/>
                            <pic:cNvPicPr/>
                          </pic:nvPicPr>
                          <pic:blipFill>
                            <a:blip r:embed="rId88"/>
                            <a:stretch>
                              <a:fillRect/>
                            </a:stretch>
                          </pic:blipFill>
                          <pic:spPr>
                            <a:xfrm>
                              <a:off x="0" y="0"/>
                              <a:ext cx="4376861" cy="1189857"/>
                            </a:xfrm>
                            <a:prstGeom prst="rect">
                              <a:avLst/>
                            </a:prstGeom>
                          </pic:spPr>
                        </pic:pic>
                      </a:graphicData>
                    </a:graphic>
                  </wp:inline>
                </w:drawing>
              </w:r>
            </w:del>
          </w:p>
          <w:p w14:paraId="5E6D91A3" w14:textId="2BAB774B" w:rsidR="000D53B7" w:rsidDel="0093305D" w:rsidRDefault="000D53B7" w:rsidP="000D53B7">
            <w:pPr>
              <w:pStyle w:val="ListParagraph"/>
              <w:numPr>
                <w:ilvl w:val="0"/>
                <w:numId w:val="177"/>
              </w:numPr>
              <w:tabs>
                <w:tab w:val="left" w:pos="453"/>
              </w:tabs>
              <w:ind w:leftChars="67" w:left="141" w:firstLine="1"/>
              <w:rPr>
                <w:del w:id="1328" w:author="Bonnie Yang" w:date="2023-05-05T13:51:00Z"/>
              </w:rPr>
            </w:pPr>
            <w:del w:id="1329" w:author="Bonnie Yang" w:date="2023-05-05T13:51:00Z">
              <w:r w:rsidDel="0093305D">
                <w:delText>If a component is an ingredient, calculate the item cost as the format</w:delText>
              </w:r>
              <w:r w:rsidDel="0093305D">
                <w:rPr>
                  <w:rFonts w:hint="eastAsia"/>
                </w:rPr>
                <w:delText>: I</w:delText>
              </w:r>
              <w:r w:rsidDel="0093305D">
                <w:delText xml:space="preserve">tem Cost= (component usage/ yield of the ingredient / yield of preparation A / yield of preparation B ) * ingredient’s </w:delText>
              </w:r>
            </w:del>
            <w:ins w:id="1330" w:author="Bonnie Yang" w:date="2022-08-26T14:08:00Z">
              <w:del w:id="1331" w:author="Bonnie Yang" w:date="2023-05-05T13:51:00Z">
                <w:r w:rsidR="00DA26B1" w:rsidDel="0093305D">
                  <w:delText xml:space="preserve">Standard </w:delText>
                </w:r>
              </w:del>
            </w:ins>
            <w:del w:id="1332" w:author="Bonnie Yang" w:date="2023-05-05T13:51:00Z">
              <w:r w:rsidRPr="00DB78E7" w:rsidDel="0093305D">
                <w:delText>Cost Per BOM Unit</w:delText>
              </w:r>
              <w:r w:rsidDel="0093305D">
                <w:delText xml:space="preserve">. </w:delText>
              </w:r>
            </w:del>
          </w:p>
          <w:p w14:paraId="2C78F81A" w14:textId="2F85D998" w:rsidR="000D53B7" w:rsidDel="0093305D" w:rsidRDefault="000D53B7" w:rsidP="000D53B7">
            <w:pPr>
              <w:pStyle w:val="ListParagraph"/>
              <w:numPr>
                <w:ilvl w:val="0"/>
                <w:numId w:val="180"/>
              </w:numPr>
              <w:tabs>
                <w:tab w:val="left" w:pos="595"/>
              </w:tabs>
              <w:ind w:leftChars="67" w:left="141" w:firstLine="1"/>
              <w:rPr>
                <w:del w:id="1333" w:author="Bonnie Yang" w:date="2023-05-05T13:51:00Z"/>
              </w:rPr>
            </w:pPr>
            <w:del w:id="1334" w:author="Bonnie Yang" w:date="2023-05-05T13:51:00Z">
              <w:r w:rsidDel="0093305D">
                <w:delText>If the unit of ‘</w:delText>
              </w:r>
            </w:del>
            <w:ins w:id="1335" w:author="Bonnie Yang" w:date="2022-08-26T14:08:00Z">
              <w:del w:id="1336" w:author="Bonnie Yang" w:date="2023-05-05T13:51:00Z">
                <w:r w:rsidR="00DA26B1" w:rsidDel="0093305D">
                  <w:delText>Standard</w:delText>
                </w:r>
                <w:r w:rsidR="00DA26B1" w:rsidRPr="00DB78E7" w:rsidDel="0093305D">
                  <w:delText xml:space="preserve"> </w:delText>
                </w:r>
              </w:del>
            </w:ins>
            <w:del w:id="1337" w:author="Bonnie Yang" w:date="2023-05-05T13:51:00Z">
              <w:r w:rsidRPr="00DB78E7" w:rsidDel="0093305D">
                <w:delText>Cost Per BOM Unit</w:delText>
              </w:r>
              <w:r w:rsidDel="0093305D">
                <w:delText>’ is different from the unit of component usage, we should calculate by unit conversion.</w:delText>
              </w:r>
            </w:del>
          </w:p>
          <w:p w14:paraId="37D2C7C6" w14:textId="49836B80" w:rsidR="000D53B7" w:rsidRPr="00953509" w:rsidDel="0093305D" w:rsidRDefault="000D53B7" w:rsidP="000D53B7">
            <w:pPr>
              <w:pStyle w:val="ListParagraph"/>
              <w:numPr>
                <w:ilvl w:val="0"/>
                <w:numId w:val="180"/>
              </w:numPr>
              <w:ind w:leftChars="67" w:left="141" w:firstLine="1"/>
              <w:rPr>
                <w:del w:id="1338" w:author="Bonnie Yang" w:date="2023-05-05T13:51:00Z"/>
              </w:rPr>
            </w:pPr>
            <w:del w:id="1339" w:author="Bonnie Yang" w:date="2023-05-05T13:51:00Z">
              <w:r w:rsidDel="0093305D">
                <w:delText>We should round it to the nearest 3 decimal places.</w:delText>
              </w:r>
            </w:del>
          </w:p>
          <w:p w14:paraId="2C46D7F7" w14:textId="49FE0792" w:rsidR="000D53B7" w:rsidDel="0093305D" w:rsidRDefault="000D53B7" w:rsidP="000D53B7">
            <w:pPr>
              <w:pStyle w:val="ListParagraph"/>
              <w:tabs>
                <w:tab w:val="left" w:pos="2293"/>
              </w:tabs>
              <w:ind w:leftChars="148" w:left="311" w:firstLine="1"/>
              <w:rPr>
                <w:del w:id="1340" w:author="Bonnie Yang" w:date="2023-05-05T13:51:00Z"/>
              </w:rPr>
            </w:pPr>
            <w:del w:id="1341" w:author="Bonnie Yang" w:date="2023-05-05T13:51:00Z">
              <w:r w:rsidDel="0093305D">
                <w:delText xml:space="preserve">For example: </w:delText>
              </w:r>
            </w:del>
          </w:p>
          <w:p w14:paraId="34D7DAD3" w14:textId="102BC40A" w:rsidR="000D53B7" w:rsidDel="0093305D" w:rsidRDefault="000D53B7" w:rsidP="000D53B7">
            <w:pPr>
              <w:pStyle w:val="ListParagraph"/>
              <w:numPr>
                <w:ilvl w:val="0"/>
                <w:numId w:val="178"/>
              </w:numPr>
              <w:ind w:leftChars="148" w:left="311" w:firstLine="1"/>
              <w:rPr>
                <w:del w:id="1342" w:author="Bonnie Yang" w:date="2023-05-05T13:51:00Z"/>
              </w:rPr>
            </w:pPr>
            <w:del w:id="1343" w:author="Bonnie Yang" w:date="2023-05-05T13:51:00Z">
              <w:r w:rsidDel="0093305D">
                <w:rPr>
                  <w:rFonts w:hint="eastAsia"/>
                </w:rPr>
                <w:delText>T</w:delText>
              </w:r>
              <w:r w:rsidDel="0093305D">
                <w:delText xml:space="preserve">here is a component ‘Garlic, Clove, Peeled’ which is an ingredient. </w:delText>
              </w:r>
            </w:del>
          </w:p>
          <w:p w14:paraId="57F29E0D" w14:textId="48D7005D" w:rsidR="000D53B7" w:rsidDel="0093305D" w:rsidRDefault="000D53B7" w:rsidP="000D53B7">
            <w:pPr>
              <w:pStyle w:val="ListParagraph"/>
              <w:tabs>
                <w:tab w:val="left" w:pos="2293"/>
              </w:tabs>
              <w:ind w:leftChars="67" w:left="141" w:firstLine="1"/>
              <w:rPr>
                <w:del w:id="1344" w:author="Bonnie Yang" w:date="2023-05-05T13:51:00Z"/>
              </w:rPr>
            </w:pPr>
            <w:del w:id="1345" w:author="Bonnie Yang" w:date="2023-05-05T13:51:00Z">
              <w:r w:rsidDel="0093305D">
                <w:rPr>
                  <w:noProof/>
                </w:rPr>
                <w:drawing>
                  <wp:inline distT="0" distB="0" distL="0" distR="0" wp14:anchorId="30C303A1" wp14:editId="446F014B">
                    <wp:extent cx="4067175" cy="699735"/>
                    <wp:effectExtent l="0" t="0" r="0" b="5715"/>
                    <wp:docPr id="196" name="图片 19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表格&#10;&#10;描述已自动生成"/>
                            <pic:cNvPicPr/>
                          </pic:nvPicPr>
                          <pic:blipFill>
                            <a:blip r:embed="rId89"/>
                            <a:stretch>
                              <a:fillRect/>
                            </a:stretch>
                          </pic:blipFill>
                          <pic:spPr>
                            <a:xfrm>
                              <a:off x="0" y="0"/>
                              <a:ext cx="4140004" cy="712265"/>
                            </a:xfrm>
                            <a:prstGeom prst="rect">
                              <a:avLst/>
                            </a:prstGeom>
                          </pic:spPr>
                        </pic:pic>
                      </a:graphicData>
                    </a:graphic>
                  </wp:inline>
                </w:drawing>
              </w:r>
            </w:del>
          </w:p>
          <w:p w14:paraId="11A64AEB" w14:textId="43B28E43" w:rsidR="000D53B7" w:rsidDel="0093305D" w:rsidRDefault="000D53B7" w:rsidP="000D53B7">
            <w:pPr>
              <w:pStyle w:val="ListParagraph"/>
              <w:numPr>
                <w:ilvl w:val="0"/>
                <w:numId w:val="178"/>
              </w:numPr>
              <w:ind w:leftChars="148" w:left="311" w:firstLine="1"/>
              <w:rPr>
                <w:del w:id="1346" w:author="Bonnie Yang" w:date="2023-05-05T13:51:00Z"/>
              </w:rPr>
            </w:pPr>
            <w:del w:id="1347" w:author="Bonnie Yang" w:date="2023-05-05T13:51:00Z">
              <w:r w:rsidDel="0093305D">
                <w:delText>The ingredient’s ‘</w:delText>
              </w:r>
              <w:r w:rsidRPr="00DB78E7" w:rsidDel="0093305D">
                <w:delText>Cost Per BOM Unit</w:delText>
              </w:r>
              <w:r w:rsidDel="0093305D">
                <w:delText xml:space="preserve">’ is </w:delText>
              </w:r>
              <w:r w:rsidDel="0093305D">
                <w:rPr>
                  <w:rFonts w:hint="eastAsia"/>
                </w:rPr>
                <w:delText>＄</w:delText>
              </w:r>
              <w:r w:rsidDel="0093305D">
                <w:rPr>
                  <w:rFonts w:hint="eastAsia"/>
                </w:rPr>
                <w:delText>3</w:delText>
              </w:r>
              <w:r w:rsidDel="0093305D">
                <w:delText>.226</w:delText>
              </w:r>
              <w:r w:rsidDel="0093305D">
                <w:rPr>
                  <w:rFonts w:hint="eastAsia"/>
                </w:rPr>
                <w:delText>/</w:delText>
              </w:r>
              <w:r w:rsidDel="0093305D">
                <w:delText>lb, Its’ Yield is 100%.</w:delText>
              </w:r>
            </w:del>
          </w:p>
          <w:p w14:paraId="3394C5F4" w14:textId="3B7E458A" w:rsidR="000D53B7" w:rsidDel="0093305D" w:rsidRDefault="000D53B7" w:rsidP="000D53B7">
            <w:pPr>
              <w:pStyle w:val="ListParagraph"/>
              <w:tabs>
                <w:tab w:val="left" w:pos="2293"/>
              </w:tabs>
              <w:ind w:leftChars="67" w:left="141" w:firstLine="1"/>
              <w:rPr>
                <w:del w:id="1348" w:author="Bonnie Yang" w:date="2023-05-05T13:51:00Z"/>
              </w:rPr>
            </w:pPr>
            <w:del w:id="1349" w:author="Bonnie Yang" w:date="2023-05-05T13:51:00Z">
              <w:r w:rsidDel="0093305D">
                <w:rPr>
                  <w:noProof/>
                </w:rPr>
                <w:drawing>
                  <wp:inline distT="0" distB="0" distL="0" distR="0" wp14:anchorId="719170DC" wp14:editId="73A3A739">
                    <wp:extent cx="4090987" cy="987037"/>
                    <wp:effectExtent l="0" t="0" r="5080" b="3810"/>
                    <wp:docPr id="197" name="图片 1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图形用户界面, 文本, 应用程序&#10;&#10;描述已自动生成"/>
                            <pic:cNvPicPr/>
                          </pic:nvPicPr>
                          <pic:blipFill>
                            <a:blip r:embed="rId90"/>
                            <a:stretch>
                              <a:fillRect/>
                            </a:stretch>
                          </pic:blipFill>
                          <pic:spPr>
                            <a:xfrm>
                              <a:off x="0" y="0"/>
                              <a:ext cx="4109688" cy="991549"/>
                            </a:xfrm>
                            <a:prstGeom prst="rect">
                              <a:avLst/>
                            </a:prstGeom>
                          </pic:spPr>
                        </pic:pic>
                      </a:graphicData>
                    </a:graphic>
                  </wp:inline>
                </w:drawing>
              </w:r>
            </w:del>
          </w:p>
          <w:p w14:paraId="6D7AFE66" w14:textId="47B45DD0" w:rsidR="000D53B7" w:rsidDel="0093305D" w:rsidRDefault="000D53B7" w:rsidP="000D53B7">
            <w:pPr>
              <w:pStyle w:val="ListParagraph"/>
              <w:numPr>
                <w:ilvl w:val="0"/>
                <w:numId w:val="179"/>
              </w:numPr>
              <w:tabs>
                <w:tab w:val="left" w:pos="453"/>
              </w:tabs>
              <w:ind w:leftChars="148" w:left="312" w:hanging="1"/>
              <w:rPr>
                <w:del w:id="1350" w:author="Bonnie Yang" w:date="2023-05-05T13:51:00Z"/>
              </w:rPr>
            </w:pPr>
            <w:del w:id="1351" w:author="Bonnie Yang" w:date="2023-05-05T13:51:00Z">
              <w:r w:rsidDel="0093305D">
                <w:rPr>
                  <w:rFonts w:hint="eastAsia"/>
                </w:rPr>
                <w:delText>T</w:delText>
              </w:r>
              <w:r w:rsidDel="0093305D">
                <w:delText>he Item Cost of ‘Garlic, Clove, Peeled’ = (150g</w:delText>
              </w:r>
              <w:r w:rsidDel="0093305D">
                <w:rPr>
                  <w:rFonts w:hint="eastAsia"/>
                </w:rPr>
                <w:delText>/</w:delText>
              </w:r>
              <w:r w:rsidDel="0093305D">
                <w:delText xml:space="preserve">100%) * 0.0022046 * </w:delText>
              </w:r>
              <w:r w:rsidDel="0093305D">
                <w:rPr>
                  <w:rFonts w:hint="eastAsia"/>
                </w:rPr>
                <w:delText>＄</w:delText>
              </w:r>
              <w:r w:rsidDel="0093305D">
                <w:rPr>
                  <w:rFonts w:hint="eastAsia"/>
                </w:rPr>
                <w:delText>3</w:delText>
              </w:r>
              <w:r w:rsidDel="0093305D">
                <w:delText>.226</w:delText>
              </w:r>
              <w:r w:rsidDel="0093305D">
                <w:rPr>
                  <w:rFonts w:hint="eastAsia"/>
                </w:rPr>
                <w:delText>/</w:delText>
              </w:r>
              <w:r w:rsidDel="0093305D">
                <w:delText>lb =</w:delText>
              </w:r>
              <w:r w:rsidDel="0093305D">
                <w:rPr>
                  <w:rFonts w:hint="eastAsia"/>
                </w:rPr>
                <w:delText>＄</w:delText>
              </w:r>
              <w:r w:rsidDel="0093305D">
                <w:delText>1.067.</w:delText>
              </w:r>
            </w:del>
          </w:p>
          <w:p w14:paraId="227E8A50" w14:textId="25EBD0BD" w:rsidR="000D53B7" w:rsidDel="0093305D" w:rsidRDefault="000D53B7" w:rsidP="000D53B7">
            <w:pPr>
              <w:tabs>
                <w:tab w:val="left" w:pos="2293"/>
              </w:tabs>
              <w:ind w:leftChars="67" w:left="141" w:firstLine="1"/>
              <w:rPr>
                <w:del w:id="1352" w:author="Bonnie Yang" w:date="2023-05-05T13:51:00Z"/>
              </w:rPr>
            </w:pPr>
            <w:del w:id="1353" w:author="Bonnie Yang" w:date="2023-05-05T13:51:00Z">
              <w:r w:rsidDel="0093305D">
                <w:rPr>
                  <w:noProof/>
                </w:rPr>
                <w:drawing>
                  <wp:inline distT="0" distB="0" distL="0" distR="0" wp14:anchorId="685326EC" wp14:editId="59091741">
                    <wp:extent cx="4448175" cy="765283"/>
                    <wp:effectExtent l="0" t="0" r="0" b="5080"/>
                    <wp:docPr id="198" name="图片 19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表格&#10;&#10;描述已自动生成"/>
                            <pic:cNvPicPr/>
                          </pic:nvPicPr>
                          <pic:blipFill>
                            <a:blip r:embed="rId89"/>
                            <a:stretch>
                              <a:fillRect/>
                            </a:stretch>
                          </pic:blipFill>
                          <pic:spPr>
                            <a:xfrm>
                              <a:off x="0" y="0"/>
                              <a:ext cx="4448175" cy="765283"/>
                            </a:xfrm>
                            <a:prstGeom prst="rect">
                              <a:avLst/>
                            </a:prstGeom>
                          </pic:spPr>
                        </pic:pic>
                      </a:graphicData>
                    </a:graphic>
                  </wp:inline>
                </w:drawing>
              </w:r>
            </w:del>
          </w:p>
          <w:p w14:paraId="6B8CF142" w14:textId="4AA8DEB5" w:rsidR="000D53B7" w:rsidDel="0093305D" w:rsidRDefault="000D53B7" w:rsidP="000D53B7">
            <w:pPr>
              <w:pStyle w:val="ListParagraph"/>
              <w:tabs>
                <w:tab w:val="left" w:pos="2293"/>
              </w:tabs>
              <w:ind w:leftChars="67" w:left="141" w:firstLine="1"/>
              <w:rPr>
                <w:del w:id="1354" w:author="Bonnie Yang" w:date="2023-05-05T13:51:00Z"/>
              </w:rPr>
            </w:pPr>
            <w:del w:id="1355" w:author="Bonnie Yang" w:date="2023-05-05T13:51:00Z">
              <w:r w:rsidDel="0093305D">
                <w:rPr>
                  <w:noProof/>
                </w:rPr>
                <w:drawing>
                  <wp:inline distT="0" distB="0" distL="0" distR="0" wp14:anchorId="4CCE0B8E" wp14:editId="179E127E">
                    <wp:extent cx="3749365" cy="441998"/>
                    <wp:effectExtent l="0" t="0" r="3810" b="0"/>
                    <wp:docPr id="199" name="图片 199"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徽标, 公司名称&#10;&#10;描述已自动生成"/>
                            <pic:cNvPicPr/>
                          </pic:nvPicPr>
                          <pic:blipFill>
                            <a:blip r:embed="rId91"/>
                            <a:stretch>
                              <a:fillRect/>
                            </a:stretch>
                          </pic:blipFill>
                          <pic:spPr>
                            <a:xfrm>
                              <a:off x="0" y="0"/>
                              <a:ext cx="3749365" cy="441998"/>
                            </a:xfrm>
                            <a:prstGeom prst="rect">
                              <a:avLst/>
                            </a:prstGeom>
                          </pic:spPr>
                        </pic:pic>
                      </a:graphicData>
                    </a:graphic>
                  </wp:inline>
                </w:drawing>
              </w:r>
            </w:del>
          </w:p>
          <w:p w14:paraId="191054C9" w14:textId="715836C4" w:rsidR="000D53B7" w:rsidDel="0093305D" w:rsidRDefault="000D53B7" w:rsidP="000D53B7">
            <w:pPr>
              <w:pStyle w:val="ListParagraph"/>
              <w:numPr>
                <w:ilvl w:val="0"/>
                <w:numId w:val="180"/>
              </w:numPr>
              <w:tabs>
                <w:tab w:val="left" w:pos="453"/>
              </w:tabs>
              <w:ind w:leftChars="67" w:left="141" w:firstLine="1"/>
              <w:rPr>
                <w:del w:id="1356" w:author="Bonnie Yang" w:date="2023-05-05T13:51:00Z"/>
              </w:rPr>
            </w:pPr>
            <w:del w:id="1357" w:author="Bonnie Yang" w:date="2023-05-05T13:51:00Z">
              <w:r w:rsidDel="0093305D">
                <w:delText>A</w:delText>
              </w:r>
              <w:r w:rsidDel="0093305D">
                <w:rPr>
                  <w:rFonts w:hint="eastAsia"/>
                </w:rPr>
                <w:delText>n</w:delText>
              </w:r>
              <w:r w:rsidDel="0093305D">
                <w:delText xml:space="preserve"> example for calculate with yield of preparation:</w:delText>
              </w:r>
            </w:del>
          </w:p>
          <w:p w14:paraId="22915466" w14:textId="049B2A2A" w:rsidR="000D53B7" w:rsidDel="0093305D" w:rsidRDefault="000D53B7" w:rsidP="000D53B7">
            <w:pPr>
              <w:pStyle w:val="ListParagraph"/>
              <w:numPr>
                <w:ilvl w:val="0"/>
                <w:numId w:val="181"/>
              </w:numPr>
              <w:ind w:leftChars="148" w:left="311" w:firstLine="1"/>
              <w:rPr>
                <w:del w:id="1358" w:author="Bonnie Yang" w:date="2023-05-05T13:51:00Z"/>
              </w:rPr>
            </w:pPr>
            <w:del w:id="1359" w:author="Bonnie Yang" w:date="2023-05-05T13:51:00Z">
              <w:r w:rsidDel="0093305D">
                <w:rPr>
                  <w:rFonts w:hint="eastAsia"/>
                </w:rPr>
                <w:delText>T</w:delText>
              </w:r>
              <w:r w:rsidDel="0093305D">
                <w:delText>here is a preparation “#11 ON SLICER” for component “</w:delText>
              </w:r>
              <w:r w:rsidRPr="000C235F" w:rsidDel="0093305D">
                <w:delText>xmcoffee</w:delText>
              </w:r>
              <w:r w:rsidRPr="000C235F" w:rsidDel="0093305D">
                <w:delText>（</w:delText>
              </w:r>
              <w:r w:rsidRPr="000C235F" w:rsidDel="0093305D">
                <w:delText>ingredient</w:delText>
              </w:r>
              <w:r w:rsidDel="0093305D">
                <w:delText>）</w:delText>
              </w:r>
              <w:r w:rsidDel="0093305D">
                <w:delText xml:space="preserve">”. </w:delText>
              </w:r>
            </w:del>
          </w:p>
          <w:p w14:paraId="3C5F9B6E" w14:textId="0BB1B936" w:rsidR="000D53B7" w:rsidDel="0093305D" w:rsidRDefault="000D53B7" w:rsidP="000D53B7">
            <w:pPr>
              <w:tabs>
                <w:tab w:val="left" w:pos="2293"/>
              </w:tabs>
              <w:ind w:leftChars="13" w:left="310" w:hanging="283"/>
              <w:rPr>
                <w:del w:id="1360" w:author="Bonnie Yang" w:date="2023-05-05T13:51:00Z"/>
              </w:rPr>
            </w:pPr>
            <w:del w:id="1361" w:author="Bonnie Yang" w:date="2023-05-05T13:51:00Z">
              <w:r w:rsidDel="0093305D">
                <w:rPr>
                  <w:noProof/>
                </w:rPr>
                <w:drawing>
                  <wp:inline distT="0" distB="0" distL="0" distR="0" wp14:anchorId="26381F53" wp14:editId="52168BCB">
                    <wp:extent cx="4048731" cy="649279"/>
                    <wp:effectExtent l="0" t="0" r="0" b="0"/>
                    <wp:docPr id="200" name="图片 200"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低可信度描述已自动生成"/>
                            <pic:cNvPicPr/>
                          </pic:nvPicPr>
                          <pic:blipFill>
                            <a:blip r:embed="rId92"/>
                            <a:stretch>
                              <a:fillRect/>
                            </a:stretch>
                          </pic:blipFill>
                          <pic:spPr>
                            <a:xfrm>
                              <a:off x="0" y="0"/>
                              <a:ext cx="4058114" cy="650784"/>
                            </a:xfrm>
                            <a:prstGeom prst="rect">
                              <a:avLst/>
                            </a:prstGeom>
                          </pic:spPr>
                        </pic:pic>
                      </a:graphicData>
                    </a:graphic>
                  </wp:inline>
                </w:drawing>
              </w:r>
            </w:del>
          </w:p>
          <w:p w14:paraId="3ADAA4A7" w14:textId="1180C591" w:rsidR="000D53B7" w:rsidDel="0093305D" w:rsidRDefault="000D53B7" w:rsidP="000D53B7">
            <w:pPr>
              <w:pStyle w:val="ListParagraph"/>
              <w:numPr>
                <w:ilvl w:val="0"/>
                <w:numId w:val="181"/>
              </w:numPr>
              <w:ind w:leftChars="148" w:left="311" w:firstLine="1"/>
              <w:rPr>
                <w:del w:id="1362" w:author="Bonnie Yang" w:date="2023-05-05T13:51:00Z"/>
              </w:rPr>
            </w:pPr>
            <w:del w:id="1363" w:author="Bonnie Yang" w:date="2023-05-05T13:51:00Z">
              <w:r w:rsidDel="0093305D">
                <w:delText>The cost of component “</w:delText>
              </w:r>
              <w:r w:rsidRPr="000C235F" w:rsidDel="0093305D">
                <w:delText>xmcoffee</w:delText>
              </w:r>
              <w:r w:rsidRPr="000C235F" w:rsidDel="0093305D">
                <w:delText>（</w:delText>
              </w:r>
              <w:r w:rsidRPr="000C235F" w:rsidDel="0093305D">
                <w:delText>ingredient</w:delText>
              </w:r>
              <w:r w:rsidDel="0093305D">
                <w:delText>）</w:delText>
              </w:r>
              <w:r w:rsidDel="0093305D">
                <w:delText xml:space="preserve">” is </w:delText>
              </w:r>
              <w:r w:rsidDel="0093305D">
                <w:rPr>
                  <w:rFonts w:hint="eastAsia"/>
                </w:rPr>
                <w:delText>＄</w:delText>
              </w:r>
              <w:r w:rsidDel="0093305D">
                <w:delText>0.059</w:delText>
              </w:r>
              <w:r w:rsidDel="0093305D">
                <w:rPr>
                  <w:rFonts w:hint="eastAsia"/>
                </w:rPr>
                <w:delText>/</w:delText>
              </w:r>
              <w:r w:rsidDel="0093305D">
                <w:delText>bottle (original data is 0.59098583801808875)</w:delText>
              </w:r>
              <w:r w:rsidDel="0093305D">
                <w:rPr>
                  <w:rFonts w:hint="eastAsia"/>
                </w:rPr>
                <w:delText>.</w:delText>
              </w:r>
              <w:r w:rsidDel="0093305D">
                <w:delText xml:space="preserve"> Its’ yield is 50%, the yield of preparation is 90%.</w:delText>
              </w:r>
            </w:del>
          </w:p>
          <w:p w14:paraId="70EB5E67" w14:textId="373ED977" w:rsidR="000D53B7" w:rsidDel="0093305D" w:rsidRDefault="000D53B7" w:rsidP="000D53B7">
            <w:pPr>
              <w:tabs>
                <w:tab w:val="left" w:pos="2293"/>
              </w:tabs>
              <w:ind w:leftChars="67" w:left="141" w:firstLine="1"/>
              <w:rPr>
                <w:del w:id="1364" w:author="Bonnie Yang" w:date="2023-05-05T13:51:00Z"/>
              </w:rPr>
            </w:pPr>
            <w:del w:id="1365" w:author="Bonnie Yang" w:date="2023-05-05T13:51:00Z">
              <w:r w:rsidDel="0093305D">
                <w:rPr>
                  <w:noProof/>
                </w:rPr>
                <w:drawing>
                  <wp:inline distT="0" distB="0" distL="0" distR="0" wp14:anchorId="45FDC004" wp14:editId="32BC280E">
                    <wp:extent cx="4033837" cy="702255"/>
                    <wp:effectExtent l="0" t="0" r="5080" b="3175"/>
                    <wp:docPr id="201" name="图片 20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片包含 表格&#10;&#10;描述已自动生成"/>
                            <pic:cNvPicPr/>
                          </pic:nvPicPr>
                          <pic:blipFill>
                            <a:blip r:embed="rId93"/>
                            <a:stretch>
                              <a:fillRect/>
                            </a:stretch>
                          </pic:blipFill>
                          <pic:spPr>
                            <a:xfrm>
                              <a:off x="0" y="0"/>
                              <a:ext cx="4046829" cy="704517"/>
                            </a:xfrm>
                            <a:prstGeom prst="rect">
                              <a:avLst/>
                            </a:prstGeom>
                          </pic:spPr>
                        </pic:pic>
                      </a:graphicData>
                    </a:graphic>
                  </wp:inline>
                </w:drawing>
              </w:r>
            </w:del>
          </w:p>
          <w:p w14:paraId="1091770E" w14:textId="639ABA84" w:rsidR="000D53B7" w:rsidDel="0093305D" w:rsidRDefault="000D53B7" w:rsidP="000D53B7">
            <w:pPr>
              <w:pStyle w:val="ListParagraph"/>
              <w:numPr>
                <w:ilvl w:val="0"/>
                <w:numId w:val="181"/>
              </w:numPr>
              <w:tabs>
                <w:tab w:val="left" w:pos="453"/>
              </w:tabs>
              <w:ind w:leftChars="215" w:left="451" w:firstLine="1"/>
              <w:rPr>
                <w:del w:id="1366" w:author="Bonnie Yang" w:date="2023-05-05T13:51:00Z"/>
              </w:rPr>
            </w:pPr>
            <w:del w:id="1367" w:author="Bonnie Yang" w:date="2023-05-05T13:51:00Z">
              <w:r w:rsidDel="0093305D">
                <w:rPr>
                  <w:rFonts w:hint="eastAsia"/>
                </w:rPr>
                <w:delText>T</w:delText>
              </w:r>
              <w:r w:rsidDel="0093305D">
                <w:delText>he item cost of “</w:delText>
              </w:r>
              <w:r w:rsidRPr="000C235F" w:rsidDel="0093305D">
                <w:delText>xmcoffee</w:delText>
              </w:r>
              <w:r w:rsidRPr="000C235F" w:rsidDel="0093305D">
                <w:delText>（</w:delText>
              </w:r>
              <w:r w:rsidRPr="000C235F" w:rsidDel="0093305D">
                <w:delText>ingredient</w:delText>
              </w:r>
              <w:r w:rsidDel="0093305D">
                <w:delText>）</w:delText>
              </w:r>
              <w:r w:rsidDel="0093305D">
                <w:delText xml:space="preserve">”=(10bottle/50%/90%)* </w:delText>
              </w:r>
              <w:r w:rsidDel="0093305D">
                <w:rPr>
                  <w:rFonts w:hint="eastAsia"/>
                </w:rPr>
                <w:delText>＄</w:delText>
              </w:r>
              <w:r w:rsidDel="0093305D">
                <w:delText>0.059098583=</w:delText>
              </w:r>
              <w:r w:rsidDel="0093305D">
                <w:rPr>
                  <w:rFonts w:hint="eastAsia"/>
                </w:rPr>
                <w:delText>＄</w:delText>
              </w:r>
              <w:r w:rsidDel="0093305D">
                <w:rPr>
                  <w:rFonts w:hint="eastAsia"/>
                </w:rPr>
                <w:delText>1</w:delText>
              </w:r>
              <w:r w:rsidDel="0093305D">
                <w:delText>.313</w:delText>
              </w:r>
            </w:del>
          </w:p>
          <w:p w14:paraId="3790FB46" w14:textId="68510387" w:rsidR="000D53B7" w:rsidRPr="0067044E" w:rsidDel="0093305D" w:rsidRDefault="000D53B7" w:rsidP="000D53B7">
            <w:pPr>
              <w:pStyle w:val="ListParagraph"/>
              <w:numPr>
                <w:ilvl w:val="0"/>
                <w:numId w:val="181"/>
              </w:numPr>
              <w:tabs>
                <w:tab w:val="left" w:pos="453"/>
              </w:tabs>
              <w:ind w:leftChars="215" w:left="451" w:firstLine="1"/>
              <w:rPr>
                <w:del w:id="1368" w:author="Bonnie Yang" w:date="2023-05-05T13:51:00Z"/>
              </w:rPr>
            </w:pPr>
            <w:del w:id="1369" w:author="Bonnie Yang" w:date="2023-05-05T13:51:00Z">
              <w:r w:rsidDel="0093305D">
                <w:delText>We should use the original data to calculate cost and round it to the nearest 3 decimal places.</w:delText>
              </w:r>
            </w:del>
          </w:p>
          <w:p w14:paraId="50048631" w14:textId="3AC06CD2" w:rsidR="000D53B7" w:rsidDel="0093305D" w:rsidRDefault="000D53B7" w:rsidP="000D53B7">
            <w:pPr>
              <w:pStyle w:val="ListParagraph"/>
              <w:numPr>
                <w:ilvl w:val="0"/>
                <w:numId w:val="177"/>
              </w:numPr>
              <w:tabs>
                <w:tab w:val="left" w:pos="453"/>
              </w:tabs>
              <w:ind w:leftChars="67" w:left="141" w:firstLine="1"/>
              <w:rPr>
                <w:del w:id="1370" w:author="Bonnie Yang" w:date="2023-05-05T13:51:00Z"/>
              </w:rPr>
            </w:pPr>
            <w:del w:id="1371" w:author="Bonnie Yang" w:date="2023-05-05T13:51:00Z">
              <w:r w:rsidDel="0093305D">
                <w:delText>If a component is a recipe, calculate the item cost as the format</w:delText>
              </w:r>
              <w:r w:rsidDel="0093305D">
                <w:rPr>
                  <w:rFonts w:hint="eastAsia"/>
                </w:rPr>
                <w:delText>: I</w:delText>
              </w:r>
              <w:r w:rsidDel="0093305D">
                <w:delText>tem Cost= (component usage</w:delText>
              </w:r>
              <w:r w:rsidDel="0093305D">
                <w:rPr>
                  <w:rFonts w:hint="eastAsia"/>
                </w:rPr>
                <w:delText>/</w:delText>
              </w:r>
              <w:r w:rsidDel="0093305D">
                <w:delText>yield</w:delText>
              </w:r>
              <w:r w:rsidDel="0093305D">
                <w:rPr>
                  <w:rFonts w:hint="eastAsia"/>
                </w:rPr>
                <w:delText>)</w:delText>
              </w:r>
              <w:r w:rsidDel="0093305D">
                <w:delText xml:space="preserve"> * recipe’s cost. </w:delText>
              </w:r>
            </w:del>
          </w:p>
          <w:p w14:paraId="589CF6DE" w14:textId="12C5BBF3" w:rsidR="000D53B7" w:rsidDel="0093305D" w:rsidRDefault="000D53B7" w:rsidP="000D53B7">
            <w:pPr>
              <w:pStyle w:val="ListParagraph"/>
              <w:numPr>
                <w:ilvl w:val="0"/>
                <w:numId w:val="182"/>
              </w:numPr>
              <w:tabs>
                <w:tab w:val="left" w:pos="453"/>
              </w:tabs>
              <w:ind w:leftChars="67" w:left="141" w:firstLine="1"/>
              <w:rPr>
                <w:del w:id="1372" w:author="Bonnie Yang" w:date="2023-05-05T13:51:00Z"/>
              </w:rPr>
            </w:pPr>
            <w:del w:id="1373" w:author="Bonnie Yang" w:date="2023-05-05T13:51:00Z">
              <w:r w:rsidDel="0093305D">
                <w:delText>If the unit of yield is different from the unit of component usage, we should calculate by unit conversion.</w:delText>
              </w:r>
            </w:del>
          </w:p>
          <w:p w14:paraId="18B78029" w14:textId="04A0CE26" w:rsidR="000D53B7" w:rsidRPr="005A7AB4" w:rsidDel="0093305D" w:rsidRDefault="000D53B7" w:rsidP="000D53B7">
            <w:pPr>
              <w:pStyle w:val="ListParagraph"/>
              <w:numPr>
                <w:ilvl w:val="0"/>
                <w:numId w:val="182"/>
              </w:numPr>
              <w:tabs>
                <w:tab w:val="left" w:pos="453"/>
              </w:tabs>
              <w:ind w:leftChars="67" w:left="141" w:firstLine="1"/>
              <w:rPr>
                <w:del w:id="1374" w:author="Bonnie Yang" w:date="2023-05-05T13:51:00Z"/>
              </w:rPr>
            </w:pPr>
            <w:del w:id="1375" w:author="Bonnie Yang" w:date="2023-05-05T13:51:00Z">
              <w:r w:rsidDel="0093305D">
                <w:delText>We should round it to the nearest 3 decimal places.</w:delText>
              </w:r>
            </w:del>
          </w:p>
          <w:p w14:paraId="52BC72BF" w14:textId="39F3759F" w:rsidR="000D53B7" w:rsidDel="0093305D" w:rsidRDefault="000D53B7" w:rsidP="000D53B7">
            <w:pPr>
              <w:pStyle w:val="ListParagraph"/>
              <w:tabs>
                <w:tab w:val="left" w:pos="453"/>
              </w:tabs>
              <w:ind w:leftChars="215" w:left="451" w:firstLine="1"/>
              <w:rPr>
                <w:del w:id="1376" w:author="Bonnie Yang" w:date="2023-05-05T13:51:00Z"/>
              </w:rPr>
            </w:pPr>
            <w:del w:id="1377" w:author="Bonnie Yang" w:date="2023-05-05T13:51:00Z">
              <w:r w:rsidDel="0093305D">
                <w:delText xml:space="preserve">For example: </w:delText>
              </w:r>
            </w:del>
          </w:p>
          <w:p w14:paraId="228AD8AA" w14:textId="6E0F0542" w:rsidR="000D53B7" w:rsidRPr="00CA4792" w:rsidDel="0093305D" w:rsidRDefault="000D53B7" w:rsidP="000D53B7">
            <w:pPr>
              <w:pStyle w:val="ListParagraph"/>
              <w:numPr>
                <w:ilvl w:val="0"/>
                <w:numId w:val="179"/>
              </w:numPr>
              <w:tabs>
                <w:tab w:val="left" w:pos="453"/>
              </w:tabs>
              <w:ind w:leftChars="215" w:left="762" w:hanging="311"/>
              <w:rPr>
                <w:del w:id="1378" w:author="Bonnie Yang" w:date="2023-05-05T13:51:00Z"/>
              </w:rPr>
            </w:pPr>
            <w:del w:id="1379" w:author="Bonnie Yang" w:date="2023-05-05T13:51:00Z">
              <w:r w:rsidDel="0093305D">
                <w:delText>Component “Siliq Pickling Liquid (Maydan)” is a recipe. Its’ usage is 225g.</w:delText>
              </w:r>
            </w:del>
          </w:p>
          <w:p w14:paraId="43A6ABFA" w14:textId="24F67398" w:rsidR="000D53B7" w:rsidDel="0093305D" w:rsidRDefault="000D53B7" w:rsidP="000D53B7">
            <w:pPr>
              <w:pStyle w:val="ListParagraph"/>
              <w:tabs>
                <w:tab w:val="left" w:pos="2293"/>
              </w:tabs>
              <w:ind w:leftChars="13" w:left="761" w:hanging="734"/>
              <w:rPr>
                <w:del w:id="1380" w:author="Bonnie Yang" w:date="2023-05-05T13:51:00Z"/>
              </w:rPr>
            </w:pPr>
            <w:del w:id="1381" w:author="Bonnie Yang" w:date="2023-05-05T13:51:00Z">
              <w:r w:rsidDel="0093305D">
                <w:rPr>
                  <w:noProof/>
                </w:rPr>
                <w:drawing>
                  <wp:inline distT="0" distB="0" distL="0" distR="0" wp14:anchorId="77596950" wp14:editId="3C2A2629">
                    <wp:extent cx="4262437" cy="1117697"/>
                    <wp:effectExtent l="0" t="0" r="5080" b="6350"/>
                    <wp:docPr id="205" name="图片 20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表格&#10;&#10;描述已自动生成"/>
                            <pic:cNvPicPr/>
                          </pic:nvPicPr>
                          <pic:blipFill>
                            <a:blip r:embed="rId94"/>
                            <a:stretch>
                              <a:fillRect/>
                            </a:stretch>
                          </pic:blipFill>
                          <pic:spPr>
                            <a:xfrm>
                              <a:off x="0" y="0"/>
                              <a:ext cx="4269008" cy="1119420"/>
                            </a:xfrm>
                            <a:prstGeom prst="rect">
                              <a:avLst/>
                            </a:prstGeom>
                          </pic:spPr>
                        </pic:pic>
                      </a:graphicData>
                    </a:graphic>
                  </wp:inline>
                </w:drawing>
              </w:r>
            </w:del>
          </w:p>
          <w:p w14:paraId="6C2074D4" w14:textId="09F065F4" w:rsidR="000D53B7" w:rsidDel="0093305D" w:rsidRDefault="000D53B7" w:rsidP="000D53B7">
            <w:pPr>
              <w:pStyle w:val="ListParagraph"/>
              <w:numPr>
                <w:ilvl w:val="0"/>
                <w:numId w:val="179"/>
              </w:numPr>
              <w:tabs>
                <w:tab w:val="left" w:pos="2293"/>
              </w:tabs>
              <w:ind w:leftChars="215" w:left="762" w:hanging="311"/>
              <w:rPr>
                <w:del w:id="1382" w:author="Bonnie Yang" w:date="2023-05-05T13:51:00Z"/>
              </w:rPr>
            </w:pPr>
            <w:del w:id="1383" w:author="Bonnie Yang" w:date="2023-05-05T13:51:00Z">
              <w:r w:rsidDel="0093305D">
                <w:delText>The yield of “Siliq Pickling Liquid (Maydan)” is 700g, its’ cost is</w:delText>
              </w:r>
              <w:r w:rsidDel="0093305D">
                <w:rPr>
                  <w:rFonts w:hint="eastAsia"/>
                </w:rPr>
                <w:delText>＄</w:delText>
              </w:r>
              <w:r w:rsidDel="0093305D">
                <w:rPr>
                  <w:rFonts w:hint="eastAsia"/>
                </w:rPr>
                <w:delText>1</w:delText>
              </w:r>
              <w:r w:rsidDel="0093305D">
                <w:delText>.791.</w:delText>
              </w:r>
            </w:del>
          </w:p>
          <w:p w14:paraId="342ECF25" w14:textId="18B7E0EE" w:rsidR="000D53B7" w:rsidDel="0093305D" w:rsidRDefault="000D53B7" w:rsidP="000D53B7">
            <w:pPr>
              <w:pStyle w:val="ListParagraph"/>
              <w:tabs>
                <w:tab w:val="left" w:pos="2293"/>
              </w:tabs>
              <w:ind w:leftChars="13" w:left="761" w:hanging="734"/>
              <w:rPr>
                <w:del w:id="1384" w:author="Bonnie Yang" w:date="2023-05-05T13:51:00Z"/>
              </w:rPr>
            </w:pPr>
            <w:del w:id="1385" w:author="Bonnie Yang" w:date="2023-05-05T13:51:00Z">
              <w:r w:rsidDel="0093305D">
                <w:rPr>
                  <w:noProof/>
                </w:rPr>
                <w:drawing>
                  <wp:inline distT="0" distB="0" distL="0" distR="0" wp14:anchorId="3806D5BA" wp14:editId="79420A72">
                    <wp:extent cx="4638675" cy="677986"/>
                    <wp:effectExtent l="0" t="0" r="0" b="8255"/>
                    <wp:docPr id="207" name="图片 207"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图形用户界面, 应用程序&#10;&#10;中度可信度描述已自动生成"/>
                            <pic:cNvPicPr/>
                          </pic:nvPicPr>
                          <pic:blipFill>
                            <a:blip r:embed="rId95"/>
                            <a:stretch>
                              <a:fillRect/>
                            </a:stretch>
                          </pic:blipFill>
                          <pic:spPr>
                            <a:xfrm>
                              <a:off x="0" y="0"/>
                              <a:ext cx="4656010" cy="680520"/>
                            </a:xfrm>
                            <a:prstGeom prst="rect">
                              <a:avLst/>
                            </a:prstGeom>
                          </pic:spPr>
                        </pic:pic>
                      </a:graphicData>
                    </a:graphic>
                  </wp:inline>
                </w:drawing>
              </w:r>
            </w:del>
          </w:p>
          <w:p w14:paraId="02CD881A" w14:textId="3E16586A" w:rsidR="000D53B7" w:rsidRPr="00950F36" w:rsidDel="0093305D" w:rsidRDefault="000D53B7" w:rsidP="000D53B7">
            <w:pPr>
              <w:pStyle w:val="ListParagraph"/>
              <w:numPr>
                <w:ilvl w:val="0"/>
                <w:numId w:val="179"/>
              </w:numPr>
              <w:ind w:leftChars="215" w:left="762" w:hanging="311"/>
              <w:rPr>
                <w:del w:id="1386" w:author="Bonnie Yang" w:date="2023-05-05T13:51:00Z"/>
                <w:rStyle w:val="Strong"/>
              </w:rPr>
            </w:pPr>
            <w:del w:id="1387" w:author="Bonnie Yang" w:date="2023-05-05T13:51:00Z">
              <w:r w:rsidDel="0093305D">
                <w:rPr>
                  <w:rFonts w:hint="eastAsia"/>
                </w:rPr>
                <w:delText>S</w:delText>
              </w:r>
              <w:r w:rsidDel="0093305D">
                <w:delText>o the item cost of Component “Siliq Pickling Liquid (Maydan)”=(225g/700g)*</w:delText>
              </w:r>
              <w:r w:rsidDel="0093305D">
                <w:rPr>
                  <w:rFonts w:hint="eastAsia"/>
                </w:rPr>
                <w:delText>＄</w:delText>
              </w:r>
              <w:r w:rsidDel="0093305D">
                <w:rPr>
                  <w:rFonts w:hint="eastAsia"/>
                </w:rPr>
                <w:delText>1</w:delText>
              </w:r>
              <w:r w:rsidDel="0093305D">
                <w:delText>.791=</w:delText>
              </w:r>
              <w:r w:rsidDel="0093305D">
                <w:rPr>
                  <w:rFonts w:hint="eastAsia"/>
                </w:rPr>
                <w:delText>＄</w:delText>
              </w:r>
              <w:r w:rsidDel="0093305D">
                <w:delText>0.576</w:delText>
              </w:r>
            </w:del>
          </w:p>
          <w:p w14:paraId="21EAEFC4" w14:textId="1E2F34EE" w:rsidR="000D53B7" w:rsidRPr="004E43AA" w:rsidDel="0093305D" w:rsidRDefault="000D53B7" w:rsidP="000D53B7">
            <w:pPr>
              <w:pStyle w:val="ListParagraph"/>
              <w:numPr>
                <w:ilvl w:val="0"/>
                <w:numId w:val="184"/>
              </w:numPr>
              <w:ind w:left="453"/>
              <w:rPr>
                <w:del w:id="1388" w:author="Bonnie Yang" w:date="2023-05-05T13:51:00Z"/>
                <w:rStyle w:val="Strong"/>
                <w:rFonts w:asciiTheme="minorEastAsia" w:eastAsiaTheme="minorEastAsia" w:hAnsiTheme="minorEastAsia"/>
              </w:rPr>
            </w:pPr>
            <w:del w:id="1389" w:author="Bonnie Yang" w:date="2023-05-05T13:51:00Z">
              <w:r w:rsidRPr="004E43AA" w:rsidDel="0093305D">
                <w:rPr>
                  <w:rStyle w:val="Strong"/>
                  <w:rFonts w:asciiTheme="minorEastAsia" w:eastAsiaTheme="minorEastAsia" w:hAnsiTheme="minorEastAsia"/>
                </w:rPr>
                <w:delText>If a recipe has a value ‘Byproduct = Yes’, Cost &amp; Unit cost must show be 0.</w:delText>
              </w:r>
            </w:del>
          </w:p>
          <w:p w14:paraId="4CFCED06" w14:textId="04548B39" w:rsidR="000D53B7" w:rsidRPr="001D7EFD" w:rsidDel="0093305D" w:rsidRDefault="000D53B7" w:rsidP="000D53B7">
            <w:pPr>
              <w:pStyle w:val="ListParagraph"/>
              <w:ind w:left="453"/>
              <w:rPr>
                <w:del w:id="1390" w:author="Bonnie Yang" w:date="2023-05-05T13:51:00Z"/>
                <w:rStyle w:val="Strong"/>
                <w:rFonts w:asciiTheme="minorEastAsia" w:eastAsiaTheme="minorEastAsia" w:hAnsiTheme="minorEastAsia"/>
              </w:rPr>
            </w:pPr>
            <w:del w:id="1391" w:author="Bonnie Yang" w:date="2023-05-05T13:51:00Z">
              <w:r w:rsidRPr="004E43AA" w:rsidDel="0093305D">
                <w:rPr>
                  <w:rStyle w:val="Strong"/>
                  <w:rFonts w:asciiTheme="minorEastAsia" w:eastAsiaTheme="minorEastAsia" w:hAnsiTheme="minorEastAsia"/>
                </w:rPr>
                <w:delText>Any recipe that uses a byproduct recipe as a component must show 0 cost for the recipe usage.</w:delText>
              </w:r>
            </w:del>
          </w:p>
          <w:p w14:paraId="1E1DE037" w14:textId="47ED01A6" w:rsidR="000D53B7" w:rsidDel="0093305D" w:rsidRDefault="000D53B7" w:rsidP="000D53B7">
            <w:pPr>
              <w:pStyle w:val="ListParagraph"/>
              <w:numPr>
                <w:ilvl w:val="0"/>
                <w:numId w:val="184"/>
              </w:numPr>
              <w:ind w:left="453"/>
              <w:rPr>
                <w:del w:id="1392" w:author="Bonnie Yang" w:date="2023-05-05T13:51:00Z"/>
                <w:rStyle w:val="Strong"/>
                <w:rFonts w:asciiTheme="minorEastAsia" w:eastAsiaTheme="minorEastAsia" w:hAnsiTheme="minorEastAsia"/>
              </w:rPr>
            </w:pPr>
            <w:del w:id="1393" w:author="Bonnie Yang" w:date="2023-05-05T13:51:00Z">
              <w:r w:rsidDel="0093305D">
                <w:rPr>
                  <w:rStyle w:val="Strong"/>
                  <w:rFonts w:asciiTheme="minorEastAsia" w:eastAsiaTheme="minorEastAsia" w:hAnsiTheme="minorEastAsia"/>
                </w:rPr>
                <w:delText>If there is any error so that we can’t calculate recipe cost and unit cost, display alarm image, and when user hovers over the image, display a tooltip on basic information card, like this.</w:delText>
              </w:r>
            </w:del>
          </w:p>
          <w:p w14:paraId="7B2F5A12" w14:textId="29D5A6B7" w:rsidR="000D53B7" w:rsidDel="0093305D" w:rsidRDefault="000D53B7" w:rsidP="000D53B7">
            <w:pPr>
              <w:pStyle w:val="ListParagraph"/>
              <w:ind w:left="453"/>
              <w:rPr>
                <w:del w:id="1394" w:author="Bonnie Yang" w:date="2023-05-05T13:51:00Z"/>
                <w:rStyle w:val="Strong"/>
                <w:rFonts w:asciiTheme="minorEastAsia" w:eastAsiaTheme="minorEastAsia" w:hAnsiTheme="minorEastAsia"/>
              </w:rPr>
            </w:pPr>
            <w:del w:id="1395" w:author="Bonnie Yang" w:date="2023-05-05T13:51:00Z">
              <w:r w:rsidDel="0093305D">
                <w:rPr>
                  <w:noProof/>
                </w:rPr>
                <w:drawing>
                  <wp:inline distT="0" distB="0" distL="0" distR="0" wp14:anchorId="7597BB5C" wp14:editId="58FBB3AD">
                    <wp:extent cx="3693034" cy="1613535"/>
                    <wp:effectExtent l="0" t="0" r="3175"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7163" cy="1615339"/>
                            </a:xfrm>
                            <a:prstGeom prst="rect">
                              <a:avLst/>
                            </a:prstGeom>
                          </pic:spPr>
                        </pic:pic>
                      </a:graphicData>
                    </a:graphic>
                  </wp:inline>
                </w:drawing>
              </w:r>
            </w:del>
          </w:p>
          <w:p w14:paraId="629F584D" w14:textId="4E7DE6BF" w:rsidR="000D53B7" w:rsidDel="0093305D" w:rsidRDefault="000D53B7" w:rsidP="000D53B7">
            <w:pPr>
              <w:pStyle w:val="ListParagraph"/>
              <w:numPr>
                <w:ilvl w:val="0"/>
                <w:numId w:val="184"/>
              </w:numPr>
              <w:ind w:left="453"/>
              <w:rPr>
                <w:del w:id="1396" w:author="Bonnie Yang" w:date="2023-05-05T13:51:00Z"/>
                <w:rStyle w:val="Strong"/>
                <w:rFonts w:asciiTheme="minorEastAsia" w:eastAsiaTheme="minorEastAsia" w:hAnsiTheme="minorEastAsia"/>
              </w:rPr>
            </w:pPr>
            <w:del w:id="1397" w:author="Bonnie Yang" w:date="2023-05-05T13:51:00Z">
              <w:r w:rsidRPr="003F00DD" w:rsidDel="0093305D">
                <w:rPr>
                  <w:rStyle w:val="Strong"/>
                  <w:rFonts w:asciiTheme="minorEastAsia" w:eastAsiaTheme="minorEastAsia" w:hAnsiTheme="minorEastAsia"/>
                </w:rPr>
                <w:delText>If</w:delText>
              </w:r>
              <w:r w:rsidDel="0093305D">
                <w:rPr>
                  <w:rStyle w:val="Strong"/>
                  <w:rFonts w:asciiTheme="minorEastAsia" w:eastAsiaTheme="minorEastAsia" w:hAnsiTheme="minorEastAsia"/>
                </w:rPr>
                <w:delText xml:space="preserve"> any component of a recipe is missing </w:delText>
              </w:r>
              <w:r w:rsidDel="0093305D">
                <w:rPr>
                  <w:rStyle w:val="Strong"/>
                  <w:rFonts w:asciiTheme="minorEastAsia" w:eastAsiaTheme="minorEastAsia" w:hAnsiTheme="minorEastAsia" w:hint="eastAsia"/>
                </w:rPr>
                <w:delText>usage</w:delText>
              </w:r>
              <w:r w:rsidDel="0093305D">
                <w:rPr>
                  <w:rStyle w:val="Strong"/>
                  <w:rFonts w:asciiTheme="minorEastAsia" w:eastAsiaTheme="minorEastAsia" w:hAnsiTheme="minorEastAsia"/>
                </w:rPr>
                <w:delText xml:space="preserve">, recipe cost and unit cost are both null. And the error tooltip is “Missing </w:delText>
              </w:r>
              <w:r w:rsidDel="0093305D">
                <w:rPr>
                  <w:rStyle w:val="Strong"/>
                  <w:rFonts w:asciiTheme="minorEastAsia" w:eastAsiaTheme="minorEastAsia" w:hAnsiTheme="minorEastAsia" w:hint="eastAsia"/>
                </w:rPr>
                <w:delText>usage</w:delText>
              </w:r>
              <w:r w:rsidDel="0093305D">
                <w:rPr>
                  <w:rStyle w:val="Strong"/>
                  <w:rFonts w:asciiTheme="minorEastAsia" w:eastAsiaTheme="minorEastAsia" w:hAnsiTheme="minorEastAsia"/>
                </w:rPr>
                <w:delText>: {Component Name A, Component Name B}”</w:delText>
              </w:r>
            </w:del>
          </w:p>
          <w:p w14:paraId="160B743E" w14:textId="2924235E" w:rsidR="000D53B7" w:rsidRPr="003F00DD" w:rsidDel="0093305D" w:rsidRDefault="000D53B7" w:rsidP="000D53B7">
            <w:pPr>
              <w:pStyle w:val="ListParagraph"/>
              <w:numPr>
                <w:ilvl w:val="0"/>
                <w:numId w:val="184"/>
              </w:numPr>
              <w:ind w:left="453"/>
              <w:rPr>
                <w:del w:id="1398" w:author="Bonnie Yang" w:date="2023-05-05T13:51:00Z"/>
                <w:rStyle w:val="Strong"/>
                <w:rFonts w:asciiTheme="minorEastAsia" w:eastAsiaTheme="minorEastAsia" w:hAnsiTheme="minorEastAsia"/>
              </w:rPr>
            </w:pPr>
            <w:del w:id="1399" w:author="Bonnie Yang" w:date="2023-05-05T13:51:00Z">
              <w:r w:rsidDel="0093305D">
                <w:rPr>
                  <w:rStyle w:val="Strong"/>
                  <w:rFonts w:asciiTheme="minorEastAsia" w:hAnsiTheme="minorEastAsia"/>
                </w:rPr>
                <w:delText>If a component is an ingredient, the unit of usage is different from the cost per BOM unit and there is no unit conversion for them. Or if a component is a recipe, the unit of usage is different from the unit of yield. The error tooltip is “Missing properly unit conversion: {</w:delText>
              </w:r>
              <w:r w:rsidDel="0093305D">
                <w:rPr>
                  <w:rStyle w:val="Strong"/>
                  <w:rFonts w:asciiTheme="minorEastAsia" w:eastAsiaTheme="minorEastAsia" w:hAnsiTheme="minorEastAsia"/>
                </w:rPr>
                <w:delText>Component Name A, Component Name B</w:delText>
              </w:r>
              <w:r w:rsidDel="0093305D">
                <w:rPr>
                  <w:rStyle w:val="Strong"/>
                  <w:rFonts w:asciiTheme="minorEastAsia" w:hAnsiTheme="minorEastAsia"/>
                </w:rPr>
                <w:delText>}”</w:delText>
              </w:r>
              <w:r w:rsidDel="0093305D">
                <w:rPr>
                  <w:rStyle w:val="Strong"/>
                  <w:rFonts w:asciiTheme="minorEastAsia" w:hAnsiTheme="minorEastAsia" w:hint="eastAsia"/>
                </w:rPr>
                <w:delText>.</w:delText>
              </w:r>
            </w:del>
          </w:p>
          <w:p w14:paraId="50772213" w14:textId="59462453" w:rsidR="000D53B7" w:rsidRPr="003F00DD" w:rsidDel="0093305D" w:rsidRDefault="000D53B7" w:rsidP="000D53B7">
            <w:pPr>
              <w:pStyle w:val="ListParagraph"/>
              <w:numPr>
                <w:ilvl w:val="0"/>
                <w:numId w:val="184"/>
              </w:numPr>
              <w:ind w:left="453"/>
              <w:rPr>
                <w:del w:id="1400" w:author="Bonnie Yang" w:date="2023-05-05T13:51:00Z"/>
                <w:rStyle w:val="Strong"/>
                <w:rFonts w:asciiTheme="minorEastAsia" w:eastAsiaTheme="minorEastAsia" w:hAnsiTheme="minorEastAsia"/>
              </w:rPr>
            </w:pPr>
            <w:del w:id="1401" w:author="Bonnie Yang" w:date="2023-05-05T13:51:00Z">
              <w:r w:rsidDel="0093305D">
                <w:rPr>
                  <w:rStyle w:val="Strong"/>
                  <w:rFonts w:asciiTheme="minorEastAsia" w:hAnsiTheme="minorEastAsia" w:hint="eastAsia"/>
                </w:rPr>
                <w:delText>I</w:delText>
              </w:r>
              <w:r w:rsidDel="0093305D">
                <w:rPr>
                  <w:rStyle w:val="Strong"/>
                  <w:rFonts w:asciiTheme="minorEastAsia" w:hAnsiTheme="minorEastAsia"/>
                </w:rPr>
                <w:delText>f any component is missing yield or yield of preparation, the tooltip is “Missing yield: {</w:delText>
              </w:r>
              <w:r w:rsidDel="0093305D">
                <w:rPr>
                  <w:rStyle w:val="Strong"/>
                  <w:rFonts w:asciiTheme="minorEastAsia" w:eastAsiaTheme="minorEastAsia" w:hAnsiTheme="minorEastAsia"/>
                </w:rPr>
                <w:delText>Component Name A, Component Name B</w:delText>
              </w:r>
              <w:r w:rsidDel="0093305D">
                <w:rPr>
                  <w:rStyle w:val="Strong"/>
                  <w:rFonts w:asciiTheme="minorEastAsia" w:hAnsiTheme="minorEastAsia"/>
                </w:rPr>
                <w:delText>}”</w:delText>
              </w:r>
              <w:r w:rsidDel="0093305D">
                <w:rPr>
                  <w:rStyle w:val="Strong"/>
                  <w:rFonts w:asciiTheme="minorEastAsia" w:hAnsiTheme="minorEastAsia" w:hint="eastAsia"/>
                </w:rPr>
                <w:delText>.</w:delText>
              </w:r>
            </w:del>
          </w:p>
          <w:p w14:paraId="05630B8C" w14:textId="5A66266F" w:rsidR="000D53B7" w:rsidRPr="003F00DD" w:rsidDel="0093305D" w:rsidRDefault="000D53B7" w:rsidP="000D53B7">
            <w:pPr>
              <w:pStyle w:val="ListParagraph"/>
              <w:numPr>
                <w:ilvl w:val="0"/>
                <w:numId w:val="184"/>
              </w:numPr>
              <w:ind w:left="453"/>
              <w:rPr>
                <w:del w:id="1402" w:author="Bonnie Yang" w:date="2023-05-05T13:51:00Z"/>
                <w:rStyle w:val="Strong"/>
                <w:rFonts w:asciiTheme="minorEastAsia" w:eastAsiaTheme="minorEastAsia" w:hAnsiTheme="minorEastAsia"/>
              </w:rPr>
            </w:pPr>
            <w:del w:id="1403" w:author="Bonnie Yang" w:date="2023-05-05T13:51:00Z">
              <w:r w:rsidDel="0093305D">
                <w:rPr>
                  <w:rStyle w:val="Strong"/>
                  <w:rFonts w:asciiTheme="minorEastAsia" w:hAnsiTheme="minorEastAsia" w:hint="eastAsia"/>
                </w:rPr>
                <w:delText>I</w:delText>
              </w:r>
              <w:r w:rsidDel="0093305D">
                <w:rPr>
                  <w:rStyle w:val="Strong"/>
                  <w:rFonts w:asciiTheme="minorEastAsia" w:hAnsiTheme="minorEastAsia"/>
                </w:rPr>
                <w:delText>f any preparation of an ingredient is missing yield, the tooltip is “Missing preparation yield</w:delText>
              </w:r>
              <w:r w:rsidDel="0093305D">
                <w:rPr>
                  <w:rStyle w:val="Strong"/>
                  <w:rFonts w:asciiTheme="minorEastAsia" w:hAnsiTheme="minorEastAsia" w:hint="eastAsia"/>
                </w:rPr>
                <w:delText>:</w:delText>
              </w:r>
              <w:r w:rsidDel="0093305D">
                <w:rPr>
                  <w:rStyle w:val="Strong"/>
                  <w:rFonts w:asciiTheme="minorEastAsia" w:hAnsiTheme="minorEastAsia"/>
                </w:rPr>
                <w:delText xml:space="preserve"> {</w:delText>
              </w:r>
              <w:r w:rsidDel="0093305D">
                <w:rPr>
                  <w:rStyle w:val="Strong"/>
                  <w:rFonts w:asciiTheme="minorEastAsia" w:eastAsiaTheme="minorEastAsia" w:hAnsiTheme="minorEastAsia"/>
                </w:rPr>
                <w:delText>I</w:delText>
              </w:r>
              <w:r w:rsidDel="0093305D">
                <w:rPr>
                  <w:rStyle w:val="Strong"/>
                  <w:rFonts w:asciiTheme="minorEastAsia" w:eastAsiaTheme="minorEastAsia" w:hAnsiTheme="minorEastAsia" w:hint="eastAsia"/>
                </w:rPr>
                <w:delText>ngredient</w:delText>
              </w:r>
              <w:r w:rsidDel="0093305D">
                <w:rPr>
                  <w:rStyle w:val="Strong"/>
                  <w:rFonts w:asciiTheme="minorEastAsia" w:eastAsiaTheme="minorEastAsia" w:hAnsiTheme="minorEastAsia"/>
                </w:rPr>
                <w:delText xml:space="preserve"> Name A’s preparation a, preparation b; I</w:delText>
              </w:r>
              <w:r w:rsidDel="0093305D">
                <w:rPr>
                  <w:rStyle w:val="Strong"/>
                  <w:rFonts w:asciiTheme="minorEastAsia" w:eastAsiaTheme="minorEastAsia" w:hAnsiTheme="minorEastAsia" w:hint="eastAsia"/>
                </w:rPr>
                <w:delText>ngredient</w:delText>
              </w:r>
              <w:r w:rsidDel="0093305D">
                <w:rPr>
                  <w:rStyle w:val="Strong"/>
                  <w:rFonts w:asciiTheme="minorEastAsia" w:eastAsiaTheme="minorEastAsia" w:hAnsiTheme="minorEastAsia"/>
                </w:rPr>
                <w:delText xml:space="preserve"> Name B’s preparation c, preparation d</w:delText>
              </w:r>
              <w:r w:rsidDel="0093305D">
                <w:rPr>
                  <w:rStyle w:val="Strong"/>
                  <w:rFonts w:asciiTheme="minorEastAsia" w:hAnsiTheme="minorEastAsia"/>
                </w:rPr>
                <w:delText>}”.</w:delText>
              </w:r>
            </w:del>
          </w:p>
          <w:p w14:paraId="43BEA8C4" w14:textId="3E101806" w:rsidR="000D53B7" w:rsidRPr="003F00DD" w:rsidDel="0093305D" w:rsidRDefault="000D53B7" w:rsidP="000D53B7">
            <w:pPr>
              <w:pStyle w:val="ListParagraph"/>
              <w:numPr>
                <w:ilvl w:val="0"/>
                <w:numId w:val="184"/>
              </w:numPr>
              <w:ind w:left="453"/>
              <w:rPr>
                <w:del w:id="1404" w:author="Bonnie Yang" w:date="2023-05-05T13:51:00Z"/>
                <w:rStyle w:val="Strong"/>
                <w:rFonts w:asciiTheme="minorEastAsia" w:eastAsiaTheme="minorEastAsia" w:hAnsiTheme="minorEastAsia"/>
              </w:rPr>
            </w:pPr>
            <w:del w:id="1405" w:author="Bonnie Yang" w:date="2023-05-05T13:51:00Z">
              <w:r w:rsidDel="0093305D">
                <w:rPr>
                  <w:rStyle w:val="Strong"/>
                  <w:rFonts w:asciiTheme="minorEastAsia" w:hAnsiTheme="minorEastAsia" w:hint="eastAsia"/>
                </w:rPr>
                <w:delText>I</w:delText>
              </w:r>
              <w:r w:rsidDel="0093305D">
                <w:rPr>
                  <w:rStyle w:val="Strong"/>
                  <w:rFonts w:asciiTheme="minorEastAsia" w:hAnsiTheme="minorEastAsia"/>
                </w:rPr>
                <w:delText>f any component is missing cost (ingredient’s Cost per BOM unit or sub-recipe’s recipe cost), the tooltip is “Missing cost: {</w:delText>
              </w:r>
              <w:r w:rsidDel="0093305D">
                <w:rPr>
                  <w:rStyle w:val="Strong"/>
                  <w:rFonts w:asciiTheme="minorEastAsia" w:eastAsiaTheme="minorEastAsia" w:hAnsiTheme="minorEastAsia"/>
                </w:rPr>
                <w:delText>Component Name A, Component Name B</w:delText>
              </w:r>
              <w:r w:rsidDel="0093305D">
                <w:rPr>
                  <w:rStyle w:val="Strong"/>
                  <w:rFonts w:asciiTheme="minorEastAsia" w:hAnsiTheme="minorEastAsia"/>
                </w:rPr>
                <w:delText>}”.</w:delText>
              </w:r>
            </w:del>
          </w:p>
          <w:p w14:paraId="045D35CF" w14:textId="14D8DAB8" w:rsidR="000D53B7" w:rsidRPr="003F00DD" w:rsidDel="0093305D" w:rsidRDefault="000D53B7" w:rsidP="000D53B7">
            <w:pPr>
              <w:pStyle w:val="ListParagraph"/>
              <w:numPr>
                <w:ilvl w:val="0"/>
                <w:numId w:val="184"/>
              </w:numPr>
              <w:ind w:left="453"/>
              <w:rPr>
                <w:del w:id="1406" w:author="Bonnie Yang" w:date="2023-05-05T13:51:00Z"/>
                <w:rStyle w:val="Strong"/>
                <w:rFonts w:asciiTheme="minorEastAsia" w:eastAsiaTheme="minorEastAsia" w:hAnsiTheme="minorEastAsia"/>
              </w:rPr>
            </w:pPr>
            <w:del w:id="1407" w:author="Bonnie Yang" w:date="2023-05-05T13:51:00Z">
              <w:r w:rsidRPr="0032750A" w:rsidDel="0093305D">
                <w:rPr>
                  <w:rStyle w:val="Strong"/>
                  <w:rFonts w:asciiTheme="minorEastAsia" w:hAnsiTheme="minorEastAsia"/>
                </w:rPr>
                <w:delText xml:space="preserve">If a recipe’s component includes subrecipe </w:delText>
              </w:r>
              <w:r w:rsidDel="0093305D">
                <w:rPr>
                  <w:rStyle w:val="Strong"/>
                  <w:rFonts w:asciiTheme="minorEastAsia" w:hAnsiTheme="minorEastAsia"/>
                </w:rPr>
                <w:delText>A</w:delText>
              </w:r>
              <w:r w:rsidRPr="0032750A" w:rsidDel="0093305D">
                <w:rPr>
                  <w:rStyle w:val="Strong"/>
                  <w:rFonts w:asciiTheme="minorEastAsia" w:hAnsiTheme="minorEastAsia"/>
                </w:rPr>
                <w:delText xml:space="preserve">, we should scale the </w:delText>
              </w:r>
              <w:r w:rsidDel="0093305D">
                <w:rPr>
                  <w:rStyle w:val="Strong"/>
                  <w:rFonts w:asciiTheme="minorEastAsia" w:hAnsiTheme="minorEastAsia"/>
                </w:rPr>
                <w:delText xml:space="preserve">‘Item Cost’ of </w:delText>
              </w:r>
              <w:r w:rsidRPr="0032750A" w:rsidDel="0093305D">
                <w:rPr>
                  <w:rStyle w:val="Strong"/>
                  <w:rFonts w:asciiTheme="minorEastAsia" w:hAnsiTheme="minorEastAsia"/>
                </w:rPr>
                <w:delText xml:space="preserve">subrecipe </w:delText>
              </w:r>
              <w:r w:rsidDel="0093305D">
                <w:rPr>
                  <w:rStyle w:val="Strong"/>
                  <w:rFonts w:asciiTheme="minorEastAsia" w:hAnsiTheme="minorEastAsia"/>
                </w:rPr>
                <w:delText>A</w:delText>
              </w:r>
              <w:r w:rsidRPr="0032750A" w:rsidDel="0093305D">
                <w:rPr>
                  <w:rStyle w:val="Strong"/>
                  <w:rFonts w:asciiTheme="minorEastAsia" w:hAnsiTheme="minorEastAsia"/>
                </w:rPr>
                <w:delText xml:space="preserve">’s </w:delText>
              </w:r>
              <w:r w:rsidDel="0093305D">
                <w:rPr>
                  <w:rStyle w:val="Strong"/>
                  <w:rFonts w:asciiTheme="minorEastAsia" w:hAnsiTheme="minorEastAsia"/>
                </w:rPr>
                <w:delText>components</w:delText>
              </w:r>
              <w:r w:rsidRPr="0032750A" w:rsidDel="0093305D">
                <w:rPr>
                  <w:rStyle w:val="Strong"/>
                  <w:rFonts w:asciiTheme="minorEastAsia" w:hAnsiTheme="minorEastAsia"/>
                </w:rPr>
                <w:delText xml:space="preserve"> according to its usage in the parent recipe. Scaled </w:delText>
              </w:r>
              <w:r w:rsidDel="0093305D">
                <w:rPr>
                  <w:rStyle w:val="Strong"/>
                  <w:rFonts w:asciiTheme="minorEastAsia" w:hAnsiTheme="minorEastAsia"/>
                </w:rPr>
                <w:delText>‘Item Cost’</w:delText>
              </w:r>
              <w:r w:rsidRPr="0032750A" w:rsidDel="0093305D">
                <w:rPr>
                  <w:rStyle w:val="Strong"/>
                  <w:rFonts w:asciiTheme="minorEastAsia" w:hAnsiTheme="minorEastAsia"/>
                </w:rPr>
                <w:delText xml:space="preserve"> of </w:delText>
              </w:r>
              <w:r w:rsidDel="0093305D">
                <w:rPr>
                  <w:rStyle w:val="Strong"/>
                  <w:rFonts w:asciiTheme="minorEastAsia" w:hAnsiTheme="minorEastAsia"/>
                </w:rPr>
                <w:delText>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w:delText>
              </w:r>
              <w:r w:rsidRPr="0032750A" w:rsidDel="0093305D">
                <w:rPr>
                  <w:rStyle w:val="Strong"/>
                  <w:rFonts w:asciiTheme="minorEastAsia" w:hAnsiTheme="minorEastAsia"/>
                </w:rPr>
                <w:delText>’s components = (</w:delText>
              </w:r>
              <w:r w:rsidDel="0093305D">
                <w:rPr>
                  <w:rStyle w:val="Strong"/>
                  <w:rFonts w:asciiTheme="minorEastAsia" w:hAnsiTheme="minorEastAsia"/>
                </w:rPr>
                <w:delText>U</w:delText>
              </w:r>
              <w:r w:rsidRPr="0032750A" w:rsidDel="0093305D">
                <w:rPr>
                  <w:rStyle w:val="Strong"/>
                  <w:rFonts w:asciiTheme="minorEastAsia" w:hAnsiTheme="minorEastAsia"/>
                </w:rPr>
                <w:delText xml:space="preserve">sage in the parent recipe  / yield of </w:delText>
              </w:r>
              <w:r w:rsidDel="0093305D">
                <w:rPr>
                  <w:rStyle w:val="Strong"/>
                  <w:rFonts w:asciiTheme="minorEastAsia" w:hAnsiTheme="minorEastAsia"/>
                </w:rPr>
                <w:delText>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w:delText>
              </w:r>
              <w:r w:rsidRPr="0032750A" w:rsidDel="0093305D">
                <w:rPr>
                  <w:rStyle w:val="Strong"/>
                  <w:rFonts w:asciiTheme="minorEastAsia" w:hAnsiTheme="minorEastAsia"/>
                </w:rPr>
                <w:delText xml:space="preserve">) * </w:delText>
              </w:r>
              <w:r w:rsidDel="0093305D">
                <w:rPr>
                  <w:rStyle w:val="Strong"/>
                  <w:rFonts w:asciiTheme="minorEastAsia" w:hAnsiTheme="minorEastAsia"/>
                </w:rPr>
                <w:delText>Unprepped usage of 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w:delText>
              </w:r>
              <w:r w:rsidRPr="0032750A" w:rsidDel="0093305D">
                <w:rPr>
                  <w:rStyle w:val="Strong"/>
                  <w:rFonts w:asciiTheme="minorEastAsia" w:hAnsiTheme="minorEastAsia"/>
                </w:rPr>
                <w:delText>’s components</w:delText>
              </w:r>
              <w:r w:rsidDel="0093305D">
                <w:rPr>
                  <w:rStyle w:val="Strong"/>
                  <w:rFonts w:asciiTheme="minorEastAsia" w:hAnsiTheme="minorEastAsia"/>
                </w:rPr>
                <w:delText xml:space="preserve"> * </w:delText>
              </w:r>
              <w:r w:rsidRPr="00890D36" w:rsidDel="0093305D">
                <w:rPr>
                  <w:rStyle w:val="Strong"/>
                  <w:rFonts w:asciiTheme="minorEastAsia" w:hAnsiTheme="minorEastAsia"/>
                </w:rPr>
                <w:delText>Unit Cost</w:delText>
              </w:r>
              <w:r w:rsidDel="0093305D">
                <w:rPr>
                  <w:rStyle w:val="Strong"/>
                  <w:rFonts w:asciiTheme="minorEastAsia" w:hAnsiTheme="minorEastAsia"/>
                </w:rPr>
                <w:delText xml:space="preserve"> of 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 or ‘</w:delText>
              </w:r>
              <w:r w:rsidRPr="00856C68" w:rsidDel="0093305D">
                <w:rPr>
                  <w:rStyle w:val="Strong"/>
                  <w:rFonts w:asciiTheme="minorEastAsia" w:hAnsiTheme="minorEastAsia"/>
                </w:rPr>
                <w:delText>Cost Per BOM Unit</w:delText>
              </w:r>
              <w:r w:rsidDel="0093305D">
                <w:rPr>
                  <w:rStyle w:val="Strong"/>
                  <w:rFonts w:asciiTheme="minorEastAsia" w:hAnsiTheme="minorEastAsia"/>
                </w:rPr>
                <w:delText>’.</w:delText>
              </w:r>
            </w:del>
          </w:p>
          <w:p w14:paraId="06E5E812" w14:textId="12A61322" w:rsidR="000D53B7" w:rsidRPr="003F00DD" w:rsidDel="0093305D" w:rsidRDefault="000D53B7" w:rsidP="000D53B7">
            <w:pPr>
              <w:pStyle w:val="ListParagraph"/>
              <w:ind w:left="453"/>
              <w:rPr>
                <w:del w:id="1408" w:author="Bonnie Yang" w:date="2023-05-05T13:51:00Z"/>
                <w:rStyle w:val="Strong"/>
                <w:rFonts w:asciiTheme="minorEastAsia" w:eastAsiaTheme="minorEastAsia" w:hAnsiTheme="minorEastAsia"/>
              </w:rPr>
            </w:pPr>
            <w:del w:id="1409" w:author="Bonnie Yang" w:date="2023-05-05T13:51:00Z">
              <w:r w:rsidDel="0093305D">
                <w:rPr>
                  <w:rStyle w:val="Strong"/>
                  <w:rFonts w:asciiTheme="minorEastAsia" w:hAnsiTheme="minorEastAsia"/>
                </w:rPr>
                <w:delText xml:space="preserve">If a subrecipe includes an ingredient, using the ingredient’s Unprepped usage to </w:delText>
              </w:r>
              <w:r w:rsidRPr="0032750A" w:rsidDel="0093305D">
                <w:rPr>
                  <w:rStyle w:val="Strong"/>
                  <w:rFonts w:asciiTheme="minorEastAsia" w:hAnsiTheme="minorEastAsia"/>
                </w:rPr>
                <w:delText xml:space="preserve">Scaled </w:delText>
              </w:r>
              <w:r w:rsidDel="0093305D">
                <w:rPr>
                  <w:rStyle w:val="Strong"/>
                  <w:rFonts w:asciiTheme="minorEastAsia" w:hAnsiTheme="minorEastAsia"/>
                </w:rPr>
                <w:delText>its ‘Item Cost’.</w:delText>
              </w:r>
              <w:r w:rsidRPr="0032750A" w:rsidDel="0093305D">
                <w:rPr>
                  <w:rStyle w:val="Strong"/>
                  <w:rFonts w:asciiTheme="minorEastAsia" w:hAnsiTheme="minorEastAsia"/>
                </w:rPr>
                <w:delText xml:space="preserve"> </w:delText>
              </w:r>
              <w:r w:rsidDel="0093305D">
                <w:rPr>
                  <w:rStyle w:val="Strong"/>
                  <w:rFonts w:asciiTheme="minorEastAsia" w:hAnsiTheme="minorEastAsia"/>
                </w:rPr>
                <w:delText>‘Item Cost’</w:delText>
              </w:r>
              <w:r w:rsidRPr="0032750A" w:rsidDel="0093305D">
                <w:rPr>
                  <w:rStyle w:val="Strong"/>
                  <w:rFonts w:asciiTheme="minorEastAsia" w:hAnsiTheme="minorEastAsia"/>
                </w:rPr>
                <w:delText>= (</w:delText>
              </w:r>
              <w:r w:rsidDel="0093305D">
                <w:rPr>
                  <w:rStyle w:val="Strong"/>
                  <w:rFonts w:asciiTheme="minorEastAsia" w:hAnsiTheme="minorEastAsia"/>
                </w:rPr>
                <w:delText>subrecipe A’s U</w:delText>
              </w:r>
              <w:r w:rsidRPr="0032750A" w:rsidDel="0093305D">
                <w:rPr>
                  <w:rStyle w:val="Strong"/>
                  <w:rFonts w:asciiTheme="minorEastAsia" w:hAnsiTheme="minorEastAsia"/>
                </w:rPr>
                <w:delText>sage in the parent recipe</w:delText>
              </w:r>
              <w:r w:rsidDel="0093305D">
                <w:rPr>
                  <w:rStyle w:val="Strong"/>
                  <w:rFonts w:asciiTheme="minorEastAsia" w:hAnsiTheme="minorEastAsia"/>
                </w:rPr>
                <w:delText xml:space="preserve"> </w:delText>
              </w:r>
              <w:r w:rsidRPr="0032750A" w:rsidDel="0093305D">
                <w:rPr>
                  <w:rStyle w:val="Strong"/>
                  <w:rFonts w:asciiTheme="minorEastAsia" w:hAnsiTheme="minorEastAsia"/>
                </w:rPr>
                <w:delText xml:space="preserve">/ yield of </w:delText>
              </w:r>
              <w:r w:rsidDel="0093305D">
                <w:rPr>
                  <w:rStyle w:val="Strong"/>
                  <w:rFonts w:asciiTheme="minorEastAsia" w:hAnsiTheme="minorEastAsia"/>
                </w:rPr>
                <w:delText>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w:delText>
              </w:r>
              <w:r w:rsidRPr="0032750A" w:rsidDel="0093305D">
                <w:rPr>
                  <w:rStyle w:val="Strong"/>
                  <w:rFonts w:asciiTheme="minorEastAsia" w:hAnsiTheme="minorEastAsia"/>
                </w:rPr>
                <w:delText>) * (usage</w:delText>
              </w:r>
              <w:r w:rsidDel="0093305D">
                <w:rPr>
                  <w:rStyle w:val="Strong"/>
                  <w:rFonts w:asciiTheme="minorEastAsia" w:hAnsiTheme="minorEastAsia"/>
                </w:rPr>
                <w:delText xml:space="preserve"> of the ingredient</w:delText>
              </w:r>
              <w:r w:rsidRPr="0032750A" w:rsidDel="0093305D">
                <w:rPr>
                  <w:rStyle w:val="Strong"/>
                  <w:rFonts w:asciiTheme="minorEastAsia" w:hAnsiTheme="minorEastAsia"/>
                </w:rPr>
                <w:delText xml:space="preserve"> in the </w:delText>
              </w:r>
              <w:r w:rsidDel="0093305D">
                <w:rPr>
                  <w:rStyle w:val="Strong"/>
                  <w:rFonts w:asciiTheme="minorEastAsia" w:hAnsiTheme="minorEastAsia"/>
                </w:rPr>
                <w:delText>sub</w:delText>
              </w:r>
              <w:r w:rsidRPr="0032750A" w:rsidDel="0093305D">
                <w:rPr>
                  <w:rStyle w:val="Strong"/>
                  <w:rFonts w:asciiTheme="minorEastAsia" w:hAnsiTheme="minorEastAsia"/>
                </w:rPr>
                <w:delText xml:space="preserve">recipe </w:delText>
              </w:r>
              <w:r w:rsidDel="0093305D">
                <w:rPr>
                  <w:rStyle w:val="Strong"/>
                  <w:rFonts w:asciiTheme="minorEastAsia" w:hAnsiTheme="minorEastAsia"/>
                </w:rPr>
                <w:delText>A</w:delText>
              </w:r>
              <w:r w:rsidRPr="0032750A" w:rsidDel="0093305D">
                <w:rPr>
                  <w:rStyle w:val="Strong"/>
                  <w:rFonts w:asciiTheme="minorEastAsia" w:hAnsiTheme="minorEastAsia"/>
                </w:rPr>
                <w:delText xml:space="preserve"> / </w:delText>
              </w:r>
              <w:r w:rsidDel="0093305D">
                <w:rPr>
                  <w:rStyle w:val="Strong"/>
                  <w:rFonts w:asciiTheme="minorEastAsia" w:hAnsiTheme="minorEastAsia"/>
                </w:rPr>
                <w:delText xml:space="preserve">the ingredient’s </w:delText>
              </w:r>
              <w:r w:rsidRPr="0032750A" w:rsidDel="0093305D">
                <w:rPr>
                  <w:rStyle w:val="Strong"/>
                  <w:rFonts w:asciiTheme="minorEastAsia" w:hAnsiTheme="minorEastAsia"/>
                </w:rPr>
                <w:delText xml:space="preserve">yield </w:delText>
              </w:r>
              <w:r w:rsidDel="0093305D">
                <w:rPr>
                  <w:rStyle w:val="Strong"/>
                  <w:rFonts w:asciiTheme="minorEastAsia" w:hAnsiTheme="minorEastAsia"/>
                </w:rPr>
                <w:delText xml:space="preserve">/ yield </w:delText>
              </w:r>
              <w:r w:rsidRPr="0032750A" w:rsidDel="0093305D">
                <w:rPr>
                  <w:rStyle w:val="Strong"/>
                  <w:rFonts w:asciiTheme="minorEastAsia" w:hAnsiTheme="minorEastAsia"/>
                </w:rPr>
                <w:delText>of</w:delText>
              </w:r>
              <w:r w:rsidDel="0093305D">
                <w:rPr>
                  <w:rStyle w:val="Strong"/>
                  <w:rFonts w:asciiTheme="minorEastAsia" w:hAnsiTheme="minorEastAsia"/>
                </w:rPr>
                <w:delText xml:space="preserve"> preparation</w:delText>
              </w:r>
              <w:r w:rsidRPr="0032750A" w:rsidDel="0093305D">
                <w:rPr>
                  <w:rStyle w:val="Strong"/>
                  <w:rFonts w:asciiTheme="minorEastAsia" w:hAnsiTheme="minorEastAsia"/>
                </w:rPr>
                <w:delText xml:space="preserve">) </w:delText>
              </w:r>
              <w:r w:rsidDel="0093305D">
                <w:rPr>
                  <w:rStyle w:val="Strong"/>
                  <w:rFonts w:asciiTheme="minorEastAsia" w:hAnsiTheme="minorEastAsia"/>
                </w:rPr>
                <w:delText>* ‘</w:delText>
              </w:r>
              <w:r w:rsidRPr="00856C68" w:rsidDel="0093305D">
                <w:rPr>
                  <w:rStyle w:val="Strong"/>
                  <w:rFonts w:asciiTheme="minorEastAsia" w:hAnsiTheme="minorEastAsia"/>
                </w:rPr>
                <w:delText>Cost Per BOM Unit</w:delText>
              </w:r>
              <w:r w:rsidDel="0093305D">
                <w:rPr>
                  <w:rStyle w:val="Strong"/>
                  <w:rFonts w:asciiTheme="minorEastAsia" w:hAnsiTheme="minorEastAsia"/>
                </w:rPr>
                <w:delText>’.</w:delText>
              </w:r>
            </w:del>
          </w:p>
          <w:p w14:paraId="3D04B1E9" w14:textId="51330CC9" w:rsidR="000D53B7" w:rsidRPr="003F00DD" w:rsidDel="0093305D" w:rsidRDefault="000D53B7" w:rsidP="000D53B7">
            <w:pPr>
              <w:pStyle w:val="ListParagraph"/>
              <w:numPr>
                <w:ilvl w:val="0"/>
                <w:numId w:val="184"/>
              </w:numPr>
              <w:ind w:left="453"/>
              <w:rPr>
                <w:del w:id="1410" w:author="Bonnie Yang" w:date="2023-05-05T13:51:00Z"/>
                <w:rStyle w:val="Strong"/>
                <w:rFonts w:asciiTheme="minorEastAsia" w:eastAsiaTheme="minorEastAsia" w:hAnsiTheme="minorEastAsia"/>
              </w:rPr>
            </w:pPr>
            <w:del w:id="1411" w:author="Bonnie Yang" w:date="2023-05-05T13:51:00Z">
              <w:r w:rsidDel="0093305D">
                <w:rPr>
                  <w:rStyle w:val="Strong"/>
                  <w:rFonts w:asciiTheme="minorEastAsia" w:hAnsiTheme="minorEastAsia" w:hint="eastAsia"/>
                </w:rPr>
                <w:delText>C</w:delText>
              </w:r>
              <w:r w:rsidDel="0093305D">
                <w:rPr>
                  <w:rStyle w:val="Strong"/>
                  <w:rFonts w:asciiTheme="minorEastAsia" w:hAnsiTheme="minorEastAsia"/>
                </w:rPr>
                <w:delText>alculate ‘Item Cost %’ for each component and sub component. Keep 2 decimal places. ‘Item Cost %’= item cost of sub component/total parent recipe’s cost *100%</w:delText>
              </w:r>
              <w:r w:rsidRPr="0032750A" w:rsidDel="0093305D">
                <w:rPr>
                  <w:rStyle w:val="Strong"/>
                  <w:rFonts w:asciiTheme="minorEastAsia" w:hAnsiTheme="minorEastAsia"/>
                </w:rPr>
                <w:delText xml:space="preserve"> </w:delText>
              </w:r>
            </w:del>
          </w:p>
          <w:p w14:paraId="782A1A66" w14:textId="3E3594E5" w:rsidR="000D53B7" w:rsidRPr="003F00DD" w:rsidDel="0093305D" w:rsidRDefault="000D53B7" w:rsidP="000D53B7">
            <w:pPr>
              <w:pStyle w:val="ListParagraph"/>
              <w:numPr>
                <w:ilvl w:val="0"/>
                <w:numId w:val="184"/>
              </w:numPr>
              <w:ind w:left="453"/>
              <w:rPr>
                <w:del w:id="1412" w:author="Bonnie Yang" w:date="2023-05-05T13:51:00Z"/>
                <w:rStyle w:val="Strong"/>
                <w:rFonts w:asciiTheme="minorEastAsia" w:eastAsiaTheme="minorEastAsia" w:hAnsiTheme="minorEastAsia"/>
              </w:rPr>
            </w:pPr>
            <w:del w:id="1413" w:author="Bonnie Yang" w:date="2023-05-05T13:51:00Z">
              <w:r w:rsidDel="0093305D">
                <w:rPr>
                  <w:rStyle w:val="Strong"/>
                  <w:rFonts w:asciiTheme="minorEastAsia" w:hAnsiTheme="minorEastAsia" w:hint="eastAsia"/>
                </w:rPr>
                <w:delText>D</w:delText>
              </w:r>
              <w:r w:rsidDel="0093305D">
                <w:rPr>
                  <w:rStyle w:val="Strong"/>
                  <w:rFonts w:asciiTheme="minorEastAsia" w:hAnsiTheme="minorEastAsia"/>
                </w:rPr>
                <w:delText>isplay ‘Item Cost %’ (default checked) at the right of ‘Item Cost’. Add it into column picker, default by underneath ‘Item Cost’.</w:delText>
              </w:r>
            </w:del>
          </w:p>
          <w:p w14:paraId="0243A455" w14:textId="2D68864D" w:rsidR="000D53B7" w:rsidRPr="003F00DD" w:rsidDel="0093305D" w:rsidRDefault="000D53B7" w:rsidP="000D53B7">
            <w:pPr>
              <w:pStyle w:val="ListParagraph"/>
              <w:numPr>
                <w:ilvl w:val="0"/>
                <w:numId w:val="184"/>
              </w:numPr>
              <w:ind w:left="453"/>
              <w:rPr>
                <w:del w:id="1414" w:author="Bonnie Yang" w:date="2023-05-05T13:51:00Z"/>
                <w:rStyle w:val="Strong"/>
                <w:rFonts w:asciiTheme="minorEastAsia" w:eastAsiaTheme="minorEastAsia" w:hAnsiTheme="minorEastAsia"/>
              </w:rPr>
            </w:pPr>
            <w:del w:id="1415" w:author="Bonnie Yang" w:date="2023-05-05T13:51:00Z">
              <w:r w:rsidDel="0093305D">
                <w:rPr>
                  <w:rStyle w:val="Strong"/>
                  <w:rFonts w:asciiTheme="minorEastAsia" w:hAnsiTheme="minorEastAsia" w:hint="eastAsia"/>
                </w:rPr>
                <w:delText>A</w:delText>
              </w:r>
              <w:r w:rsidDel="0093305D">
                <w:rPr>
                  <w:rStyle w:val="Strong"/>
                  <w:rFonts w:asciiTheme="minorEastAsia" w:hAnsiTheme="minorEastAsia"/>
                </w:rPr>
                <w:delText xml:space="preserve">s calculate ‘Item Cost %’ or scaled item cost, we should user original data, then rounded nearest it eventually. </w:delText>
              </w:r>
            </w:del>
          </w:p>
          <w:p w14:paraId="78040C4B" w14:textId="7FC8B55B" w:rsidR="000D53B7" w:rsidRPr="003F00DD" w:rsidDel="0093305D" w:rsidRDefault="000D53B7" w:rsidP="000D53B7">
            <w:pPr>
              <w:pStyle w:val="ListParagraph"/>
              <w:numPr>
                <w:ilvl w:val="0"/>
                <w:numId w:val="184"/>
              </w:numPr>
              <w:ind w:left="453"/>
              <w:rPr>
                <w:del w:id="1416" w:author="Bonnie Yang" w:date="2023-05-05T13:51:00Z"/>
                <w:rStyle w:val="Strong"/>
                <w:rFonts w:asciiTheme="minorEastAsia" w:eastAsiaTheme="minorEastAsia" w:hAnsiTheme="minorEastAsia"/>
              </w:rPr>
            </w:pPr>
            <w:del w:id="1417" w:author="Bonnie Yang" w:date="2023-05-05T13:51:00Z">
              <w:r w:rsidDel="0093305D">
                <w:rPr>
                  <w:rStyle w:val="Strong"/>
                  <w:rFonts w:asciiTheme="minorEastAsia" w:hAnsiTheme="minorEastAsia" w:hint="eastAsia"/>
                </w:rPr>
                <w:delText>S</w:delText>
              </w:r>
              <w:r w:rsidDel="0093305D">
                <w:rPr>
                  <w:rStyle w:val="Strong"/>
                  <w:rFonts w:asciiTheme="minorEastAsia" w:hAnsiTheme="minorEastAsia"/>
                </w:rPr>
                <w:delText xml:space="preserve">um subcomponents’ ‘item cost %’ must equal to the parent recipe’s ‘item cost %’. </w:delText>
              </w:r>
              <w:r w:rsidDel="0093305D">
                <w:rPr>
                  <w:rStyle w:val="Strong"/>
                  <w:rFonts w:asciiTheme="minorEastAsia" w:eastAsiaTheme="minorEastAsia" w:hAnsiTheme="minorEastAsia" w:hint="eastAsia"/>
                </w:rPr>
                <w:delText>T</w:delText>
              </w:r>
              <w:r w:rsidDel="0093305D">
                <w:rPr>
                  <w:rStyle w:val="Strong"/>
                  <w:rFonts w:asciiTheme="minorEastAsia" w:eastAsiaTheme="minorEastAsia" w:hAnsiTheme="minorEastAsia"/>
                </w:rPr>
                <w:delText xml:space="preserve">he </w:delText>
              </w:r>
              <w:r w:rsidDel="0093305D">
                <w:rPr>
                  <w:rStyle w:val="Strong"/>
                  <w:rFonts w:asciiTheme="minorEastAsia" w:hAnsiTheme="minorEastAsia"/>
                </w:rPr>
                <w:delText xml:space="preserve">‘item cost %’ </w:delText>
              </w:r>
              <w:r w:rsidDel="0093305D">
                <w:rPr>
                  <w:rStyle w:val="Strong"/>
                  <w:rFonts w:asciiTheme="minorEastAsia" w:hAnsiTheme="minorEastAsia" w:hint="eastAsia"/>
                </w:rPr>
                <w:delText>of</w:delText>
              </w:r>
              <w:r w:rsidDel="0093305D">
                <w:rPr>
                  <w:rStyle w:val="Strong"/>
                  <w:rFonts w:asciiTheme="minorEastAsia" w:hAnsiTheme="minorEastAsia"/>
                </w:rPr>
                <w:delText xml:space="preserve"> </w:delText>
              </w:r>
              <w:r w:rsidDel="0093305D">
                <w:rPr>
                  <w:rStyle w:val="Strong"/>
                  <w:rFonts w:asciiTheme="minorEastAsia" w:eastAsiaTheme="minorEastAsia" w:hAnsiTheme="minorEastAsia"/>
                </w:rPr>
                <w:delText xml:space="preserve">last subcomponent in the same level must be </w:delText>
              </w:r>
              <w:r w:rsidDel="0093305D">
                <w:rPr>
                  <w:rStyle w:val="Strong"/>
                  <w:rFonts w:asciiTheme="minorEastAsia" w:eastAsiaTheme="minorEastAsia" w:hAnsiTheme="minorEastAsia" w:hint="eastAsia"/>
                </w:rPr>
                <w:delText>paren</w:delText>
              </w:r>
              <w:r w:rsidDel="0093305D">
                <w:rPr>
                  <w:rStyle w:val="Strong"/>
                  <w:rFonts w:asciiTheme="minorEastAsia" w:eastAsiaTheme="minorEastAsia" w:hAnsiTheme="minorEastAsia"/>
                </w:rPr>
                <w:delText xml:space="preserve">t component’s </w:delText>
              </w:r>
              <w:r w:rsidDel="0093305D">
                <w:rPr>
                  <w:rStyle w:val="Strong"/>
                  <w:rFonts w:asciiTheme="minorEastAsia" w:hAnsiTheme="minorEastAsia"/>
                </w:rPr>
                <w:delText>‘item cost %’</w:delText>
              </w:r>
              <w:r w:rsidDel="0093305D">
                <w:rPr>
                  <w:rStyle w:val="Strong"/>
                  <w:rFonts w:asciiTheme="minorEastAsia" w:eastAsiaTheme="minorEastAsia" w:hAnsiTheme="minorEastAsia"/>
                </w:rPr>
                <w:delText>-others.</w:delText>
              </w:r>
            </w:del>
          </w:p>
          <w:p w14:paraId="4E589B06" w14:textId="4805CCAA" w:rsidR="000D53B7" w:rsidRPr="003F00DD" w:rsidDel="0093305D" w:rsidRDefault="000D53B7" w:rsidP="000D53B7">
            <w:pPr>
              <w:pStyle w:val="ListParagraph"/>
              <w:numPr>
                <w:ilvl w:val="0"/>
                <w:numId w:val="184"/>
              </w:numPr>
              <w:ind w:left="453"/>
              <w:rPr>
                <w:del w:id="1418" w:author="Bonnie Yang" w:date="2023-05-05T13:51:00Z"/>
                <w:rStyle w:val="Strong"/>
                <w:rFonts w:asciiTheme="minorEastAsia" w:eastAsiaTheme="minorEastAsia" w:hAnsiTheme="minorEastAsia"/>
              </w:rPr>
            </w:pPr>
            <w:del w:id="1419" w:author="Bonnie Yang" w:date="2023-05-05T13:51:00Z">
              <w:r w:rsidDel="0093305D">
                <w:rPr>
                  <w:rStyle w:val="Strong"/>
                  <w:rFonts w:asciiTheme="minorEastAsia" w:eastAsiaTheme="minorEastAsia" w:hAnsiTheme="minorEastAsia" w:hint="eastAsia"/>
                </w:rPr>
                <w:delText>T</w:delText>
              </w:r>
              <w:r w:rsidDel="0093305D">
                <w:rPr>
                  <w:rStyle w:val="Strong"/>
                  <w:rFonts w:asciiTheme="minorEastAsia" w:eastAsiaTheme="minorEastAsia" w:hAnsiTheme="minorEastAsia"/>
                </w:rPr>
                <w:delText xml:space="preserve">he last component’s </w:delText>
              </w:r>
              <w:r w:rsidDel="0093305D">
                <w:rPr>
                  <w:rStyle w:val="Strong"/>
                  <w:rFonts w:asciiTheme="minorEastAsia" w:hAnsiTheme="minorEastAsia"/>
                </w:rPr>
                <w:delText xml:space="preserve">‘item cost %’ </w:delText>
              </w:r>
              <w:r w:rsidDel="0093305D">
                <w:rPr>
                  <w:rStyle w:val="Strong"/>
                  <w:rFonts w:asciiTheme="minorEastAsia" w:eastAsiaTheme="minorEastAsia" w:hAnsiTheme="minorEastAsia"/>
                </w:rPr>
                <w:delText xml:space="preserve">in first level must be 100%-others. Means the total parent recipe’s </w:delText>
              </w:r>
              <w:r w:rsidDel="0093305D">
                <w:rPr>
                  <w:rStyle w:val="Strong"/>
                  <w:rFonts w:asciiTheme="minorEastAsia" w:hAnsiTheme="minorEastAsia"/>
                </w:rPr>
                <w:delText>‘item cost %’ must equal to 100%.</w:delText>
              </w:r>
            </w:del>
          </w:p>
          <w:p w14:paraId="384016D0" w14:textId="44115542" w:rsidR="000D53B7" w:rsidRPr="003F00DD" w:rsidDel="0093305D" w:rsidRDefault="000D53B7" w:rsidP="000D53B7">
            <w:pPr>
              <w:pStyle w:val="ListParagraph"/>
              <w:ind w:left="453"/>
              <w:rPr>
                <w:del w:id="1420" w:author="Bonnie Yang" w:date="2023-05-05T13:51:00Z"/>
                <w:rStyle w:val="Strong"/>
                <w:rFonts w:asciiTheme="minorEastAsia" w:eastAsiaTheme="minorEastAsia" w:hAnsiTheme="minorEastAsia"/>
              </w:rPr>
            </w:pPr>
            <w:del w:id="1421" w:author="Bonnie Yang" w:date="2023-05-05T13:51:00Z">
              <w:r w:rsidDel="0093305D">
                <w:rPr>
                  <w:noProof/>
                </w:rPr>
                <w:drawing>
                  <wp:inline distT="0" distB="0" distL="0" distR="0" wp14:anchorId="4B28EC68" wp14:editId="7C023595">
                    <wp:extent cx="4289156" cy="1664849"/>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89156" cy="1664849"/>
                            </a:xfrm>
                            <a:prstGeom prst="rect">
                              <a:avLst/>
                            </a:prstGeom>
                          </pic:spPr>
                        </pic:pic>
                      </a:graphicData>
                    </a:graphic>
                  </wp:inline>
                </w:drawing>
              </w:r>
            </w:del>
          </w:p>
          <w:p w14:paraId="0DB7F70B" w14:textId="483BCDBF" w:rsidR="000D53B7" w:rsidRPr="00D05F5F" w:rsidDel="0093305D" w:rsidRDefault="000D53B7" w:rsidP="000D53B7">
            <w:pPr>
              <w:pStyle w:val="ListParagraph"/>
              <w:numPr>
                <w:ilvl w:val="0"/>
                <w:numId w:val="184"/>
              </w:numPr>
              <w:ind w:left="453"/>
              <w:rPr>
                <w:del w:id="1422" w:author="Bonnie Yang" w:date="2023-05-05T13:51:00Z"/>
                <w:rStyle w:val="Strong"/>
                <w:rFonts w:asciiTheme="minorEastAsia" w:eastAsiaTheme="minorEastAsia" w:hAnsiTheme="minorEastAsia"/>
              </w:rPr>
            </w:pPr>
            <w:del w:id="1423" w:author="Bonnie Yang" w:date="2023-05-05T13:51:00Z">
              <w:r w:rsidDel="0093305D">
                <w:rPr>
                  <w:rStyle w:val="Strong"/>
                  <w:rFonts w:asciiTheme="minorEastAsia" w:eastAsiaTheme="minorEastAsia" w:hAnsiTheme="minorEastAsia"/>
                </w:rPr>
                <w:delText>W</w:delText>
              </w:r>
              <w:r w:rsidRPr="00D05F5F" w:rsidDel="0093305D">
                <w:rPr>
                  <w:rStyle w:val="Strong"/>
                  <w:rFonts w:asciiTheme="minorEastAsia" w:eastAsiaTheme="minorEastAsia" w:hAnsiTheme="minorEastAsia"/>
                </w:rPr>
                <w:delText>e keep the scaled usage of subcomponents up to 4 decimal places</w:delText>
              </w:r>
              <w:r w:rsidDel="0093305D">
                <w:rPr>
                  <w:rStyle w:val="Strong"/>
                  <w:rFonts w:asciiTheme="minorEastAsia" w:eastAsiaTheme="minorEastAsia" w:hAnsiTheme="minorEastAsia"/>
                </w:rPr>
                <w:delText>. K</w:delText>
              </w:r>
              <w:r w:rsidRPr="00D05F5F" w:rsidDel="0093305D">
                <w:rPr>
                  <w:rStyle w:val="Strong"/>
                  <w:rFonts w:asciiTheme="minorEastAsia" w:eastAsiaTheme="minorEastAsia" w:hAnsiTheme="minorEastAsia"/>
                </w:rPr>
                <w:delText>eep the item cost % up to 2 decimal places</w:delText>
              </w:r>
              <w:r w:rsidDel="0093305D">
                <w:rPr>
                  <w:rStyle w:val="Strong"/>
                  <w:rFonts w:asciiTheme="minorEastAsia" w:eastAsiaTheme="minorEastAsia" w:hAnsiTheme="minorEastAsia"/>
                </w:rPr>
                <w:delText>. K</w:delText>
              </w:r>
              <w:r w:rsidRPr="00D05F5F" w:rsidDel="0093305D">
                <w:rPr>
                  <w:rStyle w:val="Strong"/>
                  <w:rFonts w:asciiTheme="minorEastAsia" w:eastAsiaTheme="minorEastAsia" w:hAnsiTheme="minorEastAsia"/>
                </w:rPr>
                <w:delText xml:space="preserve">eep the item cost up to </w:delText>
              </w:r>
              <w:r w:rsidDel="0093305D">
                <w:rPr>
                  <w:rStyle w:val="Strong"/>
                  <w:rFonts w:asciiTheme="minorEastAsia" w:eastAsiaTheme="minorEastAsia" w:hAnsiTheme="minorEastAsia"/>
                </w:rPr>
                <w:delText>3</w:delText>
              </w:r>
              <w:r w:rsidRPr="00D05F5F" w:rsidDel="0093305D">
                <w:rPr>
                  <w:rStyle w:val="Strong"/>
                  <w:rFonts w:asciiTheme="minorEastAsia" w:eastAsiaTheme="minorEastAsia" w:hAnsiTheme="minorEastAsia"/>
                </w:rPr>
                <w:delText xml:space="preserve"> decimal places</w:delText>
              </w:r>
              <w:r w:rsidDel="0093305D">
                <w:rPr>
                  <w:rStyle w:val="Strong"/>
                  <w:rFonts w:asciiTheme="minorEastAsia" w:eastAsiaTheme="minorEastAsia" w:hAnsiTheme="minorEastAsia"/>
                </w:rPr>
                <w:delText>. W</w:delText>
              </w:r>
              <w:r w:rsidDel="0093305D">
                <w:rPr>
                  <w:rStyle w:val="Strong"/>
                  <w:rFonts w:asciiTheme="minorEastAsia" w:eastAsiaTheme="minorEastAsia" w:hAnsiTheme="minorEastAsia" w:hint="eastAsia"/>
                </w:rPr>
                <w:delText>hen</w:delText>
              </w:r>
              <w:r w:rsidDel="0093305D">
                <w:rPr>
                  <w:rStyle w:val="Strong"/>
                  <w:rFonts w:asciiTheme="minorEastAsia" w:eastAsiaTheme="minorEastAsia" w:hAnsiTheme="minorEastAsia"/>
                </w:rPr>
                <w:delText xml:space="preserve"> user hovers over data, display the entire data with all decimal places, and if it is more than 6 decimal places, i</w:delText>
              </w:r>
              <w:r w:rsidDel="0093305D">
                <w:delText>gnore the others from 7 decimal places.</w:delText>
              </w:r>
            </w:del>
          </w:p>
          <w:p w14:paraId="658D0D6D" w14:textId="06372487" w:rsidR="000D53B7" w:rsidRPr="003F00DD" w:rsidDel="0093305D" w:rsidRDefault="000D53B7" w:rsidP="000D53B7">
            <w:pPr>
              <w:pStyle w:val="ListParagraph"/>
              <w:numPr>
                <w:ilvl w:val="0"/>
                <w:numId w:val="184"/>
              </w:numPr>
              <w:ind w:left="453"/>
              <w:rPr>
                <w:del w:id="1424" w:author="Bonnie Yang" w:date="2023-05-05T13:51:00Z"/>
                <w:rStyle w:val="Strong"/>
                <w:rFonts w:asciiTheme="minorEastAsia" w:eastAsiaTheme="minorEastAsia" w:hAnsiTheme="minorEastAsia"/>
              </w:rPr>
            </w:pPr>
            <w:del w:id="1425" w:author="Bonnie Yang" w:date="2023-05-05T13:51:00Z">
              <w:r w:rsidDel="0093305D">
                <w:rPr>
                  <w:rStyle w:val="Strong"/>
                  <w:rFonts w:asciiTheme="minorEastAsia" w:hAnsiTheme="minorEastAsia"/>
                </w:rPr>
                <w:delText>An</w:delText>
              </w:r>
              <w:r w:rsidRPr="00D7261C" w:rsidDel="0093305D">
                <w:rPr>
                  <w:rStyle w:val="Strong"/>
                  <w:rFonts w:asciiTheme="minorEastAsia" w:hAnsiTheme="minorEastAsia"/>
                </w:rPr>
                <w:delText xml:space="preserve"> example:</w:delText>
              </w:r>
            </w:del>
          </w:p>
          <w:p w14:paraId="6F4903C8" w14:textId="743489CA" w:rsidR="000D53B7" w:rsidDel="0093305D" w:rsidRDefault="000D53B7" w:rsidP="000D53B7">
            <w:pPr>
              <w:pStyle w:val="ListParagraph"/>
              <w:ind w:left="453"/>
              <w:rPr>
                <w:del w:id="1426" w:author="Bonnie Yang" w:date="2023-05-05T13:51:00Z"/>
                <w:rStyle w:val="Strong"/>
                <w:rFonts w:asciiTheme="minorEastAsia" w:hAnsiTheme="minorEastAsia"/>
              </w:rPr>
            </w:pPr>
            <w:del w:id="1427" w:author="Bonnie Yang" w:date="2023-05-05T13:51:00Z">
              <w:r w:rsidRPr="00890D36" w:rsidDel="0093305D">
                <w:rPr>
                  <w:rStyle w:val="Strong"/>
                  <w:rFonts w:asciiTheme="minorEastAsia" w:hAnsiTheme="minorEastAsia"/>
                </w:rPr>
                <w:delText>Usage of Subrecipe A in truck recipe is 100g, yield of Subrecipe A is 1000g. Subrecipe A’s components are ‘Garlic’ (200g), ‘Tomato’(1000g), ‘Sub subrecipe B’(100g).</w:delText>
              </w:r>
              <w:r w:rsidDel="0093305D">
                <w:rPr>
                  <w:rStyle w:val="Strong"/>
                  <w:rFonts w:asciiTheme="minorEastAsia" w:hAnsiTheme="minorEastAsia"/>
                </w:rPr>
                <w:delText xml:space="preserve"> </w:delText>
              </w:r>
            </w:del>
          </w:p>
          <w:p w14:paraId="5F231327" w14:textId="5600599E" w:rsidR="000D53B7" w:rsidRPr="00890D36" w:rsidDel="0093305D" w:rsidRDefault="000D53B7" w:rsidP="000D53B7">
            <w:pPr>
              <w:pStyle w:val="ListParagraph"/>
              <w:ind w:left="453"/>
              <w:rPr>
                <w:del w:id="1428" w:author="Bonnie Yang" w:date="2023-05-05T13:51:00Z"/>
                <w:rStyle w:val="Strong"/>
                <w:rFonts w:asciiTheme="minorEastAsia" w:hAnsiTheme="minorEastAsia"/>
              </w:rPr>
            </w:pPr>
            <w:del w:id="1429" w:author="Bonnie Yang" w:date="2023-05-05T13:51:00Z">
              <w:r w:rsidRPr="00856C68" w:rsidDel="0093305D">
                <w:rPr>
                  <w:rStyle w:val="Strong"/>
                  <w:rFonts w:asciiTheme="minorEastAsia" w:hAnsiTheme="minorEastAsia"/>
                </w:rPr>
                <w:delText>Cost Per BOM Unit</w:delText>
              </w:r>
              <w:r w:rsidDel="0093305D">
                <w:rPr>
                  <w:rStyle w:val="Strong"/>
                  <w:rFonts w:asciiTheme="minorEastAsia" w:hAnsiTheme="minorEastAsia"/>
                </w:rPr>
                <w:delText xml:space="preserve"> is </w:delText>
              </w:r>
              <w:r w:rsidRPr="00856C68" w:rsidDel="0093305D">
                <w:rPr>
                  <w:rStyle w:val="Strong"/>
                  <w:rFonts w:asciiTheme="minorEastAsia" w:hAnsiTheme="minorEastAsia"/>
                </w:rPr>
                <w:delText>$0.007341 / g</w:delText>
              </w:r>
              <w:r w:rsidDel="0093305D">
                <w:rPr>
                  <w:rStyle w:val="Strong"/>
                  <w:rFonts w:asciiTheme="minorEastAsia" w:hAnsiTheme="minorEastAsia" w:hint="eastAsia"/>
                </w:rPr>
                <w:delText>.</w:delText>
              </w:r>
            </w:del>
          </w:p>
          <w:p w14:paraId="5FA2B6FA" w14:textId="15B2BB8E" w:rsidR="000D53B7" w:rsidDel="0093305D" w:rsidRDefault="000D53B7" w:rsidP="000D53B7">
            <w:pPr>
              <w:pStyle w:val="ListParagraph"/>
              <w:ind w:left="453"/>
              <w:rPr>
                <w:del w:id="1430" w:author="Bonnie Yang" w:date="2023-05-05T13:51:00Z"/>
                <w:rStyle w:val="Strong"/>
                <w:rFonts w:asciiTheme="minorEastAsia" w:hAnsiTheme="minorEastAsia"/>
              </w:rPr>
            </w:pPr>
            <w:del w:id="1431" w:author="Bonnie Yang" w:date="2023-05-05T13:51:00Z">
              <w:r w:rsidRPr="00890D36" w:rsidDel="0093305D">
                <w:rPr>
                  <w:rStyle w:val="Strong"/>
                  <w:rFonts w:asciiTheme="minorEastAsia" w:hAnsiTheme="minorEastAsia"/>
                </w:rPr>
                <w:delText>Scaled Usage of ‘Garlic’ is (100g/1000g) *200g=20g.</w:delText>
              </w:r>
            </w:del>
          </w:p>
          <w:p w14:paraId="00527FAC" w14:textId="36AC70AD" w:rsidR="000D53B7" w:rsidDel="0093305D" w:rsidRDefault="000D53B7" w:rsidP="000D53B7">
            <w:pPr>
              <w:pStyle w:val="ListParagraph"/>
              <w:ind w:left="453"/>
              <w:rPr>
                <w:del w:id="1432" w:author="Bonnie Yang" w:date="2023-05-05T13:51:00Z"/>
                <w:rStyle w:val="Strong"/>
                <w:rFonts w:asciiTheme="minorEastAsia" w:hAnsiTheme="minorEastAsia"/>
              </w:rPr>
            </w:pPr>
            <w:del w:id="1433" w:author="Bonnie Yang" w:date="2023-05-05T13:51:00Z">
              <w:r w:rsidDel="0093305D">
                <w:rPr>
                  <w:rStyle w:val="Strong"/>
                  <w:rFonts w:asciiTheme="minorEastAsia" w:hAnsiTheme="minorEastAsia" w:hint="eastAsia"/>
                </w:rPr>
                <w:delText>Scaled</w:delText>
              </w:r>
              <w:r w:rsidDel="0093305D">
                <w:rPr>
                  <w:rStyle w:val="Strong"/>
                  <w:rFonts w:asciiTheme="minorEastAsia" w:hAnsiTheme="minorEastAsia"/>
                </w:rPr>
                <w:delText xml:space="preserve"> Item Cost</w:delText>
              </w:r>
              <w:r w:rsidRPr="00890D36" w:rsidDel="0093305D">
                <w:rPr>
                  <w:rStyle w:val="Strong"/>
                  <w:rFonts w:asciiTheme="minorEastAsia" w:hAnsiTheme="minorEastAsia"/>
                </w:rPr>
                <w:delText xml:space="preserve"> of ‘Garlic’ </w:delText>
              </w:r>
              <w:r w:rsidDel="0093305D">
                <w:rPr>
                  <w:rStyle w:val="Strong"/>
                  <w:rFonts w:asciiTheme="minorEastAsia" w:hAnsiTheme="minorEastAsia"/>
                </w:rPr>
                <w:delText xml:space="preserve">is </w:delText>
              </w:r>
              <w:r w:rsidRPr="00890D36" w:rsidDel="0093305D">
                <w:rPr>
                  <w:rStyle w:val="Strong"/>
                  <w:rFonts w:asciiTheme="minorEastAsia" w:hAnsiTheme="minorEastAsia"/>
                </w:rPr>
                <w:delText>(100g/1000g) *200g</w:delText>
              </w:r>
              <w:r w:rsidDel="0093305D">
                <w:rPr>
                  <w:rStyle w:val="Strong"/>
                  <w:rFonts w:asciiTheme="minorEastAsia" w:hAnsiTheme="minorEastAsia"/>
                </w:rPr>
                <w:delText xml:space="preserve"> * </w:delText>
              </w:r>
              <w:r w:rsidRPr="00856C68" w:rsidDel="0093305D">
                <w:rPr>
                  <w:rStyle w:val="Strong"/>
                  <w:rFonts w:asciiTheme="minorEastAsia" w:hAnsiTheme="minorEastAsia"/>
                </w:rPr>
                <w:delText>0.007341 / g</w:delText>
              </w:r>
              <w:r w:rsidDel="0093305D">
                <w:rPr>
                  <w:rStyle w:val="Strong"/>
                  <w:rFonts w:asciiTheme="minorEastAsia" w:hAnsiTheme="minorEastAsia"/>
                </w:rPr>
                <w:delText>= 0.1468</w:delText>
              </w:r>
            </w:del>
          </w:p>
          <w:p w14:paraId="77F89DB5" w14:textId="29026D64" w:rsidR="000D53B7" w:rsidRPr="00890D36" w:rsidDel="0093305D" w:rsidRDefault="000D53B7" w:rsidP="000D53B7">
            <w:pPr>
              <w:pStyle w:val="ListParagraph"/>
              <w:ind w:left="453"/>
              <w:rPr>
                <w:del w:id="1434" w:author="Bonnie Yang" w:date="2023-05-05T13:51:00Z"/>
                <w:rStyle w:val="Strong"/>
                <w:rFonts w:asciiTheme="minorEastAsia" w:hAnsiTheme="minorEastAsia"/>
              </w:rPr>
            </w:pPr>
            <w:del w:id="1435" w:author="Bonnie Yang" w:date="2023-05-05T13:51:00Z">
              <w:r w:rsidDel="0093305D">
                <w:rPr>
                  <w:rStyle w:val="Strong"/>
                  <w:rFonts w:asciiTheme="minorEastAsia" w:hAnsiTheme="minorEastAsia"/>
                </w:rPr>
                <w:delText xml:space="preserve">Item Cost % </w:delText>
              </w:r>
              <w:r w:rsidRPr="00890D36" w:rsidDel="0093305D">
                <w:rPr>
                  <w:rStyle w:val="Strong"/>
                  <w:rFonts w:asciiTheme="minorEastAsia" w:hAnsiTheme="minorEastAsia"/>
                </w:rPr>
                <w:delText xml:space="preserve">of ‘Garlic’ </w:delText>
              </w:r>
              <w:r w:rsidDel="0093305D">
                <w:rPr>
                  <w:rStyle w:val="Strong"/>
                  <w:rFonts w:asciiTheme="minorEastAsia" w:hAnsiTheme="minorEastAsia"/>
                </w:rPr>
                <w:delText>is 0.1468/(1.347+1.014+1.375+0.343) *100%=3.6%</w:delText>
              </w:r>
            </w:del>
          </w:p>
          <w:p w14:paraId="17C719C0" w14:textId="7181AB29" w:rsidR="000D53B7" w:rsidRPr="00837904" w:rsidDel="0093305D" w:rsidRDefault="000D53B7" w:rsidP="000D53B7">
            <w:pPr>
              <w:rPr>
                <w:del w:id="1436" w:author="Bonnie Yang" w:date="2023-05-05T13:51:00Z"/>
                <w:rStyle w:val="Strong"/>
                <w:rFonts w:asciiTheme="minorEastAsia" w:hAnsiTheme="minorEastAsia"/>
              </w:rPr>
            </w:pPr>
            <w:del w:id="1437" w:author="Bonnie Yang" w:date="2023-05-05T13:51:00Z">
              <w:r w:rsidDel="0093305D">
                <w:rPr>
                  <w:noProof/>
                </w:rPr>
                <w:drawing>
                  <wp:inline distT="0" distB="0" distL="0" distR="0" wp14:anchorId="7BCE933B" wp14:editId="030CFD67">
                    <wp:extent cx="4884698" cy="1807796"/>
                    <wp:effectExtent l="0" t="0" r="0" b="254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4698" cy="1807796"/>
                            </a:xfrm>
                            <a:prstGeom prst="rect">
                              <a:avLst/>
                            </a:prstGeom>
                          </pic:spPr>
                        </pic:pic>
                      </a:graphicData>
                    </a:graphic>
                  </wp:inline>
                </w:drawing>
              </w:r>
            </w:del>
          </w:p>
          <w:p w14:paraId="7647E489" w14:textId="77777777" w:rsidR="00CE1662" w:rsidRPr="00C11AA9" w:rsidRDefault="00CE1662"/>
        </w:tc>
      </w:tr>
      <w:tr w:rsidR="00CE1662" w:rsidRPr="00452515" w14:paraId="17C267AA" w14:textId="77777777">
        <w:tc>
          <w:tcPr>
            <w:tcW w:w="8008" w:type="dxa"/>
          </w:tcPr>
          <w:p w14:paraId="7D333C95" w14:textId="367D513F" w:rsidR="00CE1662" w:rsidDel="0093305D" w:rsidRDefault="00CE1662">
            <w:pPr>
              <w:rPr>
                <w:del w:id="1438" w:author="Bonnie Yang" w:date="2023-05-05T13:51:00Z"/>
              </w:rPr>
            </w:pPr>
            <w:del w:id="1439" w:author="Bonnie Yang" w:date="2023-05-05T13:51:00Z">
              <w:r w:rsidRPr="00452515" w:rsidDel="0093305D">
                <w:delText>Extend Scenario:</w:delText>
              </w:r>
            </w:del>
          </w:p>
          <w:p w14:paraId="31A811DF" w14:textId="77777777" w:rsidR="00CE1662" w:rsidRPr="00452515" w:rsidRDefault="00CE1662"/>
        </w:tc>
      </w:tr>
      <w:tr w:rsidR="00CE1662" w:rsidRPr="00452515" w14:paraId="040F2949" w14:textId="77777777">
        <w:tc>
          <w:tcPr>
            <w:tcW w:w="8008" w:type="dxa"/>
          </w:tcPr>
          <w:p w14:paraId="180F9B75" w14:textId="061D82E4" w:rsidR="00CE1662" w:rsidDel="0093305D" w:rsidRDefault="00CE1662">
            <w:pPr>
              <w:rPr>
                <w:del w:id="1440" w:author="Bonnie Yang" w:date="2023-05-05T13:51:00Z"/>
              </w:rPr>
            </w:pPr>
            <w:del w:id="1441" w:author="Bonnie Yang" w:date="2023-05-05T13:51:00Z">
              <w:r w:rsidRPr="00452515" w:rsidDel="0093305D">
                <w:delText>Exception Scenario:</w:delText>
              </w:r>
            </w:del>
          </w:p>
          <w:p w14:paraId="29CBA1E9" w14:textId="77777777" w:rsidR="00CE1662" w:rsidRPr="00452515" w:rsidRDefault="00CE1662"/>
        </w:tc>
      </w:tr>
      <w:tr w:rsidR="00CE1662" w:rsidRPr="00452515" w14:paraId="6DD3E88C" w14:textId="77777777">
        <w:tc>
          <w:tcPr>
            <w:tcW w:w="8008" w:type="dxa"/>
          </w:tcPr>
          <w:p w14:paraId="54AF8D7D" w14:textId="3533280A" w:rsidR="00CE1662" w:rsidRPr="00452515" w:rsidRDefault="00CE1662">
            <w:del w:id="1442" w:author="Bonnie Yang" w:date="2023-05-05T13:51:00Z">
              <w:r w:rsidRPr="00452515" w:rsidDel="0093305D">
                <w:delText>Notes:</w:delText>
              </w:r>
            </w:del>
          </w:p>
        </w:tc>
      </w:tr>
      <w:tr w:rsidR="00CE1662" w:rsidRPr="00452515" w14:paraId="44B1ECD2" w14:textId="77777777">
        <w:tc>
          <w:tcPr>
            <w:tcW w:w="8008" w:type="dxa"/>
          </w:tcPr>
          <w:p w14:paraId="758D3187" w14:textId="0693DEDA" w:rsidR="00CE1662" w:rsidRPr="00452515" w:rsidRDefault="00CE1662">
            <w:del w:id="1443" w:author="Bonnie Yang" w:date="2023-05-05T13:51:00Z">
              <w:r w:rsidRPr="00452515" w:rsidDel="0093305D">
                <w:delText>Q/A:</w:delText>
              </w:r>
            </w:del>
          </w:p>
        </w:tc>
      </w:tr>
    </w:tbl>
    <w:p w14:paraId="78D719F7" w14:textId="77777777" w:rsidR="00CE1662" w:rsidRDefault="00CE1662" w:rsidP="00CE1662"/>
    <w:p w14:paraId="3CD8DB2C" w14:textId="168E40BD" w:rsidR="000D53B7" w:rsidRPr="000D53B7" w:rsidRDefault="00226ED9" w:rsidP="000D53B7">
      <w:pPr>
        <w:pStyle w:val="Heading2"/>
        <w:numPr>
          <w:ilvl w:val="1"/>
          <w:numId w:val="176"/>
        </w:numPr>
        <w:rPr>
          <w:rFonts w:ascii="Arial" w:hAnsi="Arial" w:cs="Arial"/>
        </w:rPr>
      </w:pPr>
      <w:r>
        <w:rPr>
          <w:rFonts w:ascii="Arial" w:hAnsi="Arial" w:cs="Arial" w:hint="eastAsia"/>
        </w:rPr>
        <w:t>[Deprecated]</w:t>
      </w:r>
      <w:r w:rsidR="001F5502" w:rsidRPr="001F5502">
        <w:rPr>
          <w:rFonts w:ascii="Arial" w:hAnsi="Arial" w:cs="Arial"/>
        </w:rPr>
        <w:t>MS0</w:t>
      </w:r>
      <w:r w:rsidR="001F5502">
        <w:rPr>
          <w:rFonts w:ascii="Arial" w:hAnsi="Arial" w:cs="Arial"/>
        </w:rPr>
        <w:t>4</w:t>
      </w:r>
      <w:r w:rsidR="001F5502" w:rsidRPr="001F5502">
        <w:rPr>
          <w:rFonts w:ascii="Arial" w:hAnsi="Arial" w:cs="Arial"/>
        </w:rPr>
        <w:t xml:space="preserve">-06 </w:t>
      </w:r>
      <w:r w:rsidR="00B50684">
        <w:rPr>
          <w:rFonts w:ascii="Arial" w:hAnsi="Arial" w:cs="Arial"/>
        </w:rPr>
        <w:t>C</w:t>
      </w:r>
      <w:r w:rsidR="00B50684">
        <w:rPr>
          <w:rFonts w:ascii="Arial" w:hAnsi="Arial" w:cs="Arial" w:hint="eastAsia"/>
        </w:rPr>
        <w:t>omponent</w:t>
      </w:r>
      <w:r w:rsidR="00B50684">
        <w:rPr>
          <w:rFonts w:ascii="Arial" w:hAnsi="Arial" w:cs="Arial"/>
        </w:rPr>
        <w:t xml:space="preserve"> </w:t>
      </w:r>
      <w:r w:rsidR="001F5502">
        <w:rPr>
          <w:rFonts w:ascii="Arial" w:hAnsi="Arial" w:cs="Arial"/>
        </w:rPr>
        <w:t>Usage</w:t>
      </w:r>
      <w:r w:rsidR="000D53B7" w:rsidRPr="000D53B7">
        <w:rPr>
          <w:rFonts w:ascii="Arial" w:hAnsi="Arial" w:cs="Arial"/>
        </w:rPr>
        <w:t xml:space="preserve"> Card</w:t>
      </w:r>
    </w:p>
    <w:p w14:paraId="665D0757" w14:textId="77777777" w:rsidR="000D53B7" w:rsidRDefault="000D53B7" w:rsidP="000D53B7"/>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D53B7" w:rsidRPr="00452515" w14:paraId="14D0F608" w14:textId="77777777" w:rsidTr="00226ED9">
        <w:tc>
          <w:tcPr>
            <w:tcW w:w="8008" w:type="dxa"/>
          </w:tcPr>
          <w:p w14:paraId="19EF8513" w14:textId="5EA052DB" w:rsidR="000D53B7" w:rsidRPr="00E97505" w:rsidRDefault="001F5502">
            <w:pPr>
              <w:rPr>
                <w:rStyle w:val="Strong"/>
              </w:rPr>
            </w:pPr>
            <w:r w:rsidRPr="001F5502">
              <w:rPr>
                <w:rStyle w:val="Strong"/>
              </w:rPr>
              <w:t xml:space="preserve">MS04-06 </w:t>
            </w:r>
            <w:r w:rsidR="00B50684">
              <w:rPr>
                <w:rFonts w:ascii="Arial" w:hAnsi="Arial" w:cs="Arial"/>
              </w:rPr>
              <w:t>C</w:t>
            </w:r>
            <w:r w:rsidR="00B50684">
              <w:rPr>
                <w:rFonts w:ascii="Arial" w:hAnsi="Arial" w:cs="Arial" w:hint="eastAsia"/>
              </w:rPr>
              <w:t>omponent</w:t>
            </w:r>
            <w:r w:rsidR="00B50684" w:rsidRPr="001F5502">
              <w:rPr>
                <w:rStyle w:val="Strong"/>
              </w:rPr>
              <w:t xml:space="preserve"> </w:t>
            </w:r>
            <w:r w:rsidRPr="001F5502">
              <w:rPr>
                <w:rStyle w:val="Strong"/>
              </w:rPr>
              <w:t>Usage Card</w:t>
            </w:r>
          </w:p>
        </w:tc>
      </w:tr>
      <w:tr w:rsidR="000D53B7" w:rsidRPr="00452515" w14:paraId="399D590C" w14:textId="77777777" w:rsidTr="00226ED9">
        <w:tc>
          <w:tcPr>
            <w:tcW w:w="8008" w:type="dxa"/>
          </w:tcPr>
          <w:p w14:paraId="2F7B595D" w14:textId="77777777" w:rsidR="000D53B7" w:rsidRPr="00E97505" w:rsidRDefault="000D53B7">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D53B7" w14:paraId="65276988" w14:textId="77777777">
              <w:trPr>
                <w:jc w:val="center"/>
              </w:trPr>
              <w:tc>
                <w:tcPr>
                  <w:tcW w:w="1169" w:type="dxa"/>
                </w:tcPr>
                <w:p w14:paraId="2A201110" w14:textId="77777777" w:rsidR="000D53B7" w:rsidRPr="007A35F7" w:rsidRDefault="000D53B7">
                  <w:pPr>
                    <w:rPr>
                      <w:rFonts w:ascii="Arial" w:hAnsi="Arial" w:cs="Arial"/>
                    </w:rPr>
                  </w:pPr>
                  <w:r w:rsidRPr="007A35F7">
                    <w:rPr>
                      <w:rFonts w:ascii="Arial" w:hAnsi="Arial" w:cs="Arial"/>
                    </w:rPr>
                    <w:t>Version</w:t>
                  </w:r>
                </w:p>
              </w:tc>
              <w:tc>
                <w:tcPr>
                  <w:tcW w:w="1357" w:type="dxa"/>
                </w:tcPr>
                <w:p w14:paraId="2B3B6935" w14:textId="77777777" w:rsidR="000D53B7" w:rsidRPr="007A35F7" w:rsidRDefault="000D53B7">
                  <w:pPr>
                    <w:rPr>
                      <w:rFonts w:ascii="Arial" w:hAnsi="Arial" w:cs="Arial"/>
                    </w:rPr>
                  </w:pPr>
                  <w:r w:rsidRPr="007A35F7">
                    <w:rPr>
                      <w:rFonts w:ascii="Arial" w:hAnsi="Arial" w:cs="Arial"/>
                    </w:rPr>
                    <w:t>Date</w:t>
                  </w:r>
                </w:p>
              </w:tc>
              <w:tc>
                <w:tcPr>
                  <w:tcW w:w="1315" w:type="dxa"/>
                </w:tcPr>
                <w:p w14:paraId="213FDA4A" w14:textId="77777777" w:rsidR="000D53B7" w:rsidRPr="007A35F7" w:rsidRDefault="000D53B7">
                  <w:pPr>
                    <w:rPr>
                      <w:rFonts w:ascii="Arial" w:hAnsi="Arial" w:cs="Arial"/>
                    </w:rPr>
                  </w:pPr>
                  <w:r w:rsidRPr="007A35F7">
                    <w:rPr>
                      <w:rFonts w:ascii="Arial" w:hAnsi="Arial" w:cs="Arial"/>
                    </w:rPr>
                    <w:t>Updated By</w:t>
                  </w:r>
                </w:p>
              </w:tc>
              <w:tc>
                <w:tcPr>
                  <w:tcW w:w="3924" w:type="dxa"/>
                </w:tcPr>
                <w:p w14:paraId="29A62007" w14:textId="77777777" w:rsidR="000D53B7" w:rsidRPr="007A35F7" w:rsidRDefault="000D53B7">
                  <w:pPr>
                    <w:rPr>
                      <w:rFonts w:ascii="Arial" w:hAnsi="Arial" w:cs="Arial"/>
                    </w:rPr>
                  </w:pPr>
                  <w:r w:rsidRPr="007A35F7">
                    <w:rPr>
                      <w:rFonts w:ascii="Arial" w:hAnsi="Arial" w:cs="Arial"/>
                    </w:rPr>
                    <w:t>Description</w:t>
                  </w:r>
                </w:p>
              </w:tc>
            </w:tr>
            <w:tr w:rsidR="000D53B7" w14:paraId="6074B6C0" w14:textId="77777777">
              <w:trPr>
                <w:jc w:val="center"/>
              </w:trPr>
              <w:tc>
                <w:tcPr>
                  <w:tcW w:w="1169" w:type="dxa"/>
                </w:tcPr>
                <w:p w14:paraId="34088111" w14:textId="77777777" w:rsidR="000D53B7" w:rsidRPr="007A35F7" w:rsidRDefault="000D53B7">
                  <w:pPr>
                    <w:rPr>
                      <w:rFonts w:ascii="Arial" w:hAnsi="Arial" w:cs="Arial"/>
                    </w:rPr>
                  </w:pPr>
                  <w:r w:rsidRPr="007A35F7">
                    <w:rPr>
                      <w:rFonts w:ascii="Arial" w:hAnsi="Arial" w:cs="Arial"/>
                    </w:rPr>
                    <w:t>1.0</w:t>
                  </w:r>
                </w:p>
              </w:tc>
              <w:tc>
                <w:tcPr>
                  <w:tcW w:w="1357" w:type="dxa"/>
                </w:tcPr>
                <w:p w14:paraId="454C29EA" w14:textId="77777777" w:rsidR="000D53B7" w:rsidRPr="007A35F7" w:rsidRDefault="000D53B7">
                  <w:pPr>
                    <w:rPr>
                      <w:rFonts w:ascii="Arial" w:hAnsi="Arial" w:cs="Arial"/>
                    </w:rPr>
                  </w:pPr>
                  <w:r w:rsidRPr="007A35F7">
                    <w:rPr>
                      <w:rFonts w:ascii="Arial" w:hAnsi="Arial" w:cs="Arial"/>
                    </w:rPr>
                    <w:t>2022.8.23</w:t>
                  </w:r>
                </w:p>
              </w:tc>
              <w:tc>
                <w:tcPr>
                  <w:tcW w:w="1315" w:type="dxa"/>
                </w:tcPr>
                <w:p w14:paraId="15F0CD74" w14:textId="77777777" w:rsidR="000D53B7" w:rsidRPr="007A35F7" w:rsidRDefault="000D53B7">
                  <w:pPr>
                    <w:rPr>
                      <w:rFonts w:ascii="Arial" w:hAnsi="Arial" w:cs="Arial"/>
                    </w:rPr>
                  </w:pPr>
                  <w:r w:rsidRPr="007A35F7">
                    <w:rPr>
                      <w:rFonts w:ascii="Arial" w:hAnsi="Arial" w:cs="Arial"/>
                    </w:rPr>
                    <w:t>Bonnie</w:t>
                  </w:r>
                </w:p>
              </w:tc>
              <w:tc>
                <w:tcPr>
                  <w:tcW w:w="3924" w:type="dxa"/>
                </w:tcPr>
                <w:p w14:paraId="52068DA4" w14:textId="3CB77136" w:rsidR="000D53B7" w:rsidRPr="007A35F7" w:rsidRDefault="000D53B7">
                  <w:pPr>
                    <w:rPr>
                      <w:rFonts w:ascii="Arial" w:hAnsi="Arial" w:cs="Arial"/>
                    </w:rPr>
                  </w:pPr>
                  <w:r w:rsidRPr="007A35F7">
                    <w:rPr>
                      <w:rFonts w:ascii="Arial" w:hAnsi="Arial" w:cs="Arial"/>
                    </w:rPr>
                    <w:t xml:space="preserve">First version, copy from </w:t>
                  </w:r>
                  <w:r w:rsidR="001F5502">
                    <w:rPr>
                      <w:rFonts w:ascii="Arial" w:hAnsi="Arial" w:cs="Arial"/>
                    </w:rPr>
                    <w:t>‘</w:t>
                  </w:r>
                  <w:r w:rsidR="001F5502" w:rsidRPr="001F5502">
                    <w:rPr>
                      <w:rFonts w:ascii="Arial" w:hAnsi="Arial" w:cs="Arial"/>
                    </w:rPr>
                    <w:t>CB03-10 Recipe Detail-Usage</w:t>
                  </w:r>
                  <w:r w:rsidR="001F5502">
                    <w:rPr>
                      <w:rFonts w:ascii="Arial" w:hAnsi="Arial" w:cs="Arial"/>
                    </w:rPr>
                    <w:t>’</w:t>
                  </w:r>
                </w:p>
              </w:tc>
            </w:tr>
            <w:tr w:rsidR="00FD239F" w14:paraId="30A5FD8F" w14:textId="77777777">
              <w:trPr>
                <w:jc w:val="center"/>
              </w:trPr>
              <w:tc>
                <w:tcPr>
                  <w:tcW w:w="1169" w:type="dxa"/>
                </w:tcPr>
                <w:p w14:paraId="7893CC59" w14:textId="796B98A7" w:rsidR="00FD239F" w:rsidRDefault="00FD239F" w:rsidP="00FD239F">
                  <w:r w:rsidRPr="007A35F7">
                    <w:rPr>
                      <w:rFonts w:ascii="Arial" w:hAnsi="Arial" w:cs="Arial"/>
                    </w:rPr>
                    <w:t>1.</w:t>
                  </w:r>
                  <w:r>
                    <w:rPr>
                      <w:rFonts w:ascii="Arial" w:hAnsi="Arial" w:cs="Arial"/>
                    </w:rPr>
                    <w:t>1</w:t>
                  </w:r>
                </w:p>
              </w:tc>
              <w:tc>
                <w:tcPr>
                  <w:tcW w:w="1357" w:type="dxa"/>
                </w:tcPr>
                <w:p w14:paraId="5913620D" w14:textId="2FCC2984" w:rsidR="00FD239F" w:rsidRDefault="00FD239F" w:rsidP="00FD239F">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p>
              </w:tc>
              <w:tc>
                <w:tcPr>
                  <w:tcW w:w="1315" w:type="dxa"/>
                </w:tcPr>
                <w:p w14:paraId="57A55FF8" w14:textId="466187B1" w:rsidR="00FD239F" w:rsidRDefault="00FD239F" w:rsidP="00FD239F">
                  <w:r w:rsidRPr="007A35F7">
                    <w:rPr>
                      <w:rFonts w:ascii="Arial" w:hAnsi="Arial" w:cs="Arial"/>
                    </w:rPr>
                    <w:t>Bonnie</w:t>
                  </w:r>
                </w:p>
              </w:tc>
              <w:tc>
                <w:tcPr>
                  <w:tcW w:w="3924" w:type="dxa"/>
                </w:tcPr>
                <w:p w14:paraId="7E5F7F5D" w14:textId="269F69DE" w:rsidR="00FD239F" w:rsidRDefault="00FD239F" w:rsidP="00FD239F">
                  <w:r w:rsidRPr="001D644B">
                    <w:rPr>
                      <w:rFonts w:ascii="Arial" w:hAnsi="Arial" w:cs="Arial"/>
                    </w:rPr>
                    <w:t>Preparation Recipe Type</w:t>
                  </w:r>
                </w:p>
              </w:tc>
            </w:tr>
            <w:tr w:rsidR="004B59E8" w14:paraId="26656D5B" w14:textId="77777777">
              <w:trPr>
                <w:jc w:val="center"/>
              </w:trPr>
              <w:tc>
                <w:tcPr>
                  <w:tcW w:w="1169" w:type="dxa"/>
                </w:tcPr>
                <w:p w14:paraId="6AFD2AA4" w14:textId="3714149D" w:rsidR="004B59E8" w:rsidRDefault="004B59E8" w:rsidP="004B59E8">
                  <w:ins w:id="1444" w:author="Bonnie Yang" w:date="2023-02-02T16:06:00Z">
                    <w:r w:rsidRPr="007A35F7">
                      <w:rPr>
                        <w:rFonts w:ascii="Arial" w:hAnsi="Arial" w:cs="Arial"/>
                      </w:rPr>
                      <w:t>1.</w:t>
                    </w:r>
                    <w:r>
                      <w:rPr>
                        <w:rFonts w:ascii="Arial" w:hAnsi="Arial" w:cs="Arial"/>
                      </w:rPr>
                      <w:t>2</w:t>
                    </w:r>
                  </w:ins>
                </w:p>
              </w:tc>
              <w:tc>
                <w:tcPr>
                  <w:tcW w:w="1357" w:type="dxa"/>
                </w:tcPr>
                <w:p w14:paraId="0D59D1AA" w14:textId="1867A1CE" w:rsidR="004B59E8" w:rsidRDefault="004B59E8" w:rsidP="004B59E8">
                  <w:ins w:id="1445" w:author="Bonnie Yang" w:date="2023-02-02T16:06: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w:t>
                    </w:r>
                    <w:r w:rsidRPr="007A35F7">
                      <w:rPr>
                        <w:rFonts w:ascii="Arial" w:hAnsi="Arial" w:cs="Arial"/>
                      </w:rPr>
                      <w:t>.</w:t>
                    </w:r>
                    <w:r>
                      <w:rPr>
                        <w:rFonts w:ascii="Arial" w:hAnsi="Arial" w:cs="Arial"/>
                      </w:rPr>
                      <w:t>2</w:t>
                    </w:r>
                  </w:ins>
                </w:p>
              </w:tc>
              <w:tc>
                <w:tcPr>
                  <w:tcW w:w="1315" w:type="dxa"/>
                </w:tcPr>
                <w:p w14:paraId="49CD1271" w14:textId="5AB71C59" w:rsidR="004B59E8" w:rsidRDefault="004B59E8" w:rsidP="004B59E8">
                  <w:ins w:id="1446" w:author="Bonnie Yang" w:date="2023-02-02T16:06:00Z">
                    <w:r w:rsidRPr="007A35F7">
                      <w:rPr>
                        <w:rFonts w:ascii="Arial" w:hAnsi="Arial" w:cs="Arial"/>
                      </w:rPr>
                      <w:t>Bonnie</w:t>
                    </w:r>
                  </w:ins>
                </w:p>
              </w:tc>
              <w:tc>
                <w:tcPr>
                  <w:tcW w:w="3924" w:type="dxa"/>
                </w:tcPr>
                <w:p w14:paraId="5B494EEB" w14:textId="3DC76B3B" w:rsidR="004B59E8" w:rsidRDefault="004B59E8" w:rsidP="004B59E8">
                  <w:ins w:id="1447" w:author="Bonnie Yang" w:date="2023-02-02T16:06:00Z">
                    <w:r w:rsidRPr="004B59E8">
                      <w:rPr>
                        <w:rFonts w:ascii="Arial" w:hAnsi="Arial" w:cs="Arial"/>
                      </w:rPr>
                      <w:t>Display Status on Functions</w:t>
                    </w:r>
                  </w:ins>
                </w:p>
              </w:tc>
            </w:tr>
            <w:tr w:rsidR="00706A6B" w14:paraId="6E7D9866" w14:textId="77777777">
              <w:trPr>
                <w:jc w:val="center"/>
              </w:trPr>
              <w:tc>
                <w:tcPr>
                  <w:tcW w:w="1169" w:type="dxa"/>
                </w:tcPr>
                <w:p w14:paraId="1C2109B0" w14:textId="17304459" w:rsidR="00706A6B" w:rsidRDefault="00706A6B" w:rsidP="00706A6B">
                  <w:ins w:id="1448" w:author="Bonnie Yang" w:date="2023-03-06T14:24:00Z">
                    <w:r w:rsidRPr="007A35F7">
                      <w:rPr>
                        <w:rFonts w:ascii="Arial" w:hAnsi="Arial" w:cs="Arial"/>
                      </w:rPr>
                      <w:t>1.</w:t>
                    </w:r>
                    <w:r>
                      <w:rPr>
                        <w:rFonts w:ascii="Arial" w:hAnsi="Arial" w:cs="Arial"/>
                      </w:rPr>
                      <w:t>3</w:t>
                    </w:r>
                  </w:ins>
                </w:p>
              </w:tc>
              <w:tc>
                <w:tcPr>
                  <w:tcW w:w="1357" w:type="dxa"/>
                </w:tcPr>
                <w:p w14:paraId="3A7D5F4F" w14:textId="31BAC740" w:rsidR="00706A6B" w:rsidRDefault="00706A6B" w:rsidP="00706A6B">
                  <w:ins w:id="1449" w:author="Bonnie Yang" w:date="2023-03-06T14:2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ins>
                </w:p>
              </w:tc>
              <w:tc>
                <w:tcPr>
                  <w:tcW w:w="1315" w:type="dxa"/>
                </w:tcPr>
                <w:p w14:paraId="76BE2047" w14:textId="657AAF93" w:rsidR="00706A6B" w:rsidRDefault="00706A6B" w:rsidP="00706A6B">
                  <w:ins w:id="1450" w:author="Bonnie Yang" w:date="2023-03-06T14:24:00Z">
                    <w:r w:rsidRPr="007A35F7">
                      <w:rPr>
                        <w:rFonts w:ascii="Arial" w:hAnsi="Arial" w:cs="Arial"/>
                      </w:rPr>
                      <w:t>Bonnie</w:t>
                    </w:r>
                  </w:ins>
                </w:p>
              </w:tc>
              <w:tc>
                <w:tcPr>
                  <w:tcW w:w="3924" w:type="dxa"/>
                </w:tcPr>
                <w:p w14:paraId="2EAE85A0" w14:textId="77777777" w:rsidR="00706A6B" w:rsidRPr="006B23C9" w:rsidRDefault="00706A6B" w:rsidP="00706A6B">
                  <w:pPr>
                    <w:rPr>
                      <w:ins w:id="1451" w:author="Bonnie Yang" w:date="2023-03-06T14:24:00Z"/>
                    </w:rPr>
                  </w:pPr>
                  <w:ins w:id="1452" w:author="Bonnie Yang" w:date="2023-03-06T14:24:00Z">
                    <w:r w:rsidRPr="006B23C9">
                      <w:t>Add Component - changes for prep methods</w:t>
                    </w:r>
                  </w:ins>
                </w:p>
                <w:p w14:paraId="76E9480A" w14:textId="77777777" w:rsidR="00706A6B" w:rsidRPr="00B66734" w:rsidRDefault="00706A6B" w:rsidP="00706A6B"/>
              </w:tc>
            </w:tr>
            <w:tr w:rsidR="00A63E6C" w14:paraId="2008CEF8" w14:textId="77777777">
              <w:trPr>
                <w:jc w:val="center"/>
              </w:trPr>
              <w:tc>
                <w:tcPr>
                  <w:tcW w:w="1169" w:type="dxa"/>
                </w:tcPr>
                <w:p w14:paraId="634C6921" w14:textId="3695969A" w:rsidR="00A63E6C" w:rsidRDefault="00A63E6C" w:rsidP="00A63E6C">
                  <w:ins w:id="1453" w:author="Bonnie Yang" w:date="2023-03-13T17:12:00Z">
                    <w:r w:rsidRPr="007A35F7">
                      <w:rPr>
                        <w:rFonts w:ascii="Arial" w:hAnsi="Arial" w:cs="Arial"/>
                      </w:rPr>
                      <w:t>1.</w:t>
                    </w:r>
                    <w:r>
                      <w:rPr>
                        <w:rFonts w:ascii="Arial" w:hAnsi="Arial" w:cs="Arial"/>
                      </w:rPr>
                      <w:t>4</w:t>
                    </w:r>
                  </w:ins>
                </w:p>
              </w:tc>
              <w:tc>
                <w:tcPr>
                  <w:tcW w:w="1357" w:type="dxa"/>
                </w:tcPr>
                <w:p w14:paraId="0569FC5F" w14:textId="23BF621F" w:rsidR="00A63E6C" w:rsidRDefault="00A63E6C" w:rsidP="00A63E6C">
                  <w:ins w:id="1454" w:author="Bonnie Yang" w:date="2023-03-13T17:1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13</w:t>
                    </w:r>
                  </w:ins>
                </w:p>
              </w:tc>
              <w:tc>
                <w:tcPr>
                  <w:tcW w:w="1315" w:type="dxa"/>
                </w:tcPr>
                <w:p w14:paraId="4E0372C5" w14:textId="00240061" w:rsidR="00A63E6C" w:rsidRDefault="00A63E6C" w:rsidP="00A63E6C">
                  <w:ins w:id="1455" w:author="Bonnie Yang" w:date="2023-03-13T17:12:00Z">
                    <w:r w:rsidRPr="007A35F7">
                      <w:rPr>
                        <w:rFonts w:ascii="Arial" w:hAnsi="Arial" w:cs="Arial"/>
                      </w:rPr>
                      <w:t>Bonnie</w:t>
                    </w:r>
                  </w:ins>
                </w:p>
              </w:tc>
              <w:tc>
                <w:tcPr>
                  <w:tcW w:w="3924" w:type="dxa"/>
                </w:tcPr>
                <w:p w14:paraId="7556DA7C" w14:textId="002F36CD" w:rsidR="00A63E6C" w:rsidRDefault="00A63E6C" w:rsidP="00A63E6C">
                  <w:ins w:id="1456" w:author="Bonnie Yang" w:date="2023-03-13T17:12:00Z">
                    <w:r w:rsidRPr="00644691">
                      <w:t>Create Active Flag for Preparations</w:t>
                    </w:r>
                  </w:ins>
                </w:p>
              </w:tc>
            </w:tr>
            <w:tr w:rsidR="00A63E6C" w14:paraId="53B6055B" w14:textId="77777777">
              <w:trPr>
                <w:jc w:val="center"/>
              </w:trPr>
              <w:tc>
                <w:tcPr>
                  <w:tcW w:w="1169" w:type="dxa"/>
                </w:tcPr>
                <w:p w14:paraId="0CF8C6C1" w14:textId="77777777" w:rsidR="00A63E6C" w:rsidRDefault="00A63E6C" w:rsidP="00A63E6C"/>
              </w:tc>
              <w:tc>
                <w:tcPr>
                  <w:tcW w:w="1357" w:type="dxa"/>
                </w:tcPr>
                <w:p w14:paraId="3EED989B" w14:textId="77777777" w:rsidR="00A63E6C" w:rsidRDefault="00A63E6C" w:rsidP="00A63E6C"/>
              </w:tc>
              <w:tc>
                <w:tcPr>
                  <w:tcW w:w="1315" w:type="dxa"/>
                </w:tcPr>
                <w:p w14:paraId="3C043884" w14:textId="77777777" w:rsidR="00A63E6C" w:rsidRDefault="00A63E6C" w:rsidP="00A63E6C"/>
              </w:tc>
              <w:tc>
                <w:tcPr>
                  <w:tcW w:w="3924" w:type="dxa"/>
                </w:tcPr>
                <w:p w14:paraId="08F9015D" w14:textId="77777777" w:rsidR="00A63E6C" w:rsidRPr="005C49CE" w:rsidRDefault="00A63E6C" w:rsidP="00A63E6C"/>
              </w:tc>
            </w:tr>
          </w:tbl>
          <w:p w14:paraId="08F85339" w14:textId="77777777" w:rsidR="000D53B7" w:rsidRDefault="000D53B7"/>
        </w:tc>
      </w:tr>
      <w:tr w:rsidR="000D53B7" w:rsidRPr="00452515" w14:paraId="669EAF7D" w14:textId="77777777" w:rsidTr="00226ED9">
        <w:tc>
          <w:tcPr>
            <w:tcW w:w="8008" w:type="dxa"/>
          </w:tcPr>
          <w:p w14:paraId="646DE2B2" w14:textId="77777777" w:rsidR="000D53B7" w:rsidRPr="00452515" w:rsidRDefault="000D53B7">
            <w:r w:rsidRPr="00E97505">
              <w:rPr>
                <w:rStyle w:val="Strong"/>
              </w:rPr>
              <w:t>Stakeholder:</w:t>
            </w:r>
            <w:r w:rsidRPr="00452515">
              <w:t xml:space="preserve"> </w:t>
            </w:r>
            <w:r>
              <w:t>User with privilege</w:t>
            </w:r>
          </w:p>
        </w:tc>
      </w:tr>
      <w:tr w:rsidR="000D53B7" w:rsidRPr="00452515" w14:paraId="50B460C2" w14:textId="77777777" w:rsidTr="00226ED9">
        <w:tc>
          <w:tcPr>
            <w:tcW w:w="8008" w:type="dxa"/>
          </w:tcPr>
          <w:p w14:paraId="70BF2CAB" w14:textId="77777777" w:rsidR="000D53B7" w:rsidRPr="00E97505" w:rsidRDefault="000D53B7">
            <w:pPr>
              <w:rPr>
                <w:rStyle w:val="Strong"/>
              </w:rPr>
            </w:pPr>
            <w:r w:rsidRPr="00E97505">
              <w:rPr>
                <w:rStyle w:val="Strong"/>
              </w:rPr>
              <w:t xml:space="preserve">Pre-Condition: </w:t>
            </w:r>
          </w:p>
          <w:p w14:paraId="404D30AA" w14:textId="77777777" w:rsidR="001F5502" w:rsidRDefault="001F5502" w:rsidP="001F5502">
            <w:r>
              <w:rPr>
                <w:rFonts w:hint="eastAsia"/>
              </w:rPr>
              <w:t>F</w:t>
            </w:r>
            <w:r>
              <w:t>igma of b</w:t>
            </w:r>
            <w:r w:rsidRPr="0000339E">
              <w:t xml:space="preserve">ulk </w:t>
            </w:r>
            <w:r>
              <w:t>e</w:t>
            </w:r>
            <w:r w:rsidRPr="0000339E">
              <w:t xml:space="preserve">dit </w:t>
            </w:r>
            <w:r>
              <w:t>r</w:t>
            </w:r>
            <w:r w:rsidRPr="0000339E">
              <w:t xml:space="preserve">ecipe </w:t>
            </w:r>
            <w:r>
              <w:t>u</w:t>
            </w:r>
            <w:r w:rsidRPr="0000339E">
              <w:t>sage</w:t>
            </w:r>
            <w:r>
              <w:fldChar w:fldCharType="begin"/>
            </w:r>
            <w:r>
              <w:instrText xml:space="preserve"> HYPERLINK "</w:instrText>
            </w:r>
            <w:r w:rsidRPr="0000339E">
              <w:instrText>s</w:instrText>
            </w:r>
            <w:r>
              <w:instrText>:</w:instrText>
            </w:r>
          </w:p>
          <w:p w14:paraId="6C50CA0A" w14:textId="77777777" w:rsidR="001F5502" w:rsidRPr="00303F8B" w:rsidRDefault="001F5502" w:rsidP="001F5502">
            <w:pPr>
              <w:rPr>
                <w:rStyle w:val="Hyperlink"/>
              </w:rPr>
            </w:pPr>
            <w:r w:rsidRPr="0000339E">
              <w:instrText>https://</w:instrText>
            </w:r>
            <w:r>
              <w:instrText xml:space="preserve">" </w:instrText>
            </w:r>
            <w:r>
              <w:fldChar w:fldCharType="separate"/>
            </w:r>
            <w:r w:rsidRPr="00303F8B">
              <w:rPr>
                <w:rStyle w:val="Hyperlink"/>
              </w:rPr>
              <w:t>s:</w:t>
            </w:r>
          </w:p>
          <w:p w14:paraId="7263CB21" w14:textId="77777777" w:rsidR="001F5502" w:rsidRDefault="001F5502" w:rsidP="001F5502">
            <w:r w:rsidRPr="00303F8B">
              <w:rPr>
                <w:rStyle w:val="Hyperlink"/>
              </w:rPr>
              <w:t>https://</w:t>
            </w:r>
            <w:r>
              <w:fldChar w:fldCharType="end"/>
            </w:r>
            <w:r w:rsidRPr="0000339E">
              <w:t>www.figma.com/file/iuAxgziYuaIYjHu0DRqTtV/Bulk-Edit-Usages?node-id=0%3A1</w:t>
            </w:r>
          </w:p>
          <w:p w14:paraId="2E9CCEC0" w14:textId="7974A799" w:rsidR="000D53B7" w:rsidRPr="00DD3CB0" w:rsidRDefault="001F5502" w:rsidP="001F5502">
            <w:pPr>
              <w:rPr>
                <w:rFonts w:ascii="Arial" w:hAnsi="Arial" w:cs="Arial"/>
                <w:sz w:val="20"/>
                <w:szCs w:val="20"/>
              </w:rPr>
            </w:pPr>
            <w:r>
              <w:t>The user goes to the page</w:t>
            </w:r>
          </w:p>
        </w:tc>
      </w:tr>
      <w:tr w:rsidR="000D53B7" w:rsidRPr="00452515" w14:paraId="5027672E" w14:textId="77777777" w:rsidTr="00226ED9">
        <w:tc>
          <w:tcPr>
            <w:tcW w:w="8008" w:type="dxa"/>
          </w:tcPr>
          <w:p w14:paraId="32F0D77B" w14:textId="7426254D" w:rsidR="000D53B7" w:rsidRPr="00E97505" w:rsidRDefault="000D53B7">
            <w:pPr>
              <w:rPr>
                <w:rStyle w:val="Strong"/>
              </w:rPr>
            </w:pPr>
            <w:r w:rsidRPr="00E97505">
              <w:rPr>
                <w:rStyle w:val="Strong"/>
                <w:rFonts w:hint="eastAsia"/>
              </w:rPr>
              <w:t>Main Scenario</w:t>
            </w:r>
            <w:r w:rsidR="001F5502">
              <w:rPr>
                <w:rStyle w:val="Strong"/>
              </w:rPr>
              <w:t xml:space="preserve"> 1</w:t>
            </w:r>
            <w:r w:rsidRPr="00E97505">
              <w:rPr>
                <w:rStyle w:val="Strong"/>
                <w:rFonts w:hint="eastAsia"/>
              </w:rPr>
              <w:t>:</w:t>
            </w:r>
            <w:r w:rsidR="001F5502">
              <w:rPr>
                <w:rStyle w:val="Strong"/>
              </w:rPr>
              <w:t xml:space="preserve"> Details Card</w:t>
            </w:r>
          </w:p>
          <w:p w14:paraId="66A3EDE3" w14:textId="6631A342" w:rsidR="008B3570" w:rsidRDefault="00226ED9" w:rsidP="00226ED9">
            <w:r w:rsidRPr="00226ED9">
              <w:t>https://wonder.atlassian.net/wiki/x/L4Cf_Q</w:t>
            </w:r>
          </w:p>
          <w:p w14:paraId="5C875DD4" w14:textId="77777777" w:rsidR="000D53B7" w:rsidRPr="00C11AA9" w:rsidRDefault="000D53B7"/>
        </w:tc>
      </w:tr>
      <w:tr w:rsidR="001F5502" w:rsidRPr="00452515" w14:paraId="33B7B015" w14:textId="77777777" w:rsidTr="00226ED9">
        <w:tc>
          <w:tcPr>
            <w:tcW w:w="8008" w:type="dxa"/>
          </w:tcPr>
          <w:p w14:paraId="11833B41" w14:textId="12F93E55" w:rsidR="001F5502" w:rsidRPr="001F5502" w:rsidRDefault="001F5502" w:rsidP="001F5502">
            <w:pPr>
              <w:ind w:leftChars="67" w:left="141" w:firstLine="1"/>
              <w:rPr>
                <w:rStyle w:val="Strong"/>
                <w:rFonts w:asciiTheme="minorHAnsi" w:eastAsia="宋体" w:hAnsiTheme="minorHAnsi" w:cs="宋体"/>
                <w:b/>
                <w:bCs/>
                <w:kern w:val="0"/>
                <w:sz w:val="21"/>
                <w:szCs w:val="24"/>
              </w:rPr>
            </w:pPr>
            <w:r w:rsidRPr="00303616">
              <w:rPr>
                <w:rFonts w:eastAsia="宋体" w:cs="宋体"/>
                <w:b/>
                <w:bCs/>
                <w:kern w:val="0"/>
                <w:szCs w:val="24"/>
              </w:rPr>
              <w:t>Main Scenario</w:t>
            </w:r>
            <w:r>
              <w:rPr>
                <w:rFonts w:eastAsia="宋体" w:cs="宋体"/>
                <w:b/>
                <w:bCs/>
                <w:kern w:val="0"/>
                <w:szCs w:val="24"/>
              </w:rPr>
              <w:t xml:space="preserve"> 2</w:t>
            </w:r>
            <w:r w:rsidRPr="00303616">
              <w:rPr>
                <w:rFonts w:eastAsia="宋体" w:cs="宋体"/>
                <w:b/>
                <w:bCs/>
                <w:kern w:val="0"/>
                <w:szCs w:val="24"/>
              </w:rPr>
              <w:t xml:space="preserve">: </w:t>
            </w:r>
            <w:r w:rsidRPr="0000339E">
              <w:rPr>
                <w:rFonts w:eastAsia="宋体" w:cs="宋体"/>
                <w:b/>
                <w:bCs/>
                <w:kern w:val="0"/>
                <w:szCs w:val="24"/>
              </w:rPr>
              <w:t>Bulk Edit Usages</w:t>
            </w:r>
          </w:p>
          <w:p w14:paraId="6C6E1847" w14:textId="77777777" w:rsidR="001F5502" w:rsidRPr="003F00DD" w:rsidRDefault="001F5502" w:rsidP="007652F9">
            <w:pPr>
              <w:pStyle w:val="ListParagraph"/>
              <w:numPr>
                <w:ilvl w:val="0"/>
                <w:numId w:val="190"/>
              </w:numPr>
            </w:pPr>
            <w:r w:rsidRPr="003F00DD">
              <w:t>There is a new column with checkboxes that user could multi select recipes to bulk swap component.</w:t>
            </w:r>
          </w:p>
          <w:p w14:paraId="56A64B36" w14:textId="77777777" w:rsidR="001F5502" w:rsidRPr="003F00DD" w:rsidRDefault="001F5502" w:rsidP="001F5502">
            <w:pPr>
              <w:ind w:left="142"/>
              <w:rPr>
                <w:b/>
                <w:bCs/>
              </w:rPr>
            </w:pPr>
            <w:r>
              <w:rPr>
                <w:noProof/>
              </w:rPr>
              <w:drawing>
                <wp:inline distT="0" distB="0" distL="0" distR="0" wp14:anchorId="1A77E0F3" wp14:editId="03FD9309">
                  <wp:extent cx="4664529" cy="2675393"/>
                  <wp:effectExtent l="0" t="0" r="317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9366" cy="2678168"/>
                          </a:xfrm>
                          <a:prstGeom prst="rect">
                            <a:avLst/>
                          </a:prstGeom>
                        </pic:spPr>
                      </pic:pic>
                    </a:graphicData>
                  </a:graphic>
                </wp:inline>
              </w:drawing>
            </w:r>
          </w:p>
          <w:p w14:paraId="50E7A216" w14:textId="61E5FA5D" w:rsidR="008B3570" w:rsidRDefault="008B3570" w:rsidP="007652F9">
            <w:pPr>
              <w:pStyle w:val="ListParagraph"/>
              <w:numPr>
                <w:ilvl w:val="0"/>
                <w:numId w:val="190"/>
              </w:numPr>
              <w:rPr>
                <w:ins w:id="1457" w:author="Bonnie Yang" w:date="2023-02-10T17:23:00Z"/>
              </w:rPr>
            </w:pPr>
            <w:ins w:id="1458" w:author="Bonnie Yang" w:date="2023-02-10T17:23:00Z">
              <w:r>
                <w:rPr>
                  <w:rFonts w:hint="eastAsia"/>
                </w:rPr>
                <w:t>I</w:t>
              </w:r>
              <w:r>
                <w:t xml:space="preserve">f </w:t>
              </w:r>
              <w:r w:rsidRPr="008B3570">
                <w:t xml:space="preserve">a usage </w:t>
              </w:r>
              <w:proofErr w:type="spellStart"/>
              <w:r w:rsidRPr="008B3570">
                <w:t>verison</w:t>
              </w:r>
              <w:proofErr w:type="spellEnd"/>
              <w:r w:rsidRPr="008B3570">
                <w:t xml:space="preserve"> is draft, item status is dormant, we should still allow user to edit/remove the main item from the draft version of dormant item.</w:t>
              </w:r>
            </w:ins>
          </w:p>
          <w:p w14:paraId="44A0345A" w14:textId="70E7A626" w:rsidR="001F5502" w:rsidRDefault="001F5502" w:rsidP="007652F9">
            <w:pPr>
              <w:pStyle w:val="ListParagraph"/>
              <w:numPr>
                <w:ilvl w:val="0"/>
                <w:numId w:val="190"/>
              </w:numPr>
            </w:pPr>
            <w:r>
              <w:rPr>
                <w:rFonts w:hint="eastAsia"/>
              </w:rPr>
              <w:t>The</w:t>
            </w:r>
            <w:r>
              <w:t xml:space="preserve"> permission is the same as the permission of </w:t>
            </w:r>
            <w:proofErr w:type="gramStart"/>
            <w:r>
              <w:t>edit</w:t>
            </w:r>
            <w:proofErr w:type="gramEnd"/>
            <w:r>
              <w:t xml:space="preserve"> components.</w:t>
            </w:r>
          </w:p>
          <w:p w14:paraId="51054373" w14:textId="77777777" w:rsidR="001F5502" w:rsidRDefault="001F5502" w:rsidP="007652F9">
            <w:pPr>
              <w:pStyle w:val="ListParagraph"/>
              <w:numPr>
                <w:ilvl w:val="0"/>
                <w:numId w:val="190"/>
              </w:numPr>
            </w:pPr>
            <w:r>
              <w:rPr>
                <w:rFonts w:hint="eastAsia"/>
              </w:rPr>
              <w:t>I</w:t>
            </w:r>
            <w:r>
              <w:t>f user doesn’t have the permission of edit</w:t>
            </w:r>
            <w:r>
              <w:rPr>
                <w:rFonts w:hint="eastAsia"/>
              </w:rPr>
              <w:t>ing</w:t>
            </w:r>
            <w:r>
              <w:t xml:space="preserve"> components in recipe function, the checkboxes no longer appear.</w:t>
            </w:r>
          </w:p>
          <w:p w14:paraId="51F97C0D" w14:textId="77777777" w:rsidR="001F5502" w:rsidRDefault="001F5502" w:rsidP="007652F9">
            <w:pPr>
              <w:pStyle w:val="ListParagraph"/>
              <w:numPr>
                <w:ilvl w:val="0"/>
                <w:numId w:val="190"/>
              </w:numPr>
            </w:pPr>
            <w:proofErr w:type="gramStart"/>
            <w:r w:rsidRPr="003F00DD">
              <w:t>User</w:t>
            </w:r>
            <w:proofErr w:type="gramEnd"/>
            <w:r w:rsidRPr="003F00DD">
              <w:t xml:space="preserve"> could select all usages by clicking the checkbox on the top of usage table</w:t>
            </w:r>
            <w:r>
              <w:t>.</w:t>
            </w:r>
          </w:p>
          <w:p w14:paraId="6B18E06D" w14:textId="77777777" w:rsidR="001F5502" w:rsidRDefault="001F5502" w:rsidP="007652F9">
            <w:pPr>
              <w:pStyle w:val="ListParagraph"/>
              <w:numPr>
                <w:ilvl w:val="0"/>
                <w:numId w:val="190"/>
              </w:numPr>
            </w:pPr>
            <w:r>
              <w:rPr>
                <w:rFonts w:hint="eastAsia"/>
              </w:rPr>
              <w:t>A</w:t>
            </w:r>
            <w:r>
              <w:t>fter selecting any recipe in usages card, pop up an action bar with actions “Edit” and “Remove”.</w:t>
            </w:r>
          </w:p>
          <w:p w14:paraId="3466B068" w14:textId="7CC2D61B" w:rsidR="001F5502" w:rsidRDefault="001F5502" w:rsidP="007652F9">
            <w:pPr>
              <w:pStyle w:val="ListParagraph"/>
              <w:numPr>
                <w:ilvl w:val="0"/>
                <w:numId w:val="190"/>
              </w:numPr>
            </w:pPr>
            <w:r>
              <w:rPr>
                <w:rFonts w:hint="eastAsia"/>
              </w:rPr>
              <w:t>D</w:t>
            </w:r>
            <w:r>
              <w:t xml:space="preserve">isplay the number of selected recipes “{#} </w:t>
            </w:r>
            <w:r w:rsidR="00AD55FC">
              <w:t>I</w:t>
            </w:r>
            <w:r w:rsidR="00AD55FC">
              <w:rPr>
                <w:rFonts w:hint="eastAsia"/>
              </w:rPr>
              <w:t>tem</w:t>
            </w:r>
            <w:r>
              <w:t>(s</w:t>
            </w:r>
            <w:r>
              <w:rPr>
                <w:rFonts w:hint="eastAsia"/>
              </w:rPr>
              <w:t>)</w:t>
            </w:r>
            <w:r>
              <w:t xml:space="preserve"> selected” and ‘X’ icon.</w:t>
            </w:r>
          </w:p>
          <w:p w14:paraId="628A5487" w14:textId="77777777" w:rsidR="001F5502" w:rsidRDefault="001F5502" w:rsidP="001F5502">
            <w:pPr>
              <w:ind w:left="142"/>
            </w:pPr>
            <w:r>
              <w:rPr>
                <w:noProof/>
              </w:rPr>
              <w:drawing>
                <wp:inline distT="0" distB="0" distL="0" distR="0" wp14:anchorId="31FE820F" wp14:editId="0BD03F5C">
                  <wp:extent cx="4675414" cy="360816"/>
                  <wp:effectExtent l="0" t="0" r="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2869" cy="362935"/>
                          </a:xfrm>
                          <a:prstGeom prst="rect">
                            <a:avLst/>
                          </a:prstGeom>
                        </pic:spPr>
                      </pic:pic>
                    </a:graphicData>
                  </a:graphic>
                </wp:inline>
              </w:drawing>
            </w:r>
          </w:p>
          <w:p w14:paraId="6FD9BB92" w14:textId="77777777" w:rsidR="001F5502" w:rsidRDefault="001F5502" w:rsidP="007652F9">
            <w:pPr>
              <w:pStyle w:val="ListParagraph"/>
              <w:numPr>
                <w:ilvl w:val="0"/>
                <w:numId w:val="190"/>
              </w:numPr>
            </w:pPr>
            <w:r>
              <w:rPr>
                <w:rFonts w:hint="eastAsia"/>
              </w:rPr>
              <w:t>When</w:t>
            </w:r>
            <w:r>
              <w:t xml:space="preserve"> user unselects all the checkboxes or clicks the ‘X’ icon, the bulk actin bar disappears.</w:t>
            </w:r>
          </w:p>
          <w:p w14:paraId="5730278C" w14:textId="77777777" w:rsidR="007652F9" w:rsidRDefault="007652F9" w:rsidP="007652F9">
            <w:pPr>
              <w:pStyle w:val="ListParagraph"/>
              <w:numPr>
                <w:ilvl w:val="0"/>
                <w:numId w:val="190"/>
              </w:numPr>
              <w:rPr>
                <w:ins w:id="1459" w:author="Bonnie Yang" w:date="2023-03-05T10:40:00Z"/>
              </w:rPr>
            </w:pPr>
            <w:ins w:id="1460" w:author="Bonnie Yang" w:date="2023-03-05T10:40:00Z">
              <w:r>
                <w:rPr>
                  <w:rFonts w:hint="eastAsia"/>
                </w:rPr>
                <w:t>W</w:t>
              </w:r>
              <w:r>
                <w:t xml:space="preserve">hen user tries to remove the main item from a parent item, we should check if any parent item ONLY has the main item. </w:t>
              </w:r>
            </w:ins>
          </w:p>
          <w:p w14:paraId="6D6A0278" w14:textId="77777777" w:rsidR="007652F9" w:rsidRDefault="007652F9" w:rsidP="007652F9">
            <w:pPr>
              <w:pStyle w:val="ListParagraph"/>
              <w:ind w:left="420"/>
              <w:rPr>
                <w:ins w:id="1461" w:author="Bonnie Yang" w:date="2023-03-05T10:40:00Z"/>
              </w:rPr>
            </w:pPr>
            <w:ins w:id="1462" w:author="Bonnie Yang" w:date="2023-03-05T10:40:00Z">
              <w:r>
                <w:t xml:space="preserve">If </w:t>
              </w:r>
              <w:proofErr w:type="gramStart"/>
              <w:r>
                <w:t>no</w:t>
              </w:r>
              <w:proofErr w:type="gramEnd"/>
              <w:r>
                <w:t xml:space="preserve">, success </w:t>
              </w:r>
              <w:proofErr w:type="gramStart"/>
              <w:r>
                <w:t>to update</w:t>
              </w:r>
              <w:proofErr w:type="gramEnd"/>
              <w:r>
                <w:t xml:space="preserve"> </w:t>
              </w:r>
              <w:proofErr w:type="gramStart"/>
              <w:r>
                <w:t>component</w:t>
              </w:r>
              <w:proofErr w:type="gramEnd"/>
              <w:r>
                <w:t xml:space="preserve"> and BOM. Display message “Successfully updated [#] item(s).”</w:t>
              </w:r>
            </w:ins>
          </w:p>
          <w:p w14:paraId="2645E6E7" w14:textId="276488D7" w:rsidR="007652F9" w:rsidRDefault="007652F9">
            <w:pPr>
              <w:pStyle w:val="ListParagraph"/>
              <w:ind w:left="420"/>
              <w:rPr>
                <w:ins w:id="1463" w:author="Bonnie Yang" w:date="2023-03-05T10:40:00Z"/>
              </w:rPr>
              <w:pPrChange w:id="1464" w:author="Bonnie Yang [2]" w:date="2023-03-05T10:40:00Z">
                <w:pPr>
                  <w:pStyle w:val="ListParagraph"/>
                  <w:numPr>
                    <w:numId w:val="190"/>
                  </w:numPr>
                  <w:ind w:left="420" w:hanging="420"/>
                </w:pPr>
              </w:pPrChange>
            </w:pPr>
            <w:ins w:id="1465" w:author="Bonnie Yang" w:date="2023-03-05T10:40:00Z">
              <w:r>
                <w:t xml:space="preserve">If yes, we should not remove it from the parent item (should remove it from others), and we should display a message after the remove action. Message: Successfully </w:t>
              </w:r>
              <w:proofErr w:type="gramStart"/>
              <w:r>
                <w:t>updated [#</w:t>
              </w:r>
              <w:proofErr w:type="gramEnd"/>
              <w:r>
                <w:t xml:space="preserve">] item(s). Unable to set component item as null in the following item(s): Item {item </w:t>
              </w:r>
              <w:proofErr w:type="gramStart"/>
              <w:r>
                <w:t>number1} (V#)</w:t>
              </w:r>
              <w:proofErr w:type="gramEnd"/>
              <w:r>
                <w:t xml:space="preserve">, {item </w:t>
              </w:r>
              <w:proofErr w:type="gramStart"/>
              <w:r>
                <w:t>number2} (V#)</w:t>
              </w:r>
              <w:proofErr w:type="gramEnd"/>
              <w:r>
                <w:t>.'</w:t>
              </w:r>
            </w:ins>
          </w:p>
          <w:p w14:paraId="0EFDCBE6" w14:textId="51B4F5C8" w:rsidR="001F5502" w:rsidRDefault="001F5502" w:rsidP="007652F9">
            <w:pPr>
              <w:pStyle w:val="ListParagraph"/>
              <w:numPr>
                <w:ilvl w:val="0"/>
                <w:numId w:val="190"/>
              </w:numPr>
            </w:pPr>
            <w:r>
              <w:rPr>
                <w:rFonts w:hint="eastAsia"/>
              </w:rPr>
              <w:t>W</w:t>
            </w:r>
            <w:r>
              <w:t xml:space="preserve">hen user click “Remove” on the action bar, </w:t>
            </w:r>
            <w:r>
              <w:rPr>
                <w:rFonts w:hint="eastAsia"/>
              </w:rPr>
              <w:t>check</w:t>
            </w:r>
            <w:r>
              <w:t xml:space="preserve"> </w:t>
            </w:r>
            <w:r>
              <w:rPr>
                <w:rFonts w:hint="eastAsia"/>
              </w:rPr>
              <w:t>if</w:t>
            </w:r>
            <w:r>
              <w:t xml:space="preserve"> any selected recipe has mapped with any item or has created any Kitting instruction.</w:t>
            </w:r>
          </w:p>
          <w:p w14:paraId="3983F3C6" w14:textId="77777777" w:rsidR="001F5502" w:rsidRDefault="001F5502" w:rsidP="007652F9">
            <w:pPr>
              <w:pStyle w:val="ListParagraph"/>
              <w:numPr>
                <w:ilvl w:val="0"/>
                <w:numId w:val="190"/>
              </w:numPr>
            </w:pPr>
            <w:r>
              <w:t>If yes, display a warning modal</w:t>
            </w:r>
            <w:r>
              <w:rPr>
                <w:rFonts w:hint="eastAsia"/>
              </w:rPr>
              <w:t>:</w:t>
            </w:r>
          </w:p>
          <w:p w14:paraId="162BB5C5" w14:textId="77777777" w:rsidR="001F5502" w:rsidRDefault="001F5502" w:rsidP="001F5502">
            <w:pPr>
              <w:ind w:firstLineChars="200" w:firstLine="420"/>
            </w:pPr>
            <w:r>
              <w:t>Header: Are you sure?</w:t>
            </w:r>
          </w:p>
          <w:p w14:paraId="25E8FAF1" w14:textId="37784A5E" w:rsidR="001F5502" w:rsidRDefault="001F5502" w:rsidP="001F5502">
            <w:pPr>
              <w:ind w:leftChars="200" w:left="420"/>
            </w:pPr>
            <w:r>
              <w:t>Body:</w:t>
            </w:r>
            <w:r>
              <w:rPr>
                <w:rFonts w:hint="eastAsia"/>
              </w:rPr>
              <w:t xml:space="preserve"> </w:t>
            </w:r>
            <w:r>
              <w:t>This will remove {R</w:t>
            </w:r>
            <w:r>
              <w:rPr>
                <w:rFonts w:hint="eastAsia"/>
              </w:rPr>
              <w:t>ecipe</w:t>
            </w:r>
            <w:r>
              <w:t xml:space="preserve"> </w:t>
            </w:r>
            <w:proofErr w:type="gramStart"/>
            <w:r>
              <w:t>Name} (</w:t>
            </w:r>
            <w:proofErr w:type="gramEnd"/>
            <w:r>
              <w:t xml:space="preserve">in bold) </w:t>
            </w:r>
            <w:proofErr w:type="gramStart"/>
            <w:r>
              <w:t>from [#</w:t>
            </w:r>
            <w:proofErr w:type="gramEnd"/>
            <w:r>
              <w:t xml:space="preserve">] (in bold) </w:t>
            </w:r>
            <w:r w:rsidR="00AD55FC">
              <w:t>items</w:t>
            </w:r>
            <w:r>
              <w:t>. This change may invalidate any existing Kitting, Line Builds</w:t>
            </w:r>
            <w:r w:rsidR="005E7C9B">
              <w:t>,</w:t>
            </w:r>
            <w:r>
              <w:t xml:space="preserve"> </w:t>
            </w:r>
            <w:r w:rsidR="005E7C9B">
              <w:t>BOM or Customization</w:t>
            </w:r>
            <w:r w:rsidR="00AD55FC">
              <w:t xml:space="preserve"> </w:t>
            </w:r>
            <w:r>
              <w:t xml:space="preserve">for each </w:t>
            </w:r>
            <w:r w:rsidR="00AD55FC">
              <w:t>item</w:t>
            </w:r>
            <w:r>
              <w:t>. All impacted areas will require a manual update.</w:t>
            </w:r>
          </w:p>
          <w:p w14:paraId="75EFC81D" w14:textId="77777777" w:rsidR="001F5502" w:rsidRDefault="001F5502" w:rsidP="001F5502">
            <w:pPr>
              <w:ind w:leftChars="200" w:left="420"/>
            </w:pPr>
            <w:r>
              <w:t>Are you sure you want to do remove these usages?</w:t>
            </w:r>
          </w:p>
          <w:p w14:paraId="0ADCF534" w14:textId="1CC9B884" w:rsidR="001F5502" w:rsidRDefault="001F5502" w:rsidP="001F5502">
            <w:pPr>
              <w:ind w:leftChars="200" w:left="420"/>
            </w:pPr>
            <w:r>
              <w:t xml:space="preserve">Buttons: ‘Cancel’: close the warning pop-up window; ‘Remove’: remove the component for these selected recipes and display a success message “Successfully removed {Recipe Name} from [#] </w:t>
            </w:r>
            <w:r w:rsidR="00AD55FC">
              <w:t>item</w:t>
            </w:r>
            <w:r>
              <w:rPr>
                <w:rFonts w:hint="eastAsia"/>
              </w:rPr>
              <w:t>(</w:t>
            </w:r>
            <w:r>
              <w:t>s).”</w:t>
            </w:r>
          </w:p>
          <w:p w14:paraId="59B77852" w14:textId="77777777" w:rsidR="001F5502" w:rsidRDefault="001F5502" w:rsidP="001F5502">
            <w:r>
              <w:rPr>
                <w:noProof/>
              </w:rPr>
              <w:drawing>
                <wp:inline distT="0" distB="0" distL="0" distR="0" wp14:anchorId="4F1B71F4" wp14:editId="6AEF8D0F">
                  <wp:extent cx="4084674" cy="2179509"/>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4674" cy="2179509"/>
                          </a:xfrm>
                          <a:prstGeom prst="rect">
                            <a:avLst/>
                          </a:prstGeom>
                        </pic:spPr>
                      </pic:pic>
                    </a:graphicData>
                  </a:graphic>
                </wp:inline>
              </w:drawing>
            </w:r>
          </w:p>
          <w:p w14:paraId="6E8FD6F9" w14:textId="77777777" w:rsidR="001F5502" w:rsidRDefault="001F5502" w:rsidP="007652F9">
            <w:pPr>
              <w:pStyle w:val="ListParagraph"/>
              <w:numPr>
                <w:ilvl w:val="0"/>
                <w:numId w:val="190"/>
              </w:numPr>
            </w:pPr>
            <w:r>
              <w:t xml:space="preserve">If </w:t>
            </w:r>
            <w:r>
              <w:rPr>
                <w:rFonts w:hint="eastAsia"/>
              </w:rPr>
              <w:t>n</w:t>
            </w:r>
            <w:r>
              <w:t>o, display a warning modal</w:t>
            </w:r>
            <w:r>
              <w:rPr>
                <w:rFonts w:hint="eastAsia"/>
              </w:rPr>
              <w:t>:</w:t>
            </w:r>
          </w:p>
          <w:p w14:paraId="1F3711F5" w14:textId="77777777" w:rsidR="001F5502" w:rsidRDefault="001F5502" w:rsidP="001F5502">
            <w:pPr>
              <w:ind w:firstLineChars="200" w:firstLine="420"/>
            </w:pPr>
            <w:r>
              <w:t>Header: Are you sure?</w:t>
            </w:r>
          </w:p>
          <w:p w14:paraId="1EB8B574" w14:textId="781FA5DC" w:rsidR="001F5502" w:rsidRDefault="001F5502" w:rsidP="001F5502">
            <w:pPr>
              <w:ind w:leftChars="200" w:left="420"/>
            </w:pPr>
            <w:r>
              <w:t>Body:</w:t>
            </w:r>
            <w:r>
              <w:rPr>
                <w:rFonts w:hint="eastAsia"/>
              </w:rPr>
              <w:t xml:space="preserve"> </w:t>
            </w:r>
            <w:r>
              <w:t xml:space="preserve">This will remove {Recipe </w:t>
            </w:r>
            <w:proofErr w:type="gramStart"/>
            <w:r>
              <w:t>Name} (</w:t>
            </w:r>
            <w:proofErr w:type="gramEnd"/>
            <w:r>
              <w:t xml:space="preserve">in bold) </w:t>
            </w:r>
            <w:proofErr w:type="gramStart"/>
            <w:r>
              <w:t>from [#</w:t>
            </w:r>
            <w:proofErr w:type="gramEnd"/>
            <w:r>
              <w:t xml:space="preserve">] (in bold) </w:t>
            </w:r>
            <w:r w:rsidR="00AD55FC">
              <w:t>items</w:t>
            </w:r>
            <w:r>
              <w:t xml:space="preserve">. </w:t>
            </w:r>
          </w:p>
          <w:p w14:paraId="2F15E7A0" w14:textId="77777777" w:rsidR="001F5502" w:rsidRDefault="001F5502" w:rsidP="001F5502">
            <w:pPr>
              <w:ind w:leftChars="200" w:left="420"/>
            </w:pPr>
            <w:r>
              <w:t>Are you sure you want to do remove these usages?</w:t>
            </w:r>
          </w:p>
          <w:p w14:paraId="7663BFB6" w14:textId="569E2814" w:rsidR="001F5502" w:rsidRDefault="001F5502" w:rsidP="001F5502">
            <w:pPr>
              <w:ind w:leftChars="200" w:left="420"/>
            </w:pPr>
            <w:r>
              <w:t>Buttons: ‘Cancel’: close the warning pop-up window; ‘Remove’: remove the component for these selected recipes and display a success message “Successfully removed {Recipe Name} from [</w:t>
            </w:r>
            <w:proofErr w:type="gramStart"/>
            <w:r>
              <w:t>#]</w:t>
            </w:r>
            <w:r w:rsidR="00AD55FC">
              <w:t>item</w:t>
            </w:r>
            <w:proofErr w:type="gramEnd"/>
            <w:r>
              <w:rPr>
                <w:rFonts w:hint="eastAsia"/>
              </w:rPr>
              <w:t>(</w:t>
            </w:r>
            <w:r>
              <w:t>s).”</w:t>
            </w:r>
          </w:p>
          <w:p w14:paraId="6BBE9A1B" w14:textId="77777777" w:rsidR="001F5502" w:rsidRDefault="001F5502" w:rsidP="007652F9">
            <w:pPr>
              <w:pStyle w:val="ListParagraph"/>
              <w:numPr>
                <w:ilvl w:val="0"/>
                <w:numId w:val="190"/>
              </w:numPr>
            </w:pPr>
            <w:r>
              <w:rPr>
                <w:rFonts w:hint="eastAsia"/>
              </w:rPr>
              <w:t>W</w:t>
            </w:r>
            <w:r>
              <w:t xml:space="preserve">hen user clicks ‘Edit’, </w:t>
            </w:r>
            <w:r>
              <w:rPr>
                <w:rFonts w:hint="eastAsia"/>
              </w:rPr>
              <w:t>check</w:t>
            </w:r>
            <w:r>
              <w:t xml:space="preserve"> if any selected recipe has mapped with any item or has created any Kitting instruction, if yes, display a warning modal. Else, never display the warning </w:t>
            </w:r>
            <w:proofErr w:type="gramStart"/>
            <w:r>
              <w:t>modal</w:t>
            </w:r>
            <w:proofErr w:type="gramEnd"/>
            <w:r>
              <w:t>, pop up a window for swapping component.</w:t>
            </w:r>
          </w:p>
          <w:p w14:paraId="0A2AFAB8" w14:textId="77777777" w:rsidR="001F5502" w:rsidRDefault="001F5502" w:rsidP="001F5502">
            <w:pPr>
              <w:ind w:leftChars="200" w:left="420"/>
            </w:pPr>
            <w:r>
              <w:t>Header: Are you sure?</w:t>
            </w:r>
          </w:p>
          <w:p w14:paraId="2DE11087" w14:textId="1C311119" w:rsidR="001F5502" w:rsidRDefault="001F5502" w:rsidP="001F5502">
            <w:pPr>
              <w:ind w:leftChars="200" w:left="420"/>
            </w:pPr>
            <w:r>
              <w:t>Body:</w:t>
            </w:r>
            <w:r>
              <w:rPr>
                <w:rFonts w:hint="eastAsia"/>
              </w:rPr>
              <w:t xml:space="preserve"> </w:t>
            </w:r>
            <w:r>
              <w:t>This change may invalidate any existing Kitting, Line Builds</w:t>
            </w:r>
            <w:r w:rsidR="005E7C9B">
              <w:rPr>
                <w:rFonts w:hint="eastAsia"/>
              </w:rPr>
              <w:t>,</w:t>
            </w:r>
            <w:r>
              <w:t xml:space="preserve"> </w:t>
            </w:r>
            <w:r w:rsidR="005E7C9B">
              <w:t xml:space="preserve">BOM </w:t>
            </w:r>
            <w:r>
              <w:t xml:space="preserve">or </w:t>
            </w:r>
            <w:r w:rsidR="005E7C9B">
              <w:t xml:space="preserve">Customization </w:t>
            </w:r>
            <w:r>
              <w:t xml:space="preserve">for each </w:t>
            </w:r>
            <w:r w:rsidR="005E7C9B">
              <w:t>Item</w:t>
            </w:r>
            <w:r>
              <w:t>. All impacted areas will require a manual update.</w:t>
            </w:r>
          </w:p>
          <w:p w14:paraId="2E43E0EA" w14:textId="77777777" w:rsidR="001F5502" w:rsidRDefault="001F5502" w:rsidP="001F5502">
            <w:pPr>
              <w:ind w:leftChars="200" w:left="420"/>
            </w:pPr>
            <w:r>
              <w:t>Are you sure you want to do edit these usages?</w:t>
            </w:r>
          </w:p>
          <w:p w14:paraId="7D182AA0" w14:textId="40D7C789" w:rsidR="001F5502" w:rsidRDefault="001F5502" w:rsidP="001F5502">
            <w:pPr>
              <w:ind w:leftChars="200" w:left="420"/>
            </w:pPr>
            <w:proofErr w:type="gramStart"/>
            <w:r>
              <w:t>Buttons: ‘</w:t>
            </w:r>
            <w:proofErr w:type="gramEnd"/>
            <w:r>
              <w:t xml:space="preserve">Cancel’ to close the warning pop-up </w:t>
            </w:r>
            <w:proofErr w:type="gramStart"/>
            <w:r>
              <w:t>window; ‘</w:t>
            </w:r>
            <w:proofErr w:type="gramEnd"/>
            <w:r w:rsidR="00961758">
              <w:t xml:space="preserve">Continue’ </w:t>
            </w:r>
            <w:r>
              <w:t>to pop up a window for swapping component.</w:t>
            </w:r>
          </w:p>
          <w:p w14:paraId="2328301E" w14:textId="77777777" w:rsidR="001F5502" w:rsidRDefault="001F5502" w:rsidP="007652F9">
            <w:pPr>
              <w:pStyle w:val="ListParagraph"/>
              <w:numPr>
                <w:ilvl w:val="0"/>
                <w:numId w:val="190"/>
              </w:numPr>
              <w:tabs>
                <w:tab w:val="left" w:pos="680"/>
              </w:tabs>
            </w:pPr>
            <w:r>
              <w:t>Pop-up window for swapping component.</w:t>
            </w:r>
          </w:p>
          <w:p w14:paraId="57CAA944" w14:textId="77777777" w:rsidR="001F5502" w:rsidRDefault="001F5502" w:rsidP="007652F9">
            <w:pPr>
              <w:pStyle w:val="ListParagraph"/>
              <w:numPr>
                <w:ilvl w:val="0"/>
                <w:numId w:val="190"/>
              </w:numPr>
            </w:pPr>
            <w:r>
              <w:t>Header: Bulk Edit Usages</w:t>
            </w:r>
          </w:p>
          <w:p w14:paraId="14CC82A7" w14:textId="77777777" w:rsidR="001F5502" w:rsidRDefault="001F5502" w:rsidP="007652F9">
            <w:pPr>
              <w:pStyle w:val="ListParagraph"/>
              <w:numPr>
                <w:ilvl w:val="0"/>
                <w:numId w:val="190"/>
              </w:numPr>
            </w:pPr>
            <w:r>
              <w:t xml:space="preserve">Pop-up </w:t>
            </w:r>
            <w:r>
              <w:rPr>
                <w:rFonts w:hint="eastAsia"/>
              </w:rPr>
              <w:t>window</w:t>
            </w:r>
            <w:r>
              <w:t xml:space="preserve"> includes the following fields:</w:t>
            </w:r>
          </w:p>
          <w:p w14:paraId="04BCF832" w14:textId="77777777" w:rsidR="001F5502" w:rsidRDefault="001F5502" w:rsidP="007652F9">
            <w:pPr>
              <w:pStyle w:val="ListParagraph"/>
              <w:numPr>
                <w:ilvl w:val="0"/>
                <w:numId w:val="190"/>
              </w:numPr>
            </w:pPr>
            <w:r>
              <w:rPr>
                <w:rFonts w:hint="eastAsia"/>
              </w:rPr>
              <w:t>A</w:t>
            </w:r>
            <w:r>
              <w:t>ll fields are optional.</w:t>
            </w:r>
          </w:p>
          <w:p w14:paraId="608A3A21" w14:textId="6C76A2DD" w:rsidR="001F5502" w:rsidRDefault="001F5502" w:rsidP="007652F9">
            <w:pPr>
              <w:pStyle w:val="ListParagraph"/>
              <w:numPr>
                <w:ilvl w:val="0"/>
                <w:numId w:val="190"/>
              </w:numPr>
            </w:pPr>
            <w:r>
              <w:t>Component Name: Placeholder text in muted: Search for a component</w:t>
            </w:r>
            <w:ins w:id="1466" w:author="Bonnie Yang" w:date="2023-03-05T10:40:00Z">
              <w:r w:rsidR="007652F9">
                <w:t xml:space="preserve">. When any selected usage item (parent item) is commissary item, </w:t>
              </w:r>
            </w:ins>
            <w:ins w:id="1467" w:author="Bonnie Yang" w:date="2023-03-05T10:41:00Z">
              <w:r w:rsidR="007652F9" w:rsidRPr="007652F9">
                <w:t xml:space="preserve">if the component item is missing ERP info, we should display 'Missing ERP Info' nearby the search result </w:t>
              </w:r>
              <w:proofErr w:type="gramStart"/>
              <w:r w:rsidR="007652F9" w:rsidRPr="007652F9">
                <w:t>in</w:t>
              </w:r>
              <w:proofErr w:type="gramEnd"/>
              <w:r w:rsidR="007652F9" w:rsidRPr="007652F9">
                <w:t xml:space="preserve"> muted.</w:t>
              </w:r>
            </w:ins>
          </w:p>
          <w:p w14:paraId="31E4E506" w14:textId="77777777" w:rsidR="001F5502" w:rsidRDefault="001F5502" w:rsidP="007652F9">
            <w:pPr>
              <w:pStyle w:val="ListParagraph"/>
              <w:numPr>
                <w:ilvl w:val="0"/>
                <w:numId w:val="190"/>
              </w:numPr>
            </w:pPr>
            <w:r>
              <w:t xml:space="preserve">Usage: QTY: Placeholder text in muted: Enter QTY. </w:t>
            </w:r>
            <w:proofErr w:type="gramStart"/>
            <w:r>
              <w:t>Should</w:t>
            </w:r>
            <w:proofErr w:type="gramEnd"/>
            <w:r>
              <w:t xml:space="preserve"> be positive and up to 4 decimal places.</w:t>
            </w:r>
          </w:p>
          <w:p w14:paraId="3532D346" w14:textId="77777777" w:rsidR="001F5502" w:rsidRDefault="001F5502" w:rsidP="007652F9">
            <w:pPr>
              <w:pStyle w:val="ListParagraph"/>
              <w:numPr>
                <w:ilvl w:val="0"/>
                <w:numId w:val="190"/>
              </w:numPr>
            </w:pPr>
            <w:r>
              <w:t>Unit: Placeholder text in muted: Select unit.</w:t>
            </w:r>
          </w:p>
          <w:p w14:paraId="79DFF1D4" w14:textId="2A7E3EA2" w:rsidR="001F5502" w:rsidRDefault="001F5502" w:rsidP="007652F9">
            <w:pPr>
              <w:pStyle w:val="ListParagraph"/>
              <w:numPr>
                <w:ilvl w:val="0"/>
                <w:numId w:val="190"/>
              </w:numPr>
            </w:pPr>
            <w:r w:rsidRPr="001E69D7">
              <w:t>Nutrients Contribution</w:t>
            </w:r>
            <w:r>
              <w:t xml:space="preserve">: </w:t>
            </w:r>
            <w:r w:rsidRPr="001E69D7">
              <w:t xml:space="preserve">Placeholder text in </w:t>
            </w:r>
            <w:r w:rsidR="00961758" w:rsidRPr="001E69D7">
              <w:t>mu</w:t>
            </w:r>
            <w:r w:rsidR="00961758">
              <w:t>t</w:t>
            </w:r>
            <w:r w:rsidR="00961758" w:rsidRPr="001E69D7">
              <w:t>ed</w:t>
            </w:r>
            <w:r>
              <w:t xml:space="preserve"> </w:t>
            </w:r>
            <w:r w:rsidRPr="001E69D7">
              <w:t xml:space="preserve">"Enter </w:t>
            </w:r>
            <w:r w:rsidR="00961758" w:rsidRPr="001E69D7">
              <w:t>perc</w:t>
            </w:r>
            <w:r w:rsidR="00961758">
              <w:t>e</w:t>
            </w:r>
            <w:r w:rsidR="00961758" w:rsidRPr="001E69D7">
              <w:t>nt</w:t>
            </w:r>
            <w:r w:rsidR="00961758">
              <w:t>a</w:t>
            </w:r>
            <w:r w:rsidR="00961758" w:rsidRPr="001E69D7">
              <w:t>g</w:t>
            </w:r>
            <w:r w:rsidR="00961758">
              <w:t>e</w:t>
            </w:r>
            <w:r w:rsidRPr="001E69D7">
              <w:t xml:space="preserve">" </w:t>
            </w:r>
            <w:proofErr w:type="gramStart"/>
            <w:r>
              <w:t>with</w:t>
            </w:r>
            <w:r w:rsidRPr="001E69D7">
              <w:t xml:space="preserve"> </w:t>
            </w:r>
            <w:r>
              <w:t>‘</w:t>
            </w:r>
            <w:r w:rsidRPr="001E69D7">
              <w:t>%</w:t>
            </w:r>
            <w:proofErr w:type="gramEnd"/>
            <w:r>
              <w:t>’</w:t>
            </w:r>
            <w:r w:rsidRPr="001E69D7">
              <w:t xml:space="preserve"> </w:t>
            </w:r>
            <w:r>
              <w:t>i</w:t>
            </w:r>
            <w:r w:rsidRPr="001E69D7">
              <w:t>con</w:t>
            </w:r>
            <w:r>
              <w:t>. It should be 1 decimal place</w:t>
            </w:r>
            <w:r>
              <w:rPr>
                <w:noProof/>
              </w:rPr>
              <w:t xml:space="preserve">. Inline error </w:t>
            </w:r>
            <w:r>
              <w:rPr>
                <w:rFonts w:hint="eastAsia"/>
                <w:noProof/>
              </w:rPr>
              <w:t>for</w:t>
            </w:r>
            <w:r>
              <w:rPr>
                <w:noProof/>
              </w:rPr>
              <w:t xml:space="preserve"> b</w:t>
            </w:r>
            <w:r>
              <w:rPr>
                <w:rFonts w:hint="eastAsia"/>
                <w:noProof/>
              </w:rPr>
              <w:t>ad</w:t>
            </w:r>
            <w:r>
              <w:rPr>
                <w:noProof/>
              </w:rPr>
              <w:t xml:space="preserve"> value: </w:t>
            </w:r>
            <w:r w:rsidRPr="001E69D7">
              <w:t xml:space="preserve">Nutrients </w:t>
            </w:r>
            <w:r>
              <w:t>c</w:t>
            </w:r>
            <w:r w:rsidRPr="001E69D7">
              <w:t>ontribution</w:t>
            </w:r>
            <w:r>
              <w:t xml:space="preserve"> </w:t>
            </w:r>
            <w:r w:rsidRPr="00673D8B">
              <w:rPr>
                <w:noProof/>
              </w:rPr>
              <w:t xml:space="preserve">must be a number </w:t>
            </w:r>
            <w:r>
              <w:rPr>
                <w:rFonts w:hint="eastAsia"/>
                <w:noProof/>
              </w:rPr>
              <w:t>&gt;</w:t>
            </w:r>
            <w:r w:rsidRPr="00673D8B">
              <w:rPr>
                <w:noProof/>
              </w:rPr>
              <w:t xml:space="preserve">= 0.0 and </w:t>
            </w:r>
            <w:r>
              <w:rPr>
                <w:noProof/>
              </w:rPr>
              <w:t>=</w:t>
            </w:r>
            <w:r w:rsidRPr="00673D8B">
              <w:rPr>
                <w:noProof/>
              </w:rPr>
              <w:t>&lt;100.0</w:t>
            </w:r>
          </w:p>
          <w:p w14:paraId="1F4D4435" w14:textId="242CA231" w:rsidR="001F5502" w:rsidRDefault="001F5502" w:rsidP="007652F9">
            <w:pPr>
              <w:pStyle w:val="ListParagraph"/>
              <w:numPr>
                <w:ilvl w:val="0"/>
                <w:numId w:val="190"/>
              </w:numPr>
            </w:pPr>
            <w:r w:rsidRPr="003B1334">
              <w:t>Add Preparations</w:t>
            </w:r>
            <w:r>
              <w:t xml:space="preserve">: Multi select. </w:t>
            </w:r>
            <w:ins w:id="1468" w:author="Bonnie Yang" w:date="2023-03-13T17:02:00Z">
              <w:r w:rsidR="006A7397">
                <w:t xml:space="preserve">We should exclude ‘Active’=false preparation </w:t>
              </w:r>
              <w:r w:rsidR="006A7397">
                <w:rPr>
                  <w:rFonts w:hint="eastAsia"/>
                </w:rPr>
                <w:t>while</w:t>
              </w:r>
              <w:r w:rsidR="006A7397">
                <w:t xml:space="preserve"> </w:t>
              </w:r>
              <w:r w:rsidR="006A7397">
                <w:rPr>
                  <w:rFonts w:hint="eastAsia"/>
                </w:rPr>
                <w:t>user</w:t>
              </w:r>
              <w:r w:rsidR="006A7397">
                <w:t xml:space="preserve"> search a preparation. </w:t>
              </w:r>
            </w:ins>
            <w:r>
              <w:t xml:space="preserve">The possible options are preparation data in </w:t>
            </w:r>
            <w:proofErr w:type="gramStart"/>
            <w:r>
              <w:t>cookbook</w:t>
            </w:r>
            <w:proofErr w:type="gramEnd"/>
            <w:r>
              <w:t xml:space="preserve">. </w:t>
            </w:r>
            <w:proofErr w:type="gramStart"/>
            <w:r>
              <w:t>User</w:t>
            </w:r>
            <w:proofErr w:type="gramEnd"/>
            <w:r>
              <w:t xml:space="preserve"> could fuzzily search </w:t>
            </w:r>
            <w:proofErr w:type="gramStart"/>
            <w:r>
              <w:t>a preparation</w:t>
            </w:r>
            <w:proofErr w:type="gramEnd"/>
            <w:r>
              <w:t xml:space="preserve"> and there should be auto-suggestion options for </w:t>
            </w:r>
            <w:proofErr w:type="gramStart"/>
            <w:r>
              <w:t>user</w:t>
            </w:r>
            <w:proofErr w:type="gramEnd"/>
            <w:r>
              <w:t>. We will add selected preparations for the component of these usages (NOT OVERRIDE by new value of preparation), and we should remove the duplication preparation for the component.</w:t>
            </w:r>
          </w:p>
          <w:p w14:paraId="723E7832" w14:textId="5BCACEAE" w:rsidR="001F5502" w:rsidRDefault="001F5502" w:rsidP="001F5502">
            <w:pPr>
              <w:pStyle w:val="ListParagraph"/>
              <w:ind w:left="840"/>
            </w:pPr>
            <w:r>
              <w:rPr>
                <w:rFonts w:hint="eastAsia"/>
              </w:rPr>
              <w:t>F</w:t>
            </w:r>
            <w:r>
              <w:t>or example: component has been set preparation A</w:t>
            </w:r>
            <w:r>
              <w:rPr>
                <w:rFonts w:hint="eastAsia"/>
              </w:rPr>
              <w:t>,</w:t>
            </w:r>
            <w:r>
              <w:t xml:space="preserve"> user adds “preparation A”, “preparation B”, “Preparation C” for </w:t>
            </w:r>
            <w:r>
              <w:rPr>
                <w:rFonts w:hint="eastAsia"/>
              </w:rPr>
              <w:t>the</w:t>
            </w:r>
            <w:r>
              <w:t xml:space="preserve"> component</w:t>
            </w:r>
            <w:r>
              <w:rPr>
                <w:rFonts w:hint="eastAsia"/>
              </w:rPr>
              <w:t>.</w:t>
            </w:r>
            <w:r>
              <w:t xml:space="preserve"> After saving the change, the preparation of </w:t>
            </w:r>
            <w:proofErr w:type="gramStart"/>
            <w:r>
              <w:t>usage</w:t>
            </w:r>
            <w:proofErr w:type="gramEnd"/>
            <w:r>
              <w:t xml:space="preserve"> 1’s component</w:t>
            </w:r>
            <w:r>
              <w:rPr>
                <w:rFonts w:hint="eastAsia"/>
              </w:rPr>
              <w:t xml:space="preserve"> will</w:t>
            </w:r>
            <w:r>
              <w:t xml:space="preserve"> be updated as preparation A, preparation B, Preparation C</w:t>
            </w:r>
            <w:r>
              <w:rPr>
                <w:rFonts w:hint="eastAsia"/>
              </w:rPr>
              <w:t>.</w:t>
            </w:r>
            <w:r>
              <w:t> </w:t>
            </w:r>
          </w:p>
          <w:p w14:paraId="523FC2E1" w14:textId="5231724A" w:rsidR="002410E6" w:rsidRDefault="002410E6" w:rsidP="001F5502">
            <w:pPr>
              <w:pStyle w:val="ListParagraph"/>
              <w:ind w:left="840"/>
            </w:pPr>
            <w:r w:rsidRPr="002410E6">
              <w:t>If the parent recipe in the component usage card is preparation recipe, we should gray out the check box (means user cannot bulk edit preparation recipe’s component.)</w:t>
            </w:r>
          </w:p>
          <w:p w14:paraId="0E67C646" w14:textId="3FE86A38" w:rsidR="00FF15F3" w:rsidRDefault="00FF15F3" w:rsidP="001F5502">
            <w:pPr>
              <w:pStyle w:val="ListParagraph"/>
              <w:ind w:left="840"/>
            </w:pPr>
            <w:r>
              <w:rPr>
                <w:rFonts w:hint="eastAsia"/>
              </w:rPr>
              <w:t>If</w:t>
            </w:r>
            <w:r>
              <w:t xml:space="preserve"> the main recipe is preparation recipe</w:t>
            </w:r>
            <w:r w:rsidR="00AF5960">
              <w:t xml:space="preserve"> AND component name is null</w:t>
            </w:r>
            <w:r>
              <w:t xml:space="preserve">, we should </w:t>
            </w:r>
            <w:r w:rsidR="00AF5960">
              <w:t>gray out</w:t>
            </w:r>
            <w:r>
              <w:t xml:space="preserve"> ‘Add Preparation’</w:t>
            </w:r>
            <w:r w:rsidR="00AF5960">
              <w:t xml:space="preserve"> field (user cannot add preparation to preparation recipe).</w:t>
            </w:r>
          </w:p>
          <w:p w14:paraId="6E4C109F" w14:textId="5B6B0C6A" w:rsidR="00AF5960" w:rsidRDefault="00AF5960" w:rsidP="001F5502">
            <w:pPr>
              <w:pStyle w:val="ListParagraph"/>
              <w:ind w:left="840"/>
            </w:pPr>
            <w:r>
              <w:rPr>
                <w:rFonts w:hint="eastAsia"/>
              </w:rPr>
              <w:t>I</w:t>
            </w:r>
            <w:r>
              <w:t xml:space="preserve">f selected </w:t>
            </w:r>
            <w:r w:rsidR="00B60FA6">
              <w:t xml:space="preserve">new </w:t>
            </w:r>
            <w:r>
              <w:t xml:space="preserve">component name is preparation recipe (whatever the object type of </w:t>
            </w:r>
            <w:r w:rsidR="00B60FA6">
              <w:t>parent</w:t>
            </w:r>
            <w:r>
              <w:t xml:space="preserve"> recipe</w:t>
            </w:r>
            <w:r w:rsidR="00B60FA6">
              <w:t xml:space="preserve"> in the component usage card</w:t>
            </w:r>
            <w:r>
              <w:t xml:space="preserve"> is), we should gray out ‘Add Preparation’ field (user cannot add preparation to preparation recipe).</w:t>
            </w:r>
          </w:p>
          <w:p w14:paraId="0C44EC73" w14:textId="4FD60C60" w:rsidR="00B044E1" w:rsidRDefault="001F5502" w:rsidP="007652F9">
            <w:pPr>
              <w:pStyle w:val="ListParagraph"/>
              <w:numPr>
                <w:ilvl w:val="0"/>
                <w:numId w:val="190"/>
              </w:numPr>
            </w:pPr>
            <w:r>
              <w:t xml:space="preserve">Buttons: Clicking ‘Cancel’ to close the edition pop-up window. Clicking ‘Save’ to save the </w:t>
            </w:r>
            <w:proofErr w:type="spellStart"/>
            <w:proofErr w:type="gramStart"/>
            <w:r>
              <w:t>changes</w:t>
            </w:r>
            <w:r w:rsidR="00B044E1">
              <w:t>and</w:t>
            </w:r>
            <w:proofErr w:type="spellEnd"/>
            <w:proofErr w:type="gramEnd"/>
            <w:r w:rsidR="00B044E1">
              <w:t xml:space="preserve"> update the entered values on selected usages (contribution field in nutrition card should be updated as well if it is changed).</w:t>
            </w:r>
          </w:p>
          <w:p w14:paraId="61961949" w14:textId="4F7D12BE" w:rsidR="001F5502" w:rsidRDefault="001F5502" w:rsidP="007652F9">
            <w:pPr>
              <w:pStyle w:val="ListParagraph"/>
              <w:numPr>
                <w:ilvl w:val="0"/>
                <w:numId w:val="190"/>
              </w:numPr>
            </w:pPr>
            <w:r>
              <w:t>If all fields are missing values, disable the button ‘Save’.</w:t>
            </w:r>
          </w:p>
          <w:p w14:paraId="565500ED" w14:textId="77777777" w:rsidR="001F5502" w:rsidRPr="003B1334" w:rsidRDefault="001F5502" w:rsidP="007652F9">
            <w:pPr>
              <w:pStyle w:val="ListParagraph"/>
              <w:numPr>
                <w:ilvl w:val="0"/>
                <w:numId w:val="190"/>
              </w:numPr>
            </w:pPr>
            <w:r>
              <w:t>Clicking ‘X’ icon to close the pop-up window.</w:t>
            </w:r>
          </w:p>
          <w:p w14:paraId="16116429" w14:textId="77777777" w:rsidR="001F5502" w:rsidRDefault="001F5502" w:rsidP="001F5502">
            <w:pPr>
              <w:ind w:left="142"/>
            </w:pPr>
            <w:r>
              <w:rPr>
                <w:noProof/>
              </w:rPr>
              <w:drawing>
                <wp:inline distT="0" distB="0" distL="0" distR="0" wp14:anchorId="0303561D" wp14:editId="320B4C1C">
                  <wp:extent cx="4816929" cy="2704231"/>
                  <wp:effectExtent l="0" t="0" r="317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0072" cy="2705995"/>
                          </a:xfrm>
                          <a:prstGeom prst="rect">
                            <a:avLst/>
                          </a:prstGeom>
                          <a:noFill/>
                          <a:ln>
                            <a:noFill/>
                          </a:ln>
                        </pic:spPr>
                      </pic:pic>
                    </a:graphicData>
                  </a:graphic>
                </wp:inline>
              </w:drawing>
            </w:r>
          </w:p>
          <w:p w14:paraId="1C20EFB7" w14:textId="6ED0FB75" w:rsidR="008944C8" w:rsidRDefault="008944C8">
            <w:pPr>
              <w:pStyle w:val="ListParagraph"/>
              <w:numPr>
                <w:ilvl w:val="0"/>
                <w:numId w:val="190"/>
              </w:numPr>
              <w:pPrChange w:id="1469" w:author="Bonnie Yang" w:date="2023-02-02T16:04:00Z">
                <w:pPr>
                  <w:pStyle w:val="ListParagraph"/>
                  <w:numPr>
                    <w:numId w:val="81"/>
                  </w:numPr>
                  <w:ind w:left="420" w:hanging="420"/>
                </w:pPr>
              </w:pPrChange>
            </w:pPr>
            <w:r>
              <w:rPr>
                <w:rFonts w:hint="eastAsia"/>
              </w:rPr>
              <w:t>I</w:t>
            </w:r>
            <w:r>
              <w:t xml:space="preserve">f user selects any usage item which is published (Final/Scheduled), then auto recommend the version of the new component item (User cannot reselect the version for the new component item). </w:t>
            </w:r>
          </w:p>
          <w:p w14:paraId="3699064A" w14:textId="77777777" w:rsidR="008944C8" w:rsidRDefault="008944C8">
            <w:pPr>
              <w:pStyle w:val="ListParagraph"/>
              <w:numPr>
                <w:ilvl w:val="0"/>
                <w:numId w:val="190"/>
              </w:numPr>
              <w:pPrChange w:id="1470" w:author="Bonnie Yang" w:date="2023-02-02T16:04:00Z">
                <w:pPr>
                  <w:pStyle w:val="ListParagraph"/>
                  <w:numPr>
                    <w:numId w:val="1757"/>
                  </w:numPr>
                  <w:ind w:left="840" w:hanging="420"/>
                </w:pPr>
              </w:pPrChange>
            </w:pPr>
            <w:r>
              <w:rPr>
                <w:rFonts w:hint="eastAsia"/>
              </w:rPr>
              <w:t>I</w:t>
            </w:r>
            <w:r>
              <w:t xml:space="preserve">f all selected usage items are draft, then user can switch the main item with a new item (Final/Scheduled/Draft). </w:t>
            </w:r>
            <w:r>
              <w:rPr>
                <w:rFonts w:hint="eastAsia"/>
              </w:rPr>
              <w:t>D</w:t>
            </w:r>
            <w:r>
              <w:t xml:space="preserve">efault to recommend final version </w:t>
            </w:r>
            <w:proofErr w:type="gramStart"/>
            <w:r>
              <w:t>in priority</w:t>
            </w:r>
            <w:proofErr w:type="gramEnd"/>
            <w:r>
              <w:t xml:space="preserve">. </w:t>
            </w:r>
            <w:proofErr w:type="gramStart"/>
            <w:r>
              <w:t>User</w:t>
            </w:r>
            <w:proofErr w:type="gramEnd"/>
            <w:r>
              <w:t xml:space="preserve"> can reselect the version for the new component item. </w:t>
            </w:r>
            <w:r>
              <w:rPr>
                <w:rFonts w:hint="eastAsia"/>
              </w:rPr>
              <w:t>W</w:t>
            </w:r>
            <w:r>
              <w:t xml:space="preserve">hen clicking the version field, display a dropdown list to reselect version. Display like this: </w:t>
            </w:r>
          </w:p>
          <w:p w14:paraId="27931150" w14:textId="77777777" w:rsidR="008944C8" w:rsidRDefault="008944C8" w:rsidP="008944C8">
            <w:pPr>
              <w:pStyle w:val="ListParagraph"/>
              <w:ind w:left="420"/>
            </w:pPr>
            <w:r>
              <w:t>V1 Final (</w:t>
            </w:r>
            <w:r w:rsidRPr="009619E9">
              <w:t>01/30/202</w:t>
            </w:r>
            <w:r>
              <w:t>2</w:t>
            </w:r>
            <w:r w:rsidRPr="009619E9">
              <w:t xml:space="preserve"> 00:00</w:t>
            </w:r>
            <w:r>
              <w:t>~12</w:t>
            </w:r>
            <w:r w:rsidRPr="009619E9">
              <w:t>/3</w:t>
            </w:r>
            <w:r>
              <w:t>1</w:t>
            </w:r>
            <w:r w:rsidRPr="009619E9">
              <w:t>/2</w:t>
            </w:r>
            <w:r>
              <w:t>100</w:t>
            </w:r>
            <w:r w:rsidRPr="009619E9">
              <w:t xml:space="preserve"> 00:00</w:t>
            </w:r>
            <w:r>
              <w:t xml:space="preserve">)  </w:t>
            </w:r>
          </w:p>
          <w:p w14:paraId="500BE807" w14:textId="77777777" w:rsidR="008944C8" w:rsidRDefault="008944C8" w:rsidP="008944C8">
            <w:pPr>
              <w:pStyle w:val="ListParagraph"/>
              <w:ind w:left="420"/>
            </w:pPr>
            <w:r>
              <w:t>V2 Draft</w:t>
            </w:r>
          </w:p>
          <w:p w14:paraId="73D136B2" w14:textId="77777777" w:rsidR="008944C8" w:rsidRDefault="008944C8">
            <w:pPr>
              <w:pStyle w:val="ListParagraph"/>
              <w:numPr>
                <w:ilvl w:val="0"/>
                <w:numId w:val="190"/>
              </w:numPr>
              <w:pPrChange w:id="1471" w:author="Bonnie Yang" w:date="2023-02-02T16:04:00Z">
                <w:pPr>
                  <w:pStyle w:val="ListParagraph"/>
                  <w:numPr>
                    <w:numId w:val="1757"/>
                  </w:numPr>
                  <w:ind w:left="840" w:hanging="420"/>
                </w:pPr>
              </w:pPrChange>
            </w:pPr>
            <w:r>
              <w:t>After user selects a new component item, then we display the ‘Version’ field of the selected new component item, if user doesn’t select a new item, we should not display ‘Version’ field.</w:t>
            </w:r>
          </w:p>
          <w:p w14:paraId="3C2C48EB" w14:textId="77777777" w:rsidR="008944C8" w:rsidRDefault="008944C8">
            <w:pPr>
              <w:pStyle w:val="ListParagraph"/>
              <w:numPr>
                <w:ilvl w:val="0"/>
                <w:numId w:val="190"/>
              </w:numPr>
              <w:pPrChange w:id="1472" w:author="Bonnie Yang" w:date="2023-02-02T16:04:00Z">
                <w:pPr>
                  <w:pStyle w:val="ListParagraph"/>
                  <w:numPr>
                    <w:numId w:val="1757"/>
                  </w:numPr>
                  <w:ind w:left="840" w:hanging="420"/>
                </w:pPr>
              </w:pPrChange>
            </w:pPr>
            <w:r>
              <w:rPr>
                <w:rFonts w:hint="eastAsia"/>
              </w:rPr>
              <w:t>V</w:t>
            </w:r>
            <w:r>
              <w:t>ersion: display like this: V1 Final (</w:t>
            </w:r>
            <w:r w:rsidRPr="009619E9">
              <w:t>01/30/202</w:t>
            </w:r>
            <w:r>
              <w:t>2</w:t>
            </w:r>
            <w:r w:rsidRPr="009619E9">
              <w:t xml:space="preserve"> 00:00</w:t>
            </w:r>
            <w:r>
              <w:t>~12</w:t>
            </w:r>
            <w:r w:rsidRPr="009619E9">
              <w:t>/3</w:t>
            </w:r>
            <w:r>
              <w:t>1</w:t>
            </w:r>
            <w:r w:rsidRPr="009619E9">
              <w:t>/2</w:t>
            </w:r>
            <w:r>
              <w:t>100</w:t>
            </w:r>
            <w:r w:rsidRPr="009619E9">
              <w:t xml:space="preserve"> 00:00</w:t>
            </w:r>
            <w:r>
              <w:t>)</w:t>
            </w:r>
          </w:p>
          <w:p w14:paraId="09F63BC3" w14:textId="77777777" w:rsidR="008944C8" w:rsidRDefault="008944C8" w:rsidP="008944C8">
            <w:pPr>
              <w:pStyle w:val="ListParagraph"/>
              <w:ind w:left="420"/>
            </w:pPr>
            <w:r w:rsidRPr="003C4327">
              <w:rPr>
                <w:noProof/>
              </w:rPr>
              <w:drawing>
                <wp:inline distT="0" distB="0" distL="0" distR="0" wp14:anchorId="465F59E4" wp14:editId="5308668E">
                  <wp:extent cx="4100089" cy="4138490"/>
                  <wp:effectExtent l="0" t="0" r="0" b="0"/>
                  <wp:docPr id="2011945105" name="图片 201194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50" cy="4150260"/>
                          </a:xfrm>
                          <a:prstGeom prst="rect">
                            <a:avLst/>
                          </a:prstGeom>
                          <a:noFill/>
                          <a:ln>
                            <a:noFill/>
                          </a:ln>
                        </pic:spPr>
                      </pic:pic>
                    </a:graphicData>
                  </a:graphic>
                </wp:inline>
              </w:drawing>
            </w:r>
          </w:p>
          <w:p w14:paraId="2979BF2C" w14:textId="77777777" w:rsidR="008944C8" w:rsidRDefault="008944C8">
            <w:pPr>
              <w:pPrChange w:id="1473" w:author="Bonnie Yang" w:date="2023-02-02T16:04:00Z">
                <w:pPr>
                  <w:pStyle w:val="ListParagraph"/>
                  <w:numPr>
                    <w:numId w:val="197"/>
                  </w:numPr>
                  <w:ind w:left="840" w:hanging="420"/>
                </w:pPr>
              </w:pPrChange>
            </w:pPr>
          </w:p>
          <w:p w14:paraId="173468DA" w14:textId="51026B2B" w:rsidR="003A4EAA" w:rsidRDefault="003A4EAA">
            <w:pPr>
              <w:pStyle w:val="ListParagraph"/>
              <w:numPr>
                <w:ilvl w:val="0"/>
                <w:numId w:val="190"/>
              </w:numPr>
              <w:rPr>
                <w:ins w:id="1474" w:author="Bonnie Yang" w:date="2023-02-10T17:22:00Z"/>
              </w:rPr>
              <w:pPrChange w:id="1475" w:author="Bonnie Yang [2]" w:date="2023-02-10T17:22:00Z">
                <w:pPr>
                  <w:pStyle w:val="ListParagraph"/>
                  <w:numPr>
                    <w:numId w:val="1757"/>
                  </w:numPr>
                  <w:ind w:left="840" w:hanging="420"/>
                </w:pPr>
              </w:pPrChange>
            </w:pPr>
            <w:ins w:id="1476" w:author="Bonnie Yang" w:date="2023-02-10T17:22:00Z">
              <w:r w:rsidRPr="0081481E">
                <w:t xml:space="preserve">If a subitem is dormant, when user search subitem, we should exclude the dormant item. That means </w:t>
              </w:r>
              <w:proofErr w:type="gramStart"/>
              <w:r w:rsidRPr="0081481E">
                <w:t>user</w:t>
              </w:r>
              <w:proofErr w:type="gramEnd"/>
              <w:r w:rsidRPr="0081481E">
                <w:t xml:space="preserve"> cannot view it on the search result.</w:t>
              </w:r>
            </w:ins>
          </w:p>
          <w:p w14:paraId="219D75C2" w14:textId="77777777" w:rsidR="003A4EAA" w:rsidRDefault="003A4EAA">
            <w:pPr>
              <w:rPr>
                <w:ins w:id="1477" w:author="Bonnie Yang" w:date="2023-02-10T17:21:00Z"/>
              </w:rPr>
              <w:pPrChange w:id="1478" w:author="Bonnie Yang [2]" w:date="2023-02-10T17:21:00Z">
                <w:pPr>
                  <w:pStyle w:val="ListParagraph"/>
                  <w:numPr>
                    <w:numId w:val="197"/>
                  </w:numPr>
                  <w:ind w:left="840" w:hanging="420"/>
                </w:pPr>
              </w:pPrChange>
            </w:pPr>
          </w:p>
          <w:p w14:paraId="343C2720" w14:textId="7BF272C1" w:rsidR="001F5502" w:rsidRDefault="001F5502" w:rsidP="007652F9">
            <w:pPr>
              <w:pStyle w:val="ListParagraph"/>
              <w:numPr>
                <w:ilvl w:val="0"/>
                <w:numId w:val="190"/>
              </w:numPr>
            </w:pPr>
            <w:r>
              <w:t>Select a component for swapping the original component.</w:t>
            </w:r>
          </w:p>
          <w:p w14:paraId="02B5D33E" w14:textId="2573B16C" w:rsidR="001F5502" w:rsidRDefault="001F5502" w:rsidP="007652F9">
            <w:pPr>
              <w:pStyle w:val="ListParagraph"/>
              <w:numPr>
                <w:ilvl w:val="0"/>
                <w:numId w:val="190"/>
              </w:numPr>
            </w:pPr>
            <w:proofErr w:type="gramStart"/>
            <w:r>
              <w:rPr>
                <w:rFonts w:hint="eastAsia"/>
              </w:rPr>
              <w:t>U</w:t>
            </w:r>
            <w:r>
              <w:t>ser</w:t>
            </w:r>
            <w:proofErr w:type="gramEnd"/>
            <w:r>
              <w:t xml:space="preserve"> should be able to search through all existing </w:t>
            </w:r>
            <w:proofErr w:type="gramStart"/>
            <w:r>
              <w:t>recipe</w:t>
            </w:r>
            <w:proofErr w:type="gramEnd"/>
            <w:r>
              <w:t xml:space="preserve"> and ingredients. But </w:t>
            </w:r>
            <w:proofErr w:type="gramStart"/>
            <w:r>
              <w:t>exclude</w:t>
            </w:r>
            <w:proofErr w:type="gramEnd"/>
            <w:r>
              <w:t xml:space="preserve"> recipe type is </w:t>
            </w:r>
            <w:r w:rsidRPr="00F87E66">
              <w:t>null, original</w:t>
            </w:r>
            <w:r>
              <w:t xml:space="preserve"> or </w:t>
            </w:r>
            <w:r w:rsidRPr="00F87E66">
              <w:t>truck</w:t>
            </w:r>
            <w:r>
              <w:t xml:space="preserve"> and </w:t>
            </w:r>
            <w:proofErr w:type="gramStart"/>
            <w:r>
              <w:t>exclude</w:t>
            </w:r>
            <w:proofErr w:type="gramEnd"/>
            <w:r>
              <w:t xml:space="preserve"> the original component.</w:t>
            </w:r>
          </w:p>
          <w:p w14:paraId="626A31BB" w14:textId="272E9125" w:rsidR="00961758" w:rsidRDefault="00961758" w:rsidP="007652F9">
            <w:pPr>
              <w:pStyle w:val="ListParagraph"/>
              <w:numPr>
                <w:ilvl w:val="0"/>
                <w:numId w:val="190"/>
              </w:numPr>
            </w:pPr>
            <w:r>
              <w:rPr>
                <w:rFonts w:hint="eastAsia"/>
              </w:rPr>
              <w:t>I</w:t>
            </w:r>
            <w:r>
              <w:t xml:space="preserve">f the </w:t>
            </w:r>
            <w:r w:rsidR="00ED2644">
              <w:t>parent</w:t>
            </w:r>
            <w:r>
              <w:t xml:space="preserve"> item is truck item/commissary item, ONLY ingredient or commissary item can be selected. If the </w:t>
            </w:r>
            <w:r w:rsidR="00ED2644">
              <w:t>parent</w:t>
            </w:r>
            <w:r>
              <w:t xml:space="preserve"> item is original item/original </w:t>
            </w:r>
            <w:proofErr w:type="spellStart"/>
            <w:r>
              <w:t>subrecipe</w:t>
            </w:r>
            <w:proofErr w:type="spellEnd"/>
            <w:r>
              <w:t xml:space="preserve"> item, ONLY ingredient or original </w:t>
            </w:r>
            <w:proofErr w:type="spellStart"/>
            <w:r>
              <w:t>subrecipe</w:t>
            </w:r>
            <w:proofErr w:type="spellEnd"/>
            <w:r>
              <w:t xml:space="preserve"> item can be selected (means we should filter out the other types of items from the search bar)</w:t>
            </w:r>
            <w:r>
              <w:rPr>
                <w:rFonts w:hint="eastAsia"/>
              </w:rPr>
              <w:t>.</w:t>
            </w:r>
          </w:p>
          <w:p w14:paraId="1475921F" w14:textId="231B78AC" w:rsidR="001F5502" w:rsidRDefault="001F5502" w:rsidP="007652F9">
            <w:pPr>
              <w:pStyle w:val="ListParagraph"/>
              <w:numPr>
                <w:ilvl w:val="0"/>
                <w:numId w:val="190"/>
              </w:numPr>
            </w:pPr>
            <w:r>
              <w:rPr>
                <w:rFonts w:hint="eastAsia"/>
              </w:rPr>
              <w:t>W</w:t>
            </w:r>
            <w:r>
              <w:t>hen user enter the key words for search component, display a dropdown list with search autosuggestions</w:t>
            </w:r>
            <w:r w:rsidR="00335707">
              <w:t xml:space="preserve"> </w:t>
            </w:r>
            <w:r w:rsidR="00335707">
              <w:rPr>
                <w:rFonts w:hint="eastAsia"/>
              </w:rPr>
              <w:t>whi</w:t>
            </w:r>
            <w:r w:rsidR="00335707">
              <w:t>ch is with usage data and component type ‘Ingredient’ or ‘Recipe’</w:t>
            </w:r>
            <w:r>
              <w:t>. L</w:t>
            </w:r>
            <w:r>
              <w:rPr>
                <w:rFonts w:hint="eastAsia"/>
              </w:rPr>
              <w:t>ist</w:t>
            </w:r>
            <w:r>
              <w:t xml:space="preserve"> ingredients above the recipes.</w:t>
            </w:r>
            <w:r w:rsidR="00335707">
              <w:t xml:space="preserve"> The ordered logic of search result should be the same as ‘Create/edit </w:t>
            </w:r>
            <w:r w:rsidR="00FD239F">
              <w:t>component</w:t>
            </w:r>
            <w:r w:rsidR="00335707">
              <w:t>’.</w:t>
            </w:r>
          </w:p>
          <w:p w14:paraId="598F86B0" w14:textId="06F1658F" w:rsidR="00335707" w:rsidRDefault="00335707" w:rsidP="007652F9">
            <w:pPr>
              <w:pStyle w:val="ListParagraph"/>
              <w:numPr>
                <w:ilvl w:val="0"/>
                <w:numId w:val="190"/>
              </w:numPr>
            </w:pPr>
            <w:r>
              <w:rPr>
                <w:noProof/>
              </w:rPr>
              <w:drawing>
                <wp:inline distT="0" distB="0" distL="0" distR="0" wp14:anchorId="75D1DE69" wp14:editId="097F2EFC">
                  <wp:extent cx="2952750" cy="3218308"/>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9793" cy="3225984"/>
                          </a:xfrm>
                          <a:prstGeom prst="rect">
                            <a:avLst/>
                          </a:prstGeom>
                        </pic:spPr>
                      </pic:pic>
                    </a:graphicData>
                  </a:graphic>
                </wp:inline>
              </w:drawing>
            </w:r>
          </w:p>
          <w:p w14:paraId="7D736343" w14:textId="77777777" w:rsidR="001F5502" w:rsidRDefault="001F5502" w:rsidP="007652F9">
            <w:pPr>
              <w:pStyle w:val="ListParagraph"/>
              <w:numPr>
                <w:ilvl w:val="0"/>
                <w:numId w:val="190"/>
              </w:numPr>
            </w:pPr>
            <w:r>
              <w:t xml:space="preserve">Among ingredients/recipes, list those ingredients/recipes whose name starts by searching characters first, then those ingredients/recipes whose name do not start from </w:t>
            </w:r>
            <w:proofErr w:type="gramStart"/>
            <w:r>
              <w:t>the searching</w:t>
            </w:r>
            <w:proofErr w:type="gramEnd"/>
            <w:r>
              <w:t xml:space="preserve"> characters. </w:t>
            </w:r>
          </w:p>
          <w:p w14:paraId="4EB3F46E" w14:textId="77777777" w:rsidR="001F5502" w:rsidRDefault="001F5502" w:rsidP="007652F9">
            <w:pPr>
              <w:pStyle w:val="ListParagraph"/>
              <w:numPr>
                <w:ilvl w:val="0"/>
                <w:numId w:val="190"/>
              </w:numPr>
            </w:pPr>
            <w:r>
              <w:t xml:space="preserve">The heading is “Ingredients” and “Recipes” in bold. Display six ingredients or recipes which are mapped with the key words in the dropdown list for each type of component underneath the heading. </w:t>
            </w:r>
            <w:proofErr w:type="gramStart"/>
            <w:r>
              <w:t>User</w:t>
            </w:r>
            <w:proofErr w:type="gramEnd"/>
            <w:r>
              <w:t xml:space="preserve"> could scroll the bar to select other options.</w:t>
            </w:r>
          </w:p>
          <w:p w14:paraId="68B4F9CC" w14:textId="77777777" w:rsidR="001F5502" w:rsidRDefault="001F5502" w:rsidP="007652F9">
            <w:pPr>
              <w:pStyle w:val="ListParagraph"/>
              <w:numPr>
                <w:ilvl w:val="0"/>
                <w:numId w:val="190"/>
              </w:numPr>
            </w:pPr>
            <w:r>
              <w:rPr>
                <w:rFonts w:hint="eastAsia"/>
              </w:rPr>
              <w:t>D</w:t>
            </w:r>
            <w:r>
              <w:t>isplay component type with chip in blue beside the component’s name.</w:t>
            </w:r>
          </w:p>
          <w:p w14:paraId="01DFFF26" w14:textId="77777777" w:rsidR="001F5502" w:rsidRDefault="001F5502" w:rsidP="001F5502">
            <w:pPr>
              <w:ind w:left="360" w:hanging="360"/>
            </w:pPr>
            <w:r>
              <w:rPr>
                <w:noProof/>
              </w:rPr>
              <w:drawing>
                <wp:inline distT="0" distB="0" distL="0" distR="0" wp14:anchorId="7673A324" wp14:editId="5732F55C">
                  <wp:extent cx="2910840" cy="3263669"/>
                  <wp:effectExtent l="0" t="0" r="381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4283" cy="3267529"/>
                          </a:xfrm>
                          <a:prstGeom prst="rect">
                            <a:avLst/>
                          </a:prstGeom>
                        </pic:spPr>
                      </pic:pic>
                    </a:graphicData>
                  </a:graphic>
                </wp:inline>
              </w:drawing>
            </w:r>
          </w:p>
          <w:p w14:paraId="094C07D6" w14:textId="77777777" w:rsidR="001F5502" w:rsidRDefault="001F5502" w:rsidP="007652F9">
            <w:pPr>
              <w:pStyle w:val="ListParagraph"/>
              <w:numPr>
                <w:ilvl w:val="0"/>
                <w:numId w:val="190"/>
              </w:numPr>
            </w:pPr>
            <w:r>
              <w:rPr>
                <w:rFonts w:hint="eastAsia"/>
              </w:rPr>
              <w:t>I</w:t>
            </w:r>
            <w:r>
              <w:t xml:space="preserve">f user doesn’t select a new component and </w:t>
            </w:r>
            <w:proofErr w:type="gramStart"/>
            <w:r>
              <w:t>fill</w:t>
            </w:r>
            <w:proofErr w:type="gramEnd"/>
            <w:r>
              <w:t xml:space="preserve"> any other field (such as usage, preparation, contribution and so on), we should keep the original component usage and fill back the new value of field for the component on the selected recipes. </w:t>
            </w:r>
          </w:p>
          <w:p w14:paraId="44D5449B" w14:textId="77777777" w:rsidR="001F5502" w:rsidRDefault="001F5502" w:rsidP="007652F9">
            <w:pPr>
              <w:pStyle w:val="ListParagraph"/>
              <w:numPr>
                <w:ilvl w:val="0"/>
                <w:numId w:val="190"/>
              </w:numPr>
            </w:pPr>
            <w:r>
              <w:rPr>
                <w:rFonts w:hint="eastAsia"/>
              </w:rPr>
              <w:t>W</w:t>
            </w:r>
            <w:r>
              <w:t>e will fill back the new value of field. If any field is blank in edit pop-up window, we will never change the original value of field.</w:t>
            </w:r>
          </w:p>
          <w:p w14:paraId="44B5D10E" w14:textId="77777777" w:rsidR="001F5502" w:rsidRDefault="001F5502" w:rsidP="007652F9">
            <w:pPr>
              <w:pStyle w:val="ListParagraph"/>
              <w:numPr>
                <w:ilvl w:val="0"/>
                <w:numId w:val="190"/>
              </w:numPr>
            </w:pPr>
            <w:r>
              <w:rPr>
                <w:rFonts w:hint="eastAsia"/>
              </w:rPr>
              <w:t>I</w:t>
            </w:r>
            <w:r>
              <w:t>f user has selected a new component and hasn’t filled any field (such as usage, preparation, contribution and so on), we should keep the existing values for the new component on the selected recipe.</w:t>
            </w:r>
          </w:p>
          <w:p w14:paraId="0E21E014" w14:textId="77777777" w:rsidR="001F5502" w:rsidRDefault="001F5502" w:rsidP="007652F9">
            <w:pPr>
              <w:pStyle w:val="ListParagraph"/>
              <w:numPr>
                <w:ilvl w:val="0"/>
                <w:numId w:val="190"/>
              </w:numPr>
            </w:pPr>
            <w:r>
              <w:rPr>
                <w:rFonts w:hint="eastAsia"/>
              </w:rPr>
              <w:t>I</w:t>
            </w:r>
            <w:r>
              <w:t>f a component is included multi times in a usage, we only edit the one selected. Like this:</w:t>
            </w:r>
          </w:p>
          <w:p w14:paraId="449E1883" w14:textId="77777777" w:rsidR="001F5502" w:rsidRDefault="001F5502" w:rsidP="001F5502">
            <w:pPr>
              <w:pStyle w:val="ListParagraph"/>
              <w:ind w:left="420"/>
            </w:pPr>
            <w:r>
              <w:rPr>
                <w:noProof/>
              </w:rPr>
              <w:drawing>
                <wp:inline distT="0" distB="0" distL="0" distR="0" wp14:anchorId="267C43A3" wp14:editId="083B7AEB">
                  <wp:extent cx="4386262" cy="753047"/>
                  <wp:effectExtent l="0" t="0" r="0"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5128" cy="754569"/>
                          </a:xfrm>
                          <a:prstGeom prst="rect">
                            <a:avLst/>
                          </a:prstGeom>
                        </pic:spPr>
                      </pic:pic>
                    </a:graphicData>
                  </a:graphic>
                </wp:inline>
              </w:drawing>
            </w:r>
          </w:p>
          <w:p w14:paraId="6BFEF5ED" w14:textId="6873AEEA" w:rsidR="00B9711D" w:rsidRDefault="001F5502" w:rsidP="007652F9">
            <w:pPr>
              <w:pStyle w:val="ListParagraph"/>
              <w:numPr>
                <w:ilvl w:val="0"/>
                <w:numId w:val="190"/>
              </w:numPr>
            </w:pPr>
            <w:r>
              <w:rPr>
                <w:rFonts w:hint="eastAsia"/>
              </w:rPr>
              <w:t>W</w:t>
            </w:r>
            <w:r>
              <w:t xml:space="preserve">hen user clicks “Save”, check </w:t>
            </w:r>
          </w:p>
          <w:p w14:paraId="46B763A2" w14:textId="13C79DD7" w:rsidR="001F5502" w:rsidRDefault="001F5502" w:rsidP="007652F9">
            <w:pPr>
              <w:pStyle w:val="ListParagraph"/>
              <w:numPr>
                <w:ilvl w:val="0"/>
                <w:numId w:val="190"/>
              </w:numPr>
            </w:pPr>
            <w:r w:rsidRPr="00A619CA">
              <w:t xml:space="preserve">If contribution is in bad value, display an error “Unable to save changes. </w:t>
            </w:r>
            <w:r w:rsidRPr="001E69D7">
              <w:t xml:space="preserve">Nutrients </w:t>
            </w:r>
            <w:r>
              <w:t>c</w:t>
            </w:r>
            <w:r w:rsidRPr="001E69D7">
              <w:t>ontribution</w:t>
            </w:r>
            <w:r w:rsidRPr="00A619CA">
              <w:t xml:space="preserve"> must be a number &gt;= 0.0 and =&lt;100.0”</w:t>
            </w:r>
          </w:p>
          <w:p w14:paraId="047628EE" w14:textId="1C175F65" w:rsidR="001F5502" w:rsidRDefault="001F5502" w:rsidP="007652F9">
            <w:pPr>
              <w:pStyle w:val="ListParagraph"/>
              <w:numPr>
                <w:ilvl w:val="0"/>
                <w:numId w:val="190"/>
              </w:numPr>
            </w:pPr>
            <w:r>
              <w:rPr>
                <w:rFonts w:hint="eastAsia"/>
              </w:rPr>
              <w:t>I</w:t>
            </w:r>
            <w:r>
              <w:t>f there is any circular dependency error between new component and selected usages or not, if yes, display an error “</w:t>
            </w:r>
            <w:r w:rsidRPr="00AA54A9">
              <w:t xml:space="preserve">Unable to bulk edit </w:t>
            </w:r>
            <w:r w:rsidR="00DE6686">
              <w:t>item</w:t>
            </w:r>
            <w:r w:rsidRPr="00AA54A9">
              <w:t xml:space="preserve"> component. Found circular dependency error in </w:t>
            </w:r>
            <w:r w:rsidR="00DE6686">
              <w:t>item</w:t>
            </w:r>
            <w:r w:rsidRPr="00AA54A9">
              <w:t>(s): {Usage Name 1}, {Usage Name 2}, {Usage Name 3}.</w:t>
            </w:r>
            <w:r>
              <w:t xml:space="preserve">” And we will not save the change until user </w:t>
            </w:r>
            <w:proofErr w:type="gramStart"/>
            <w:r>
              <w:t>revise</w:t>
            </w:r>
            <w:proofErr w:type="gramEnd"/>
            <w:r>
              <w:t xml:space="preserve"> the error.</w:t>
            </w:r>
            <w:ins w:id="1479" w:author="Bonnie Yang" w:date="2023-03-01T19:03:00Z">
              <w:r w:rsidR="006C5E57">
                <w:t xml:space="preserve"> If any error exists in any selected usage item, we won’t update all selected usage items.</w:t>
              </w:r>
            </w:ins>
          </w:p>
          <w:p w14:paraId="4011A0C2" w14:textId="3BE5AB20" w:rsidR="008944C8" w:rsidRDefault="008944C8" w:rsidP="007652F9">
            <w:pPr>
              <w:pStyle w:val="ListParagraph"/>
              <w:numPr>
                <w:ilvl w:val="0"/>
                <w:numId w:val="190"/>
              </w:numPr>
              <w:rPr>
                <w:ins w:id="1480" w:author="Bonnie Yang" w:date="2023-02-02T16:06:00Z"/>
              </w:rPr>
            </w:pPr>
            <w:ins w:id="1481" w:author="Bonnie Yang" w:date="2023-02-02T16:05:00Z">
              <w:r>
                <w:rPr>
                  <w:rFonts w:hint="eastAsia"/>
                </w:rPr>
                <w:t>A</w:t>
              </w:r>
            </w:ins>
            <w:ins w:id="1482" w:author="Bonnie Yang" w:date="2023-02-02T16:06:00Z">
              <w:r>
                <w:t xml:space="preserve">fter the above validation, then check if the new component item </w:t>
              </w:r>
              <w:proofErr w:type="gramStart"/>
              <w:r>
                <w:t>version</w:t>
              </w:r>
            </w:ins>
            <w:ins w:id="1483" w:author="Bonnie Yang" w:date="2023-03-01T19:01:00Z">
              <w:r w:rsidR="006C5E57">
                <w:t xml:space="preserve"> </w:t>
              </w:r>
              <w:r w:rsidR="006C5E57">
                <w:rPr>
                  <w:rFonts w:hint="eastAsia"/>
                </w:rPr>
                <w:t>statu</w:t>
              </w:r>
              <w:r w:rsidR="006C5E57">
                <w:t>s</w:t>
              </w:r>
            </w:ins>
            <w:proofErr w:type="gramEnd"/>
            <w:ins w:id="1484" w:author="Bonnie Yang" w:date="2023-02-02T16:06:00Z">
              <w:r>
                <w:t xml:space="preserve"> is </w:t>
              </w:r>
            </w:ins>
            <w:ins w:id="1485" w:author="Bonnie Yang" w:date="2023-03-01T19:01:00Z">
              <w:r w:rsidR="006C5E57">
                <w:t>conflict</w:t>
              </w:r>
            </w:ins>
            <w:ins w:id="1486" w:author="Bonnie Yang" w:date="2023-02-02T16:06:00Z">
              <w:r>
                <w:t xml:space="preserve"> with the version in Component of selected usage item. We should display an error message: ‘Unable to bulk edit items’ component. The selected version (V# {Version </w:t>
              </w:r>
              <w:proofErr w:type="gramStart"/>
              <w:r>
                <w:t>Status})</w:t>
              </w:r>
              <w:proofErr w:type="gramEnd"/>
              <w:r>
                <w:t xml:space="preserve"> of new component item </w:t>
              </w:r>
              <w:proofErr w:type="gramStart"/>
              <w:r>
                <w:t>is conflict</w:t>
              </w:r>
              <w:proofErr w:type="gramEnd"/>
              <w:r>
                <w:t xml:space="preserve"> with the existing version in the selected usage items. </w:t>
              </w:r>
            </w:ins>
            <w:ins w:id="1487" w:author="Bonnie Yang" w:date="2023-03-01T19:02:00Z">
              <w:r w:rsidR="006C5E57">
                <w:t xml:space="preserve">If any error exists in any selected usage </w:t>
              </w:r>
            </w:ins>
            <w:ins w:id="1488" w:author="Bonnie Yang" w:date="2023-03-01T19:03:00Z">
              <w:r w:rsidR="006C5E57">
                <w:t xml:space="preserve">item, we won’t update all selected usage items. </w:t>
              </w:r>
            </w:ins>
            <w:ins w:id="1489" w:author="Bonnie Yang" w:date="2023-02-02T16:06:00Z">
              <w:r>
                <w:t xml:space="preserve">The details are as </w:t>
              </w:r>
              <w:proofErr w:type="gramStart"/>
              <w:r>
                <w:t>following</w:t>
              </w:r>
              <w:proofErr w:type="gramEnd"/>
              <w:r>
                <w:t>:</w:t>
              </w:r>
            </w:ins>
          </w:p>
          <w:p w14:paraId="611C1845" w14:textId="77777777" w:rsidR="008944C8" w:rsidRDefault="008944C8" w:rsidP="008944C8">
            <w:pPr>
              <w:pStyle w:val="ListParagraph"/>
              <w:ind w:left="840"/>
              <w:rPr>
                <w:ins w:id="1490" w:author="Bonnie Yang" w:date="2023-02-02T16:06:00Z"/>
              </w:rPr>
            </w:pPr>
            <w:ins w:id="1491" w:author="Bonnie Yang" w:date="2023-02-02T16:06:00Z">
              <w:r>
                <w:t>Existing V# {Version Status} in component of usage item {Item number1}</w:t>
              </w:r>
            </w:ins>
          </w:p>
          <w:p w14:paraId="4755A324" w14:textId="344F4BCF" w:rsidR="008944C8" w:rsidRDefault="008944C8">
            <w:pPr>
              <w:pStyle w:val="ListParagraph"/>
              <w:ind w:left="840"/>
              <w:rPr>
                <w:ins w:id="1492" w:author="Bonnie Yang" w:date="2023-02-02T16:05:00Z"/>
              </w:rPr>
              <w:pPrChange w:id="1493" w:author="Bonnie Yang" w:date="2023-02-02T16:06:00Z">
                <w:pPr>
                  <w:pStyle w:val="ListParagraph"/>
                  <w:numPr>
                    <w:numId w:val="194"/>
                  </w:numPr>
                  <w:ind w:left="840" w:hanging="420"/>
                </w:pPr>
              </w:pPrChange>
            </w:pPr>
            <w:ins w:id="1494" w:author="Bonnie Yang" w:date="2023-02-02T16:06:00Z">
              <w:r>
                <w:t>Existing V# {Version Status} in component of usage item {Item number2}</w:t>
              </w:r>
            </w:ins>
          </w:p>
          <w:p w14:paraId="3F29127D" w14:textId="293C326B" w:rsidR="00D00248" w:rsidRDefault="00B9711D">
            <w:pPr>
              <w:pStyle w:val="ListParagraph"/>
              <w:numPr>
                <w:ilvl w:val="0"/>
                <w:numId w:val="190"/>
              </w:numPr>
              <w:rPr>
                <w:ins w:id="1495" w:author="Bonnie Yang" w:date="2023-03-03T10:08:00Z"/>
              </w:rPr>
              <w:pPrChange w:id="1496" w:author="Bonnie Yang [2]" w:date="2023-03-03T10:08:00Z">
                <w:pPr/>
              </w:pPrChange>
            </w:pPr>
            <w:r>
              <w:t xml:space="preserve">After the above validation, then check if the new component’s version doesn’t take effect in the </w:t>
            </w:r>
            <w:r w:rsidR="00AC2289">
              <w:t xml:space="preserve">any </w:t>
            </w:r>
            <w:r>
              <w:t xml:space="preserve">selected version of main item’s ‘effective start time’. </w:t>
            </w:r>
          </w:p>
          <w:p w14:paraId="7A293E4A" w14:textId="77777777" w:rsidR="00D00248" w:rsidRDefault="00D00248">
            <w:pPr>
              <w:pStyle w:val="ListParagraph"/>
              <w:ind w:left="840"/>
              <w:rPr>
                <w:ins w:id="1497" w:author="Bonnie Yang" w:date="2023-03-03T10:08:00Z"/>
              </w:rPr>
              <w:pPrChange w:id="1498" w:author="Bonnie Yang [2]" w:date="2023-03-03T10:08:00Z">
                <w:pPr>
                  <w:pStyle w:val="ListParagraph"/>
                  <w:numPr>
                    <w:numId w:val="1639"/>
                  </w:numPr>
                  <w:ind w:left="840" w:hanging="420"/>
                </w:pPr>
              </w:pPrChange>
            </w:pPr>
            <w:ins w:id="1499" w:author="Bonnie Yang" w:date="2023-03-03T10:08:00Z">
              <w:r>
                <w:t xml:space="preserve">If yes, whatever the 'Object Type' of sub item is, we should check if the new sub item’s service time is active in the service </w:t>
              </w:r>
              <w:proofErr w:type="gramStart"/>
              <w:r>
                <w:t>time period</w:t>
              </w:r>
              <w:proofErr w:type="gramEnd"/>
              <w:r>
                <w:t xml:space="preserve"> of the selected parent item. If no, we should display an error message (rather than auto expand the service time of sub item): ‘Unable to bulk edit parent items’ component. </w:t>
              </w:r>
              <w:proofErr w:type="gramStart"/>
              <w:r>
                <w:t xml:space="preserve">The </w:t>
              </w:r>
              <w:proofErr w:type="spellStart"/>
              <w:r>
                <w:t>the</w:t>
              </w:r>
              <w:proofErr w:type="spellEnd"/>
              <w:proofErr w:type="gramEnd"/>
              <w:r>
                <w:t xml:space="preserve"> selected new sub item isn’t available in the service </w:t>
              </w:r>
              <w:proofErr w:type="gramStart"/>
              <w:r>
                <w:t>time period</w:t>
              </w:r>
              <w:proofErr w:type="gramEnd"/>
              <w:r>
                <w:t xml:space="preserve"> of the parent item. Please set the service start time of sub item {item </w:t>
              </w:r>
              <w:proofErr w:type="gramStart"/>
              <w:r>
                <w:t>number} (V#)</w:t>
              </w:r>
              <w:proofErr w:type="gramEnd"/>
              <w:r>
                <w:t xml:space="preserve"> &lt;= {the earliest service </w:t>
              </w:r>
              <w:proofErr w:type="gramStart"/>
              <w:r>
                <w:t>start</w:t>
              </w:r>
              <w:proofErr w:type="gramEnd"/>
              <w:r>
                <w:t xml:space="preserve"> time of selected parent item} or correct the following parent item’s service time &gt;= {service start time of sub </w:t>
              </w:r>
              <w:proofErr w:type="gramStart"/>
              <w:r>
                <w:t>item}.</w:t>
              </w:r>
              <w:proofErr w:type="gramEnd"/>
            </w:ins>
          </w:p>
          <w:p w14:paraId="1B47A315" w14:textId="77777777" w:rsidR="00D00248" w:rsidRDefault="00D00248" w:rsidP="00D00248">
            <w:pPr>
              <w:pStyle w:val="ListParagraph"/>
              <w:ind w:left="840"/>
              <w:rPr>
                <w:ins w:id="1500" w:author="Bonnie Yang" w:date="2023-03-03T10:08:00Z"/>
              </w:rPr>
            </w:pPr>
            <w:ins w:id="1501" w:author="Bonnie Yang" w:date="2023-03-03T10:08:00Z">
              <w:r>
                <w:t>{Parent Item number1} (V#) current service start time {service start time}</w:t>
              </w:r>
            </w:ins>
          </w:p>
          <w:p w14:paraId="26481C65" w14:textId="77777777" w:rsidR="00D00248" w:rsidRDefault="00D00248" w:rsidP="00D00248">
            <w:pPr>
              <w:pStyle w:val="ListParagraph"/>
              <w:ind w:left="840"/>
              <w:rPr>
                <w:ins w:id="1502" w:author="Bonnie Yang" w:date="2023-03-03T10:08:00Z"/>
              </w:rPr>
            </w:pPr>
            <w:ins w:id="1503" w:author="Bonnie Yang" w:date="2023-03-03T10:08:00Z">
              <w:r>
                <w:t xml:space="preserve">{Parent Item number1} (V#) current service start time {service start time}  </w:t>
              </w:r>
            </w:ins>
          </w:p>
          <w:p w14:paraId="37761846" w14:textId="77777777" w:rsidR="00D00248" w:rsidRPr="00AC2289" w:rsidRDefault="00D00248" w:rsidP="00D00248">
            <w:pPr>
              <w:rPr>
                <w:ins w:id="1504" w:author="Bonnie Yang" w:date="2023-03-03T10:08:00Z"/>
              </w:rPr>
            </w:pPr>
          </w:p>
          <w:p w14:paraId="488DF724" w14:textId="77777777" w:rsidR="00D00248" w:rsidRDefault="00D00248">
            <w:pPr>
              <w:pStyle w:val="ListParagraph"/>
              <w:numPr>
                <w:ilvl w:val="0"/>
                <w:numId w:val="190"/>
              </w:numPr>
              <w:rPr>
                <w:ins w:id="1505" w:author="Bonnie Yang" w:date="2023-03-03T10:08:00Z"/>
              </w:rPr>
              <w:pPrChange w:id="1506" w:author="Bonnie Yang [2]" w:date="2023-03-03T10:09:00Z">
                <w:pPr>
                  <w:pStyle w:val="ListParagraph"/>
                  <w:numPr>
                    <w:numId w:val="81"/>
                  </w:numPr>
                  <w:ind w:left="420" w:hanging="420"/>
                </w:pPr>
              </w:pPrChange>
            </w:pPr>
            <w:ins w:id="1507" w:author="Bonnie Yang" w:date="2023-03-03T10:08:00Z">
              <w:r>
                <w:t xml:space="preserve">Whatever the 'Object Type' of sub item is, after </w:t>
              </w:r>
              <w:proofErr w:type="gramStart"/>
              <w:r>
                <w:t>verify</w:t>
              </w:r>
              <w:proofErr w:type="gramEnd"/>
              <w:r>
                <w:t xml:space="preserve"> the active service </w:t>
              </w:r>
              <w:proofErr w:type="gramStart"/>
              <w:r>
                <w:t>time, then</w:t>
              </w:r>
              <w:proofErr w:type="gramEnd"/>
              <w:r>
                <w:t xml:space="preserve"> we should check if the new sub item’s production time is earlier than the production time of selected parent item. If no, we should display an error message: ‘Unable to bulk edit parent items’ component. The following parent item(s)'s production time is later than the main item. Please set them &lt;= {production time of the new sub item} or correct the parent item’s production time &gt;= {production time of new sub item}.                                                                          {Parent Item </w:t>
              </w:r>
              <w:proofErr w:type="gramStart"/>
              <w:r>
                <w:t>number1} (V#)</w:t>
              </w:r>
              <w:proofErr w:type="gramEnd"/>
              <w:r>
                <w:t xml:space="preserve"> current production time {production </w:t>
              </w:r>
              <w:proofErr w:type="gramStart"/>
              <w:r>
                <w:t xml:space="preserve">time}   </w:t>
              </w:r>
              <w:proofErr w:type="gramEnd"/>
              <w:r>
                <w:t xml:space="preserve">                                                      </w:t>
              </w:r>
              <w:proofErr w:type="gramStart"/>
              <w:r>
                <w:t xml:space="preserve">   {</w:t>
              </w:r>
              <w:proofErr w:type="gramEnd"/>
              <w:r>
                <w:t xml:space="preserve">Parent Item </w:t>
              </w:r>
              <w:proofErr w:type="gramStart"/>
              <w:r>
                <w:t>number2} (</w:t>
              </w:r>
              <w:proofErr w:type="gramEnd"/>
              <w:r>
                <w:t>V#</w:t>
              </w:r>
              <w:proofErr w:type="gramStart"/>
              <w:r>
                <w:t>)  current</w:t>
              </w:r>
              <w:proofErr w:type="gramEnd"/>
              <w:r>
                <w:t xml:space="preserve"> production time {production time}</w:t>
              </w:r>
            </w:ins>
          </w:p>
          <w:p w14:paraId="6CC49F4D" w14:textId="77777777" w:rsidR="00D00248" w:rsidRDefault="00D00248">
            <w:pPr>
              <w:pPrChange w:id="1508" w:author="Bonnie Yang [2]" w:date="2023-03-03T10:08:00Z">
                <w:pPr>
                  <w:pStyle w:val="ListParagraph"/>
                  <w:numPr>
                    <w:numId w:val="194"/>
                  </w:numPr>
                  <w:ind w:left="840" w:hanging="420"/>
                </w:pPr>
              </w:pPrChange>
            </w:pPr>
          </w:p>
          <w:p w14:paraId="70A893CD" w14:textId="578900FB" w:rsidR="00AD271F" w:rsidDel="00D00248" w:rsidRDefault="00AD271F" w:rsidP="007652F9">
            <w:pPr>
              <w:pStyle w:val="ListParagraph"/>
              <w:numPr>
                <w:ilvl w:val="0"/>
                <w:numId w:val="190"/>
              </w:numPr>
              <w:rPr>
                <w:del w:id="1509" w:author="Bonnie Yang" w:date="2023-03-03T10:08:00Z"/>
              </w:rPr>
            </w:pPr>
            <w:del w:id="1510" w:author="Bonnie Yang" w:date="2023-03-03T10:08:00Z">
              <w:r w:rsidDel="00D00248">
                <w:delText xml:space="preserve">If yes, </w:delText>
              </w:r>
              <w:r w:rsidDel="00D00248">
                <w:rPr>
                  <w:rFonts w:hint="eastAsia"/>
                </w:rPr>
                <w:delText>a</w:delText>
              </w:r>
              <w:r w:rsidRPr="00C9794C" w:rsidDel="00D00248">
                <w:delText>nd the</w:delText>
              </w:r>
              <w:r w:rsidDel="00D00248">
                <w:delText xml:space="preserve"> </w:delText>
              </w:r>
              <w:r w:rsidDel="00D00248">
                <w:rPr>
                  <w:rFonts w:hint="eastAsia"/>
                </w:rPr>
                <w:delText>new</w:delText>
              </w:r>
              <w:r w:rsidRPr="00C9794C" w:rsidDel="00D00248">
                <w:delText xml:space="preserve"> component is ingredient, display an error message: Unable to </w:delText>
              </w:r>
              <w:r w:rsidDel="00D00248">
                <w:delText>bulk edit component of selected items</w:delText>
              </w:r>
              <w:r w:rsidRPr="00C9794C" w:rsidDel="00D00248">
                <w:delText>. The</w:delText>
              </w:r>
              <w:r w:rsidDel="00D00248">
                <w:delText xml:space="preserve"> new</w:delText>
              </w:r>
              <w:r w:rsidRPr="00C9794C" w:rsidDel="00D00248">
                <w:delText xml:space="preserve"> ingredient (V{#}) ({Effective start time ~ Effective End Time}) don’t take effect in the effective time period of the version of main item</w:delText>
              </w:r>
              <w:r w:rsidDel="00D00248">
                <w:delText xml:space="preserve"> </w:delText>
              </w:r>
              <w:r w:rsidRPr="00C9794C" w:rsidDel="00D00248">
                <w:delText xml:space="preserve">({Effective start time ~ Effective End Time}). </w:delText>
              </w:r>
              <w:r w:rsidDel="00D00248">
                <w:delText>P</w:delText>
              </w:r>
              <w:r w:rsidRPr="00C9794C" w:rsidDel="00D00248">
                <w:delText xml:space="preserve">lease </w:delText>
              </w:r>
              <w:r w:rsidDel="00D00248">
                <w:delText>reselect</w:delText>
              </w:r>
              <w:r w:rsidRPr="00C9794C" w:rsidDel="00D00248">
                <w:delText xml:space="preserve"> </w:delText>
              </w:r>
              <w:r w:rsidDel="00D00248">
                <w:delText>a new sub</w:delText>
              </w:r>
              <w:r w:rsidRPr="00C9794C" w:rsidDel="00D00248">
                <w:delText xml:space="preserve"> components or reset </w:delText>
              </w:r>
              <w:r w:rsidDel="00D00248">
                <w:delText xml:space="preserve">the ingredient item </w:delText>
              </w:r>
              <w:r w:rsidRPr="00C9794C" w:rsidDel="00D00248">
                <w:delText>(V{#}) effective time manually before trying again.</w:delText>
              </w:r>
            </w:del>
          </w:p>
          <w:p w14:paraId="0E3B12CA" w14:textId="59225869" w:rsidR="00AD271F" w:rsidDel="00D00248" w:rsidRDefault="00AD271F" w:rsidP="007652F9">
            <w:pPr>
              <w:pStyle w:val="ListParagraph"/>
              <w:numPr>
                <w:ilvl w:val="0"/>
                <w:numId w:val="190"/>
              </w:numPr>
              <w:rPr>
                <w:del w:id="1511" w:author="Bonnie Yang" w:date="2023-03-03T10:08:00Z"/>
              </w:rPr>
            </w:pPr>
            <w:del w:id="1512" w:author="Bonnie Yang" w:date="2023-03-03T10:08:00Z">
              <w:r w:rsidRPr="00C9794C" w:rsidDel="00D00248">
                <w:delText>If yes, and the component is other object types rather than ingredient, display a warning:</w:delText>
              </w:r>
            </w:del>
          </w:p>
          <w:p w14:paraId="0B4C97D8" w14:textId="1EFBB7BB" w:rsidR="00AD271F" w:rsidDel="00D00248" w:rsidRDefault="00AD271F" w:rsidP="00AD271F">
            <w:pPr>
              <w:pStyle w:val="ListParagraph"/>
              <w:ind w:leftChars="267" w:left="561"/>
              <w:rPr>
                <w:del w:id="1513" w:author="Bonnie Yang" w:date="2023-03-03T10:08:00Z"/>
              </w:rPr>
            </w:pPr>
            <w:del w:id="1514" w:author="Bonnie Yang" w:date="2023-03-03T10:08:00Z">
              <w:r w:rsidDel="00D00248">
                <w:delText>Heading: Are you sure</w:delText>
              </w:r>
            </w:del>
          </w:p>
          <w:p w14:paraId="78C73967" w14:textId="0D0DDB09" w:rsidR="000E2BF2" w:rsidDel="00D00248" w:rsidRDefault="000E2BF2" w:rsidP="000E2BF2">
            <w:pPr>
              <w:pStyle w:val="ListParagraph"/>
              <w:ind w:leftChars="268" w:left="563"/>
              <w:rPr>
                <w:del w:id="1515" w:author="Bonnie Yang" w:date="2023-03-03T10:08:00Z"/>
              </w:rPr>
            </w:pPr>
            <w:del w:id="1516" w:author="Bonnie Yang" w:date="2023-03-03T10:08:00Z">
              <w:r w:rsidDel="00D00248">
                <w:rPr>
                  <w:rFonts w:hint="eastAsia"/>
                </w:rPr>
                <w:delText>C</w:delText>
              </w:r>
              <w:r w:rsidDel="00D00248">
                <w:delText xml:space="preserve">ontent: The following sub component(s) doesn’t take effect in the effective time period of the version of selected parent items. We will auto reset its effective start time to align with the selected versions of parent items (effective start time {effective start time}). Are you sure </w:delText>
              </w:r>
              <w:r w:rsidDel="00D00248">
                <w:rPr>
                  <w:rFonts w:hint="eastAsia"/>
                </w:rPr>
                <w:delText>you</w:delText>
              </w:r>
              <w:r w:rsidDel="00D00248">
                <w:delText xml:space="preserve"> want to continue? </w:delText>
              </w:r>
            </w:del>
          </w:p>
          <w:p w14:paraId="0DF21AA9" w14:textId="67BADC1B" w:rsidR="000E2BF2" w:rsidDel="00D00248" w:rsidRDefault="000E2BF2" w:rsidP="000E2BF2">
            <w:pPr>
              <w:pStyle w:val="ListParagraph"/>
              <w:ind w:leftChars="268" w:left="563"/>
              <w:rPr>
                <w:del w:id="1517" w:author="Bonnie Yang" w:date="2023-03-03T10:08:00Z"/>
              </w:rPr>
            </w:pPr>
            <w:del w:id="1518" w:author="Bonnie Yang" w:date="2023-03-03T10:08:00Z">
              <w:r w:rsidDel="00D00248">
                <w:delText>{Subrecipe Number 1} (V{#}) ({Effective start time ~ Effective End Time})</w:delText>
              </w:r>
            </w:del>
          </w:p>
          <w:p w14:paraId="06BD4432" w14:textId="7D2196B2" w:rsidR="000E2BF2" w:rsidRPr="000E2BF2" w:rsidDel="00D00248" w:rsidRDefault="000E2BF2" w:rsidP="000E2BF2">
            <w:pPr>
              <w:pStyle w:val="ListParagraph"/>
              <w:ind w:leftChars="268" w:left="563"/>
              <w:rPr>
                <w:del w:id="1519" w:author="Bonnie Yang" w:date="2023-03-03T10:08:00Z"/>
              </w:rPr>
            </w:pPr>
            <w:del w:id="1520" w:author="Bonnie Yang" w:date="2023-03-03T10:08:00Z">
              <w:r w:rsidDel="00D00248">
                <w:delText>{ Subrecipe Number 2} (V{#}) ({Effective start time ~ Effective End Time})’</w:delText>
              </w:r>
            </w:del>
          </w:p>
          <w:p w14:paraId="3CAB88FF" w14:textId="59511796" w:rsidR="00AD271F" w:rsidDel="00D00248" w:rsidRDefault="00AD271F" w:rsidP="00AD271F">
            <w:pPr>
              <w:ind w:leftChars="200" w:left="420"/>
              <w:rPr>
                <w:del w:id="1521" w:author="Bonnie Yang" w:date="2023-03-03T10:08:00Z"/>
              </w:rPr>
            </w:pPr>
            <w:del w:id="1522" w:author="Bonnie Yang" w:date="2023-03-03T10:08:00Z">
              <w:r w:rsidDel="00D00248">
                <w:rPr>
                  <w:rFonts w:hint="eastAsia"/>
                </w:rPr>
                <w:delText>A</w:delText>
              </w:r>
              <w:r w:rsidDel="00D00248">
                <w:delText>ction: Cancel: close the warning message and stay at the edit component pop-up window with edited values.</w:delText>
              </w:r>
            </w:del>
          </w:p>
          <w:p w14:paraId="1BB362AD" w14:textId="5EE1AC78" w:rsidR="00AD271F" w:rsidDel="00D00248" w:rsidRDefault="00AD271F" w:rsidP="00AD271F">
            <w:pPr>
              <w:ind w:leftChars="200" w:left="420"/>
              <w:rPr>
                <w:del w:id="1523" w:author="Bonnie Yang" w:date="2023-03-03T10:08:00Z"/>
              </w:rPr>
            </w:pPr>
            <w:del w:id="1524" w:author="Bonnie Yang" w:date="2023-03-03T10:08:00Z">
              <w:r w:rsidDel="00D00248">
                <w:delText>Continue: reset the new sub items’ effective start time and update the selected versions of parent items' component.</w:delText>
              </w:r>
            </w:del>
          </w:p>
          <w:p w14:paraId="56139EAE" w14:textId="12A263CB" w:rsidR="00AD271F" w:rsidDel="00D00248" w:rsidRDefault="00AD271F" w:rsidP="008944C8">
            <w:pPr>
              <w:rPr>
                <w:del w:id="1525" w:author="Bonnie Yang" w:date="2023-03-03T10:08:00Z"/>
              </w:rPr>
            </w:pPr>
          </w:p>
          <w:p w14:paraId="4B15C7F6" w14:textId="7D7D4C98" w:rsidR="00AC2289" w:rsidDel="00D00248" w:rsidRDefault="00AC2289" w:rsidP="007652F9">
            <w:pPr>
              <w:pStyle w:val="ListParagraph"/>
              <w:numPr>
                <w:ilvl w:val="0"/>
                <w:numId w:val="190"/>
              </w:numPr>
              <w:rPr>
                <w:del w:id="1526" w:author="Bonnie Yang" w:date="2023-03-03T10:08:00Z"/>
              </w:rPr>
            </w:pPr>
            <w:del w:id="1527" w:author="Bonnie Yang" w:date="2023-03-03T10:08:00Z">
              <w:r w:rsidDel="00D00248">
                <w:delText>Get the earliest effective start time among selected versions of parent item as the new component’s effective start time. For example:</w:delText>
              </w:r>
            </w:del>
          </w:p>
          <w:tbl>
            <w:tblPr>
              <w:tblStyle w:val="TableGrid"/>
              <w:tblW w:w="0" w:type="auto"/>
              <w:tblInd w:w="840" w:type="dxa"/>
              <w:tblLook w:val="04A0" w:firstRow="1" w:lastRow="0" w:firstColumn="1" w:lastColumn="0" w:noHBand="0" w:noVBand="1"/>
            </w:tblPr>
            <w:tblGrid>
              <w:gridCol w:w="2365"/>
              <w:gridCol w:w="2370"/>
              <w:gridCol w:w="2207"/>
            </w:tblGrid>
            <w:tr w:rsidR="00AC2289" w:rsidDel="00D00248" w14:paraId="227C3CA9" w14:textId="5CD0877C" w:rsidTr="003A6AC4">
              <w:trPr>
                <w:del w:id="1528" w:author="Bonnie Yang [2]" w:date="2023-03-03T10:08:00Z"/>
              </w:trPr>
              <w:tc>
                <w:tcPr>
                  <w:tcW w:w="2391" w:type="dxa"/>
                </w:tcPr>
                <w:p w14:paraId="0CCF81F5" w14:textId="36B11D31" w:rsidR="00AC2289" w:rsidDel="00D00248" w:rsidRDefault="00AC2289" w:rsidP="00AC2289">
                  <w:pPr>
                    <w:pStyle w:val="ListParagraph"/>
                    <w:rPr>
                      <w:del w:id="1529" w:author="Bonnie Yang" w:date="2023-03-03T10:08:00Z"/>
                    </w:rPr>
                  </w:pPr>
                  <w:del w:id="1530" w:author="Bonnie Yang" w:date="2023-03-03T10:08:00Z">
                    <w:r w:rsidDel="00D00248">
                      <w:delText xml:space="preserve">The Selected Versions of </w:delText>
                    </w:r>
                    <w:r w:rsidDel="00D00248">
                      <w:rPr>
                        <w:rFonts w:hint="eastAsia"/>
                      </w:rPr>
                      <w:delText>P</w:delText>
                    </w:r>
                    <w:r w:rsidDel="00D00248">
                      <w:delText>arent Items</w:delText>
                    </w:r>
                  </w:del>
                </w:p>
              </w:tc>
              <w:tc>
                <w:tcPr>
                  <w:tcW w:w="2396" w:type="dxa"/>
                </w:tcPr>
                <w:p w14:paraId="0FB938F2" w14:textId="1590F16E" w:rsidR="00AC2289" w:rsidDel="00D00248" w:rsidRDefault="00AC2289" w:rsidP="00AC2289">
                  <w:pPr>
                    <w:pStyle w:val="ListParagraph"/>
                    <w:rPr>
                      <w:del w:id="1531" w:author="Bonnie Yang" w:date="2023-03-03T10:08:00Z"/>
                    </w:rPr>
                  </w:pPr>
                  <w:del w:id="1532" w:author="Bonnie Yang" w:date="2023-03-03T10:08:00Z">
                    <w:r w:rsidDel="00D00248">
                      <w:rPr>
                        <w:rFonts w:hint="eastAsia"/>
                      </w:rPr>
                      <w:delText>E</w:delText>
                    </w:r>
                    <w:r w:rsidDel="00D00248">
                      <w:delText>ffective Start Time</w:delText>
                    </w:r>
                  </w:del>
                </w:p>
              </w:tc>
              <w:tc>
                <w:tcPr>
                  <w:tcW w:w="2228" w:type="dxa"/>
                </w:tcPr>
                <w:p w14:paraId="4FCA6472" w14:textId="5B0152C0" w:rsidR="00AC2289" w:rsidDel="00D00248" w:rsidRDefault="003A6AC4" w:rsidP="00AC2289">
                  <w:pPr>
                    <w:pStyle w:val="ListParagraph"/>
                    <w:rPr>
                      <w:del w:id="1533" w:author="Bonnie Yang" w:date="2023-03-03T10:08:00Z"/>
                    </w:rPr>
                  </w:pPr>
                  <w:del w:id="1534" w:author="Bonnie Yang" w:date="2023-03-03T10:08:00Z">
                    <w:r w:rsidDel="00D00248">
                      <w:rPr>
                        <w:rFonts w:hint="eastAsia"/>
                      </w:rPr>
                      <w:delText>S</w:delText>
                    </w:r>
                    <w:r w:rsidDel="00D00248">
                      <w:delText xml:space="preserve">et the </w:delText>
                    </w:r>
                    <w:r w:rsidDel="00D00248">
                      <w:rPr>
                        <w:rFonts w:hint="eastAsia"/>
                      </w:rPr>
                      <w:delText>E</w:delText>
                    </w:r>
                    <w:r w:rsidDel="00D00248">
                      <w:delText>ffective Start Time of New Component as</w:delText>
                    </w:r>
                  </w:del>
                </w:p>
              </w:tc>
            </w:tr>
            <w:tr w:rsidR="003A6AC4" w:rsidDel="00D00248" w14:paraId="202C554B" w14:textId="1D7DBDBA" w:rsidTr="003A6AC4">
              <w:trPr>
                <w:del w:id="1535" w:author="Bonnie Yang [2]" w:date="2023-03-03T10:08:00Z"/>
              </w:trPr>
              <w:tc>
                <w:tcPr>
                  <w:tcW w:w="2391" w:type="dxa"/>
                </w:tcPr>
                <w:p w14:paraId="132FF1AB" w14:textId="38234474" w:rsidR="003A6AC4" w:rsidDel="00D00248" w:rsidRDefault="003A6AC4" w:rsidP="00AC2289">
                  <w:pPr>
                    <w:pStyle w:val="ListParagraph"/>
                    <w:rPr>
                      <w:del w:id="1536" w:author="Bonnie Yang" w:date="2023-03-03T10:08:00Z"/>
                    </w:rPr>
                  </w:pPr>
                  <w:del w:id="1537" w:author="Bonnie Yang" w:date="2023-03-03T10:08:00Z">
                    <w:r w:rsidDel="00D00248">
                      <w:rPr>
                        <w:rFonts w:hint="eastAsia"/>
                      </w:rPr>
                      <w:delText>V</w:delText>
                    </w:r>
                    <w:r w:rsidDel="00D00248">
                      <w:delText>1 (80001946)</w:delText>
                    </w:r>
                  </w:del>
                </w:p>
              </w:tc>
              <w:tc>
                <w:tcPr>
                  <w:tcW w:w="2396" w:type="dxa"/>
                </w:tcPr>
                <w:p w14:paraId="3156F188" w14:textId="4ADCE178" w:rsidR="003A6AC4" w:rsidDel="00D00248" w:rsidRDefault="003A6AC4" w:rsidP="00AC2289">
                  <w:pPr>
                    <w:pStyle w:val="ListParagraph"/>
                    <w:rPr>
                      <w:del w:id="1538" w:author="Bonnie Yang" w:date="2023-03-03T10:08:00Z"/>
                    </w:rPr>
                  </w:pPr>
                  <w:del w:id="1539" w:author="Bonnie Yang" w:date="2023-03-03T10:08:00Z">
                    <w:r w:rsidDel="00D00248">
                      <w:delText>8/21-10/31</w:delText>
                    </w:r>
                  </w:del>
                </w:p>
              </w:tc>
              <w:tc>
                <w:tcPr>
                  <w:tcW w:w="2228" w:type="dxa"/>
                  <w:vMerge w:val="restart"/>
                </w:tcPr>
                <w:p w14:paraId="6F7CC206" w14:textId="3F8CF41C" w:rsidR="003A6AC4" w:rsidDel="00D00248" w:rsidRDefault="003A6AC4" w:rsidP="00AC2289">
                  <w:pPr>
                    <w:pStyle w:val="ListParagraph"/>
                    <w:rPr>
                      <w:del w:id="1540" w:author="Bonnie Yang" w:date="2023-03-03T10:08:00Z"/>
                    </w:rPr>
                  </w:pPr>
                  <w:del w:id="1541" w:author="Bonnie Yang" w:date="2023-03-03T10:08:00Z">
                    <w:r w:rsidDel="00D00248">
                      <w:delText>8/21-2099/12/31</w:delText>
                    </w:r>
                  </w:del>
                </w:p>
              </w:tc>
            </w:tr>
            <w:tr w:rsidR="003A6AC4" w:rsidDel="00D00248" w14:paraId="5AE63A5F" w14:textId="369177C9" w:rsidTr="003A6AC4">
              <w:trPr>
                <w:del w:id="1542" w:author="Bonnie Yang [2]" w:date="2023-03-03T10:08:00Z"/>
              </w:trPr>
              <w:tc>
                <w:tcPr>
                  <w:tcW w:w="2391" w:type="dxa"/>
                </w:tcPr>
                <w:p w14:paraId="5FD0F47D" w14:textId="2D2A58C4" w:rsidR="003A6AC4" w:rsidDel="00D00248" w:rsidRDefault="003A6AC4" w:rsidP="00AC2289">
                  <w:pPr>
                    <w:pStyle w:val="ListParagraph"/>
                    <w:rPr>
                      <w:del w:id="1543" w:author="Bonnie Yang" w:date="2023-03-03T10:08:00Z"/>
                    </w:rPr>
                  </w:pPr>
                  <w:del w:id="1544" w:author="Bonnie Yang" w:date="2023-03-03T10:08:00Z">
                    <w:r w:rsidDel="00D00248">
                      <w:rPr>
                        <w:rFonts w:hint="eastAsia"/>
                      </w:rPr>
                      <w:delText>V</w:delText>
                    </w:r>
                    <w:r w:rsidDel="00D00248">
                      <w:delText>2 (80001929)</w:delText>
                    </w:r>
                  </w:del>
                </w:p>
              </w:tc>
              <w:tc>
                <w:tcPr>
                  <w:tcW w:w="2396" w:type="dxa"/>
                </w:tcPr>
                <w:p w14:paraId="6E403BDF" w14:textId="1E20CF89" w:rsidR="003A6AC4" w:rsidDel="00D00248" w:rsidRDefault="003A6AC4" w:rsidP="00AC2289">
                  <w:pPr>
                    <w:pStyle w:val="ListParagraph"/>
                    <w:rPr>
                      <w:del w:id="1545" w:author="Bonnie Yang" w:date="2023-03-03T10:08:00Z"/>
                    </w:rPr>
                  </w:pPr>
                  <w:del w:id="1546" w:author="Bonnie Yang" w:date="2023-03-03T10:08:00Z">
                    <w:r w:rsidDel="00D00248">
                      <w:delText>9/21-2099/12/31</w:delText>
                    </w:r>
                  </w:del>
                </w:p>
              </w:tc>
              <w:tc>
                <w:tcPr>
                  <w:tcW w:w="2228" w:type="dxa"/>
                  <w:vMerge/>
                </w:tcPr>
                <w:p w14:paraId="3145B966" w14:textId="6BC66EB1" w:rsidR="003A6AC4" w:rsidDel="00D00248" w:rsidRDefault="003A6AC4" w:rsidP="00AC2289">
                  <w:pPr>
                    <w:pStyle w:val="ListParagraph"/>
                    <w:rPr>
                      <w:del w:id="1547" w:author="Bonnie Yang" w:date="2023-03-03T10:08:00Z"/>
                    </w:rPr>
                  </w:pPr>
                </w:p>
              </w:tc>
            </w:tr>
            <w:tr w:rsidR="003A6AC4" w:rsidDel="00D00248" w14:paraId="3753BC45" w14:textId="57D9C62E" w:rsidTr="003A6AC4">
              <w:trPr>
                <w:del w:id="1548" w:author="Bonnie Yang [2]" w:date="2023-03-03T10:08:00Z"/>
              </w:trPr>
              <w:tc>
                <w:tcPr>
                  <w:tcW w:w="2391" w:type="dxa"/>
                </w:tcPr>
                <w:p w14:paraId="4D5A30D1" w14:textId="7D3DDAC4" w:rsidR="003A6AC4" w:rsidDel="00D00248" w:rsidRDefault="003A6AC4" w:rsidP="003A6AC4">
                  <w:pPr>
                    <w:pStyle w:val="ListParagraph"/>
                    <w:rPr>
                      <w:del w:id="1549" w:author="Bonnie Yang" w:date="2023-03-03T10:08:00Z"/>
                    </w:rPr>
                  </w:pPr>
                  <w:del w:id="1550" w:author="Bonnie Yang" w:date="2023-03-03T10:08:00Z">
                    <w:r w:rsidDel="00D00248">
                      <w:rPr>
                        <w:rFonts w:hint="eastAsia"/>
                      </w:rPr>
                      <w:delText>V</w:delText>
                    </w:r>
                    <w:r w:rsidDel="00D00248">
                      <w:delText>2 (80002531)</w:delText>
                    </w:r>
                  </w:del>
                </w:p>
              </w:tc>
              <w:tc>
                <w:tcPr>
                  <w:tcW w:w="2396" w:type="dxa"/>
                </w:tcPr>
                <w:p w14:paraId="180FA7C2" w14:textId="661AB72F" w:rsidR="003A6AC4" w:rsidDel="00D00248" w:rsidRDefault="003A6AC4" w:rsidP="003A6AC4">
                  <w:pPr>
                    <w:pStyle w:val="ListParagraph"/>
                    <w:rPr>
                      <w:del w:id="1551" w:author="Bonnie Yang" w:date="2023-03-03T10:08:00Z"/>
                    </w:rPr>
                  </w:pPr>
                  <w:del w:id="1552" w:author="Bonnie Yang" w:date="2023-03-03T10:08:00Z">
                    <w:r w:rsidDel="00D00248">
                      <w:delText>10/21-2099/12/31</w:delText>
                    </w:r>
                  </w:del>
                </w:p>
              </w:tc>
              <w:tc>
                <w:tcPr>
                  <w:tcW w:w="2228" w:type="dxa"/>
                  <w:vMerge/>
                </w:tcPr>
                <w:p w14:paraId="2BA36B2F" w14:textId="29F284B4" w:rsidR="003A6AC4" w:rsidDel="00D00248" w:rsidRDefault="003A6AC4" w:rsidP="003A6AC4">
                  <w:pPr>
                    <w:pStyle w:val="ListParagraph"/>
                    <w:rPr>
                      <w:del w:id="1553" w:author="Bonnie Yang" w:date="2023-03-03T10:08:00Z"/>
                    </w:rPr>
                  </w:pPr>
                </w:p>
              </w:tc>
            </w:tr>
          </w:tbl>
          <w:p w14:paraId="1C35A435" w14:textId="5894B5EA" w:rsidR="00AC2289" w:rsidRPr="00AC2289" w:rsidDel="00D00248" w:rsidRDefault="00AC2289" w:rsidP="008944C8">
            <w:pPr>
              <w:rPr>
                <w:del w:id="1554" w:author="Bonnie Yang" w:date="2023-03-03T10:08:00Z"/>
              </w:rPr>
            </w:pPr>
          </w:p>
          <w:p w14:paraId="6ACF2D6C" w14:textId="0FCB1204" w:rsidR="00B9711D" w:rsidDel="00D00248" w:rsidRDefault="00B9711D" w:rsidP="007652F9">
            <w:pPr>
              <w:pStyle w:val="ListParagraph"/>
              <w:numPr>
                <w:ilvl w:val="0"/>
                <w:numId w:val="190"/>
              </w:numPr>
              <w:rPr>
                <w:del w:id="1555" w:author="Bonnie Yang" w:date="2023-03-03T10:08:00Z"/>
              </w:rPr>
            </w:pPr>
            <w:del w:id="1556" w:author="Bonnie Yang" w:date="2023-03-03T10:08:00Z">
              <w:r w:rsidRPr="00530A28" w:rsidDel="00D00248">
                <w:delText>The last updated time and last updated by field of version level and item level of these sub items</w:delText>
              </w:r>
              <w:r w:rsidR="002E3647" w:rsidDel="00D00248">
                <w:delText xml:space="preserve"> </w:delText>
              </w:r>
              <w:r w:rsidRPr="00530A28" w:rsidDel="00D00248">
                <w:delText>should be updated. The last updated by is the user who update the main item.</w:delText>
              </w:r>
            </w:del>
          </w:p>
          <w:p w14:paraId="440CE39D" w14:textId="23FE34A9" w:rsidR="001F5502" w:rsidRDefault="001F5502" w:rsidP="007652F9">
            <w:pPr>
              <w:pStyle w:val="ListParagraph"/>
              <w:numPr>
                <w:ilvl w:val="0"/>
                <w:numId w:val="190"/>
              </w:numPr>
            </w:pPr>
            <w:r>
              <w:t xml:space="preserve">If any selected recipe has </w:t>
            </w:r>
            <w:proofErr w:type="gramStart"/>
            <w:r>
              <w:t>mapped</w:t>
            </w:r>
            <w:proofErr w:type="gramEnd"/>
            <w:r>
              <w:t xml:space="preserve"> with any item or has created any Kitting instruction, if yes, display a warning modal. Else, never display the warning modal.</w:t>
            </w:r>
          </w:p>
          <w:p w14:paraId="3D84DDDE" w14:textId="77777777" w:rsidR="001F5502" w:rsidRDefault="001F5502" w:rsidP="001F5502">
            <w:pPr>
              <w:ind w:leftChars="200" w:left="420"/>
            </w:pPr>
            <w:r>
              <w:t>Header: Are you sure?</w:t>
            </w:r>
          </w:p>
          <w:p w14:paraId="2D4073B4" w14:textId="321F7716" w:rsidR="001F5502" w:rsidRDefault="001F5502" w:rsidP="001F5502">
            <w:pPr>
              <w:ind w:leftChars="200" w:left="420"/>
            </w:pPr>
            <w:r>
              <w:t>Body:</w:t>
            </w:r>
            <w:r>
              <w:rPr>
                <w:rFonts w:hint="eastAsia"/>
              </w:rPr>
              <w:t xml:space="preserve"> </w:t>
            </w:r>
            <w:r>
              <w:t>This change may invalidate any existing Kitting, Line Builds</w:t>
            </w:r>
            <w:r w:rsidR="00DE6686">
              <w:t>, BOM</w:t>
            </w:r>
            <w:r>
              <w:t xml:space="preserve"> or </w:t>
            </w:r>
            <w:r w:rsidR="00DE6686">
              <w:t xml:space="preserve">Customization </w:t>
            </w:r>
            <w:r>
              <w:t xml:space="preserve">for each </w:t>
            </w:r>
            <w:r w:rsidR="00DE6686">
              <w:t>item</w:t>
            </w:r>
            <w:r>
              <w:t>. All impacted areas will require a manual update.</w:t>
            </w:r>
          </w:p>
          <w:p w14:paraId="1CA38301" w14:textId="77777777" w:rsidR="001F5502" w:rsidRDefault="001F5502" w:rsidP="001F5502">
            <w:pPr>
              <w:ind w:leftChars="200" w:left="420"/>
            </w:pPr>
            <w:r>
              <w:t>Are you sure you want to do edit these usages?</w:t>
            </w:r>
          </w:p>
          <w:p w14:paraId="47E58332" w14:textId="77777777" w:rsidR="001F5502" w:rsidRPr="00812C58" w:rsidRDefault="001F5502" w:rsidP="001F5502">
            <w:pPr>
              <w:ind w:leftChars="200" w:left="420"/>
            </w:pPr>
            <w:r>
              <w:t xml:space="preserve">Buttons: ‘Cancel’ to close the warning pop-up </w:t>
            </w:r>
            <w:proofErr w:type="gramStart"/>
            <w:r>
              <w:t>window; ‘</w:t>
            </w:r>
            <w:proofErr w:type="gramEnd"/>
            <w:r>
              <w:t>continue’ to save the changes for these selected recipes.</w:t>
            </w:r>
          </w:p>
          <w:p w14:paraId="4AE6FA18" w14:textId="5C173856" w:rsidR="001F5502" w:rsidRDefault="001F5502" w:rsidP="007652F9">
            <w:pPr>
              <w:pStyle w:val="ListParagraph"/>
              <w:numPr>
                <w:ilvl w:val="0"/>
                <w:numId w:val="190"/>
              </w:numPr>
              <w:rPr>
                <w:ins w:id="1557" w:author="Bonnie Yang" w:date="2023-03-05T10:42:00Z"/>
              </w:rPr>
            </w:pPr>
            <w:r>
              <w:rPr>
                <w:rFonts w:hint="eastAsia"/>
              </w:rPr>
              <w:t>A</w:t>
            </w:r>
            <w:r>
              <w:t>fter saving the changes, display success message “</w:t>
            </w:r>
            <w:r w:rsidRPr="00BD2718">
              <w:t xml:space="preserve">Successfully updated [#] </w:t>
            </w:r>
            <w:r w:rsidR="00DE6686">
              <w:rPr>
                <w:rFonts w:hint="eastAsia"/>
              </w:rPr>
              <w:t>item</w:t>
            </w:r>
            <w:r>
              <w:rPr>
                <w:rFonts w:hint="eastAsia"/>
              </w:rPr>
              <w:t>(</w:t>
            </w:r>
            <w:r w:rsidRPr="00BD2718">
              <w:t>s</w:t>
            </w:r>
            <w:r>
              <w:t>)</w:t>
            </w:r>
            <w:r w:rsidRPr="00BD2718">
              <w:t>.</w:t>
            </w:r>
            <w:r>
              <w:t>”</w:t>
            </w:r>
          </w:p>
          <w:p w14:paraId="54C0ED7D" w14:textId="77777777" w:rsidR="001D32D9" w:rsidRDefault="007652F9" w:rsidP="001D32D9">
            <w:pPr>
              <w:pStyle w:val="ListParagraph"/>
              <w:numPr>
                <w:ilvl w:val="0"/>
                <w:numId w:val="190"/>
              </w:numPr>
              <w:rPr>
                <w:ins w:id="1558" w:author="Bonnie Yang" w:date="2023-03-05T10:48:00Z"/>
              </w:rPr>
            </w:pPr>
            <w:ins w:id="1559" w:author="Bonnie Yang" w:date="2023-03-05T10:42:00Z">
              <w:r>
                <w:rPr>
                  <w:rFonts w:hint="eastAsia"/>
                </w:rPr>
                <w:t>I</w:t>
              </w:r>
              <w:r>
                <w:t>f any selected usage item (parent item) is commissary item, when</w:t>
              </w:r>
            </w:ins>
            <w:ins w:id="1560" w:author="Bonnie Yang" w:date="2023-03-05T10:47:00Z">
              <w:r w:rsidR="0056547C">
                <w:t xml:space="preserve"> </w:t>
              </w:r>
            </w:ins>
            <w:ins w:id="1561" w:author="Bonnie Yang" w:date="2023-03-05T10:46:00Z">
              <w:r w:rsidR="0056547C">
                <w:t xml:space="preserve">user successfully bulk edited parent items' component, or removed the main item from parent items, we </w:t>
              </w:r>
              <w:proofErr w:type="gramStart"/>
              <w:r w:rsidR="0056547C">
                <w:t>should auto</w:t>
              </w:r>
              <w:proofErr w:type="gramEnd"/>
              <w:r w:rsidR="0056547C">
                <w:t xml:space="preserve"> </w:t>
              </w:r>
              <w:proofErr w:type="gramStart"/>
              <w:r w:rsidR="0056547C">
                <w:t>updated</w:t>
              </w:r>
              <w:proofErr w:type="gramEnd"/>
              <w:r w:rsidR="0056547C">
                <w:t xml:space="preserve"> the parent items' component and BOM line as well.</w:t>
              </w:r>
            </w:ins>
          </w:p>
          <w:p w14:paraId="7F6B9321" w14:textId="1D8364DB" w:rsidR="0056547C" w:rsidRDefault="0056547C">
            <w:pPr>
              <w:pStyle w:val="ListParagraph"/>
              <w:numPr>
                <w:ilvl w:val="0"/>
                <w:numId w:val="190"/>
              </w:numPr>
              <w:rPr>
                <w:ins w:id="1562" w:author="Bonnie Yang" w:date="2023-03-05T10:47:00Z"/>
              </w:rPr>
              <w:pPrChange w:id="1563" w:author="Bonnie Yang [2]" w:date="2023-03-05T10:48:00Z">
                <w:pPr>
                  <w:pStyle w:val="ListParagraph"/>
                  <w:ind w:left="420"/>
                </w:pPr>
              </w:pPrChange>
            </w:pPr>
            <w:ins w:id="1564" w:author="Bonnie Yang" w:date="2023-03-05T10:46:00Z">
              <w:r>
                <w:t xml:space="preserve">When failed to update/create any BOM line, we should display message: “Successfully updated [#] item(s). And failed to update the following item(s)' BOM. Please refer to the error messages in their component cards. Item {item </w:t>
              </w:r>
              <w:proofErr w:type="gramStart"/>
              <w:r>
                <w:t>number1} (V#)</w:t>
              </w:r>
              <w:proofErr w:type="gramEnd"/>
              <w:r>
                <w:t xml:space="preserve">, {item </w:t>
              </w:r>
              <w:proofErr w:type="gramStart"/>
              <w:r>
                <w:t>number2} (V#)</w:t>
              </w:r>
              <w:proofErr w:type="gramEnd"/>
              <w:r>
                <w:t>.'</w:t>
              </w:r>
            </w:ins>
          </w:p>
          <w:p w14:paraId="16FD391A" w14:textId="294CB940" w:rsidR="007652F9" w:rsidRPr="007652F9" w:rsidRDefault="0056547C">
            <w:pPr>
              <w:pStyle w:val="ListParagraph"/>
              <w:ind w:left="420"/>
              <w:pPrChange w:id="1565" w:author="Bonnie Yang [2]" w:date="2023-03-05T10:47:00Z">
                <w:pPr>
                  <w:pStyle w:val="ListParagraph"/>
                  <w:numPr>
                    <w:numId w:val="190"/>
                  </w:numPr>
                  <w:ind w:left="420" w:hanging="420"/>
                </w:pPr>
              </w:pPrChange>
            </w:pPr>
            <w:ins w:id="1566" w:author="Bonnie Yang" w:date="2023-03-05T10:46:00Z">
              <w:r>
                <w:t>If no error exist</w:t>
              </w:r>
            </w:ins>
            <w:ins w:id="1567" w:author="Bonnie Yang" w:date="2023-03-05T10:47:00Z">
              <w:r>
                <w:t>s</w:t>
              </w:r>
            </w:ins>
            <w:ins w:id="1568" w:author="Bonnie Yang" w:date="2023-03-05T10:46:00Z">
              <w:r>
                <w:t xml:space="preserve"> in updating BOM, display message “Successfully updated [#] item(s).”</w:t>
              </w:r>
            </w:ins>
          </w:p>
          <w:p w14:paraId="6E818216" w14:textId="0E8532DA" w:rsidR="006B69D9" w:rsidRPr="007652F9" w:rsidRDefault="006B69D9" w:rsidP="007652F9">
            <w:pPr>
              <w:pStyle w:val="ListParagraph"/>
              <w:numPr>
                <w:ilvl w:val="0"/>
                <w:numId w:val="190"/>
              </w:numPr>
              <w:rPr>
                <w:strike/>
                <w:rPrChange w:id="1569" w:author="Bonnie Yang [2]" w:date="2023-03-05T10:41:00Z">
                  <w:rPr/>
                </w:rPrChange>
              </w:rPr>
            </w:pPr>
            <w:r w:rsidRPr="007652F9">
              <w:rPr>
                <w:strike/>
                <w:rPrChange w:id="1570" w:author="Bonnie Yang [2]" w:date="2023-03-05T10:41:00Z">
                  <w:rPr/>
                </w:rPrChange>
              </w:rPr>
              <w:t>After saving the changes, if any parent recipe’s ingredient component is replaced by a preparation recipe, display a success message as following:</w:t>
            </w:r>
          </w:p>
          <w:p w14:paraId="79687303" w14:textId="77777777" w:rsidR="006B69D9" w:rsidRPr="007652F9" w:rsidRDefault="006B69D9" w:rsidP="006B69D9">
            <w:pPr>
              <w:pStyle w:val="ListParagraph"/>
              <w:ind w:left="420"/>
              <w:rPr>
                <w:strike/>
                <w:rPrChange w:id="1571" w:author="Bonnie Yang [2]" w:date="2023-03-05T10:41:00Z">
                  <w:rPr/>
                </w:rPrChange>
              </w:rPr>
            </w:pPr>
            <w:r w:rsidRPr="007652F9">
              <w:rPr>
                <w:strike/>
                <w:rPrChange w:id="1572" w:author="Bonnie Yang [2]" w:date="2023-03-05T10:41:00Z">
                  <w:rPr/>
                </w:rPrChange>
              </w:rPr>
              <w:t>“Successfully updated [#] item(s). And the ingredient {Ingredient Item Name} is replaced with preparation recipe in the following parent recipe(s).</w:t>
            </w:r>
          </w:p>
          <w:p w14:paraId="371135F2" w14:textId="77777777" w:rsidR="006B69D9" w:rsidRPr="007652F9" w:rsidRDefault="006B69D9" w:rsidP="006B69D9">
            <w:pPr>
              <w:pStyle w:val="ListParagraph"/>
              <w:ind w:left="420"/>
              <w:rPr>
                <w:strike/>
                <w:rPrChange w:id="1573" w:author="Bonnie Yang [2]" w:date="2023-03-05T10:41:00Z">
                  <w:rPr/>
                </w:rPrChange>
              </w:rPr>
            </w:pPr>
            <w:r w:rsidRPr="007652F9">
              <w:rPr>
                <w:strike/>
                <w:rPrChange w:id="1574" w:author="Bonnie Yang [2]" w:date="2023-03-05T10:41:00Z">
                  <w:rPr/>
                </w:rPrChange>
              </w:rPr>
              <w:t>{parent recipe name1}</w:t>
            </w:r>
          </w:p>
          <w:p w14:paraId="2A4F687F" w14:textId="77777777" w:rsidR="006B69D9" w:rsidRPr="007652F9" w:rsidRDefault="006B69D9" w:rsidP="006B69D9">
            <w:pPr>
              <w:pStyle w:val="ListParagraph"/>
              <w:ind w:left="420"/>
              <w:rPr>
                <w:strike/>
                <w:rPrChange w:id="1575" w:author="Bonnie Yang [2]" w:date="2023-03-05T10:41:00Z">
                  <w:rPr/>
                </w:rPrChange>
              </w:rPr>
            </w:pPr>
            <w:r w:rsidRPr="007652F9">
              <w:rPr>
                <w:strike/>
                <w:rPrChange w:id="1576" w:author="Bonnie Yang [2]" w:date="2023-03-05T10:41:00Z">
                  <w:rPr/>
                </w:rPrChange>
              </w:rPr>
              <w:t xml:space="preserve">{parent recipe </w:t>
            </w:r>
            <w:proofErr w:type="gramStart"/>
            <w:r w:rsidRPr="007652F9">
              <w:rPr>
                <w:strike/>
                <w:rPrChange w:id="1577" w:author="Bonnie Yang [2]" w:date="2023-03-05T10:41:00Z">
                  <w:rPr/>
                </w:rPrChange>
              </w:rPr>
              <w:t>name2}’</w:t>
            </w:r>
            <w:proofErr w:type="gramEnd"/>
          </w:p>
          <w:p w14:paraId="6D4C6B92" w14:textId="77777777" w:rsidR="006B69D9" w:rsidRPr="00BD2718" w:rsidRDefault="006B69D9" w:rsidP="008944C8"/>
          <w:p w14:paraId="1A1537E6" w14:textId="77777777" w:rsidR="001F5502" w:rsidRDefault="001F5502" w:rsidP="007652F9">
            <w:pPr>
              <w:pStyle w:val="ListParagraph"/>
              <w:numPr>
                <w:ilvl w:val="0"/>
                <w:numId w:val="190"/>
              </w:numPr>
            </w:pPr>
            <w:r>
              <w:rPr>
                <w:rFonts w:hint="eastAsia"/>
              </w:rPr>
              <w:t>A</w:t>
            </w:r>
            <w:r>
              <w:t xml:space="preserve">fter </w:t>
            </w:r>
            <w:r w:rsidRPr="00425B46">
              <w:t>successfully complet</w:t>
            </w:r>
            <w:r>
              <w:t>ing</w:t>
            </w:r>
            <w:r w:rsidRPr="00425B46">
              <w:t xml:space="preserve"> the bulk edit and </w:t>
            </w:r>
            <w:r>
              <w:t>the original</w:t>
            </w:r>
            <w:r w:rsidRPr="00425B46">
              <w:t xml:space="preserve"> component was swapped</w:t>
            </w:r>
            <w:r>
              <w:t>, these selected recipes</w:t>
            </w:r>
            <w:r w:rsidRPr="00425B46">
              <w:t xml:space="preserve"> no longer appear in </w:t>
            </w:r>
            <w:r>
              <w:t>the original component’s</w:t>
            </w:r>
            <w:r w:rsidRPr="00425B46">
              <w:t xml:space="preserve"> usage</w:t>
            </w:r>
            <w:r>
              <w:rPr>
                <w:rFonts w:hint="eastAsia"/>
              </w:rPr>
              <w:t>s</w:t>
            </w:r>
            <w:r>
              <w:t xml:space="preserve"> </w:t>
            </w:r>
            <w:proofErr w:type="gramStart"/>
            <w:r>
              <w:t>card</w:t>
            </w:r>
            <w:proofErr w:type="gramEnd"/>
            <w:r>
              <w:t xml:space="preserve"> and these selected recipes should appear in the new component’s usages card.</w:t>
            </w:r>
          </w:p>
          <w:p w14:paraId="3B0E297A" w14:textId="77777777" w:rsidR="001F5502" w:rsidRDefault="001F5502" w:rsidP="007652F9">
            <w:pPr>
              <w:pStyle w:val="ListParagraph"/>
              <w:numPr>
                <w:ilvl w:val="0"/>
                <w:numId w:val="190"/>
              </w:numPr>
            </w:pPr>
            <w:r>
              <w:rPr>
                <w:rFonts w:hint="eastAsia"/>
              </w:rPr>
              <w:t>A</w:t>
            </w:r>
            <w:r>
              <w:t xml:space="preserve">fter </w:t>
            </w:r>
            <w:r w:rsidRPr="00425B46">
              <w:t>successfully complet</w:t>
            </w:r>
            <w:r>
              <w:t>ing</w:t>
            </w:r>
            <w:r w:rsidRPr="00425B46">
              <w:t xml:space="preserve"> the bulk edit </w:t>
            </w:r>
            <w:r>
              <w:t>and the original</w:t>
            </w:r>
            <w:r w:rsidRPr="00425B46">
              <w:t xml:space="preserve"> component </w:t>
            </w:r>
            <w:r>
              <w:t>doesn’t been swapped, updated the values of the original</w:t>
            </w:r>
            <w:r w:rsidRPr="00425B46">
              <w:t xml:space="preserve"> component</w:t>
            </w:r>
            <w:r>
              <w:t xml:space="preserve"> on these selected recipes.</w:t>
            </w:r>
          </w:p>
          <w:p w14:paraId="295A0CA1" w14:textId="77777777" w:rsidR="001F5502" w:rsidRDefault="001F5502" w:rsidP="007652F9">
            <w:pPr>
              <w:pStyle w:val="ListParagraph"/>
              <w:numPr>
                <w:ilvl w:val="0"/>
                <w:numId w:val="190"/>
              </w:numPr>
            </w:pPr>
            <w:r>
              <w:rPr>
                <w:rFonts w:hint="eastAsia"/>
              </w:rPr>
              <w:t>A</w:t>
            </w:r>
            <w:r>
              <w:t xml:space="preserve">fter successfully completing the bulk edit (swap component or edit the component’s parameter), recalculate data of recipes whose component includes the edited component and recalculate data of parent recipe whose component includes the edited recipe. </w:t>
            </w:r>
          </w:p>
          <w:p w14:paraId="7EA3581F" w14:textId="77777777" w:rsidR="001F5502" w:rsidRDefault="001F5502" w:rsidP="007652F9">
            <w:pPr>
              <w:pStyle w:val="ListParagraph"/>
              <w:numPr>
                <w:ilvl w:val="0"/>
                <w:numId w:val="190"/>
              </w:numPr>
            </w:pPr>
            <w:r>
              <w:t>The data which should be recalculated include the cost and untrimmed</w:t>
            </w:r>
            <w:r>
              <w:rPr>
                <w:rFonts w:hint="eastAsia"/>
              </w:rPr>
              <w:t>/</w:t>
            </w:r>
            <w:r>
              <w:t xml:space="preserve">usage </w:t>
            </w:r>
            <w:r>
              <w:rPr>
                <w:rFonts w:hint="eastAsia"/>
              </w:rPr>
              <w:t>in</w:t>
            </w:r>
            <w:r>
              <w:t xml:space="preserve"> All Ingredients card, recipe’s cost, recipe’s total weight, recipe’s component weight percentages, item cost of component in a recipe, recipe’s nutrition, recipe’s allergens, recipe’s dietary flags.</w:t>
            </w:r>
          </w:p>
          <w:p w14:paraId="5B78A315" w14:textId="77777777" w:rsidR="001F5502" w:rsidRDefault="001F5502" w:rsidP="007652F9">
            <w:pPr>
              <w:pStyle w:val="ListParagraph"/>
              <w:numPr>
                <w:ilvl w:val="0"/>
                <w:numId w:val="190"/>
              </w:numPr>
            </w:pPr>
            <w:r>
              <w:rPr>
                <w:rFonts w:hint="eastAsia"/>
              </w:rPr>
              <w:t>A</w:t>
            </w:r>
            <w:r>
              <w:t>fter successfully completing the bulk edit</w:t>
            </w:r>
            <w:r>
              <w:rPr>
                <w:rFonts w:hint="eastAsia"/>
              </w:rPr>
              <w:t>/</w:t>
            </w:r>
            <w:r>
              <w:t>remove, updated “Last Updated Time”, “Updated By”.</w:t>
            </w:r>
          </w:p>
          <w:p w14:paraId="3E15465A" w14:textId="77777777" w:rsidR="001F5502" w:rsidRDefault="001F5502" w:rsidP="007652F9">
            <w:pPr>
              <w:pStyle w:val="ListParagraph"/>
              <w:numPr>
                <w:ilvl w:val="0"/>
                <w:numId w:val="190"/>
              </w:numPr>
            </w:pPr>
            <w:r>
              <w:rPr>
                <w:rFonts w:hint="eastAsia"/>
              </w:rPr>
              <w:t>A</w:t>
            </w:r>
            <w:r>
              <w:t>fter successfully completing the bulk edit</w:t>
            </w:r>
            <w:r>
              <w:rPr>
                <w:rFonts w:hint="eastAsia"/>
              </w:rPr>
              <w:t xml:space="preserve"> </w:t>
            </w:r>
            <w:r>
              <w:t>(swap component, QTY or unit)</w:t>
            </w:r>
            <w:r>
              <w:rPr>
                <w:rFonts w:hint="eastAsia"/>
              </w:rPr>
              <w:t>/</w:t>
            </w:r>
            <w:r>
              <w:t>remove, if there is any recipe with kitting instruction (whatever the status is), change the kitting status into “Pending Update”.</w:t>
            </w:r>
          </w:p>
          <w:p w14:paraId="5138CFD9" w14:textId="77777777" w:rsidR="001F5502" w:rsidRDefault="001F5502" w:rsidP="007652F9">
            <w:pPr>
              <w:pStyle w:val="ListParagraph"/>
              <w:numPr>
                <w:ilvl w:val="0"/>
                <w:numId w:val="190"/>
              </w:numPr>
            </w:pPr>
            <w:r>
              <w:rPr>
                <w:rFonts w:hint="eastAsia"/>
              </w:rPr>
              <w:t>A</w:t>
            </w:r>
            <w:r>
              <w:t>fter successfully completing the bulk edit</w:t>
            </w:r>
            <w:r>
              <w:rPr>
                <w:rFonts w:hint="eastAsia"/>
              </w:rPr>
              <w:t>/</w:t>
            </w:r>
            <w:r>
              <w:t>remove and recalculated nutrition data of recipes, if the nutrition reviewed status is “Yes”, change the nutrition reviewed status into “No” and updated “Time Reviewed”, “Reviewed By” as “System”.</w:t>
            </w:r>
          </w:p>
          <w:p w14:paraId="0B8A99EB" w14:textId="7359DFFF" w:rsidR="001F5502" w:rsidRDefault="001F5502" w:rsidP="00FD239F">
            <w:pPr>
              <w:pStyle w:val="ListParagraph"/>
              <w:ind w:left="840"/>
            </w:pPr>
          </w:p>
          <w:p w14:paraId="5D3EEA43" w14:textId="77777777" w:rsidR="001F5502" w:rsidRDefault="001F5502" w:rsidP="007652F9">
            <w:pPr>
              <w:pStyle w:val="ListParagraph"/>
              <w:numPr>
                <w:ilvl w:val="0"/>
                <w:numId w:val="190"/>
              </w:numPr>
            </w:pPr>
            <w:r>
              <w:rPr>
                <w:rFonts w:hint="eastAsia"/>
              </w:rPr>
              <w:t>I</w:t>
            </w:r>
            <w:r>
              <w:t>f there is any error (e.g., service error, timeout error), display an error message “</w:t>
            </w:r>
            <w:r w:rsidRPr="00B1722C">
              <w:t xml:space="preserve">Unable to save changes.  </w:t>
            </w:r>
          </w:p>
          <w:p w14:paraId="51ADFAB5" w14:textId="00840CBC" w:rsidR="001F5502" w:rsidRDefault="001F5502" w:rsidP="001F5502">
            <w:pPr>
              <w:pStyle w:val="ListParagraph"/>
              <w:ind w:left="562"/>
            </w:pPr>
            <w:r w:rsidRPr="00B1722C">
              <w:t>Please try again later or contact a site administrator if this persists.</w:t>
            </w:r>
            <w:r>
              <w:t>”</w:t>
            </w:r>
          </w:p>
          <w:p w14:paraId="64E93CD2" w14:textId="77777777" w:rsidR="00FD239F" w:rsidRDefault="00FD239F" w:rsidP="001F5502">
            <w:pPr>
              <w:pStyle w:val="ListParagraph"/>
              <w:ind w:left="562"/>
            </w:pPr>
          </w:p>
          <w:p w14:paraId="6DAA276F" w14:textId="0E19DEC1" w:rsidR="001F5502" w:rsidRPr="001F5502" w:rsidRDefault="001F5502">
            <w:pPr>
              <w:rPr>
                <w:rStyle w:val="Strong"/>
              </w:rPr>
            </w:pPr>
          </w:p>
        </w:tc>
      </w:tr>
      <w:tr w:rsidR="000D53B7" w:rsidRPr="00452515" w14:paraId="6FE7890D" w14:textId="77777777" w:rsidTr="00226ED9">
        <w:tc>
          <w:tcPr>
            <w:tcW w:w="8008" w:type="dxa"/>
          </w:tcPr>
          <w:p w14:paraId="12AE2F66" w14:textId="77777777" w:rsidR="000D53B7" w:rsidRDefault="000D53B7">
            <w:r w:rsidRPr="00452515">
              <w:t>Extend Scenario:</w:t>
            </w:r>
          </w:p>
          <w:p w14:paraId="3F5D0DCF" w14:textId="77777777" w:rsidR="000D53B7" w:rsidRPr="00452515" w:rsidRDefault="000D53B7"/>
        </w:tc>
      </w:tr>
      <w:tr w:rsidR="000D53B7" w:rsidRPr="00452515" w14:paraId="29201AFC" w14:textId="77777777" w:rsidTr="00226ED9">
        <w:tc>
          <w:tcPr>
            <w:tcW w:w="8008" w:type="dxa"/>
          </w:tcPr>
          <w:p w14:paraId="2081A32C" w14:textId="77777777" w:rsidR="000D53B7" w:rsidRDefault="000D53B7">
            <w:r w:rsidRPr="00452515">
              <w:t>Exception Scenario:</w:t>
            </w:r>
          </w:p>
          <w:p w14:paraId="285D94BF" w14:textId="77777777" w:rsidR="000D53B7" w:rsidRPr="00452515" w:rsidRDefault="000D53B7"/>
        </w:tc>
      </w:tr>
      <w:tr w:rsidR="000D53B7" w:rsidRPr="00452515" w14:paraId="61EB6961" w14:textId="77777777" w:rsidTr="00226ED9">
        <w:tc>
          <w:tcPr>
            <w:tcW w:w="8008" w:type="dxa"/>
          </w:tcPr>
          <w:p w14:paraId="4FB806D8" w14:textId="77777777" w:rsidR="000D53B7" w:rsidRPr="00452515" w:rsidRDefault="000D53B7">
            <w:r w:rsidRPr="00452515">
              <w:t>Notes:</w:t>
            </w:r>
          </w:p>
        </w:tc>
      </w:tr>
      <w:tr w:rsidR="000D53B7" w:rsidRPr="00452515" w14:paraId="0B68296C" w14:textId="77777777" w:rsidTr="00226ED9">
        <w:tc>
          <w:tcPr>
            <w:tcW w:w="8008" w:type="dxa"/>
          </w:tcPr>
          <w:p w14:paraId="1F369112" w14:textId="77777777" w:rsidR="000D53B7" w:rsidRPr="00452515" w:rsidRDefault="000D53B7">
            <w:r w:rsidRPr="00452515">
              <w:t>Q/A:</w:t>
            </w:r>
          </w:p>
        </w:tc>
      </w:tr>
    </w:tbl>
    <w:p w14:paraId="3609CB75" w14:textId="77777777" w:rsidR="000D53B7" w:rsidRDefault="000D53B7" w:rsidP="000D53B7"/>
    <w:p w14:paraId="0D092122" w14:textId="0FDB0003" w:rsidR="001F5502" w:rsidRPr="001F5502" w:rsidRDefault="00936E5F" w:rsidP="001F5502">
      <w:pPr>
        <w:pStyle w:val="Heading2"/>
        <w:rPr>
          <w:rFonts w:ascii="Arial" w:hAnsi="Arial" w:cs="Arial"/>
        </w:rPr>
      </w:pPr>
      <w:r>
        <w:rPr>
          <w:rFonts w:ascii="Arial" w:hAnsi="Arial" w:cs="Arial" w:hint="eastAsia"/>
        </w:rPr>
        <w:t>Tran-</w:t>
      </w:r>
      <w:r w:rsidR="00E21775" w:rsidRPr="00E21775">
        <w:rPr>
          <w:rFonts w:ascii="Arial" w:hAnsi="Arial" w:cs="Arial"/>
        </w:rPr>
        <w:t xml:space="preserve">MS04-07 </w:t>
      </w:r>
      <w:r w:rsidR="00E01DD6" w:rsidRPr="00E01DD6">
        <w:rPr>
          <w:rFonts w:ascii="Arial" w:hAnsi="Arial" w:cs="Arial"/>
        </w:rPr>
        <w:t>Nutrition Card &amp; Edit Nutrition</w:t>
      </w:r>
    </w:p>
    <w:p w14:paraId="3248C11C" w14:textId="77777777" w:rsidR="001F5502" w:rsidRDefault="001F5502" w:rsidP="001F550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F5502" w:rsidRPr="00452515" w14:paraId="29162497" w14:textId="77777777" w:rsidTr="00936E5F">
        <w:tc>
          <w:tcPr>
            <w:tcW w:w="8008" w:type="dxa"/>
          </w:tcPr>
          <w:p w14:paraId="2C252C02" w14:textId="686B370D" w:rsidR="001F5502" w:rsidRPr="003570B6" w:rsidRDefault="00E21775">
            <w:pPr>
              <w:rPr>
                <w:rStyle w:val="Strong"/>
                <w:lang w:val="fr-FR"/>
              </w:rPr>
            </w:pPr>
            <w:r w:rsidRPr="003570B6">
              <w:rPr>
                <w:rStyle w:val="Strong"/>
                <w:lang w:val="fr-FR"/>
              </w:rPr>
              <w:t xml:space="preserve">MS04-07 </w:t>
            </w:r>
            <w:r w:rsidRPr="003570B6">
              <w:rPr>
                <w:rFonts w:ascii="Arial" w:hAnsi="Arial" w:cs="Arial"/>
                <w:lang w:val="fr-FR"/>
              </w:rPr>
              <w:t xml:space="preserve">Nutrition </w:t>
            </w:r>
            <w:proofErr w:type="spellStart"/>
            <w:r w:rsidRPr="003570B6">
              <w:rPr>
                <w:rFonts w:ascii="Arial" w:hAnsi="Arial" w:cs="Arial"/>
                <w:lang w:val="fr-FR"/>
              </w:rPr>
              <w:t>Card</w:t>
            </w:r>
            <w:proofErr w:type="spellEnd"/>
            <w:r w:rsidRPr="003570B6">
              <w:rPr>
                <w:rFonts w:ascii="Arial" w:hAnsi="Arial" w:cs="Arial"/>
                <w:lang w:val="fr-FR"/>
              </w:rPr>
              <w:t xml:space="preserve"> &amp; </w:t>
            </w:r>
            <w:r w:rsidRPr="003570B6">
              <w:rPr>
                <w:rStyle w:val="Strong"/>
                <w:lang w:val="fr-FR"/>
              </w:rPr>
              <w:t>E</w:t>
            </w:r>
            <w:r w:rsidRPr="003570B6">
              <w:rPr>
                <w:rStyle w:val="Strong"/>
                <w:rFonts w:hint="eastAsia"/>
                <w:lang w:val="fr-FR"/>
              </w:rPr>
              <w:t>dit</w:t>
            </w:r>
            <w:r w:rsidRPr="003570B6">
              <w:rPr>
                <w:rStyle w:val="Strong"/>
                <w:lang w:val="fr-FR"/>
              </w:rPr>
              <w:t xml:space="preserve"> Nutrition</w:t>
            </w:r>
          </w:p>
        </w:tc>
      </w:tr>
      <w:tr w:rsidR="001F5502" w:rsidRPr="00452515" w14:paraId="0B1A4F41" w14:textId="77777777" w:rsidTr="00936E5F">
        <w:tc>
          <w:tcPr>
            <w:tcW w:w="8008" w:type="dxa"/>
          </w:tcPr>
          <w:p w14:paraId="518682DB" w14:textId="77777777" w:rsidR="001F5502" w:rsidRPr="00E97505" w:rsidRDefault="001F550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F5502" w14:paraId="27977CA7" w14:textId="77777777">
              <w:trPr>
                <w:jc w:val="center"/>
              </w:trPr>
              <w:tc>
                <w:tcPr>
                  <w:tcW w:w="1169" w:type="dxa"/>
                </w:tcPr>
                <w:p w14:paraId="3056E8C5" w14:textId="77777777" w:rsidR="001F5502" w:rsidRPr="007A35F7" w:rsidRDefault="001F5502">
                  <w:pPr>
                    <w:rPr>
                      <w:rFonts w:ascii="Arial" w:hAnsi="Arial" w:cs="Arial"/>
                    </w:rPr>
                  </w:pPr>
                  <w:r w:rsidRPr="007A35F7">
                    <w:rPr>
                      <w:rFonts w:ascii="Arial" w:hAnsi="Arial" w:cs="Arial"/>
                    </w:rPr>
                    <w:t>Version</w:t>
                  </w:r>
                </w:p>
              </w:tc>
              <w:tc>
                <w:tcPr>
                  <w:tcW w:w="1357" w:type="dxa"/>
                </w:tcPr>
                <w:p w14:paraId="112CA5E9" w14:textId="77777777" w:rsidR="001F5502" w:rsidRPr="007A35F7" w:rsidRDefault="001F5502">
                  <w:pPr>
                    <w:rPr>
                      <w:rFonts w:ascii="Arial" w:hAnsi="Arial" w:cs="Arial"/>
                    </w:rPr>
                  </w:pPr>
                  <w:r w:rsidRPr="007A35F7">
                    <w:rPr>
                      <w:rFonts w:ascii="Arial" w:hAnsi="Arial" w:cs="Arial"/>
                    </w:rPr>
                    <w:t>Date</w:t>
                  </w:r>
                </w:p>
              </w:tc>
              <w:tc>
                <w:tcPr>
                  <w:tcW w:w="1315" w:type="dxa"/>
                </w:tcPr>
                <w:p w14:paraId="78E59509" w14:textId="77777777" w:rsidR="001F5502" w:rsidRPr="007A35F7" w:rsidRDefault="001F5502">
                  <w:pPr>
                    <w:rPr>
                      <w:rFonts w:ascii="Arial" w:hAnsi="Arial" w:cs="Arial"/>
                    </w:rPr>
                  </w:pPr>
                  <w:r w:rsidRPr="007A35F7">
                    <w:rPr>
                      <w:rFonts w:ascii="Arial" w:hAnsi="Arial" w:cs="Arial"/>
                    </w:rPr>
                    <w:t>Updated By</w:t>
                  </w:r>
                </w:p>
              </w:tc>
              <w:tc>
                <w:tcPr>
                  <w:tcW w:w="3924" w:type="dxa"/>
                </w:tcPr>
                <w:p w14:paraId="1A937FB8" w14:textId="77777777" w:rsidR="001F5502" w:rsidRPr="007A35F7" w:rsidRDefault="001F5502">
                  <w:pPr>
                    <w:rPr>
                      <w:rFonts w:ascii="Arial" w:hAnsi="Arial" w:cs="Arial"/>
                    </w:rPr>
                  </w:pPr>
                  <w:r w:rsidRPr="007A35F7">
                    <w:rPr>
                      <w:rFonts w:ascii="Arial" w:hAnsi="Arial" w:cs="Arial"/>
                    </w:rPr>
                    <w:t>Description</w:t>
                  </w:r>
                </w:p>
              </w:tc>
            </w:tr>
            <w:tr w:rsidR="001F5502" w14:paraId="02F285AD" w14:textId="77777777">
              <w:trPr>
                <w:jc w:val="center"/>
              </w:trPr>
              <w:tc>
                <w:tcPr>
                  <w:tcW w:w="1169" w:type="dxa"/>
                </w:tcPr>
                <w:p w14:paraId="7995DF17" w14:textId="77777777" w:rsidR="001F5502" w:rsidRPr="007A35F7" w:rsidRDefault="001F5502">
                  <w:pPr>
                    <w:rPr>
                      <w:rFonts w:ascii="Arial" w:hAnsi="Arial" w:cs="Arial"/>
                    </w:rPr>
                  </w:pPr>
                  <w:r w:rsidRPr="007A35F7">
                    <w:rPr>
                      <w:rFonts w:ascii="Arial" w:hAnsi="Arial" w:cs="Arial"/>
                    </w:rPr>
                    <w:t>1.0</w:t>
                  </w:r>
                </w:p>
              </w:tc>
              <w:tc>
                <w:tcPr>
                  <w:tcW w:w="1357" w:type="dxa"/>
                </w:tcPr>
                <w:p w14:paraId="059C800D" w14:textId="22BE6BFD" w:rsidR="001F5502" w:rsidRPr="007A35F7" w:rsidRDefault="001F5502">
                  <w:pPr>
                    <w:rPr>
                      <w:rFonts w:ascii="Arial" w:hAnsi="Arial" w:cs="Arial"/>
                    </w:rPr>
                  </w:pPr>
                  <w:r w:rsidRPr="007A35F7">
                    <w:rPr>
                      <w:rFonts w:ascii="Arial" w:hAnsi="Arial" w:cs="Arial"/>
                    </w:rPr>
                    <w:t>2022.</w:t>
                  </w:r>
                  <w:r w:rsidR="00E21775">
                    <w:rPr>
                      <w:rFonts w:ascii="Arial" w:hAnsi="Arial" w:cs="Arial"/>
                    </w:rPr>
                    <w:t>9</w:t>
                  </w:r>
                  <w:r w:rsidRPr="007A35F7">
                    <w:rPr>
                      <w:rFonts w:ascii="Arial" w:hAnsi="Arial" w:cs="Arial"/>
                    </w:rPr>
                    <w:t>.</w:t>
                  </w:r>
                  <w:r w:rsidR="00E21775">
                    <w:rPr>
                      <w:rFonts w:ascii="Arial" w:hAnsi="Arial" w:cs="Arial"/>
                    </w:rPr>
                    <w:t>1</w:t>
                  </w:r>
                </w:p>
              </w:tc>
              <w:tc>
                <w:tcPr>
                  <w:tcW w:w="1315" w:type="dxa"/>
                </w:tcPr>
                <w:p w14:paraId="5FE92E97" w14:textId="77777777" w:rsidR="001F5502" w:rsidRPr="007A35F7" w:rsidRDefault="001F5502">
                  <w:pPr>
                    <w:rPr>
                      <w:rFonts w:ascii="Arial" w:hAnsi="Arial" w:cs="Arial"/>
                    </w:rPr>
                  </w:pPr>
                  <w:r w:rsidRPr="007A35F7">
                    <w:rPr>
                      <w:rFonts w:ascii="Arial" w:hAnsi="Arial" w:cs="Arial"/>
                    </w:rPr>
                    <w:t>Bonnie</w:t>
                  </w:r>
                </w:p>
              </w:tc>
              <w:tc>
                <w:tcPr>
                  <w:tcW w:w="3924" w:type="dxa"/>
                </w:tcPr>
                <w:p w14:paraId="0FAD35B8" w14:textId="032E712A" w:rsidR="001F5502" w:rsidRPr="007A35F7" w:rsidRDefault="001F5502">
                  <w:pPr>
                    <w:rPr>
                      <w:rFonts w:ascii="Arial" w:hAnsi="Arial" w:cs="Arial"/>
                    </w:rPr>
                  </w:pPr>
                  <w:r w:rsidRPr="007A35F7">
                    <w:rPr>
                      <w:rFonts w:ascii="Arial" w:hAnsi="Arial" w:cs="Arial"/>
                    </w:rPr>
                    <w:t xml:space="preserve">First version, copy from </w:t>
                  </w:r>
                  <w:r w:rsidR="00E21775" w:rsidRPr="00E21775">
                    <w:rPr>
                      <w:rFonts w:ascii="Arial" w:hAnsi="Arial" w:cs="Arial"/>
                    </w:rPr>
                    <w:t>CB03-06 Recipe Detail-Nutrition</w:t>
                  </w:r>
                </w:p>
              </w:tc>
            </w:tr>
            <w:tr w:rsidR="00DB2F75" w14:paraId="04A6B06A" w14:textId="77777777">
              <w:trPr>
                <w:jc w:val="center"/>
              </w:trPr>
              <w:tc>
                <w:tcPr>
                  <w:tcW w:w="1169" w:type="dxa"/>
                </w:tcPr>
                <w:p w14:paraId="2CFEE94F" w14:textId="6568DE74" w:rsidR="00DB2F75" w:rsidRDefault="00DB2F75" w:rsidP="00DB2F75">
                  <w:ins w:id="1578" w:author="Bonnie Yang [2]" w:date="2023-11-15T17:12:00Z">
                    <w:r w:rsidRPr="007A35F7">
                      <w:rPr>
                        <w:rFonts w:ascii="Arial" w:hAnsi="Arial" w:cs="Arial"/>
                      </w:rPr>
                      <w:t>1.</w:t>
                    </w:r>
                    <w:r>
                      <w:rPr>
                        <w:rFonts w:ascii="Arial" w:hAnsi="Arial" w:cs="Arial"/>
                      </w:rPr>
                      <w:t>1</w:t>
                    </w:r>
                  </w:ins>
                </w:p>
              </w:tc>
              <w:tc>
                <w:tcPr>
                  <w:tcW w:w="1357" w:type="dxa"/>
                </w:tcPr>
                <w:p w14:paraId="4A493CAA" w14:textId="349FD364" w:rsidR="00DB2F75" w:rsidRDefault="00DB2F75" w:rsidP="00DB2F75">
                  <w:ins w:id="1579" w:author="Bonnie Yang [2]" w:date="2023-11-15T17:1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r>
                      <w:rPr>
                        <w:rFonts w:ascii="Arial" w:hAnsi="Arial" w:cs="Arial"/>
                      </w:rPr>
                      <w:t>1</w:t>
                    </w:r>
                  </w:ins>
                  <w:ins w:id="1580" w:author="Bonnie Yang [2]" w:date="2023-11-15T17:13:00Z">
                    <w:r>
                      <w:rPr>
                        <w:rFonts w:ascii="Arial" w:hAnsi="Arial" w:cs="Arial"/>
                      </w:rPr>
                      <w:t>5</w:t>
                    </w:r>
                  </w:ins>
                </w:p>
              </w:tc>
              <w:tc>
                <w:tcPr>
                  <w:tcW w:w="1315" w:type="dxa"/>
                </w:tcPr>
                <w:p w14:paraId="76A922BE" w14:textId="0F3B87AE" w:rsidR="00DB2F75" w:rsidRDefault="00DB2F75" w:rsidP="00DB2F75">
                  <w:ins w:id="1581" w:author="Bonnie Yang [2]" w:date="2023-11-15T17:12:00Z">
                    <w:r w:rsidRPr="007A35F7">
                      <w:rPr>
                        <w:rFonts w:ascii="Arial" w:hAnsi="Arial" w:cs="Arial"/>
                      </w:rPr>
                      <w:t>Bonnie</w:t>
                    </w:r>
                  </w:ins>
                </w:p>
              </w:tc>
              <w:tc>
                <w:tcPr>
                  <w:tcW w:w="3924" w:type="dxa"/>
                </w:tcPr>
                <w:p w14:paraId="51A6BCD2" w14:textId="462F8766" w:rsidR="00DB2F75" w:rsidRDefault="00DB2F75" w:rsidP="00DB2F75">
                  <w:ins w:id="1582" w:author="Bonnie Yang [2]" w:date="2023-11-15T17:11:00Z">
                    <w:r w:rsidRPr="00DB2F75">
                      <w:t xml:space="preserve">Nutrition UI is not displaying customization </w:t>
                    </w:r>
                    <w:proofErr w:type="gramStart"/>
                    <w:r w:rsidRPr="00DB2F75">
                      <w:t>item</w:t>
                    </w:r>
                    <w:proofErr w:type="gramEnd"/>
                    <w:r w:rsidRPr="00DB2F75">
                      <w:t xml:space="preserve"> in the hover label</w:t>
                    </w:r>
                  </w:ins>
                </w:p>
              </w:tc>
            </w:tr>
            <w:tr w:rsidR="00DB2F75" w14:paraId="64A25ABA" w14:textId="77777777">
              <w:trPr>
                <w:jc w:val="center"/>
              </w:trPr>
              <w:tc>
                <w:tcPr>
                  <w:tcW w:w="1169" w:type="dxa"/>
                </w:tcPr>
                <w:p w14:paraId="09CA8A1C" w14:textId="77777777" w:rsidR="00DB2F75" w:rsidRDefault="00DB2F75" w:rsidP="00DB2F75"/>
              </w:tc>
              <w:tc>
                <w:tcPr>
                  <w:tcW w:w="1357" w:type="dxa"/>
                </w:tcPr>
                <w:p w14:paraId="3A20FF1B" w14:textId="77777777" w:rsidR="00DB2F75" w:rsidRDefault="00DB2F75" w:rsidP="00DB2F75"/>
              </w:tc>
              <w:tc>
                <w:tcPr>
                  <w:tcW w:w="1315" w:type="dxa"/>
                </w:tcPr>
                <w:p w14:paraId="1EE78BB9" w14:textId="77777777" w:rsidR="00DB2F75" w:rsidRDefault="00DB2F75" w:rsidP="00DB2F75"/>
              </w:tc>
              <w:tc>
                <w:tcPr>
                  <w:tcW w:w="3924" w:type="dxa"/>
                </w:tcPr>
                <w:p w14:paraId="33E7F4AD" w14:textId="77777777" w:rsidR="00DB2F75" w:rsidRDefault="00DB2F75" w:rsidP="00DB2F75"/>
              </w:tc>
            </w:tr>
            <w:tr w:rsidR="00DB2F75" w14:paraId="449C4EDF" w14:textId="77777777">
              <w:trPr>
                <w:jc w:val="center"/>
              </w:trPr>
              <w:tc>
                <w:tcPr>
                  <w:tcW w:w="1169" w:type="dxa"/>
                </w:tcPr>
                <w:p w14:paraId="437F6F28" w14:textId="77777777" w:rsidR="00DB2F75" w:rsidRDefault="00DB2F75" w:rsidP="00DB2F75"/>
              </w:tc>
              <w:tc>
                <w:tcPr>
                  <w:tcW w:w="1357" w:type="dxa"/>
                </w:tcPr>
                <w:p w14:paraId="0AD8265B" w14:textId="77777777" w:rsidR="00DB2F75" w:rsidRDefault="00DB2F75" w:rsidP="00DB2F75"/>
              </w:tc>
              <w:tc>
                <w:tcPr>
                  <w:tcW w:w="1315" w:type="dxa"/>
                </w:tcPr>
                <w:p w14:paraId="214415DA" w14:textId="77777777" w:rsidR="00DB2F75" w:rsidRDefault="00DB2F75" w:rsidP="00DB2F75"/>
              </w:tc>
              <w:tc>
                <w:tcPr>
                  <w:tcW w:w="3924" w:type="dxa"/>
                </w:tcPr>
                <w:p w14:paraId="4C0706CA" w14:textId="77777777" w:rsidR="00DB2F75" w:rsidRPr="00B66734" w:rsidRDefault="00DB2F75" w:rsidP="00DB2F75"/>
              </w:tc>
            </w:tr>
            <w:tr w:rsidR="00DB2F75" w14:paraId="594D0EB7" w14:textId="77777777">
              <w:trPr>
                <w:jc w:val="center"/>
              </w:trPr>
              <w:tc>
                <w:tcPr>
                  <w:tcW w:w="1169" w:type="dxa"/>
                </w:tcPr>
                <w:p w14:paraId="3B8A9289" w14:textId="77777777" w:rsidR="00DB2F75" w:rsidRDefault="00DB2F75" w:rsidP="00DB2F75"/>
              </w:tc>
              <w:tc>
                <w:tcPr>
                  <w:tcW w:w="1357" w:type="dxa"/>
                </w:tcPr>
                <w:p w14:paraId="4E245D39" w14:textId="77777777" w:rsidR="00DB2F75" w:rsidRDefault="00DB2F75" w:rsidP="00DB2F75"/>
              </w:tc>
              <w:tc>
                <w:tcPr>
                  <w:tcW w:w="1315" w:type="dxa"/>
                </w:tcPr>
                <w:p w14:paraId="64192A2C" w14:textId="77777777" w:rsidR="00DB2F75" w:rsidRDefault="00DB2F75" w:rsidP="00DB2F75"/>
              </w:tc>
              <w:tc>
                <w:tcPr>
                  <w:tcW w:w="3924" w:type="dxa"/>
                </w:tcPr>
                <w:p w14:paraId="3473CB5A" w14:textId="77777777" w:rsidR="00DB2F75" w:rsidRDefault="00DB2F75" w:rsidP="00DB2F75"/>
              </w:tc>
            </w:tr>
            <w:tr w:rsidR="00DB2F75" w14:paraId="31DA8C22" w14:textId="77777777">
              <w:trPr>
                <w:jc w:val="center"/>
              </w:trPr>
              <w:tc>
                <w:tcPr>
                  <w:tcW w:w="1169" w:type="dxa"/>
                </w:tcPr>
                <w:p w14:paraId="7C3A6635" w14:textId="77777777" w:rsidR="00DB2F75" w:rsidRDefault="00DB2F75" w:rsidP="00DB2F75"/>
              </w:tc>
              <w:tc>
                <w:tcPr>
                  <w:tcW w:w="1357" w:type="dxa"/>
                </w:tcPr>
                <w:p w14:paraId="676FF663" w14:textId="77777777" w:rsidR="00DB2F75" w:rsidRDefault="00DB2F75" w:rsidP="00DB2F75"/>
              </w:tc>
              <w:tc>
                <w:tcPr>
                  <w:tcW w:w="1315" w:type="dxa"/>
                </w:tcPr>
                <w:p w14:paraId="4D4C2CF9" w14:textId="77777777" w:rsidR="00DB2F75" w:rsidRDefault="00DB2F75" w:rsidP="00DB2F75"/>
              </w:tc>
              <w:tc>
                <w:tcPr>
                  <w:tcW w:w="3924" w:type="dxa"/>
                </w:tcPr>
                <w:p w14:paraId="7E6633B4" w14:textId="77777777" w:rsidR="00DB2F75" w:rsidRPr="005C49CE" w:rsidRDefault="00DB2F75" w:rsidP="00DB2F75"/>
              </w:tc>
            </w:tr>
          </w:tbl>
          <w:p w14:paraId="283EC50D" w14:textId="77777777" w:rsidR="001F5502" w:rsidRDefault="001F5502"/>
        </w:tc>
      </w:tr>
      <w:tr w:rsidR="001F5502" w:rsidRPr="00452515" w14:paraId="5C8251D1" w14:textId="77777777" w:rsidTr="00936E5F">
        <w:tc>
          <w:tcPr>
            <w:tcW w:w="8008" w:type="dxa"/>
          </w:tcPr>
          <w:p w14:paraId="0B5F27B0" w14:textId="77777777" w:rsidR="001F5502" w:rsidRPr="00452515" w:rsidRDefault="001F5502">
            <w:r w:rsidRPr="00E97505">
              <w:rPr>
                <w:rStyle w:val="Strong"/>
              </w:rPr>
              <w:t>Stakeholder:</w:t>
            </w:r>
            <w:r w:rsidRPr="00452515">
              <w:t xml:space="preserve"> </w:t>
            </w:r>
            <w:r>
              <w:t>User with privilege</w:t>
            </w:r>
          </w:p>
        </w:tc>
      </w:tr>
      <w:tr w:rsidR="001F5502" w:rsidRPr="00452515" w14:paraId="34BFCDCF" w14:textId="77777777" w:rsidTr="00936E5F">
        <w:tc>
          <w:tcPr>
            <w:tcW w:w="8008" w:type="dxa"/>
          </w:tcPr>
          <w:p w14:paraId="0E89B8B0" w14:textId="77777777" w:rsidR="001F5502" w:rsidRPr="00E97505" w:rsidRDefault="001F5502">
            <w:pPr>
              <w:rPr>
                <w:rStyle w:val="Strong"/>
              </w:rPr>
            </w:pPr>
            <w:r w:rsidRPr="00E97505">
              <w:rPr>
                <w:rStyle w:val="Strong"/>
              </w:rPr>
              <w:t xml:space="preserve">Pre-Condition: </w:t>
            </w:r>
          </w:p>
          <w:p w14:paraId="547EF1C8" w14:textId="77777777" w:rsidR="001F5502" w:rsidRDefault="001F5502">
            <w:pPr>
              <w:rPr>
                <w:rFonts w:ascii="Arial" w:hAnsi="Arial" w:cs="Arial"/>
                <w:sz w:val="20"/>
                <w:szCs w:val="20"/>
              </w:rPr>
            </w:pPr>
            <w:r>
              <w:t>The user goes to the page</w:t>
            </w:r>
            <w:r w:rsidRPr="00DD3CB0">
              <w:rPr>
                <w:rFonts w:ascii="Arial" w:hAnsi="Arial" w:cs="Arial"/>
                <w:sz w:val="20"/>
                <w:szCs w:val="20"/>
              </w:rPr>
              <w:t xml:space="preserve"> </w:t>
            </w:r>
          </w:p>
          <w:p w14:paraId="240F6412" w14:textId="77777777" w:rsidR="00E21775" w:rsidRDefault="00E21775" w:rsidP="00E21775">
            <w:pPr>
              <w:jc w:val="left"/>
            </w:pPr>
            <w:r w:rsidRPr="000633C8">
              <w:t xml:space="preserve">The new UI design referent to </w:t>
            </w:r>
            <w:proofErr w:type="spellStart"/>
            <w:r w:rsidRPr="000633C8">
              <w:t>figma</w:t>
            </w:r>
            <w:proofErr w:type="spellEnd"/>
            <w:r w:rsidRPr="000633C8">
              <w:t>:</w:t>
            </w:r>
            <w:r>
              <w:t xml:space="preserve"> </w:t>
            </w:r>
          </w:p>
          <w:bookmarkStart w:id="1583" w:name="OLE_LINK9"/>
          <w:p w14:paraId="7D7EBE35" w14:textId="77777777" w:rsidR="00E21775" w:rsidRDefault="00E21775" w:rsidP="00E21775">
            <w:pPr>
              <w:jc w:val="left"/>
            </w:pPr>
            <w:r>
              <w:fldChar w:fldCharType="begin"/>
            </w:r>
            <w:r>
              <w:instrText>HYPERLINK "https://www.figma.com/file/yk9lE9HxqFohrPVDpg2JmO/Recipe-Details?node-id=0%3A1"</w:instrText>
            </w:r>
            <w:r>
              <w:fldChar w:fldCharType="separate"/>
            </w:r>
            <w:r w:rsidRPr="003674C4">
              <w:rPr>
                <w:rStyle w:val="Hyperlink"/>
              </w:rPr>
              <w:t>https://www.figma.com/file/yk9lE9HxqFohrPVDpg2JmO/Recipe-Details?node-id=0%3A1</w:t>
            </w:r>
            <w:r>
              <w:fldChar w:fldCharType="end"/>
            </w:r>
          </w:p>
          <w:p w14:paraId="250E6830" w14:textId="0253F5E3" w:rsidR="001F5502" w:rsidRPr="00DD3CB0" w:rsidRDefault="00E21775" w:rsidP="00E21775">
            <w:pPr>
              <w:rPr>
                <w:rFonts w:ascii="Arial" w:hAnsi="Arial" w:cs="Arial"/>
                <w:sz w:val="20"/>
                <w:szCs w:val="20"/>
              </w:rPr>
            </w:pPr>
            <w:hyperlink r:id="rId107" w:history="1">
              <w:r w:rsidRPr="003674C4">
                <w:rPr>
                  <w:rStyle w:val="Hyperlink"/>
                </w:rPr>
                <w:t>https://www.figma.com/file/6dSGUNdcbtGwqr9LetLjP8/Remarkable-Foods---Deliverables?node-id=5565%3A67015</w:t>
              </w:r>
            </w:hyperlink>
            <w:bookmarkEnd w:id="1583"/>
          </w:p>
        </w:tc>
      </w:tr>
      <w:tr w:rsidR="0081405F" w:rsidRPr="00452515" w14:paraId="4D34B6AA" w14:textId="77777777" w:rsidTr="00936E5F">
        <w:tc>
          <w:tcPr>
            <w:tcW w:w="8008" w:type="dxa"/>
          </w:tcPr>
          <w:p w14:paraId="404F1A84" w14:textId="77777777" w:rsidR="00586922" w:rsidRDefault="0081405F" w:rsidP="003067B9">
            <w:pPr>
              <w:rPr>
                <w:rStyle w:val="Strong"/>
              </w:rPr>
            </w:pPr>
            <w:r w:rsidRPr="00E97505">
              <w:rPr>
                <w:rStyle w:val="Strong"/>
                <w:rFonts w:hint="eastAsia"/>
              </w:rPr>
              <w:t>Main Scenario:</w:t>
            </w:r>
            <w:r>
              <w:rPr>
                <w:rStyle w:val="Strong"/>
              </w:rPr>
              <w:t xml:space="preserve"> Details in Nutrition Card</w:t>
            </w:r>
          </w:p>
          <w:p w14:paraId="2313E494" w14:textId="5A540A56" w:rsidR="003067B9" w:rsidRPr="003067B9" w:rsidRDefault="003067B9" w:rsidP="003067B9">
            <w:pPr>
              <w:rPr>
                <w:rStyle w:val="Strong"/>
                <w:rPrChange w:id="1584" w:author="Bonnie Yang" w:date="2022-09-07T18:43:00Z">
                  <w:rPr>
                    <w:rStyle w:val="Strong"/>
                    <w:rFonts w:asciiTheme="minorHAnsi" w:eastAsia="宋体" w:hAnsiTheme="minorHAnsi" w:cs="宋体"/>
                    <w:kern w:val="0"/>
                    <w:sz w:val="21"/>
                    <w:szCs w:val="24"/>
                  </w:rPr>
                </w:rPrChange>
              </w:rPr>
            </w:pPr>
            <w:hyperlink r:id="rId108" w:history="1">
              <w:r w:rsidRPr="00B37EBB">
                <w:rPr>
                  <w:rStyle w:val="Hyperlink"/>
                  <w:rFonts w:ascii="Arial" w:hAnsi="Arial" w:cs="Arial"/>
                  <w:sz w:val="22"/>
                </w:rPr>
                <w:t>https://wonder.atlassian.net/wiki/x/44FH_Q</w:t>
              </w:r>
            </w:hyperlink>
            <w:r>
              <w:rPr>
                <w:rStyle w:val="Strong"/>
                <w:rFonts w:hint="eastAsia"/>
              </w:rPr>
              <w:t xml:space="preserve"> </w:t>
            </w:r>
          </w:p>
        </w:tc>
      </w:tr>
      <w:tr w:rsidR="001F5502" w:rsidRPr="00452515" w14:paraId="41BDF52F" w14:textId="77777777" w:rsidTr="00936E5F">
        <w:tc>
          <w:tcPr>
            <w:tcW w:w="8008" w:type="dxa"/>
          </w:tcPr>
          <w:p w14:paraId="125D0C1A" w14:textId="77777777" w:rsidR="00E21775" w:rsidRDefault="00E21775" w:rsidP="00E21775">
            <w:pPr>
              <w:rPr>
                <w:rStyle w:val="Strong"/>
              </w:rPr>
            </w:pPr>
            <w:r w:rsidRPr="00D94ED7">
              <w:rPr>
                <w:rStyle w:val="Strong"/>
                <w:rFonts w:hint="eastAsia"/>
              </w:rPr>
              <w:t xml:space="preserve">Main </w:t>
            </w:r>
            <w:r w:rsidRPr="00D94ED7">
              <w:rPr>
                <w:rStyle w:val="Strong"/>
              </w:rPr>
              <w:t>Scenario</w:t>
            </w:r>
            <w:r>
              <w:rPr>
                <w:rStyle w:val="Strong"/>
              </w:rPr>
              <w:t>: E</w:t>
            </w:r>
            <w:r>
              <w:rPr>
                <w:rStyle w:val="Strong"/>
                <w:rFonts w:hint="eastAsia"/>
              </w:rPr>
              <w:t>dit</w:t>
            </w:r>
            <w:r>
              <w:rPr>
                <w:rStyle w:val="Strong"/>
              </w:rPr>
              <w:t xml:space="preserve"> N</w:t>
            </w:r>
            <w:r>
              <w:rPr>
                <w:rStyle w:val="Strong"/>
                <w:rFonts w:hint="eastAsia"/>
              </w:rPr>
              <w:t>utrition</w:t>
            </w:r>
          </w:p>
          <w:p w14:paraId="7251A899" w14:textId="46819E7B" w:rsidR="001F5502" w:rsidRPr="00C11AA9" w:rsidRDefault="00CD3095" w:rsidP="00CD3095">
            <w:hyperlink r:id="rId109" w:history="1">
              <w:r w:rsidRPr="00B37EBB">
                <w:rPr>
                  <w:rStyle w:val="Hyperlink"/>
                </w:rPr>
                <w:t>https://wonder.atlassian.net/wiki/x/TYBI_Q</w:t>
              </w:r>
            </w:hyperlink>
            <w:r>
              <w:rPr>
                <w:rFonts w:hint="eastAsia"/>
              </w:rPr>
              <w:t xml:space="preserve"> </w:t>
            </w:r>
          </w:p>
        </w:tc>
      </w:tr>
      <w:tr w:rsidR="00E01DD6" w:rsidRPr="00452515" w14:paraId="51FE91E7" w14:textId="77777777" w:rsidTr="00936E5F">
        <w:tc>
          <w:tcPr>
            <w:tcW w:w="8008" w:type="dxa"/>
          </w:tcPr>
          <w:p w14:paraId="06DD4FFE" w14:textId="1E213D0F" w:rsidR="00E01DD6" w:rsidRDefault="00E01DD6" w:rsidP="00E01DD6">
            <w:pPr>
              <w:rPr>
                <w:rStyle w:val="Strong"/>
              </w:rPr>
            </w:pPr>
            <w:r w:rsidRPr="00D94ED7">
              <w:rPr>
                <w:rStyle w:val="Strong"/>
                <w:rFonts w:hint="eastAsia"/>
              </w:rPr>
              <w:t xml:space="preserve">Main </w:t>
            </w:r>
            <w:r w:rsidRPr="00D94ED7">
              <w:rPr>
                <w:rStyle w:val="Strong"/>
              </w:rPr>
              <w:t>Scenario</w:t>
            </w:r>
            <w:r w:rsidR="00C727DB">
              <w:rPr>
                <w:rStyle w:val="Strong"/>
              </w:rPr>
              <w:t xml:space="preserve"> 3</w:t>
            </w:r>
            <w:r>
              <w:rPr>
                <w:rStyle w:val="Strong"/>
              </w:rPr>
              <w:t>: N</w:t>
            </w:r>
            <w:r>
              <w:rPr>
                <w:rStyle w:val="Strong"/>
                <w:rFonts w:hint="eastAsia"/>
              </w:rPr>
              <w:t>utrition</w:t>
            </w:r>
            <w:r>
              <w:rPr>
                <w:rStyle w:val="Strong"/>
              </w:rPr>
              <w:t xml:space="preserve"> reviewed status</w:t>
            </w:r>
          </w:p>
          <w:p w14:paraId="34378BE5" w14:textId="78474C04" w:rsidR="00E01DD6" w:rsidRPr="00E97505" w:rsidRDefault="00936E5F" w:rsidP="00CD3095">
            <w:pPr>
              <w:rPr>
                <w:rStyle w:val="Strong"/>
              </w:rPr>
            </w:pPr>
            <w:hyperlink r:id="rId110" w:history="1">
              <w:r w:rsidRPr="00B37EBB">
                <w:rPr>
                  <w:rStyle w:val="Hyperlink"/>
                  <w:rFonts w:ascii="Arial" w:hAnsi="Arial" w:cs="Arial"/>
                  <w:sz w:val="22"/>
                </w:rPr>
                <w:t>https://wonder.atlassian.net/wiki/x/g4BI_Q</w:t>
              </w:r>
            </w:hyperlink>
            <w:r>
              <w:rPr>
                <w:rStyle w:val="Strong"/>
                <w:rFonts w:hint="eastAsia"/>
              </w:rPr>
              <w:t xml:space="preserve"> </w:t>
            </w:r>
          </w:p>
        </w:tc>
      </w:tr>
      <w:tr w:rsidR="00E01DD6" w:rsidRPr="00452515" w14:paraId="5B76F8CB" w14:textId="77777777" w:rsidTr="00936E5F">
        <w:tc>
          <w:tcPr>
            <w:tcW w:w="8008" w:type="dxa"/>
          </w:tcPr>
          <w:p w14:paraId="2F73F2CD" w14:textId="77777777" w:rsidR="00E01DD6" w:rsidRDefault="00E01DD6" w:rsidP="00E01DD6">
            <w:r w:rsidRPr="00452515">
              <w:t>Extend Scenario:</w:t>
            </w:r>
          </w:p>
          <w:p w14:paraId="0E367D70" w14:textId="77777777" w:rsidR="00E01DD6" w:rsidRPr="00452515" w:rsidRDefault="00E01DD6" w:rsidP="00E01DD6"/>
        </w:tc>
      </w:tr>
      <w:tr w:rsidR="00E01DD6" w:rsidRPr="00452515" w14:paraId="3C409A9F" w14:textId="77777777" w:rsidTr="00936E5F">
        <w:tc>
          <w:tcPr>
            <w:tcW w:w="8008" w:type="dxa"/>
          </w:tcPr>
          <w:p w14:paraId="7E336C0B" w14:textId="77777777" w:rsidR="00E01DD6" w:rsidRDefault="00E01DD6" w:rsidP="00E01DD6">
            <w:r w:rsidRPr="00452515">
              <w:t>Exception Scenario:</w:t>
            </w:r>
          </w:p>
          <w:p w14:paraId="15C4DC35" w14:textId="77777777" w:rsidR="00E01DD6" w:rsidRPr="00452515" w:rsidRDefault="00E01DD6" w:rsidP="00E01DD6"/>
        </w:tc>
      </w:tr>
      <w:tr w:rsidR="00E01DD6" w:rsidRPr="00452515" w14:paraId="4E33D844" w14:textId="77777777" w:rsidTr="00936E5F">
        <w:tc>
          <w:tcPr>
            <w:tcW w:w="8008" w:type="dxa"/>
          </w:tcPr>
          <w:p w14:paraId="1578968A" w14:textId="77777777" w:rsidR="00E01DD6" w:rsidRPr="00452515" w:rsidRDefault="00E01DD6" w:rsidP="00E01DD6">
            <w:r w:rsidRPr="00452515">
              <w:t>Notes:</w:t>
            </w:r>
          </w:p>
        </w:tc>
      </w:tr>
      <w:tr w:rsidR="00E01DD6" w:rsidRPr="00452515" w14:paraId="3314C113" w14:textId="77777777" w:rsidTr="00936E5F">
        <w:tc>
          <w:tcPr>
            <w:tcW w:w="8008" w:type="dxa"/>
          </w:tcPr>
          <w:p w14:paraId="35FC8205" w14:textId="77777777" w:rsidR="00E01DD6" w:rsidRPr="00452515" w:rsidRDefault="00E01DD6" w:rsidP="00E01DD6">
            <w:r w:rsidRPr="00452515">
              <w:t>Q/A:</w:t>
            </w:r>
          </w:p>
        </w:tc>
      </w:tr>
    </w:tbl>
    <w:p w14:paraId="1CC441CA" w14:textId="77777777" w:rsidR="00CE1662" w:rsidRDefault="00CE1662" w:rsidP="00B03141"/>
    <w:p w14:paraId="5C4E2980" w14:textId="1C53EFAE" w:rsidR="00E21775" w:rsidRPr="00E01DD6" w:rsidRDefault="00DC568A" w:rsidP="008739BC">
      <w:pPr>
        <w:pStyle w:val="Heading2"/>
        <w:numPr>
          <w:ilvl w:val="0"/>
          <w:numId w:val="0"/>
        </w:numPr>
        <w:ind w:left="567"/>
        <w:rPr>
          <w:rFonts w:ascii="Arial" w:hAnsi="Arial" w:cs="Arial"/>
        </w:rPr>
      </w:pPr>
      <w:r>
        <w:rPr>
          <w:rFonts w:ascii="Arial" w:hAnsi="Arial" w:cs="Arial" w:hint="eastAsia"/>
        </w:rPr>
        <w:t>Tran-</w:t>
      </w:r>
      <w:r w:rsidR="00E01DD6" w:rsidRPr="00E01DD6">
        <w:rPr>
          <w:rFonts w:ascii="Arial" w:hAnsi="Arial" w:cs="Arial"/>
        </w:rPr>
        <w:t>MS0</w:t>
      </w:r>
      <w:r w:rsidR="00E01DD6">
        <w:rPr>
          <w:rFonts w:ascii="Arial" w:hAnsi="Arial" w:cs="Arial"/>
        </w:rPr>
        <w:t>4</w:t>
      </w:r>
      <w:r w:rsidR="00E01DD6" w:rsidRPr="00E01DD6">
        <w:rPr>
          <w:rFonts w:ascii="Arial" w:hAnsi="Arial" w:cs="Arial"/>
        </w:rPr>
        <w:t>-0</w:t>
      </w:r>
      <w:r w:rsidR="00E01DD6">
        <w:rPr>
          <w:rFonts w:ascii="Arial" w:hAnsi="Arial" w:cs="Arial"/>
        </w:rPr>
        <w:t>8</w:t>
      </w:r>
      <w:r w:rsidR="00E01DD6" w:rsidRPr="00E01DD6">
        <w:rPr>
          <w:rFonts w:ascii="Arial" w:hAnsi="Arial" w:cs="Arial"/>
        </w:rPr>
        <w:t xml:space="preserve"> Calculate Nutrition</w:t>
      </w:r>
    </w:p>
    <w:p w14:paraId="3D9AFA01" w14:textId="77777777" w:rsidR="00E21775" w:rsidRDefault="00E21775" w:rsidP="00E21775"/>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21775" w:rsidRPr="00452515" w14:paraId="291708B5" w14:textId="77777777" w:rsidTr="00DC568A">
        <w:tc>
          <w:tcPr>
            <w:tcW w:w="8008" w:type="dxa"/>
          </w:tcPr>
          <w:p w14:paraId="7D75BE6B" w14:textId="5B052DAB" w:rsidR="00E21775" w:rsidRPr="00E97505" w:rsidRDefault="00E21775">
            <w:pPr>
              <w:rPr>
                <w:rStyle w:val="Strong"/>
              </w:rPr>
            </w:pPr>
            <w:r>
              <w:rPr>
                <w:rStyle w:val="Strong"/>
              </w:rPr>
              <w:t>MS</w:t>
            </w:r>
            <w:r w:rsidRPr="00E97505">
              <w:rPr>
                <w:rStyle w:val="Strong"/>
              </w:rPr>
              <w:t>0</w:t>
            </w:r>
            <w:r w:rsidR="00E01DD6">
              <w:rPr>
                <w:rStyle w:val="Strong"/>
              </w:rPr>
              <w:t>4</w:t>
            </w:r>
            <w:r w:rsidRPr="00E97505">
              <w:rPr>
                <w:rStyle w:val="Strong"/>
              </w:rPr>
              <w:t>-0</w:t>
            </w:r>
            <w:r w:rsidR="00E01DD6">
              <w:rPr>
                <w:rStyle w:val="Strong"/>
              </w:rPr>
              <w:t>8</w:t>
            </w:r>
            <w:r>
              <w:rPr>
                <w:rStyle w:val="Strong"/>
              </w:rPr>
              <w:t xml:space="preserve"> </w:t>
            </w:r>
            <w:r w:rsidR="00E01DD6" w:rsidRPr="00E01DD6">
              <w:rPr>
                <w:rFonts w:ascii="Arial" w:hAnsi="Arial" w:cs="Arial"/>
              </w:rPr>
              <w:t>Calculate Nutrition</w:t>
            </w:r>
          </w:p>
        </w:tc>
      </w:tr>
      <w:tr w:rsidR="00E21775" w:rsidRPr="00452515" w14:paraId="4CE03020" w14:textId="77777777" w:rsidTr="00DC568A">
        <w:tc>
          <w:tcPr>
            <w:tcW w:w="8008" w:type="dxa"/>
          </w:tcPr>
          <w:p w14:paraId="73B5C8B7" w14:textId="77777777" w:rsidR="00E21775" w:rsidRPr="00E97505" w:rsidRDefault="00E2177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E21775" w14:paraId="1DB34A45" w14:textId="77777777">
              <w:trPr>
                <w:jc w:val="center"/>
              </w:trPr>
              <w:tc>
                <w:tcPr>
                  <w:tcW w:w="1169" w:type="dxa"/>
                </w:tcPr>
                <w:p w14:paraId="1FE200D4" w14:textId="77777777" w:rsidR="00E21775" w:rsidRPr="007A35F7" w:rsidRDefault="00E21775">
                  <w:pPr>
                    <w:rPr>
                      <w:rFonts w:ascii="Arial" w:hAnsi="Arial" w:cs="Arial"/>
                    </w:rPr>
                  </w:pPr>
                  <w:r w:rsidRPr="007A35F7">
                    <w:rPr>
                      <w:rFonts w:ascii="Arial" w:hAnsi="Arial" w:cs="Arial"/>
                    </w:rPr>
                    <w:t>Version</w:t>
                  </w:r>
                </w:p>
              </w:tc>
              <w:tc>
                <w:tcPr>
                  <w:tcW w:w="1357" w:type="dxa"/>
                </w:tcPr>
                <w:p w14:paraId="3C4691AB" w14:textId="77777777" w:rsidR="00E21775" w:rsidRPr="007A35F7" w:rsidRDefault="00E21775">
                  <w:pPr>
                    <w:rPr>
                      <w:rFonts w:ascii="Arial" w:hAnsi="Arial" w:cs="Arial"/>
                    </w:rPr>
                  </w:pPr>
                  <w:r w:rsidRPr="007A35F7">
                    <w:rPr>
                      <w:rFonts w:ascii="Arial" w:hAnsi="Arial" w:cs="Arial"/>
                    </w:rPr>
                    <w:t>Date</w:t>
                  </w:r>
                </w:p>
              </w:tc>
              <w:tc>
                <w:tcPr>
                  <w:tcW w:w="1315" w:type="dxa"/>
                </w:tcPr>
                <w:p w14:paraId="7A4F1FFD" w14:textId="77777777" w:rsidR="00E21775" w:rsidRPr="007A35F7" w:rsidRDefault="00E21775">
                  <w:pPr>
                    <w:rPr>
                      <w:rFonts w:ascii="Arial" w:hAnsi="Arial" w:cs="Arial"/>
                    </w:rPr>
                  </w:pPr>
                  <w:r w:rsidRPr="007A35F7">
                    <w:rPr>
                      <w:rFonts w:ascii="Arial" w:hAnsi="Arial" w:cs="Arial"/>
                    </w:rPr>
                    <w:t>Updated By</w:t>
                  </w:r>
                </w:p>
              </w:tc>
              <w:tc>
                <w:tcPr>
                  <w:tcW w:w="3924" w:type="dxa"/>
                </w:tcPr>
                <w:p w14:paraId="488B2911" w14:textId="77777777" w:rsidR="00E21775" w:rsidRPr="007A35F7" w:rsidRDefault="00E21775">
                  <w:pPr>
                    <w:rPr>
                      <w:rFonts w:ascii="Arial" w:hAnsi="Arial" w:cs="Arial"/>
                    </w:rPr>
                  </w:pPr>
                  <w:r w:rsidRPr="007A35F7">
                    <w:rPr>
                      <w:rFonts w:ascii="Arial" w:hAnsi="Arial" w:cs="Arial"/>
                    </w:rPr>
                    <w:t>Description</w:t>
                  </w:r>
                </w:p>
              </w:tc>
            </w:tr>
            <w:tr w:rsidR="00E01DD6" w14:paraId="379B32F1" w14:textId="77777777">
              <w:trPr>
                <w:jc w:val="center"/>
              </w:trPr>
              <w:tc>
                <w:tcPr>
                  <w:tcW w:w="1169" w:type="dxa"/>
                </w:tcPr>
                <w:p w14:paraId="0234EB6C" w14:textId="51CD7D6C" w:rsidR="00E01DD6" w:rsidRPr="007A35F7" w:rsidRDefault="00E01DD6" w:rsidP="00E01DD6">
                  <w:pPr>
                    <w:rPr>
                      <w:rFonts w:ascii="Arial" w:hAnsi="Arial" w:cs="Arial"/>
                    </w:rPr>
                  </w:pPr>
                  <w:r w:rsidRPr="007A35F7">
                    <w:rPr>
                      <w:rFonts w:ascii="Arial" w:hAnsi="Arial" w:cs="Arial"/>
                    </w:rPr>
                    <w:t>1.0</w:t>
                  </w:r>
                </w:p>
              </w:tc>
              <w:tc>
                <w:tcPr>
                  <w:tcW w:w="1357" w:type="dxa"/>
                </w:tcPr>
                <w:p w14:paraId="4338441C" w14:textId="77B74761" w:rsidR="00E01DD6" w:rsidRPr="007A35F7" w:rsidRDefault="00E01DD6" w:rsidP="00E01DD6">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w:t>
                  </w:r>
                </w:p>
              </w:tc>
              <w:tc>
                <w:tcPr>
                  <w:tcW w:w="1315" w:type="dxa"/>
                </w:tcPr>
                <w:p w14:paraId="6099B0A7" w14:textId="51F442BA" w:rsidR="00E01DD6" w:rsidRPr="007A35F7" w:rsidRDefault="00E01DD6" w:rsidP="00E01DD6">
                  <w:pPr>
                    <w:rPr>
                      <w:rFonts w:ascii="Arial" w:hAnsi="Arial" w:cs="Arial"/>
                    </w:rPr>
                  </w:pPr>
                  <w:r w:rsidRPr="007A35F7">
                    <w:rPr>
                      <w:rFonts w:ascii="Arial" w:hAnsi="Arial" w:cs="Arial"/>
                    </w:rPr>
                    <w:t>Bonnie</w:t>
                  </w:r>
                </w:p>
              </w:tc>
              <w:tc>
                <w:tcPr>
                  <w:tcW w:w="3924" w:type="dxa"/>
                </w:tcPr>
                <w:p w14:paraId="031AD648" w14:textId="727796F0" w:rsidR="00E01DD6" w:rsidRPr="007A35F7" w:rsidRDefault="00E01DD6" w:rsidP="00E01DD6">
                  <w:pPr>
                    <w:rPr>
                      <w:rFonts w:ascii="Arial" w:hAnsi="Arial" w:cs="Arial"/>
                    </w:rPr>
                  </w:pPr>
                  <w:r w:rsidRPr="007A35F7">
                    <w:rPr>
                      <w:rFonts w:ascii="Arial" w:hAnsi="Arial" w:cs="Arial"/>
                    </w:rPr>
                    <w:t xml:space="preserve">First version, copy from </w:t>
                  </w:r>
                  <w:r w:rsidRPr="00E21775">
                    <w:rPr>
                      <w:rFonts w:ascii="Arial" w:hAnsi="Arial" w:cs="Arial"/>
                    </w:rPr>
                    <w:t>CB03-06 Recipe Detail-Nutrition</w:t>
                  </w:r>
                </w:p>
              </w:tc>
            </w:tr>
            <w:tr w:rsidR="00E21775" w14:paraId="2826FF3C" w14:textId="77777777">
              <w:trPr>
                <w:jc w:val="center"/>
              </w:trPr>
              <w:tc>
                <w:tcPr>
                  <w:tcW w:w="1169" w:type="dxa"/>
                </w:tcPr>
                <w:p w14:paraId="57FE1687" w14:textId="77777777" w:rsidR="00E21775" w:rsidRDefault="00E21775"/>
              </w:tc>
              <w:tc>
                <w:tcPr>
                  <w:tcW w:w="1357" w:type="dxa"/>
                </w:tcPr>
                <w:p w14:paraId="49B314C1" w14:textId="77777777" w:rsidR="00E21775" w:rsidRDefault="00E21775"/>
              </w:tc>
              <w:tc>
                <w:tcPr>
                  <w:tcW w:w="1315" w:type="dxa"/>
                </w:tcPr>
                <w:p w14:paraId="7630168A" w14:textId="77777777" w:rsidR="00E21775" w:rsidRDefault="00E21775"/>
              </w:tc>
              <w:tc>
                <w:tcPr>
                  <w:tcW w:w="3924" w:type="dxa"/>
                </w:tcPr>
                <w:p w14:paraId="2DDD9196" w14:textId="77777777" w:rsidR="00E21775" w:rsidRDefault="00E21775"/>
              </w:tc>
            </w:tr>
            <w:tr w:rsidR="00E21775" w14:paraId="2E4FB535" w14:textId="77777777">
              <w:trPr>
                <w:jc w:val="center"/>
              </w:trPr>
              <w:tc>
                <w:tcPr>
                  <w:tcW w:w="1169" w:type="dxa"/>
                </w:tcPr>
                <w:p w14:paraId="7B1A6F2B" w14:textId="77777777" w:rsidR="00E21775" w:rsidRDefault="00E21775"/>
              </w:tc>
              <w:tc>
                <w:tcPr>
                  <w:tcW w:w="1357" w:type="dxa"/>
                </w:tcPr>
                <w:p w14:paraId="4027C4AD" w14:textId="77777777" w:rsidR="00E21775" w:rsidRDefault="00E21775"/>
              </w:tc>
              <w:tc>
                <w:tcPr>
                  <w:tcW w:w="1315" w:type="dxa"/>
                </w:tcPr>
                <w:p w14:paraId="50B0E4A8" w14:textId="77777777" w:rsidR="00E21775" w:rsidRDefault="00E21775"/>
              </w:tc>
              <w:tc>
                <w:tcPr>
                  <w:tcW w:w="3924" w:type="dxa"/>
                </w:tcPr>
                <w:p w14:paraId="2D40E9A2" w14:textId="77777777" w:rsidR="00E21775" w:rsidRDefault="00E21775"/>
              </w:tc>
            </w:tr>
            <w:tr w:rsidR="00E21775" w14:paraId="69D07686" w14:textId="77777777">
              <w:trPr>
                <w:jc w:val="center"/>
              </w:trPr>
              <w:tc>
                <w:tcPr>
                  <w:tcW w:w="1169" w:type="dxa"/>
                </w:tcPr>
                <w:p w14:paraId="42E7856D" w14:textId="77777777" w:rsidR="00E21775" w:rsidRDefault="00E21775"/>
              </w:tc>
              <w:tc>
                <w:tcPr>
                  <w:tcW w:w="1357" w:type="dxa"/>
                </w:tcPr>
                <w:p w14:paraId="46F671E7" w14:textId="77777777" w:rsidR="00E21775" w:rsidRDefault="00E21775"/>
              </w:tc>
              <w:tc>
                <w:tcPr>
                  <w:tcW w:w="1315" w:type="dxa"/>
                </w:tcPr>
                <w:p w14:paraId="777C7372" w14:textId="77777777" w:rsidR="00E21775" w:rsidRDefault="00E21775"/>
              </w:tc>
              <w:tc>
                <w:tcPr>
                  <w:tcW w:w="3924" w:type="dxa"/>
                </w:tcPr>
                <w:p w14:paraId="7C65D605" w14:textId="77777777" w:rsidR="00E21775" w:rsidRPr="00B66734" w:rsidRDefault="00E21775"/>
              </w:tc>
            </w:tr>
            <w:tr w:rsidR="00E21775" w14:paraId="778DD423" w14:textId="77777777">
              <w:trPr>
                <w:jc w:val="center"/>
              </w:trPr>
              <w:tc>
                <w:tcPr>
                  <w:tcW w:w="1169" w:type="dxa"/>
                </w:tcPr>
                <w:p w14:paraId="7D5FE47E" w14:textId="77777777" w:rsidR="00E21775" w:rsidRDefault="00E21775"/>
              </w:tc>
              <w:tc>
                <w:tcPr>
                  <w:tcW w:w="1357" w:type="dxa"/>
                </w:tcPr>
                <w:p w14:paraId="62CDB29A" w14:textId="77777777" w:rsidR="00E21775" w:rsidRDefault="00E21775"/>
              </w:tc>
              <w:tc>
                <w:tcPr>
                  <w:tcW w:w="1315" w:type="dxa"/>
                </w:tcPr>
                <w:p w14:paraId="0849AF77" w14:textId="77777777" w:rsidR="00E21775" w:rsidRDefault="00E21775"/>
              </w:tc>
              <w:tc>
                <w:tcPr>
                  <w:tcW w:w="3924" w:type="dxa"/>
                </w:tcPr>
                <w:p w14:paraId="0DDD22D4" w14:textId="77777777" w:rsidR="00E21775" w:rsidRDefault="00E21775"/>
              </w:tc>
            </w:tr>
            <w:tr w:rsidR="00E21775" w14:paraId="7AAA1B97" w14:textId="77777777">
              <w:trPr>
                <w:jc w:val="center"/>
              </w:trPr>
              <w:tc>
                <w:tcPr>
                  <w:tcW w:w="1169" w:type="dxa"/>
                </w:tcPr>
                <w:p w14:paraId="17103A9A" w14:textId="77777777" w:rsidR="00E21775" w:rsidRDefault="00E21775"/>
              </w:tc>
              <w:tc>
                <w:tcPr>
                  <w:tcW w:w="1357" w:type="dxa"/>
                </w:tcPr>
                <w:p w14:paraId="64A4F165" w14:textId="77777777" w:rsidR="00E21775" w:rsidRDefault="00E21775"/>
              </w:tc>
              <w:tc>
                <w:tcPr>
                  <w:tcW w:w="1315" w:type="dxa"/>
                </w:tcPr>
                <w:p w14:paraId="26CDAC86" w14:textId="77777777" w:rsidR="00E21775" w:rsidRDefault="00E21775"/>
              </w:tc>
              <w:tc>
                <w:tcPr>
                  <w:tcW w:w="3924" w:type="dxa"/>
                </w:tcPr>
                <w:p w14:paraId="3B605BAF" w14:textId="77777777" w:rsidR="00E21775" w:rsidRPr="005C49CE" w:rsidRDefault="00E21775"/>
              </w:tc>
            </w:tr>
          </w:tbl>
          <w:p w14:paraId="6AF179F2" w14:textId="77777777" w:rsidR="00E21775" w:rsidRDefault="00E21775"/>
        </w:tc>
      </w:tr>
      <w:tr w:rsidR="00E21775" w:rsidRPr="00452515" w14:paraId="3E6FC86C" w14:textId="77777777" w:rsidTr="00DC568A">
        <w:tc>
          <w:tcPr>
            <w:tcW w:w="8008" w:type="dxa"/>
          </w:tcPr>
          <w:p w14:paraId="4FA3152A" w14:textId="77777777" w:rsidR="00E21775" w:rsidRPr="00452515" w:rsidRDefault="00E21775">
            <w:r w:rsidRPr="00E97505">
              <w:rPr>
                <w:rStyle w:val="Strong"/>
              </w:rPr>
              <w:t>Stakeholder:</w:t>
            </w:r>
            <w:r w:rsidRPr="00452515">
              <w:t xml:space="preserve"> </w:t>
            </w:r>
            <w:r>
              <w:t>User with privilege</w:t>
            </w:r>
          </w:p>
        </w:tc>
      </w:tr>
      <w:tr w:rsidR="00E21775" w:rsidRPr="00452515" w14:paraId="07632C8D" w14:textId="77777777" w:rsidTr="00DC568A">
        <w:tc>
          <w:tcPr>
            <w:tcW w:w="8008" w:type="dxa"/>
          </w:tcPr>
          <w:p w14:paraId="61689ABE" w14:textId="77777777" w:rsidR="00E21775" w:rsidRPr="00E97505" w:rsidRDefault="00E21775">
            <w:pPr>
              <w:rPr>
                <w:rStyle w:val="Strong"/>
              </w:rPr>
            </w:pPr>
            <w:r w:rsidRPr="00E97505">
              <w:rPr>
                <w:rStyle w:val="Strong"/>
              </w:rPr>
              <w:t xml:space="preserve">Pre-Condition: </w:t>
            </w:r>
          </w:p>
          <w:p w14:paraId="05055E1E" w14:textId="77777777" w:rsidR="00E21775" w:rsidRDefault="00E21775">
            <w:pPr>
              <w:rPr>
                <w:rFonts w:ascii="Arial" w:hAnsi="Arial" w:cs="Arial"/>
                <w:sz w:val="20"/>
                <w:szCs w:val="20"/>
              </w:rPr>
            </w:pPr>
            <w:r>
              <w:t>The user goes to the page</w:t>
            </w:r>
            <w:r w:rsidRPr="00DD3CB0">
              <w:rPr>
                <w:rFonts w:ascii="Arial" w:hAnsi="Arial" w:cs="Arial"/>
                <w:sz w:val="20"/>
                <w:szCs w:val="20"/>
              </w:rPr>
              <w:t xml:space="preserve"> </w:t>
            </w:r>
          </w:p>
          <w:p w14:paraId="59A4DFAC" w14:textId="77777777" w:rsidR="00E01DD6" w:rsidRDefault="00E01DD6" w:rsidP="00E01DD6">
            <w:pPr>
              <w:jc w:val="left"/>
            </w:pPr>
            <w:r w:rsidRPr="000633C8">
              <w:t xml:space="preserve">The new UI design referent to </w:t>
            </w:r>
            <w:proofErr w:type="spellStart"/>
            <w:r w:rsidRPr="000633C8">
              <w:t>figma</w:t>
            </w:r>
            <w:proofErr w:type="spellEnd"/>
            <w:r w:rsidRPr="000633C8">
              <w:t>:</w:t>
            </w:r>
            <w:r>
              <w:t xml:space="preserve"> </w:t>
            </w:r>
          </w:p>
          <w:p w14:paraId="2525A8A5" w14:textId="77777777" w:rsidR="00E01DD6" w:rsidRDefault="00E01DD6" w:rsidP="00E01DD6">
            <w:pPr>
              <w:jc w:val="left"/>
            </w:pPr>
            <w:hyperlink r:id="rId111" w:history="1">
              <w:r w:rsidRPr="003674C4">
                <w:rPr>
                  <w:rStyle w:val="Hyperlink"/>
                </w:rPr>
                <w:t>https://www.figma.com/file/yk9lE9HxqFohrPVDpg2JmO/Recipe-Details?node-id=0%3A1</w:t>
              </w:r>
            </w:hyperlink>
          </w:p>
          <w:p w14:paraId="39F85860" w14:textId="30C38FA5" w:rsidR="00E21775" w:rsidRPr="00DD3CB0" w:rsidRDefault="00E01DD6" w:rsidP="00E01DD6">
            <w:pPr>
              <w:rPr>
                <w:rFonts w:ascii="Arial" w:hAnsi="Arial" w:cs="Arial"/>
                <w:sz w:val="20"/>
                <w:szCs w:val="20"/>
              </w:rPr>
            </w:pPr>
            <w:hyperlink r:id="rId112" w:history="1">
              <w:r w:rsidRPr="003674C4">
                <w:rPr>
                  <w:rStyle w:val="Hyperlink"/>
                </w:rPr>
                <w:t>https://www.figma.com/file/6dSGUNdcbtGwqr9LetLjP8/Remarkable-Foods---Deliverables?node-id=5565%3A67015</w:t>
              </w:r>
            </w:hyperlink>
          </w:p>
        </w:tc>
      </w:tr>
      <w:tr w:rsidR="00E21775" w:rsidRPr="00452515" w14:paraId="1BA31514" w14:textId="77777777" w:rsidTr="00DC568A">
        <w:tc>
          <w:tcPr>
            <w:tcW w:w="8008" w:type="dxa"/>
          </w:tcPr>
          <w:p w14:paraId="1AF8822B" w14:textId="4CF71611" w:rsidR="00E21775" w:rsidRDefault="00E21775" w:rsidP="00E21775">
            <w:pPr>
              <w:rPr>
                <w:rStyle w:val="Strong"/>
              </w:rPr>
            </w:pPr>
            <w:r w:rsidRPr="00D94ED7">
              <w:rPr>
                <w:rStyle w:val="Strong"/>
                <w:rFonts w:hint="eastAsia"/>
              </w:rPr>
              <w:t xml:space="preserve">Main </w:t>
            </w:r>
            <w:r w:rsidRPr="00D94ED7">
              <w:rPr>
                <w:rStyle w:val="Strong"/>
              </w:rPr>
              <w:t>Scenario</w:t>
            </w:r>
            <w:r>
              <w:rPr>
                <w:rStyle w:val="Strong"/>
              </w:rPr>
              <w:t>: Calculate N</w:t>
            </w:r>
            <w:r>
              <w:rPr>
                <w:rStyle w:val="Strong"/>
                <w:rFonts w:hint="eastAsia"/>
              </w:rPr>
              <w:t>utrition</w:t>
            </w:r>
          </w:p>
          <w:p w14:paraId="5431F579" w14:textId="43408FDF" w:rsidR="00E21775" w:rsidRPr="00E21775" w:rsidRDefault="00DC568A" w:rsidP="00DC568A">
            <w:r w:rsidRPr="00DC568A">
              <w:t>https://wonder.atlassian.net/wiki/x/WIFp_w</w:t>
            </w:r>
          </w:p>
        </w:tc>
      </w:tr>
      <w:tr w:rsidR="00E21775" w:rsidRPr="00452515" w14:paraId="0D0609B8" w14:textId="77777777" w:rsidTr="00DC568A">
        <w:tc>
          <w:tcPr>
            <w:tcW w:w="8008" w:type="dxa"/>
          </w:tcPr>
          <w:p w14:paraId="5A6C5CE2" w14:textId="77777777" w:rsidR="00E21775" w:rsidRDefault="00E21775">
            <w:r w:rsidRPr="00452515">
              <w:t>Extend Scenario:</w:t>
            </w:r>
          </w:p>
          <w:p w14:paraId="0A3421EC" w14:textId="77777777" w:rsidR="00E21775" w:rsidRPr="00452515" w:rsidRDefault="00E21775"/>
        </w:tc>
      </w:tr>
      <w:tr w:rsidR="00E21775" w:rsidRPr="00452515" w14:paraId="4B04E67D" w14:textId="77777777" w:rsidTr="00DC568A">
        <w:tc>
          <w:tcPr>
            <w:tcW w:w="8008" w:type="dxa"/>
          </w:tcPr>
          <w:p w14:paraId="3BAF870D" w14:textId="77777777" w:rsidR="00E21775" w:rsidRDefault="00E21775">
            <w:r w:rsidRPr="00452515">
              <w:t>Exception Scenario:</w:t>
            </w:r>
          </w:p>
          <w:p w14:paraId="57DCC1D5" w14:textId="77777777" w:rsidR="00E21775" w:rsidRPr="00452515" w:rsidRDefault="00E21775"/>
        </w:tc>
      </w:tr>
      <w:tr w:rsidR="00E21775" w:rsidRPr="00452515" w14:paraId="4523169C" w14:textId="77777777" w:rsidTr="00DC568A">
        <w:tc>
          <w:tcPr>
            <w:tcW w:w="8008" w:type="dxa"/>
          </w:tcPr>
          <w:p w14:paraId="160B28A6" w14:textId="77777777" w:rsidR="00E21775" w:rsidRPr="00452515" w:rsidRDefault="00E21775">
            <w:r w:rsidRPr="00452515">
              <w:t>Notes:</w:t>
            </w:r>
          </w:p>
        </w:tc>
      </w:tr>
      <w:tr w:rsidR="00E21775" w:rsidRPr="00452515" w14:paraId="73257A72" w14:textId="77777777" w:rsidTr="00DC568A">
        <w:tc>
          <w:tcPr>
            <w:tcW w:w="8008" w:type="dxa"/>
          </w:tcPr>
          <w:p w14:paraId="6E274240" w14:textId="77777777" w:rsidR="00E21775" w:rsidRPr="00452515" w:rsidRDefault="00E21775">
            <w:r w:rsidRPr="00452515">
              <w:t>Q/A:</w:t>
            </w:r>
          </w:p>
        </w:tc>
      </w:tr>
    </w:tbl>
    <w:p w14:paraId="7FD76883" w14:textId="77777777" w:rsidR="00E21775" w:rsidRDefault="00E21775" w:rsidP="00E21775"/>
    <w:p w14:paraId="1CAB64AE" w14:textId="77777777" w:rsidR="00E21775" w:rsidRDefault="00E21775" w:rsidP="00E21775"/>
    <w:p w14:paraId="09355478" w14:textId="60AADD62" w:rsidR="00BB5EFD" w:rsidRPr="00BB5EFD" w:rsidRDefault="00320D46" w:rsidP="00BB5EFD">
      <w:pPr>
        <w:pStyle w:val="Heading2"/>
        <w:numPr>
          <w:ilvl w:val="1"/>
          <w:numId w:val="534"/>
        </w:numPr>
        <w:rPr>
          <w:rFonts w:ascii="Arial" w:hAnsi="Arial" w:cs="Arial"/>
        </w:rPr>
      </w:pPr>
      <w:r>
        <w:rPr>
          <w:rFonts w:ascii="Arial" w:hAnsi="Arial" w:cs="Arial" w:hint="eastAsia"/>
        </w:rPr>
        <w:t>Tran-</w:t>
      </w:r>
      <w:r w:rsidR="00BB5EFD" w:rsidRPr="00BB5EFD">
        <w:rPr>
          <w:rFonts w:ascii="Arial" w:hAnsi="Arial" w:cs="Arial"/>
        </w:rPr>
        <w:t>MS04-</w:t>
      </w:r>
      <w:r w:rsidR="00BB5EFD">
        <w:rPr>
          <w:rFonts w:ascii="Arial" w:hAnsi="Arial" w:cs="Arial"/>
        </w:rPr>
        <w:t>1</w:t>
      </w:r>
      <w:r w:rsidR="00BB5EFD" w:rsidRPr="00BB5EFD">
        <w:rPr>
          <w:rFonts w:ascii="Arial" w:hAnsi="Arial" w:cs="Arial"/>
        </w:rPr>
        <w:t xml:space="preserve">0 </w:t>
      </w:r>
      <w:r w:rsidR="00BB5EFD">
        <w:rPr>
          <w:rFonts w:ascii="Arial" w:hAnsi="Arial" w:cs="Arial"/>
        </w:rPr>
        <w:t>Copy Item</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585" w:author="Bonnie Yang [2]" w:date="2023-03-28T17:16:00Z">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9214"/>
        <w:tblGridChange w:id="1586">
          <w:tblGrid>
            <w:gridCol w:w="9214"/>
            <w:gridCol w:w="17630"/>
            <w:gridCol w:w="4999"/>
          </w:tblGrid>
        </w:tblGridChange>
      </w:tblGrid>
      <w:tr w:rsidR="00BB5EFD" w:rsidRPr="00452515" w14:paraId="48CBE24D" w14:textId="77777777" w:rsidTr="00F16B00">
        <w:trPr>
          <w:trPrChange w:id="1587" w:author="Bonnie Yang [2]" w:date="2023-03-28T17:16:00Z">
            <w:trPr>
              <w:gridBefore w:val="2"/>
            </w:trPr>
          </w:trPrChange>
        </w:trPr>
        <w:tc>
          <w:tcPr>
            <w:tcW w:w="9214" w:type="dxa"/>
            <w:tcPrChange w:id="1588" w:author="Bonnie Yang [2]" w:date="2023-03-28T17:16:00Z">
              <w:tcPr>
                <w:tcW w:w="8008" w:type="dxa"/>
              </w:tcPr>
            </w:tcPrChange>
          </w:tcPr>
          <w:p w14:paraId="7BCB7EC9" w14:textId="1B9150B6" w:rsidR="00BB5EFD" w:rsidRPr="00E97505" w:rsidRDefault="00BB5EFD">
            <w:pPr>
              <w:rPr>
                <w:rStyle w:val="Strong"/>
              </w:rPr>
            </w:pPr>
            <w:r w:rsidRPr="00BB5EFD">
              <w:rPr>
                <w:rStyle w:val="Strong"/>
              </w:rPr>
              <w:t>MS04-10 Copy Item</w:t>
            </w:r>
          </w:p>
        </w:tc>
      </w:tr>
      <w:tr w:rsidR="00BB5EFD" w:rsidRPr="00452515" w14:paraId="25BAA774" w14:textId="77777777" w:rsidTr="00F16B00">
        <w:trPr>
          <w:trPrChange w:id="1589" w:author="Bonnie Yang [2]" w:date="2023-03-28T17:16:00Z">
            <w:trPr>
              <w:gridBefore w:val="2"/>
            </w:trPr>
          </w:trPrChange>
        </w:trPr>
        <w:tc>
          <w:tcPr>
            <w:tcW w:w="9214" w:type="dxa"/>
            <w:tcPrChange w:id="1590" w:author="Bonnie Yang [2]" w:date="2023-03-28T17:16:00Z">
              <w:tcPr>
                <w:tcW w:w="8008" w:type="dxa"/>
              </w:tcPr>
            </w:tcPrChange>
          </w:tcPr>
          <w:p w14:paraId="50B5726C" w14:textId="77777777" w:rsidR="00BB5EFD" w:rsidRPr="00E97505" w:rsidRDefault="00BB5EFD">
            <w:pPr>
              <w:rPr>
                <w:rStyle w:val="Strong"/>
              </w:rPr>
            </w:pPr>
            <w:r w:rsidRPr="00E97505">
              <w:rPr>
                <w:rStyle w:val="Strong"/>
              </w:rPr>
              <w:t>Version history</w:t>
            </w:r>
          </w:p>
          <w:tbl>
            <w:tblPr>
              <w:tblStyle w:val="TableGrid"/>
              <w:tblW w:w="0" w:type="auto"/>
              <w:jc w:val="center"/>
              <w:tblLayout w:type="fixed"/>
              <w:tblLook w:val="04A0" w:firstRow="1" w:lastRow="0" w:firstColumn="1" w:lastColumn="0" w:noHBand="0" w:noVBand="1"/>
              <w:tblPrChange w:id="1591" w:author="Bonnie Yang [2]" w:date="2023-03-28T17:16:00Z">
                <w:tblPr>
                  <w:tblStyle w:val="TableGrid"/>
                  <w:tblW w:w="0" w:type="auto"/>
                  <w:jc w:val="center"/>
                  <w:tblLook w:val="04A0" w:firstRow="1" w:lastRow="0" w:firstColumn="1" w:lastColumn="0" w:noHBand="0" w:noVBand="1"/>
                </w:tblPr>
              </w:tblPrChange>
            </w:tblPr>
            <w:tblGrid>
              <w:gridCol w:w="1169"/>
              <w:gridCol w:w="1357"/>
              <w:gridCol w:w="1315"/>
              <w:gridCol w:w="3924"/>
              <w:tblGridChange w:id="1592">
                <w:tblGrid>
                  <w:gridCol w:w="1169"/>
                  <w:gridCol w:w="1357"/>
                  <w:gridCol w:w="1315"/>
                  <w:gridCol w:w="3924"/>
                </w:tblGrid>
              </w:tblGridChange>
            </w:tblGrid>
            <w:tr w:rsidR="00BB5EFD" w14:paraId="346E74CA" w14:textId="77777777" w:rsidTr="00F16B00">
              <w:trPr>
                <w:jc w:val="center"/>
                <w:trPrChange w:id="1593" w:author="Bonnie Yang [2]" w:date="2023-03-28T17:16:00Z">
                  <w:trPr>
                    <w:jc w:val="center"/>
                  </w:trPr>
                </w:trPrChange>
              </w:trPr>
              <w:tc>
                <w:tcPr>
                  <w:tcW w:w="1169" w:type="dxa"/>
                  <w:tcPrChange w:id="1594" w:author="Bonnie Yang [2]" w:date="2023-03-28T17:16:00Z">
                    <w:tcPr>
                      <w:tcW w:w="1169" w:type="dxa"/>
                    </w:tcPr>
                  </w:tcPrChange>
                </w:tcPr>
                <w:p w14:paraId="5BF379E4" w14:textId="77777777" w:rsidR="00BB5EFD" w:rsidRPr="007A35F7" w:rsidRDefault="00BB5EFD">
                  <w:pPr>
                    <w:rPr>
                      <w:rFonts w:ascii="Arial" w:hAnsi="Arial" w:cs="Arial"/>
                    </w:rPr>
                  </w:pPr>
                  <w:r w:rsidRPr="007A35F7">
                    <w:rPr>
                      <w:rFonts w:ascii="Arial" w:hAnsi="Arial" w:cs="Arial"/>
                    </w:rPr>
                    <w:t>Version</w:t>
                  </w:r>
                </w:p>
              </w:tc>
              <w:tc>
                <w:tcPr>
                  <w:tcW w:w="1357" w:type="dxa"/>
                  <w:tcPrChange w:id="1595" w:author="Bonnie Yang [2]" w:date="2023-03-28T17:16:00Z">
                    <w:tcPr>
                      <w:tcW w:w="1357" w:type="dxa"/>
                    </w:tcPr>
                  </w:tcPrChange>
                </w:tcPr>
                <w:p w14:paraId="269805CF" w14:textId="77777777" w:rsidR="00BB5EFD" w:rsidRPr="007A35F7" w:rsidRDefault="00BB5EFD">
                  <w:pPr>
                    <w:rPr>
                      <w:rFonts w:ascii="Arial" w:hAnsi="Arial" w:cs="Arial"/>
                    </w:rPr>
                  </w:pPr>
                  <w:r w:rsidRPr="007A35F7">
                    <w:rPr>
                      <w:rFonts w:ascii="Arial" w:hAnsi="Arial" w:cs="Arial"/>
                    </w:rPr>
                    <w:t>Date</w:t>
                  </w:r>
                </w:p>
              </w:tc>
              <w:tc>
                <w:tcPr>
                  <w:tcW w:w="1315" w:type="dxa"/>
                  <w:tcPrChange w:id="1596" w:author="Bonnie Yang [2]" w:date="2023-03-28T17:16:00Z">
                    <w:tcPr>
                      <w:tcW w:w="1315" w:type="dxa"/>
                    </w:tcPr>
                  </w:tcPrChange>
                </w:tcPr>
                <w:p w14:paraId="312391D8" w14:textId="77777777" w:rsidR="00BB5EFD" w:rsidRPr="007A35F7" w:rsidRDefault="00BB5EFD">
                  <w:pPr>
                    <w:rPr>
                      <w:rFonts w:ascii="Arial" w:hAnsi="Arial" w:cs="Arial"/>
                    </w:rPr>
                  </w:pPr>
                  <w:r w:rsidRPr="007A35F7">
                    <w:rPr>
                      <w:rFonts w:ascii="Arial" w:hAnsi="Arial" w:cs="Arial"/>
                    </w:rPr>
                    <w:t>Updated By</w:t>
                  </w:r>
                </w:p>
              </w:tc>
              <w:tc>
                <w:tcPr>
                  <w:tcW w:w="3924" w:type="dxa"/>
                  <w:tcPrChange w:id="1597" w:author="Bonnie Yang [2]" w:date="2023-03-28T17:16:00Z">
                    <w:tcPr>
                      <w:tcW w:w="3924" w:type="dxa"/>
                    </w:tcPr>
                  </w:tcPrChange>
                </w:tcPr>
                <w:p w14:paraId="3C9ED56C" w14:textId="77777777" w:rsidR="00BB5EFD" w:rsidRPr="007A35F7" w:rsidRDefault="00BB5EFD">
                  <w:pPr>
                    <w:rPr>
                      <w:rFonts w:ascii="Arial" w:hAnsi="Arial" w:cs="Arial"/>
                    </w:rPr>
                  </w:pPr>
                  <w:r w:rsidRPr="007A35F7">
                    <w:rPr>
                      <w:rFonts w:ascii="Arial" w:hAnsi="Arial" w:cs="Arial"/>
                    </w:rPr>
                    <w:t>Description</w:t>
                  </w:r>
                </w:p>
              </w:tc>
            </w:tr>
            <w:tr w:rsidR="00BB5EFD" w14:paraId="5A837C37" w14:textId="77777777" w:rsidTr="00F16B00">
              <w:trPr>
                <w:jc w:val="center"/>
                <w:trPrChange w:id="1598" w:author="Bonnie Yang [2]" w:date="2023-03-28T17:16:00Z">
                  <w:trPr>
                    <w:jc w:val="center"/>
                  </w:trPr>
                </w:trPrChange>
              </w:trPr>
              <w:tc>
                <w:tcPr>
                  <w:tcW w:w="1169" w:type="dxa"/>
                  <w:tcPrChange w:id="1599" w:author="Bonnie Yang [2]" w:date="2023-03-28T17:16:00Z">
                    <w:tcPr>
                      <w:tcW w:w="1169" w:type="dxa"/>
                    </w:tcPr>
                  </w:tcPrChange>
                </w:tcPr>
                <w:p w14:paraId="0C833A16" w14:textId="77777777" w:rsidR="00BB5EFD" w:rsidRPr="007A35F7" w:rsidRDefault="00BB5EFD">
                  <w:pPr>
                    <w:rPr>
                      <w:rFonts w:ascii="Arial" w:hAnsi="Arial" w:cs="Arial"/>
                    </w:rPr>
                  </w:pPr>
                  <w:r w:rsidRPr="007A35F7">
                    <w:rPr>
                      <w:rFonts w:ascii="Arial" w:hAnsi="Arial" w:cs="Arial"/>
                    </w:rPr>
                    <w:t>1.0</w:t>
                  </w:r>
                </w:p>
              </w:tc>
              <w:tc>
                <w:tcPr>
                  <w:tcW w:w="1357" w:type="dxa"/>
                  <w:tcPrChange w:id="1600" w:author="Bonnie Yang [2]" w:date="2023-03-28T17:16:00Z">
                    <w:tcPr>
                      <w:tcW w:w="1357" w:type="dxa"/>
                    </w:tcPr>
                  </w:tcPrChange>
                </w:tcPr>
                <w:p w14:paraId="21580329" w14:textId="77777777" w:rsidR="00BB5EFD" w:rsidRPr="007A35F7" w:rsidRDefault="00BB5EFD">
                  <w:pPr>
                    <w:rPr>
                      <w:rFonts w:ascii="Arial" w:hAnsi="Arial" w:cs="Arial"/>
                    </w:rPr>
                  </w:pPr>
                  <w:r w:rsidRPr="007A35F7">
                    <w:rPr>
                      <w:rFonts w:ascii="Arial" w:hAnsi="Arial" w:cs="Arial"/>
                    </w:rPr>
                    <w:t>2022.</w:t>
                  </w:r>
                  <w:r>
                    <w:rPr>
                      <w:rFonts w:ascii="Arial" w:hAnsi="Arial" w:cs="Arial"/>
                    </w:rPr>
                    <w:t>9.14</w:t>
                  </w:r>
                </w:p>
              </w:tc>
              <w:tc>
                <w:tcPr>
                  <w:tcW w:w="1315" w:type="dxa"/>
                  <w:tcPrChange w:id="1601" w:author="Bonnie Yang [2]" w:date="2023-03-28T17:16:00Z">
                    <w:tcPr>
                      <w:tcW w:w="1315" w:type="dxa"/>
                    </w:tcPr>
                  </w:tcPrChange>
                </w:tcPr>
                <w:p w14:paraId="487DF2F7" w14:textId="77777777" w:rsidR="00BB5EFD" w:rsidRPr="007A35F7" w:rsidRDefault="00BB5EFD">
                  <w:pPr>
                    <w:rPr>
                      <w:rFonts w:ascii="Arial" w:hAnsi="Arial" w:cs="Arial"/>
                    </w:rPr>
                  </w:pPr>
                  <w:r w:rsidRPr="007A35F7">
                    <w:rPr>
                      <w:rFonts w:ascii="Arial" w:hAnsi="Arial" w:cs="Arial"/>
                    </w:rPr>
                    <w:t>Bonnie</w:t>
                  </w:r>
                </w:p>
              </w:tc>
              <w:tc>
                <w:tcPr>
                  <w:tcW w:w="3924" w:type="dxa"/>
                  <w:tcPrChange w:id="1602" w:author="Bonnie Yang [2]" w:date="2023-03-28T17:16:00Z">
                    <w:tcPr>
                      <w:tcW w:w="3924" w:type="dxa"/>
                    </w:tcPr>
                  </w:tcPrChange>
                </w:tcPr>
                <w:p w14:paraId="22DEDAFA" w14:textId="1744782C" w:rsidR="00BB5EFD" w:rsidRPr="007A35F7" w:rsidRDefault="00BB5EFD">
                  <w:pPr>
                    <w:rPr>
                      <w:rFonts w:ascii="Arial" w:hAnsi="Arial" w:cs="Arial"/>
                    </w:rPr>
                  </w:pPr>
                  <w:r w:rsidRPr="007A35F7">
                    <w:rPr>
                      <w:rFonts w:ascii="Arial" w:hAnsi="Arial" w:cs="Arial"/>
                    </w:rPr>
                    <w:t>First version</w:t>
                  </w:r>
                  <w:r>
                    <w:rPr>
                      <w:rFonts w:ascii="Arial" w:hAnsi="Arial" w:cs="Arial"/>
                    </w:rPr>
                    <w:t>, copy from ‘</w:t>
                  </w:r>
                  <w:r w:rsidRPr="00BB5EFD">
                    <w:rPr>
                      <w:rFonts w:ascii="Arial" w:hAnsi="Arial" w:cs="Arial"/>
                    </w:rPr>
                    <w:t>CB03-01 Create recipe</w:t>
                  </w:r>
                  <w:r>
                    <w:rPr>
                      <w:rFonts w:ascii="Arial" w:hAnsi="Arial" w:cs="Arial"/>
                    </w:rPr>
                    <w:t>’</w:t>
                  </w:r>
                </w:p>
              </w:tc>
            </w:tr>
            <w:tr w:rsidR="000D6521" w14:paraId="244B59B9" w14:textId="77777777" w:rsidTr="00F16B00">
              <w:trPr>
                <w:jc w:val="center"/>
                <w:trPrChange w:id="1603" w:author="Bonnie Yang [2]" w:date="2023-03-28T17:16:00Z">
                  <w:trPr>
                    <w:jc w:val="center"/>
                  </w:trPr>
                </w:trPrChange>
              </w:trPr>
              <w:tc>
                <w:tcPr>
                  <w:tcW w:w="1169" w:type="dxa"/>
                  <w:tcPrChange w:id="1604" w:author="Bonnie Yang [2]" w:date="2023-03-28T17:16:00Z">
                    <w:tcPr>
                      <w:tcW w:w="1169" w:type="dxa"/>
                    </w:tcPr>
                  </w:tcPrChange>
                </w:tcPr>
                <w:p w14:paraId="01412A31" w14:textId="72C59B29" w:rsidR="000D6521" w:rsidRDefault="000D6521" w:rsidP="000D6521">
                  <w:r w:rsidRPr="007A35F7">
                    <w:rPr>
                      <w:rFonts w:ascii="Arial" w:hAnsi="Arial" w:cs="Arial"/>
                    </w:rPr>
                    <w:t>1.</w:t>
                  </w:r>
                  <w:r>
                    <w:rPr>
                      <w:rFonts w:ascii="Arial" w:hAnsi="Arial" w:cs="Arial"/>
                    </w:rPr>
                    <w:t>1</w:t>
                  </w:r>
                </w:p>
              </w:tc>
              <w:tc>
                <w:tcPr>
                  <w:tcW w:w="1357" w:type="dxa"/>
                  <w:tcPrChange w:id="1605" w:author="Bonnie Yang [2]" w:date="2023-03-28T17:16:00Z">
                    <w:tcPr>
                      <w:tcW w:w="1357" w:type="dxa"/>
                    </w:tcPr>
                  </w:tcPrChange>
                </w:tcPr>
                <w:p w14:paraId="3BFC55F8" w14:textId="40D5C31D" w:rsidR="000D6521" w:rsidRDefault="000D6521" w:rsidP="000D6521">
                  <w:r w:rsidRPr="007A35F7">
                    <w:rPr>
                      <w:rFonts w:ascii="Arial" w:hAnsi="Arial" w:cs="Arial"/>
                    </w:rPr>
                    <w:t>2022.</w:t>
                  </w:r>
                  <w:r>
                    <w:rPr>
                      <w:rFonts w:ascii="Arial" w:hAnsi="Arial" w:cs="Arial"/>
                    </w:rPr>
                    <w:t>11.29</w:t>
                  </w:r>
                </w:p>
              </w:tc>
              <w:tc>
                <w:tcPr>
                  <w:tcW w:w="1315" w:type="dxa"/>
                  <w:tcPrChange w:id="1606" w:author="Bonnie Yang [2]" w:date="2023-03-28T17:16:00Z">
                    <w:tcPr>
                      <w:tcW w:w="1315" w:type="dxa"/>
                    </w:tcPr>
                  </w:tcPrChange>
                </w:tcPr>
                <w:p w14:paraId="5A7ADF76" w14:textId="6337454F" w:rsidR="000D6521" w:rsidRDefault="000D6521" w:rsidP="000D6521">
                  <w:r w:rsidRPr="007A35F7">
                    <w:rPr>
                      <w:rFonts w:ascii="Arial" w:hAnsi="Arial" w:cs="Arial"/>
                    </w:rPr>
                    <w:t>Bonnie</w:t>
                  </w:r>
                </w:p>
              </w:tc>
              <w:tc>
                <w:tcPr>
                  <w:tcW w:w="3924" w:type="dxa"/>
                  <w:tcPrChange w:id="1607" w:author="Bonnie Yang [2]" w:date="2023-03-28T17:16:00Z">
                    <w:tcPr>
                      <w:tcW w:w="3924" w:type="dxa"/>
                    </w:tcPr>
                  </w:tcPrChange>
                </w:tcPr>
                <w:p w14:paraId="36DBAB67" w14:textId="6625F6A6" w:rsidR="000D6521" w:rsidRDefault="000D6521" w:rsidP="000D6521">
                  <w:r w:rsidRPr="000D6521">
                    <w:rPr>
                      <w:rFonts w:ascii="Arial" w:hAnsi="Arial" w:cs="Arial"/>
                    </w:rPr>
                    <w:t>item version case enhancement</w:t>
                  </w:r>
                </w:p>
              </w:tc>
            </w:tr>
            <w:tr w:rsidR="004A0434" w14:paraId="075FBF3B" w14:textId="77777777" w:rsidTr="00F16B00">
              <w:trPr>
                <w:jc w:val="center"/>
                <w:trPrChange w:id="1608" w:author="Bonnie Yang [2]" w:date="2023-03-28T17:16:00Z">
                  <w:trPr>
                    <w:jc w:val="center"/>
                  </w:trPr>
                </w:trPrChange>
              </w:trPr>
              <w:tc>
                <w:tcPr>
                  <w:tcW w:w="1169" w:type="dxa"/>
                  <w:tcPrChange w:id="1609" w:author="Bonnie Yang [2]" w:date="2023-03-28T17:16:00Z">
                    <w:tcPr>
                      <w:tcW w:w="1169" w:type="dxa"/>
                    </w:tcPr>
                  </w:tcPrChange>
                </w:tcPr>
                <w:p w14:paraId="79BDD6BC" w14:textId="319FB355" w:rsidR="004A0434" w:rsidRDefault="004A0434" w:rsidP="004A0434">
                  <w:r w:rsidRPr="007A35F7">
                    <w:rPr>
                      <w:rFonts w:ascii="Arial" w:hAnsi="Arial" w:cs="Arial"/>
                    </w:rPr>
                    <w:t>1.</w:t>
                  </w:r>
                  <w:r>
                    <w:rPr>
                      <w:rFonts w:ascii="Arial" w:hAnsi="Arial" w:cs="Arial"/>
                    </w:rPr>
                    <w:t>2</w:t>
                  </w:r>
                </w:p>
              </w:tc>
              <w:tc>
                <w:tcPr>
                  <w:tcW w:w="1357" w:type="dxa"/>
                  <w:tcPrChange w:id="1610" w:author="Bonnie Yang [2]" w:date="2023-03-28T17:16:00Z">
                    <w:tcPr>
                      <w:tcW w:w="1357" w:type="dxa"/>
                    </w:tcPr>
                  </w:tcPrChange>
                </w:tcPr>
                <w:p w14:paraId="02E3E3E9" w14:textId="06A4AD6A" w:rsidR="004A0434" w:rsidRDefault="004A0434" w:rsidP="004A0434">
                  <w:r w:rsidRPr="007A35F7">
                    <w:rPr>
                      <w:rFonts w:ascii="Arial" w:hAnsi="Arial" w:cs="Arial"/>
                    </w:rPr>
                    <w:t>2022.</w:t>
                  </w:r>
                  <w:r>
                    <w:rPr>
                      <w:rFonts w:ascii="Arial" w:hAnsi="Arial" w:cs="Arial"/>
                    </w:rPr>
                    <w:t>12.12</w:t>
                  </w:r>
                </w:p>
              </w:tc>
              <w:tc>
                <w:tcPr>
                  <w:tcW w:w="1315" w:type="dxa"/>
                  <w:tcPrChange w:id="1611" w:author="Bonnie Yang [2]" w:date="2023-03-28T17:16:00Z">
                    <w:tcPr>
                      <w:tcW w:w="1315" w:type="dxa"/>
                    </w:tcPr>
                  </w:tcPrChange>
                </w:tcPr>
                <w:p w14:paraId="7BAB0DA0" w14:textId="325C653F" w:rsidR="004A0434" w:rsidRDefault="004A0434" w:rsidP="004A0434">
                  <w:r w:rsidRPr="007A35F7">
                    <w:rPr>
                      <w:rFonts w:ascii="Arial" w:hAnsi="Arial" w:cs="Arial"/>
                    </w:rPr>
                    <w:t>Bonnie</w:t>
                  </w:r>
                </w:p>
              </w:tc>
              <w:tc>
                <w:tcPr>
                  <w:tcW w:w="3924" w:type="dxa"/>
                  <w:tcPrChange w:id="1612" w:author="Bonnie Yang [2]" w:date="2023-03-28T17:16:00Z">
                    <w:tcPr>
                      <w:tcW w:w="3924" w:type="dxa"/>
                    </w:tcPr>
                  </w:tcPrChange>
                </w:tcPr>
                <w:p w14:paraId="6C36A4DE" w14:textId="266BD487" w:rsidR="004A0434" w:rsidRDefault="004A0434" w:rsidP="004A0434">
                  <w:r w:rsidRPr="004A0434">
                    <w:rPr>
                      <w:rFonts w:ascii="Arial" w:hAnsi="Arial" w:cs="Arial"/>
                    </w:rPr>
                    <w:t xml:space="preserve">Copy the Attribute Data of an Item </w:t>
                  </w:r>
                  <w:proofErr w:type="gramStart"/>
                  <w:r w:rsidRPr="004A0434">
                    <w:rPr>
                      <w:rFonts w:ascii="Arial" w:hAnsi="Arial" w:cs="Arial"/>
                    </w:rPr>
                    <w:t>As</w:t>
                  </w:r>
                  <w:proofErr w:type="gramEnd"/>
                  <w:r w:rsidRPr="004A0434">
                    <w:rPr>
                      <w:rFonts w:ascii="Arial" w:hAnsi="Arial" w:cs="Arial"/>
                    </w:rPr>
                    <w:t xml:space="preserve"> Copying a New Item</w:t>
                  </w:r>
                </w:p>
              </w:tc>
            </w:tr>
            <w:tr w:rsidR="001E3443" w14:paraId="20874432" w14:textId="77777777" w:rsidTr="00F16B00">
              <w:trPr>
                <w:jc w:val="center"/>
                <w:trPrChange w:id="1613" w:author="Bonnie Yang [2]" w:date="2023-03-28T17:16:00Z">
                  <w:trPr>
                    <w:jc w:val="center"/>
                  </w:trPr>
                </w:trPrChange>
              </w:trPr>
              <w:tc>
                <w:tcPr>
                  <w:tcW w:w="1169" w:type="dxa"/>
                  <w:tcPrChange w:id="1614" w:author="Bonnie Yang [2]" w:date="2023-03-28T17:16:00Z">
                    <w:tcPr>
                      <w:tcW w:w="1169" w:type="dxa"/>
                    </w:tcPr>
                  </w:tcPrChange>
                </w:tcPr>
                <w:p w14:paraId="7F37E12B" w14:textId="5DEBAD51" w:rsidR="001E3443" w:rsidRDefault="001E3443" w:rsidP="001E3443">
                  <w:r w:rsidRPr="007A35F7">
                    <w:rPr>
                      <w:rFonts w:ascii="Arial" w:hAnsi="Arial" w:cs="Arial"/>
                    </w:rPr>
                    <w:t>1.</w:t>
                  </w:r>
                  <w:r>
                    <w:rPr>
                      <w:rFonts w:ascii="Arial" w:hAnsi="Arial" w:cs="Arial"/>
                    </w:rPr>
                    <w:t>3</w:t>
                  </w:r>
                </w:p>
              </w:tc>
              <w:tc>
                <w:tcPr>
                  <w:tcW w:w="1357" w:type="dxa"/>
                  <w:tcPrChange w:id="1615" w:author="Bonnie Yang [2]" w:date="2023-03-28T17:16:00Z">
                    <w:tcPr>
                      <w:tcW w:w="1357" w:type="dxa"/>
                    </w:tcPr>
                  </w:tcPrChange>
                </w:tcPr>
                <w:p w14:paraId="1DC62B4E" w14:textId="3F4012C3" w:rsidR="001E3443" w:rsidRDefault="001E3443" w:rsidP="001E3443">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1.6</w:t>
                  </w:r>
                </w:p>
              </w:tc>
              <w:tc>
                <w:tcPr>
                  <w:tcW w:w="1315" w:type="dxa"/>
                  <w:tcPrChange w:id="1616" w:author="Bonnie Yang [2]" w:date="2023-03-28T17:16:00Z">
                    <w:tcPr>
                      <w:tcW w:w="1315" w:type="dxa"/>
                    </w:tcPr>
                  </w:tcPrChange>
                </w:tcPr>
                <w:p w14:paraId="56780C67" w14:textId="3D3AACC5" w:rsidR="001E3443" w:rsidRDefault="001E3443" w:rsidP="001E3443">
                  <w:r w:rsidRPr="007A35F7">
                    <w:rPr>
                      <w:rFonts w:ascii="Arial" w:hAnsi="Arial" w:cs="Arial"/>
                    </w:rPr>
                    <w:t>Bonnie</w:t>
                  </w:r>
                </w:p>
              </w:tc>
              <w:tc>
                <w:tcPr>
                  <w:tcW w:w="3924" w:type="dxa"/>
                  <w:tcPrChange w:id="1617" w:author="Bonnie Yang [2]" w:date="2023-03-28T17:16:00Z">
                    <w:tcPr>
                      <w:tcW w:w="3924" w:type="dxa"/>
                    </w:tcPr>
                  </w:tcPrChange>
                </w:tcPr>
                <w:p w14:paraId="5680A6AE" w14:textId="10E3B6C1" w:rsidR="001E3443" w:rsidRPr="00B66734" w:rsidRDefault="001E3443" w:rsidP="001E3443">
                  <w:r w:rsidRPr="001E3443">
                    <w:rPr>
                      <w:rFonts w:ascii="Arial" w:hAnsi="Arial" w:cs="Arial"/>
                    </w:rPr>
                    <w:t>Preparation Recipe Type</w:t>
                  </w:r>
                </w:p>
              </w:tc>
            </w:tr>
            <w:tr w:rsidR="007211E1" w14:paraId="3CA43DD9" w14:textId="77777777" w:rsidTr="00F16B00">
              <w:trPr>
                <w:jc w:val="center"/>
                <w:trPrChange w:id="1618" w:author="Bonnie Yang [2]" w:date="2023-03-28T17:16:00Z">
                  <w:trPr>
                    <w:jc w:val="center"/>
                  </w:trPr>
                </w:trPrChange>
              </w:trPr>
              <w:tc>
                <w:tcPr>
                  <w:tcW w:w="1169" w:type="dxa"/>
                  <w:tcPrChange w:id="1619" w:author="Bonnie Yang [2]" w:date="2023-03-28T17:16:00Z">
                    <w:tcPr>
                      <w:tcW w:w="1169" w:type="dxa"/>
                    </w:tcPr>
                  </w:tcPrChange>
                </w:tcPr>
                <w:p w14:paraId="004FE39F" w14:textId="08D83038" w:rsidR="007211E1" w:rsidRDefault="007211E1" w:rsidP="007211E1">
                  <w:ins w:id="1620" w:author="Bonnie Yang" w:date="2023-02-14T17:41:00Z">
                    <w:r w:rsidRPr="007A35F7">
                      <w:rPr>
                        <w:rFonts w:ascii="Arial" w:hAnsi="Arial" w:cs="Arial"/>
                      </w:rPr>
                      <w:t>1.</w:t>
                    </w:r>
                    <w:r>
                      <w:rPr>
                        <w:rFonts w:ascii="Arial" w:hAnsi="Arial" w:cs="Arial"/>
                      </w:rPr>
                      <w:t>4</w:t>
                    </w:r>
                  </w:ins>
                </w:p>
              </w:tc>
              <w:tc>
                <w:tcPr>
                  <w:tcW w:w="1357" w:type="dxa"/>
                  <w:tcPrChange w:id="1621" w:author="Bonnie Yang [2]" w:date="2023-03-28T17:16:00Z">
                    <w:tcPr>
                      <w:tcW w:w="1357" w:type="dxa"/>
                    </w:tcPr>
                  </w:tcPrChange>
                </w:tcPr>
                <w:p w14:paraId="13DBF9BF" w14:textId="2B637C6E" w:rsidR="007211E1" w:rsidRDefault="007211E1" w:rsidP="007211E1">
                  <w:ins w:id="1622" w:author="Bonnie Yang" w:date="2023-02-14T17:41: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2.14</w:t>
                    </w:r>
                  </w:ins>
                </w:p>
              </w:tc>
              <w:tc>
                <w:tcPr>
                  <w:tcW w:w="1315" w:type="dxa"/>
                  <w:tcPrChange w:id="1623" w:author="Bonnie Yang [2]" w:date="2023-03-28T17:16:00Z">
                    <w:tcPr>
                      <w:tcW w:w="1315" w:type="dxa"/>
                    </w:tcPr>
                  </w:tcPrChange>
                </w:tcPr>
                <w:p w14:paraId="7908C397" w14:textId="2BD13A73" w:rsidR="007211E1" w:rsidRDefault="007211E1" w:rsidP="007211E1">
                  <w:ins w:id="1624" w:author="Bonnie Yang" w:date="2023-02-14T17:41:00Z">
                    <w:r w:rsidRPr="007A35F7">
                      <w:rPr>
                        <w:rFonts w:ascii="Arial" w:hAnsi="Arial" w:cs="Arial"/>
                      </w:rPr>
                      <w:t>Bonnie</w:t>
                    </w:r>
                  </w:ins>
                </w:p>
              </w:tc>
              <w:tc>
                <w:tcPr>
                  <w:tcW w:w="3924" w:type="dxa"/>
                  <w:tcPrChange w:id="1625" w:author="Bonnie Yang [2]" w:date="2023-03-28T17:16:00Z">
                    <w:tcPr>
                      <w:tcW w:w="3924" w:type="dxa"/>
                    </w:tcPr>
                  </w:tcPrChange>
                </w:tcPr>
                <w:p w14:paraId="604470B2" w14:textId="44F42F5C" w:rsidR="007211E1" w:rsidRDefault="007211E1" w:rsidP="007211E1">
                  <w:ins w:id="1626" w:author="Bonnie Yang" w:date="2023-02-14T17:42:00Z">
                    <w:r w:rsidRPr="007211E1">
                      <w:rPr>
                        <w:rFonts w:ascii="Arial" w:hAnsi="Arial" w:cs="Arial"/>
                      </w:rPr>
                      <w:t>Copy recipe -&gt;Copy Item enhancement</w:t>
                    </w:r>
                  </w:ins>
                </w:p>
              </w:tc>
            </w:tr>
            <w:tr w:rsidR="00766E70" w14:paraId="1D3CC344" w14:textId="77777777" w:rsidTr="00F16B00">
              <w:trPr>
                <w:jc w:val="center"/>
                <w:trPrChange w:id="1627" w:author="Bonnie Yang [2]" w:date="2023-03-28T17:16:00Z">
                  <w:trPr>
                    <w:jc w:val="center"/>
                  </w:trPr>
                </w:trPrChange>
              </w:trPr>
              <w:tc>
                <w:tcPr>
                  <w:tcW w:w="1169" w:type="dxa"/>
                  <w:tcPrChange w:id="1628" w:author="Bonnie Yang [2]" w:date="2023-03-28T17:16:00Z">
                    <w:tcPr>
                      <w:tcW w:w="1169" w:type="dxa"/>
                    </w:tcPr>
                  </w:tcPrChange>
                </w:tcPr>
                <w:p w14:paraId="03E577DD" w14:textId="68C739DA" w:rsidR="00766E70" w:rsidRDefault="00766E70" w:rsidP="00766E70">
                  <w:ins w:id="1629" w:author="Bonnie Yang" w:date="2023-02-14T17:41:00Z">
                    <w:r w:rsidRPr="007A35F7">
                      <w:rPr>
                        <w:rFonts w:ascii="Arial" w:hAnsi="Arial" w:cs="Arial"/>
                      </w:rPr>
                      <w:t>1.</w:t>
                    </w:r>
                  </w:ins>
                  <w:r>
                    <w:rPr>
                      <w:rFonts w:ascii="Arial" w:hAnsi="Arial" w:cs="Arial"/>
                    </w:rPr>
                    <w:t>5</w:t>
                  </w:r>
                </w:p>
              </w:tc>
              <w:tc>
                <w:tcPr>
                  <w:tcW w:w="1357" w:type="dxa"/>
                  <w:tcPrChange w:id="1630" w:author="Bonnie Yang [2]" w:date="2023-03-28T17:16:00Z">
                    <w:tcPr>
                      <w:tcW w:w="1357" w:type="dxa"/>
                    </w:tcPr>
                  </w:tcPrChange>
                </w:tcPr>
                <w:p w14:paraId="15341E72" w14:textId="3426AC84" w:rsidR="00766E70" w:rsidRDefault="00766E70" w:rsidP="00766E70">
                  <w:ins w:id="1631" w:author="Bonnie Yang" w:date="2023-02-14T17:41:00Z">
                    <w:r w:rsidRPr="007A35F7">
                      <w:rPr>
                        <w:rFonts w:ascii="Arial" w:hAnsi="Arial" w:cs="Arial"/>
                      </w:rPr>
                      <w:t>202</w:t>
                    </w:r>
                    <w:r>
                      <w:rPr>
                        <w:rFonts w:ascii="Arial" w:hAnsi="Arial" w:cs="Arial"/>
                      </w:rPr>
                      <w:t>3</w:t>
                    </w:r>
                    <w:r w:rsidRPr="007A35F7">
                      <w:rPr>
                        <w:rFonts w:ascii="Arial" w:hAnsi="Arial" w:cs="Arial"/>
                      </w:rPr>
                      <w:t>.</w:t>
                    </w:r>
                  </w:ins>
                  <w:r w:rsidR="009A7A53">
                    <w:rPr>
                      <w:rFonts w:ascii="Arial" w:hAnsi="Arial" w:cs="Arial"/>
                    </w:rPr>
                    <w:t>11</w:t>
                  </w:r>
                  <w:ins w:id="1632" w:author="Bonnie Yang" w:date="2023-02-14T17:41:00Z">
                    <w:r>
                      <w:rPr>
                        <w:rFonts w:ascii="Arial" w:hAnsi="Arial" w:cs="Arial"/>
                      </w:rPr>
                      <w:t>.14</w:t>
                    </w:r>
                  </w:ins>
                </w:p>
              </w:tc>
              <w:tc>
                <w:tcPr>
                  <w:tcW w:w="1315" w:type="dxa"/>
                  <w:tcPrChange w:id="1633" w:author="Bonnie Yang [2]" w:date="2023-03-28T17:16:00Z">
                    <w:tcPr>
                      <w:tcW w:w="1315" w:type="dxa"/>
                    </w:tcPr>
                  </w:tcPrChange>
                </w:tcPr>
                <w:p w14:paraId="0B80C7FF" w14:textId="3D65744E" w:rsidR="00766E70" w:rsidRDefault="00766E70" w:rsidP="00766E70">
                  <w:ins w:id="1634" w:author="Bonnie Yang" w:date="2023-02-14T17:41:00Z">
                    <w:r w:rsidRPr="007A35F7">
                      <w:rPr>
                        <w:rFonts w:ascii="Arial" w:hAnsi="Arial" w:cs="Arial"/>
                      </w:rPr>
                      <w:t>Bonnie</w:t>
                    </w:r>
                  </w:ins>
                </w:p>
              </w:tc>
              <w:tc>
                <w:tcPr>
                  <w:tcW w:w="3924" w:type="dxa"/>
                  <w:tcPrChange w:id="1635" w:author="Bonnie Yang [2]" w:date="2023-03-28T17:16:00Z">
                    <w:tcPr>
                      <w:tcW w:w="3924" w:type="dxa"/>
                    </w:tcPr>
                  </w:tcPrChange>
                </w:tcPr>
                <w:p w14:paraId="6685272C" w14:textId="74D123BE" w:rsidR="00766E70" w:rsidRPr="005C49CE" w:rsidRDefault="00766E70" w:rsidP="00766E70">
                  <w:r w:rsidRPr="00766E70">
                    <w:rPr>
                      <w:rFonts w:ascii="Arial" w:hAnsi="Arial" w:cs="Arial"/>
                    </w:rPr>
                    <w:t>Copy feature for new appliance/decant loss card</w:t>
                  </w:r>
                </w:p>
              </w:tc>
            </w:tr>
          </w:tbl>
          <w:p w14:paraId="3F1BB9FB" w14:textId="77777777" w:rsidR="00BB5EFD" w:rsidRDefault="00BB5EFD"/>
        </w:tc>
      </w:tr>
      <w:tr w:rsidR="00BB5EFD" w:rsidRPr="00452515" w14:paraId="7618D040" w14:textId="77777777" w:rsidTr="00F16B00">
        <w:trPr>
          <w:trPrChange w:id="1636" w:author="Bonnie Yang [2]" w:date="2023-03-28T17:16:00Z">
            <w:trPr>
              <w:gridBefore w:val="2"/>
            </w:trPr>
          </w:trPrChange>
        </w:trPr>
        <w:tc>
          <w:tcPr>
            <w:tcW w:w="9214" w:type="dxa"/>
            <w:tcPrChange w:id="1637" w:author="Bonnie Yang [2]" w:date="2023-03-28T17:16:00Z">
              <w:tcPr>
                <w:tcW w:w="8008" w:type="dxa"/>
              </w:tcPr>
            </w:tcPrChange>
          </w:tcPr>
          <w:p w14:paraId="04B6DBBF" w14:textId="77777777" w:rsidR="00BB5EFD" w:rsidRPr="00452515" w:rsidRDefault="00BB5EFD">
            <w:r w:rsidRPr="00E97505">
              <w:rPr>
                <w:rStyle w:val="Strong"/>
              </w:rPr>
              <w:t>Stakeholder:</w:t>
            </w:r>
            <w:r w:rsidRPr="00452515">
              <w:t xml:space="preserve"> </w:t>
            </w:r>
            <w:r>
              <w:t>User with privilege</w:t>
            </w:r>
          </w:p>
        </w:tc>
      </w:tr>
      <w:tr w:rsidR="00BB5EFD" w:rsidRPr="00452515" w14:paraId="4845554D" w14:textId="77777777" w:rsidTr="00F16B00">
        <w:trPr>
          <w:trPrChange w:id="1638" w:author="Bonnie Yang [2]" w:date="2023-03-28T17:16:00Z">
            <w:trPr>
              <w:gridBefore w:val="2"/>
            </w:trPr>
          </w:trPrChange>
        </w:trPr>
        <w:tc>
          <w:tcPr>
            <w:tcW w:w="9214" w:type="dxa"/>
            <w:tcPrChange w:id="1639" w:author="Bonnie Yang [2]" w:date="2023-03-28T17:16:00Z">
              <w:tcPr>
                <w:tcW w:w="8008" w:type="dxa"/>
              </w:tcPr>
            </w:tcPrChange>
          </w:tcPr>
          <w:p w14:paraId="30FA2B5A" w14:textId="77777777" w:rsidR="00BB5EFD" w:rsidRPr="00E97505" w:rsidRDefault="00BB5EFD">
            <w:pPr>
              <w:rPr>
                <w:rStyle w:val="Strong"/>
              </w:rPr>
            </w:pPr>
            <w:r w:rsidRPr="00E97505">
              <w:rPr>
                <w:rStyle w:val="Strong"/>
              </w:rPr>
              <w:t xml:space="preserve">Pre-Condition: </w:t>
            </w:r>
          </w:p>
          <w:p w14:paraId="085DD82B" w14:textId="77777777" w:rsidR="00BB5EFD" w:rsidRDefault="00BB5EFD">
            <w:pPr>
              <w:rPr>
                <w:rFonts w:ascii="Arial" w:hAnsi="Arial" w:cs="Arial"/>
                <w:sz w:val="20"/>
                <w:szCs w:val="20"/>
              </w:rPr>
            </w:pPr>
            <w:r>
              <w:t>The user goes to the page</w:t>
            </w:r>
            <w:r w:rsidRPr="00DD3CB0">
              <w:rPr>
                <w:rFonts w:ascii="Arial" w:hAnsi="Arial" w:cs="Arial"/>
                <w:sz w:val="20"/>
                <w:szCs w:val="20"/>
              </w:rPr>
              <w:t xml:space="preserve"> </w:t>
            </w:r>
          </w:p>
          <w:p w14:paraId="133A8D24" w14:textId="77777777" w:rsidR="00BB5EFD" w:rsidRPr="00DD3CB0" w:rsidRDefault="00BB5EFD">
            <w:pPr>
              <w:rPr>
                <w:rFonts w:ascii="Arial" w:hAnsi="Arial" w:cs="Arial"/>
                <w:sz w:val="20"/>
                <w:szCs w:val="20"/>
              </w:rPr>
            </w:pPr>
          </w:p>
        </w:tc>
      </w:tr>
      <w:tr w:rsidR="00BB5EFD" w:rsidRPr="00452515" w14:paraId="062B4574" w14:textId="77777777" w:rsidTr="00466021">
        <w:tc>
          <w:tcPr>
            <w:tcW w:w="9214" w:type="dxa"/>
          </w:tcPr>
          <w:p w14:paraId="26E63FCB" w14:textId="77777777" w:rsidR="00BB5EFD" w:rsidRPr="00E97505" w:rsidRDefault="00BB5EFD">
            <w:pPr>
              <w:rPr>
                <w:rStyle w:val="Strong"/>
              </w:rPr>
            </w:pPr>
            <w:r w:rsidRPr="00E97505">
              <w:rPr>
                <w:rStyle w:val="Strong"/>
                <w:rFonts w:hint="eastAsia"/>
              </w:rPr>
              <w:t>Main Scenario:</w:t>
            </w:r>
          </w:p>
          <w:p w14:paraId="0C9689A5" w14:textId="44E63CDD" w:rsidR="00F16B00" w:rsidRPr="00607DFF" w:rsidRDefault="00320D46">
            <w:pPr>
              <w:pStyle w:val="ListParagraph"/>
              <w:ind w:left="420"/>
              <w:pPrChange w:id="1640" w:author="Bonnie Yang [2]" w:date="2023-02-14T17:27:00Z">
                <w:pPr/>
              </w:pPrChange>
            </w:pPr>
            <w:r w:rsidRPr="00320D46">
              <w:t>https://wonder.atlassian.net/wiki/x/poBv_w</w:t>
            </w:r>
          </w:p>
        </w:tc>
      </w:tr>
      <w:tr w:rsidR="00BB5EFD" w:rsidRPr="00452515" w14:paraId="0C516332" w14:textId="77777777" w:rsidTr="00F16B00">
        <w:trPr>
          <w:trPrChange w:id="1641" w:author="Bonnie Yang [2]" w:date="2023-03-28T17:16:00Z">
            <w:trPr>
              <w:gridBefore w:val="2"/>
            </w:trPr>
          </w:trPrChange>
        </w:trPr>
        <w:tc>
          <w:tcPr>
            <w:tcW w:w="9214" w:type="dxa"/>
            <w:tcPrChange w:id="1642" w:author="Bonnie Yang [2]" w:date="2023-03-28T17:16:00Z">
              <w:tcPr>
                <w:tcW w:w="8008" w:type="dxa"/>
              </w:tcPr>
            </w:tcPrChange>
          </w:tcPr>
          <w:p w14:paraId="451423B2" w14:textId="77777777" w:rsidR="00BB5EFD" w:rsidRDefault="00BB5EFD">
            <w:r w:rsidRPr="00452515">
              <w:t>Extend Scenario:</w:t>
            </w:r>
          </w:p>
          <w:p w14:paraId="30AA321E" w14:textId="77777777" w:rsidR="00BB5EFD" w:rsidRPr="00452515" w:rsidRDefault="00BB5EFD"/>
        </w:tc>
      </w:tr>
      <w:tr w:rsidR="00BB5EFD" w:rsidRPr="00452515" w14:paraId="732F8BED" w14:textId="77777777" w:rsidTr="00F16B00">
        <w:trPr>
          <w:trPrChange w:id="1643" w:author="Bonnie Yang [2]" w:date="2023-03-28T17:16:00Z">
            <w:trPr>
              <w:gridBefore w:val="2"/>
            </w:trPr>
          </w:trPrChange>
        </w:trPr>
        <w:tc>
          <w:tcPr>
            <w:tcW w:w="9214" w:type="dxa"/>
            <w:tcPrChange w:id="1644" w:author="Bonnie Yang [2]" w:date="2023-03-28T17:16:00Z">
              <w:tcPr>
                <w:tcW w:w="8008" w:type="dxa"/>
              </w:tcPr>
            </w:tcPrChange>
          </w:tcPr>
          <w:p w14:paraId="295734C8" w14:textId="77777777" w:rsidR="00BB5EFD" w:rsidRDefault="00BB5EFD">
            <w:r w:rsidRPr="00452515">
              <w:t>Exception Scenario:</w:t>
            </w:r>
          </w:p>
          <w:p w14:paraId="1190984D" w14:textId="77777777" w:rsidR="00BB5EFD" w:rsidRPr="00452515" w:rsidRDefault="00BB5EFD"/>
        </w:tc>
      </w:tr>
      <w:tr w:rsidR="00BB5EFD" w:rsidRPr="00452515" w14:paraId="6A1EC283" w14:textId="77777777" w:rsidTr="00F16B00">
        <w:trPr>
          <w:trPrChange w:id="1645" w:author="Bonnie Yang [2]" w:date="2023-03-28T17:16:00Z">
            <w:trPr>
              <w:gridBefore w:val="2"/>
            </w:trPr>
          </w:trPrChange>
        </w:trPr>
        <w:tc>
          <w:tcPr>
            <w:tcW w:w="9214" w:type="dxa"/>
            <w:tcPrChange w:id="1646" w:author="Bonnie Yang [2]" w:date="2023-03-28T17:16:00Z">
              <w:tcPr>
                <w:tcW w:w="8008" w:type="dxa"/>
              </w:tcPr>
            </w:tcPrChange>
          </w:tcPr>
          <w:p w14:paraId="0217E7A8" w14:textId="77777777" w:rsidR="00BB5EFD" w:rsidRPr="00452515" w:rsidRDefault="00BB5EFD">
            <w:r w:rsidRPr="00452515">
              <w:t>Notes:</w:t>
            </w:r>
          </w:p>
        </w:tc>
      </w:tr>
      <w:tr w:rsidR="00BB5EFD" w:rsidRPr="00452515" w14:paraId="133DC412" w14:textId="77777777" w:rsidTr="00F16B00">
        <w:trPr>
          <w:trPrChange w:id="1647" w:author="Bonnie Yang [2]" w:date="2023-03-28T17:16:00Z">
            <w:trPr>
              <w:gridBefore w:val="2"/>
            </w:trPr>
          </w:trPrChange>
        </w:trPr>
        <w:tc>
          <w:tcPr>
            <w:tcW w:w="9214" w:type="dxa"/>
            <w:tcPrChange w:id="1648" w:author="Bonnie Yang [2]" w:date="2023-03-28T17:16:00Z">
              <w:tcPr>
                <w:tcW w:w="8008" w:type="dxa"/>
              </w:tcPr>
            </w:tcPrChange>
          </w:tcPr>
          <w:p w14:paraId="39191B6C" w14:textId="77777777" w:rsidR="00BB5EFD" w:rsidRPr="00452515" w:rsidRDefault="00BB5EFD">
            <w:r w:rsidRPr="00452515">
              <w:t>Q/A:</w:t>
            </w:r>
          </w:p>
        </w:tc>
      </w:tr>
    </w:tbl>
    <w:p w14:paraId="76422D6A" w14:textId="7D291AC2" w:rsidR="00E21775" w:rsidRDefault="00E21775" w:rsidP="00BB5EFD">
      <w:pPr>
        <w:ind w:firstLineChars="200" w:firstLine="420"/>
      </w:pPr>
    </w:p>
    <w:p w14:paraId="2CF47372" w14:textId="77777777" w:rsidR="00BB5EFD" w:rsidRPr="002854BF" w:rsidRDefault="00BB5EFD" w:rsidP="00E21775"/>
    <w:p w14:paraId="1E0BC4E0" w14:textId="2AE36044" w:rsidR="008C2654" w:rsidRPr="00123846" w:rsidRDefault="0048790F" w:rsidP="008C2654">
      <w:pPr>
        <w:pStyle w:val="Heading2"/>
        <w:numPr>
          <w:ilvl w:val="1"/>
          <w:numId w:val="437"/>
        </w:numPr>
        <w:rPr>
          <w:rFonts w:ascii="Arial" w:hAnsi="Arial" w:cs="Arial"/>
        </w:rPr>
      </w:pPr>
      <w:r>
        <w:rPr>
          <w:rFonts w:ascii="Arial" w:hAnsi="Arial" w:cs="Arial" w:hint="eastAsia"/>
        </w:rPr>
        <w:t>Tran-</w:t>
      </w:r>
      <w:r w:rsidR="00BB287A">
        <w:rPr>
          <w:rFonts w:ascii="Arial" w:hAnsi="Arial" w:cs="Arial"/>
        </w:rPr>
        <w:t>Assembly</w:t>
      </w:r>
      <w:r w:rsidR="00F43B5E">
        <w:rPr>
          <w:rFonts w:ascii="Arial" w:hAnsi="Arial" w:cs="Arial"/>
        </w:rPr>
        <w:t xml:space="preserve"> Instructions</w:t>
      </w:r>
      <w:r w:rsidR="009A7F64">
        <w:rPr>
          <w:rFonts w:ascii="Arial" w:hAnsi="Arial" w:cs="Arial"/>
        </w:rPr>
        <w:t xml:space="preserve"> C</w:t>
      </w:r>
      <w:r w:rsidR="009A7F64">
        <w:rPr>
          <w:rFonts w:ascii="Arial" w:hAnsi="Arial" w:cs="Arial" w:hint="eastAsia"/>
        </w:rPr>
        <w:t>ard</w:t>
      </w:r>
    </w:p>
    <w:p w14:paraId="21263633" w14:textId="63C509D0" w:rsidR="00281304" w:rsidRDefault="0048790F" w:rsidP="00281304">
      <w:pPr>
        <w:pStyle w:val="Heading3"/>
        <w:numPr>
          <w:ilvl w:val="2"/>
          <w:numId w:val="474"/>
        </w:numPr>
      </w:pPr>
      <w:r>
        <w:rPr>
          <w:rFonts w:hint="eastAsia"/>
        </w:rPr>
        <w:t>Tran-</w:t>
      </w:r>
      <w:r w:rsidR="00281304" w:rsidRPr="00281304">
        <w:t>MS04-1</w:t>
      </w:r>
      <w:r w:rsidR="00D61BA5">
        <w:t>1</w:t>
      </w:r>
      <w:r w:rsidR="00281304">
        <w:t xml:space="preserve"> </w:t>
      </w:r>
      <w:r w:rsidR="00E845E9" w:rsidRPr="00E845E9">
        <w:t>Assembly</w:t>
      </w:r>
      <w:r w:rsidR="00281304" w:rsidRPr="00F43B5E">
        <w:t xml:space="preserve"> Instructions </w:t>
      </w:r>
      <w:r w:rsidR="00281304">
        <w:t>Card</w:t>
      </w:r>
      <w:r w:rsidR="008C2654">
        <w:t xml:space="preserve"> (Versioning)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81304" w:rsidRPr="00452515" w14:paraId="7F286178" w14:textId="77777777" w:rsidTr="0048790F">
        <w:tc>
          <w:tcPr>
            <w:tcW w:w="8008" w:type="dxa"/>
          </w:tcPr>
          <w:p w14:paraId="51FA01EA" w14:textId="623EB251" w:rsidR="00281304" w:rsidRPr="00E97505" w:rsidRDefault="00281304">
            <w:pPr>
              <w:rPr>
                <w:rStyle w:val="Strong"/>
              </w:rPr>
            </w:pPr>
            <w:r w:rsidRPr="00281304">
              <w:rPr>
                <w:rStyle w:val="Strong"/>
              </w:rPr>
              <w:t>MS04-1</w:t>
            </w:r>
            <w:r w:rsidR="00D61BA5">
              <w:rPr>
                <w:rStyle w:val="Strong"/>
              </w:rPr>
              <w:t>1</w:t>
            </w:r>
            <w:r w:rsidRPr="00281304">
              <w:rPr>
                <w:rStyle w:val="Strong"/>
              </w:rPr>
              <w:t xml:space="preserve"> </w:t>
            </w:r>
            <w:r w:rsidR="00E845E9" w:rsidRPr="00E845E9">
              <w:rPr>
                <w:rStyle w:val="Strong"/>
              </w:rPr>
              <w:t>Assembly</w:t>
            </w:r>
            <w:r w:rsidRPr="00281304">
              <w:rPr>
                <w:rStyle w:val="Strong"/>
              </w:rPr>
              <w:t xml:space="preserve"> Instructions Card</w:t>
            </w:r>
            <w:ins w:id="1649" w:author="Bonnie Yang" w:date="2022-11-16T19:52:00Z">
              <w:r w:rsidR="00C53D3F">
                <w:rPr>
                  <w:rStyle w:val="Strong"/>
                </w:rPr>
                <w:t xml:space="preserve"> </w:t>
              </w:r>
              <w:r w:rsidR="00C53D3F">
                <w:t>(Versioning)</w:t>
              </w:r>
            </w:ins>
          </w:p>
        </w:tc>
      </w:tr>
      <w:tr w:rsidR="00281304" w:rsidRPr="00452515" w14:paraId="3EB5057E" w14:textId="77777777" w:rsidTr="0048790F">
        <w:tc>
          <w:tcPr>
            <w:tcW w:w="8008" w:type="dxa"/>
          </w:tcPr>
          <w:p w14:paraId="4B303546" w14:textId="77777777" w:rsidR="00281304" w:rsidRPr="00E97505" w:rsidRDefault="002813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281304" w14:paraId="7E981142" w14:textId="77777777">
              <w:trPr>
                <w:jc w:val="center"/>
              </w:trPr>
              <w:tc>
                <w:tcPr>
                  <w:tcW w:w="1169" w:type="dxa"/>
                </w:tcPr>
                <w:p w14:paraId="1378A1DD" w14:textId="77777777" w:rsidR="00281304" w:rsidRPr="007A35F7" w:rsidRDefault="00281304">
                  <w:pPr>
                    <w:rPr>
                      <w:rFonts w:ascii="Arial" w:hAnsi="Arial" w:cs="Arial"/>
                    </w:rPr>
                  </w:pPr>
                  <w:r w:rsidRPr="007A35F7">
                    <w:rPr>
                      <w:rFonts w:ascii="Arial" w:hAnsi="Arial" w:cs="Arial"/>
                    </w:rPr>
                    <w:t>Version</w:t>
                  </w:r>
                </w:p>
              </w:tc>
              <w:tc>
                <w:tcPr>
                  <w:tcW w:w="1357" w:type="dxa"/>
                </w:tcPr>
                <w:p w14:paraId="15E65030" w14:textId="77777777" w:rsidR="00281304" w:rsidRPr="007A35F7" w:rsidRDefault="00281304">
                  <w:pPr>
                    <w:rPr>
                      <w:rFonts w:ascii="Arial" w:hAnsi="Arial" w:cs="Arial"/>
                    </w:rPr>
                  </w:pPr>
                  <w:r w:rsidRPr="007A35F7">
                    <w:rPr>
                      <w:rFonts w:ascii="Arial" w:hAnsi="Arial" w:cs="Arial"/>
                    </w:rPr>
                    <w:t>Date</w:t>
                  </w:r>
                </w:p>
              </w:tc>
              <w:tc>
                <w:tcPr>
                  <w:tcW w:w="1315" w:type="dxa"/>
                </w:tcPr>
                <w:p w14:paraId="3F9EFE0E" w14:textId="77777777" w:rsidR="00281304" w:rsidRPr="007A35F7" w:rsidRDefault="00281304">
                  <w:pPr>
                    <w:rPr>
                      <w:rFonts w:ascii="Arial" w:hAnsi="Arial" w:cs="Arial"/>
                    </w:rPr>
                  </w:pPr>
                  <w:r w:rsidRPr="007A35F7">
                    <w:rPr>
                      <w:rFonts w:ascii="Arial" w:hAnsi="Arial" w:cs="Arial"/>
                    </w:rPr>
                    <w:t>Updated By</w:t>
                  </w:r>
                </w:p>
              </w:tc>
              <w:tc>
                <w:tcPr>
                  <w:tcW w:w="3924" w:type="dxa"/>
                </w:tcPr>
                <w:p w14:paraId="518536E7" w14:textId="77777777" w:rsidR="00281304" w:rsidRPr="007A35F7" w:rsidRDefault="00281304">
                  <w:pPr>
                    <w:rPr>
                      <w:rFonts w:ascii="Arial" w:hAnsi="Arial" w:cs="Arial"/>
                    </w:rPr>
                  </w:pPr>
                  <w:r w:rsidRPr="007A35F7">
                    <w:rPr>
                      <w:rFonts w:ascii="Arial" w:hAnsi="Arial" w:cs="Arial"/>
                    </w:rPr>
                    <w:t>Description</w:t>
                  </w:r>
                </w:p>
              </w:tc>
            </w:tr>
            <w:tr w:rsidR="00281304" w14:paraId="5A9F83A0" w14:textId="77777777">
              <w:trPr>
                <w:jc w:val="center"/>
              </w:trPr>
              <w:tc>
                <w:tcPr>
                  <w:tcW w:w="1169" w:type="dxa"/>
                </w:tcPr>
                <w:p w14:paraId="2ADB0CE9" w14:textId="77777777" w:rsidR="00281304" w:rsidRPr="007A35F7" w:rsidRDefault="00281304">
                  <w:pPr>
                    <w:rPr>
                      <w:rFonts w:ascii="Arial" w:hAnsi="Arial" w:cs="Arial"/>
                    </w:rPr>
                  </w:pPr>
                  <w:r w:rsidRPr="007A35F7">
                    <w:rPr>
                      <w:rFonts w:ascii="Arial" w:hAnsi="Arial" w:cs="Arial"/>
                    </w:rPr>
                    <w:t>1.0</w:t>
                  </w:r>
                </w:p>
              </w:tc>
              <w:tc>
                <w:tcPr>
                  <w:tcW w:w="1357" w:type="dxa"/>
                </w:tcPr>
                <w:p w14:paraId="308B0AE8" w14:textId="49F0BA77" w:rsidR="00281304" w:rsidRPr="007A35F7" w:rsidRDefault="00281304">
                  <w:pPr>
                    <w:rPr>
                      <w:rFonts w:ascii="Arial" w:hAnsi="Arial" w:cs="Arial"/>
                    </w:rPr>
                  </w:pPr>
                  <w:r w:rsidRPr="007A35F7">
                    <w:rPr>
                      <w:rFonts w:ascii="Arial" w:hAnsi="Arial" w:cs="Arial"/>
                    </w:rPr>
                    <w:t>2022.</w:t>
                  </w:r>
                  <w:r>
                    <w:rPr>
                      <w:rFonts w:ascii="Arial" w:hAnsi="Arial" w:cs="Arial"/>
                    </w:rPr>
                    <w:t>9.14</w:t>
                  </w:r>
                </w:p>
              </w:tc>
              <w:tc>
                <w:tcPr>
                  <w:tcW w:w="1315" w:type="dxa"/>
                </w:tcPr>
                <w:p w14:paraId="612E2BF6" w14:textId="77777777" w:rsidR="00281304" w:rsidRPr="007A35F7" w:rsidRDefault="00281304">
                  <w:pPr>
                    <w:rPr>
                      <w:rFonts w:ascii="Arial" w:hAnsi="Arial" w:cs="Arial"/>
                    </w:rPr>
                  </w:pPr>
                  <w:r w:rsidRPr="007A35F7">
                    <w:rPr>
                      <w:rFonts w:ascii="Arial" w:hAnsi="Arial" w:cs="Arial"/>
                    </w:rPr>
                    <w:t>Bonnie</w:t>
                  </w:r>
                </w:p>
              </w:tc>
              <w:tc>
                <w:tcPr>
                  <w:tcW w:w="3924" w:type="dxa"/>
                </w:tcPr>
                <w:p w14:paraId="435979B9" w14:textId="469047C8" w:rsidR="00281304" w:rsidRPr="007A35F7" w:rsidRDefault="00281304">
                  <w:pPr>
                    <w:rPr>
                      <w:rFonts w:ascii="Arial" w:hAnsi="Arial" w:cs="Arial"/>
                    </w:rPr>
                  </w:pPr>
                  <w:r w:rsidRPr="007A35F7">
                    <w:rPr>
                      <w:rFonts w:ascii="Arial" w:hAnsi="Arial" w:cs="Arial"/>
                    </w:rPr>
                    <w:t>First version</w:t>
                  </w:r>
                  <w:r w:rsidR="00FF13C2">
                    <w:rPr>
                      <w:rFonts w:ascii="Arial" w:hAnsi="Arial" w:cs="Arial"/>
                    </w:rPr>
                    <w:t>, copy from ‘</w:t>
                  </w:r>
                  <w:r w:rsidR="00FF13C2" w:rsidRPr="00FF13C2">
                    <w:rPr>
                      <w:rFonts w:ascii="Arial" w:hAnsi="Arial" w:cs="Arial"/>
                    </w:rPr>
                    <w:t>CB03-07 Recipe Detail-Kitting Instructions</w:t>
                  </w:r>
                  <w:r w:rsidR="00FF13C2">
                    <w:rPr>
                      <w:rFonts w:ascii="Arial" w:hAnsi="Arial" w:cs="Arial"/>
                    </w:rPr>
                    <w:t>’</w:t>
                  </w:r>
                </w:p>
              </w:tc>
            </w:tr>
            <w:tr w:rsidR="00B11A01" w14:paraId="3F8C4CA2" w14:textId="77777777">
              <w:trPr>
                <w:jc w:val="center"/>
              </w:trPr>
              <w:tc>
                <w:tcPr>
                  <w:tcW w:w="1169" w:type="dxa"/>
                </w:tcPr>
                <w:p w14:paraId="34896DAA" w14:textId="668DE5AF" w:rsidR="00B11A01" w:rsidRDefault="00B11A01" w:rsidP="00B11A01">
                  <w:r w:rsidRPr="007A35F7">
                    <w:rPr>
                      <w:rFonts w:ascii="Arial" w:hAnsi="Arial" w:cs="Arial"/>
                    </w:rPr>
                    <w:t>1.</w:t>
                  </w:r>
                  <w:r>
                    <w:rPr>
                      <w:rFonts w:ascii="Arial" w:hAnsi="Arial" w:cs="Arial"/>
                    </w:rPr>
                    <w:t>1</w:t>
                  </w:r>
                </w:p>
              </w:tc>
              <w:tc>
                <w:tcPr>
                  <w:tcW w:w="1357" w:type="dxa"/>
                </w:tcPr>
                <w:p w14:paraId="1740D2C0" w14:textId="3CFDC623" w:rsidR="00B11A01" w:rsidRDefault="00B11A01" w:rsidP="00B11A01">
                  <w:r w:rsidRPr="007A35F7">
                    <w:rPr>
                      <w:rFonts w:ascii="Arial" w:hAnsi="Arial" w:cs="Arial"/>
                    </w:rPr>
                    <w:t>2022.</w:t>
                  </w:r>
                  <w:r>
                    <w:rPr>
                      <w:rFonts w:ascii="Arial" w:hAnsi="Arial" w:cs="Arial"/>
                    </w:rPr>
                    <w:t>12.14</w:t>
                  </w:r>
                </w:p>
              </w:tc>
              <w:tc>
                <w:tcPr>
                  <w:tcW w:w="1315" w:type="dxa"/>
                </w:tcPr>
                <w:p w14:paraId="2CE1C7DF" w14:textId="73DB58C1" w:rsidR="00B11A01" w:rsidRDefault="00B11A01" w:rsidP="00B11A01">
                  <w:r w:rsidRPr="007A35F7">
                    <w:rPr>
                      <w:rFonts w:ascii="Arial" w:hAnsi="Arial" w:cs="Arial"/>
                    </w:rPr>
                    <w:t>Bonnie</w:t>
                  </w:r>
                </w:p>
              </w:tc>
              <w:tc>
                <w:tcPr>
                  <w:tcW w:w="3924" w:type="dxa"/>
                </w:tcPr>
                <w:p w14:paraId="6CBD91B9" w14:textId="28A979E5" w:rsidR="00B11A01" w:rsidRDefault="00B11A01" w:rsidP="00B11A01">
                  <w:r w:rsidRPr="00B11A01">
                    <w:rPr>
                      <w:rFonts w:ascii="Arial" w:hAnsi="Arial" w:cs="Arial"/>
                    </w:rPr>
                    <w:t>Refine Assembly Instructions</w:t>
                  </w:r>
                </w:p>
              </w:tc>
            </w:tr>
            <w:tr w:rsidR="004B600F" w14:paraId="4F20CFC4" w14:textId="77777777">
              <w:trPr>
                <w:jc w:val="center"/>
              </w:trPr>
              <w:tc>
                <w:tcPr>
                  <w:tcW w:w="1169" w:type="dxa"/>
                </w:tcPr>
                <w:p w14:paraId="0464C862" w14:textId="7637B824" w:rsidR="004B600F" w:rsidRDefault="004B600F" w:rsidP="004B600F">
                  <w:ins w:id="1650" w:author="Bonnie Yang" w:date="2023-04-20T18:59:00Z">
                    <w:r w:rsidRPr="007A35F7">
                      <w:rPr>
                        <w:rFonts w:ascii="Arial" w:hAnsi="Arial" w:cs="Arial"/>
                      </w:rPr>
                      <w:t>1.</w:t>
                    </w:r>
                    <w:r>
                      <w:rPr>
                        <w:rFonts w:ascii="Arial" w:hAnsi="Arial" w:cs="Arial"/>
                      </w:rPr>
                      <w:t>2</w:t>
                    </w:r>
                  </w:ins>
                </w:p>
              </w:tc>
              <w:tc>
                <w:tcPr>
                  <w:tcW w:w="1357" w:type="dxa"/>
                </w:tcPr>
                <w:p w14:paraId="29680FCD" w14:textId="52A0357D" w:rsidR="004B600F" w:rsidRDefault="004B600F" w:rsidP="004B600F">
                  <w:ins w:id="1651" w:author="Bonnie Yang" w:date="2023-04-20T18:59: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ins>
                </w:p>
              </w:tc>
              <w:tc>
                <w:tcPr>
                  <w:tcW w:w="1315" w:type="dxa"/>
                </w:tcPr>
                <w:p w14:paraId="1832E7CB" w14:textId="6730D25A" w:rsidR="004B600F" w:rsidRDefault="004B600F" w:rsidP="004B600F">
                  <w:ins w:id="1652" w:author="Bonnie Yang" w:date="2023-04-20T18:59:00Z">
                    <w:r w:rsidRPr="007A35F7">
                      <w:rPr>
                        <w:rFonts w:ascii="Arial" w:hAnsi="Arial" w:cs="Arial"/>
                      </w:rPr>
                      <w:t>Bonnie</w:t>
                    </w:r>
                  </w:ins>
                </w:p>
              </w:tc>
              <w:tc>
                <w:tcPr>
                  <w:tcW w:w="3924" w:type="dxa"/>
                </w:tcPr>
                <w:p w14:paraId="73F312B0" w14:textId="5702ADA5" w:rsidR="004B600F" w:rsidRDefault="004B600F" w:rsidP="004B600F">
                  <w:ins w:id="1653" w:author="Bonnie Yang" w:date="2023-04-20T18:59:00Z">
                    <w:r w:rsidRPr="00420812">
                      <w:rPr>
                        <w:rFonts w:ascii="Arial" w:hAnsi="Arial" w:cs="Arial"/>
                      </w:rPr>
                      <w:t>Refine Assembly Docs &amp; Add Common Stock Document</w:t>
                    </w:r>
                  </w:ins>
                </w:p>
              </w:tc>
            </w:tr>
            <w:tr w:rsidR="004B600F" w14:paraId="0D4400A3" w14:textId="77777777">
              <w:trPr>
                <w:jc w:val="center"/>
              </w:trPr>
              <w:tc>
                <w:tcPr>
                  <w:tcW w:w="1169" w:type="dxa"/>
                </w:tcPr>
                <w:p w14:paraId="38CF6659" w14:textId="77777777" w:rsidR="004B600F" w:rsidRDefault="004B600F" w:rsidP="004B600F"/>
              </w:tc>
              <w:tc>
                <w:tcPr>
                  <w:tcW w:w="1357" w:type="dxa"/>
                </w:tcPr>
                <w:p w14:paraId="07963D80" w14:textId="77777777" w:rsidR="004B600F" w:rsidRDefault="004B600F" w:rsidP="004B600F"/>
              </w:tc>
              <w:tc>
                <w:tcPr>
                  <w:tcW w:w="1315" w:type="dxa"/>
                </w:tcPr>
                <w:p w14:paraId="29C210D2" w14:textId="77777777" w:rsidR="004B600F" w:rsidRDefault="004B600F" w:rsidP="004B600F"/>
              </w:tc>
              <w:tc>
                <w:tcPr>
                  <w:tcW w:w="3924" w:type="dxa"/>
                </w:tcPr>
                <w:p w14:paraId="150C2068" w14:textId="77777777" w:rsidR="004B600F" w:rsidRPr="00B66734" w:rsidRDefault="004B600F" w:rsidP="004B600F"/>
              </w:tc>
            </w:tr>
            <w:tr w:rsidR="004B600F" w14:paraId="0E04E9EB" w14:textId="77777777">
              <w:trPr>
                <w:jc w:val="center"/>
              </w:trPr>
              <w:tc>
                <w:tcPr>
                  <w:tcW w:w="1169" w:type="dxa"/>
                </w:tcPr>
                <w:p w14:paraId="04D9324D" w14:textId="77777777" w:rsidR="004B600F" w:rsidRDefault="004B600F" w:rsidP="004B600F"/>
              </w:tc>
              <w:tc>
                <w:tcPr>
                  <w:tcW w:w="1357" w:type="dxa"/>
                </w:tcPr>
                <w:p w14:paraId="1B6B7995" w14:textId="77777777" w:rsidR="004B600F" w:rsidRDefault="004B600F" w:rsidP="004B600F"/>
              </w:tc>
              <w:tc>
                <w:tcPr>
                  <w:tcW w:w="1315" w:type="dxa"/>
                </w:tcPr>
                <w:p w14:paraId="05241928" w14:textId="77777777" w:rsidR="004B600F" w:rsidRDefault="004B600F" w:rsidP="004B600F"/>
              </w:tc>
              <w:tc>
                <w:tcPr>
                  <w:tcW w:w="3924" w:type="dxa"/>
                </w:tcPr>
                <w:p w14:paraId="54E5C6B5" w14:textId="77777777" w:rsidR="004B600F" w:rsidRDefault="004B600F" w:rsidP="004B600F"/>
              </w:tc>
            </w:tr>
            <w:tr w:rsidR="004B600F" w14:paraId="37AC16D3" w14:textId="77777777">
              <w:trPr>
                <w:jc w:val="center"/>
              </w:trPr>
              <w:tc>
                <w:tcPr>
                  <w:tcW w:w="1169" w:type="dxa"/>
                </w:tcPr>
                <w:p w14:paraId="6D8E9FE1" w14:textId="77777777" w:rsidR="004B600F" w:rsidRDefault="004B600F" w:rsidP="004B600F"/>
              </w:tc>
              <w:tc>
                <w:tcPr>
                  <w:tcW w:w="1357" w:type="dxa"/>
                </w:tcPr>
                <w:p w14:paraId="13986DD5" w14:textId="77777777" w:rsidR="004B600F" w:rsidRDefault="004B600F" w:rsidP="004B600F"/>
              </w:tc>
              <w:tc>
                <w:tcPr>
                  <w:tcW w:w="1315" w:type="dxa"/>
                </w:tcPr>
                <w:p w14:paraId="59BA37DA" w14:textId="77777777" w:rsidR="004B600F" w:rsidRDefault="004B600F" w:rsidP="004B600F"/>
              </w:tc>
              <w:tc>
                <w:tcPr>
                  <w:tcW w:w="3924" w:type="dxa"/>
                </w:tcPr>
                <w:p w14:paraId="57FD9E3B" w14:textId="77777777" w:rsidR="004B600F" w:rsidRPr="005C49CE" w:rsidRDefault="004B600F" w:rsidP="004B600F"/>
              </w:tc>
            </w:tr>
          </w:tbl>
          <w:p w14:paraId="5FF46AE0" w14:textId="77777777" w:rsidR="00281304" w:rsidRDefault="00281304"/>
        </w:tc>
      </w:tr>
      <w:tr w:rsidR="00281304" w:rsidRPr="00452515" w14:paraId="452B6CA2" w14:textId="77777777" w:rsidTr="0048790F">
        <w:tc>
          <w:tcPr>
            <w:tcW w:w="8008" w:type="dxa"/>
          </w:tcPr>
          <w:p w14:paraId="41A07EC0" w14:textId="77777777" w:rsidR="00281304" w:rsidRPr="00452515" w:rsidRDefault="00281304">
            <w:r w:rsidRPr="00E97505">
              <w:rPr>
                <w:rStyle w:val="Strong"/>
              </w:rPr>
              <w:t>Stakeholder:</w:t>
            </w:r>
            <w:r w:rsidRPr="00452515">
              <w:t xml:space="preserve"> </w:t>
            </w:r>
            <w:r>
              <w:t>User with privilege</w:t>
            </w:r>
          </w:p>
        </w:tc>
      </w:tr>
      <w:tr w:rsidR="00281304" w:rsidRPr="00452515" w14:paraId="241114D0" w14:textId="77777777" w:rsidTr="0048790F">
        <w:tc>
          <w:tcPr>
            <w:tcW w:w="8008" w:type="dxa"/>
          </w:tcPr>
          <w:p w14:paraId="2DF3575F" w14:textId="77777777" w:rsidR="00281304" w:rsidRPr="00E97505" w:rsidRDefault="00281304">
            <w:pPr>
              <w:rPr>
                <w:rStyle w:val="Strong"/>
              </w:rPr>
            </w:pPr>
            <w:r w:rsidRPr="00E97505">
              <w:rPr>
                <w:rStyle w:val="Strong"/>
              </w:rPr>
              <w:t xml:space="preserve">Pre-Condition: </w:t>
            </w:r>
          </w:p>
          <w:p w14:paraId="6B6BAD27" w14:textId="77777777" w:rsidR="00281304" w:rsidRDefault="00281304">
            <w:pPr>
              <w:rPr>
                <w:rFonts w:ascii="Arial" w:hAnsi="Arial" w:cs="Arial"/>
                <w:sz w:val="20"/>
                <w:szCs w:val="20"/>
              </w:rPr>
            </w:pPr>
            <w:r>
              <w:t>The user goes to the page</w:t>
            </w:r>
            <w:r w:rsidRPr="00DD3CB0">
              <w:rPr>
                <w:rFonts w:ascii="Arial" w:hAnsi="Arial" w:cs="Arial"/>
                <w:sz w:val="20"/>
                <w:szCs w:val="20"/>
              </w:rPr>
              <w:t xml:space="preserve"> </w:t>
            </w:r>
          </w:p>
          <w:p w14:paraId="1CDEA29D" w14:textId="77777777" w:rsidR="00281304" w:rsidRPr="00DD3CB0" w:rsidRDefault="00281304">
            <w:pPr>
              <w:rPr>
                <w:rFonts w:ascii="Arial" w:hAnsi="Arial" w:cs="Arial"/>
                <w:sz w:val="20"/>
                <w:szCs w:val="20"/>
              </w:rPr>
            </w:pPr>
          </w:p>
        </w:tc>
      </w:tr>
      <w:tr w:rsidR="00281304" w:rsidRPr="00452515" w14:paraId="7BB33AF7" w14:textId="77777777" w:rsidTr="0048790F">
        <w:tc>
          <w:tcPr>
            <w:tcW w:w="8008" w:type="dxa"/>
          </w:tcPr>
          <w:p w14:paraId="3E5836BF" w14:textId="77777777" w:rsidR="00281304" w:rsidRPr="00E97505" w:rsidRDefault="00281304">
            <w:pPr>
              <w:rPr>
                <w:rStyle w:val="Strong"/>
              </w:rPr>
            </w:pPr>
            <w:r w:rsidRPr="00E97505">
              <w:rPr>
                <w:rStyle w:val="Strong"/>
                <w:rFonts w:hint="eastAsia"/>
              </w:rPr>
              <w:t>Main Scenario:</w:t>
            </w:r>
          </w:p>
          <w:p w14:paraId="5939064A" w14:textId="0612F101" w:rsidR="00281304" w:rsidRPr="00607DFF" w:rsidRDefault="0048790F" w:rsidP="0048790F">
            <w:r w:rsidRPr="0048790F">
              <w:t>https://wonder.atlassian.net/wiki/x/I4Bu_w</w:t>
            </w:r>
          </w:p>
        </w:tc>
      </w:tr>
      <w:tr w:rsidR="00281304" w:rsidRPr="00452515" w14:paraId="0A8D5988" w14:textId="77777777" w:rsidTr="0048790F">
        <w:tc>
          <w:tcPr>
            <w:tcW w:w="8008" w:type="dxa"/>
          </w:tcPr>
          <w:p w14:paraId="25EA2020" w14:textId="77777777" w:rsidR="00281304" w:rsidRDefault="00281304">
            <w:r w:rsidRPr="00452515">
              <w:t>Extend Scenario:</w:t>
            </w:r>
          </w:p>
          <w:p w14:paraId="21DF31FC" w14:textId="77777777" w:rsidR="00281304" w:rsidRPr="00452515" w:rsidRDefault="00281304"/>
        </w:tc>
      </w:tr>
      <w:tr w:rsidR="00281304" w:rsidRPr="00452515" w14:paraId="739429E9" w14:textId="77777777" w:rsidTr="0048790F">
        <w:tc>
          <w:tcPr>
            <w:tcW w:w="8008" w:type="dxa"/>
          </w:tcPr>
          <w:p w14:paraId="6BB066BC" w14:textId="77777777" w:rsidR="00281304" w:rsidRDefault="00281304">
            <w:r w:rsidRPr="00452515">
              <w:t>Exception Scenario:</w:t>
            </w:r>
          </w:p>
          <w:p w14:paraId="69621A34" w14:textId="77777777" w:rsidR="00281304" w:rsidRPr="00452515" w:rsidRDefault="00281304"/>
        </w:tc>
      </w:tr>
      <w:tr w:rsidR="00281304" w:rsidRPr="00452515" w14:paraId="4CD158DB" w14:textId="77777777" w:rsidTr="0048790F">
        <w:tc>
          <w:tcPr>
            <w:tcW w:w="8008" w:type="dxa"/>
          </w:tcPr>
          <w:p w14:paraId="1618B480" w14:textId="77777777" w:rsidR="00281304" w:rsidRPr="00452515" w:rsidRDefault="00281304">
            <w:r w:rsidRPr="00452515">
              <w:t>Notes:</w:t>
            </w:r>
          </w:p>
        </w:tc>
      </w:tr>
      <w:tr w:rsidR="00281304" w:rsidRPr="00452515" w14:paraId="4BA44C9C" w14:textId="77777777" w:rsidTr="0048790F">
        <w:tc>
          <w:tcPr>
            <w:tcW w:w="8008" w:type="dxa"/>
          </w:tcPr>
          <w:p w14:paraId="164AB8E8" w14:textId="77777777" w:rsidR="00281304" w:rsidRPr="00452515" w:rsidRDefault="00281304">
            <w:r w:rsidRPr="00452515">
              <w:t>Q/A:</w:t>
            </w:r>
          </w:p>
        </w:tc>
      </w:tr>
    </w:tbl>
    <w:p w14:paraId="791BDC94" w14:textId="77777777" w:rsidR="00281304" w:rsidRDefault="00281304" w:rsidP="00281304"/>
    <w:p w14:paraId="23382BE5" w14:textId="4824F638" w:rsidR="00281304" w:rsidRDefault="00281304" w:rsidP="00281304"/>
    <w:p w14:paraId="4D06A4A6" w14:textId="2FCBE9E0" w:rsidR="00281304" w:rsidRDefault="00281304" w:rsidP="00281304"/>
    <w:p w14:paraId="3CD7FDB5" w14:textId="77777777" w:rsidR="00281304" w:rsidRPr="00281304" w:rsidRDefault="00281304" w:rsidP="00281304"/>
    <w:p w14:paraId="4F6E0DC6" w14:textId="77777777" w:rsidR="00F43B5E" w:rsidRPr="002854BF" w:rsidRDefault="00F43B5E" w:rsidP="00E21775"/>
    <w:p w14:paraId="3315AD98" w14:textId="2BED44D4" w:rsidR="00BB5EFD" w:rsidRPr="009B39D1" w:rsidRDefault="00FE4812" w:rsidP="00BB5EFD">
      <w:pPr>
        <w:pStyle w:val="Heading2"/>
        <w:numPr>
          <w:ilvl w:val="1"/>
          <w:numId w:val="415"/>
        </w:numPr>
        <w:rPr>
          <w:rFonts w:ascii="Arial" w:hAnsi="Arial" w:cs="Arial"/>
          <w:rPrChange w:id="1654" w:author="Bonnie Yang" w:date="2022-09-15T10:00:00Z">
            <w:rPr/>
          </w:rPrChange>
        </w:rPr>
      </w:pPr>
      <w:r>
        <w:rPr>
          <w:rFonts w:ascii="Arial" w:hAnsi="Arial" w:cs="Arial" w:hint="eastAsia"/>
        </w:rPr>
        <w:t>T</w:t>
      </w:r>
      <w:r w:rsidR="00320D46">
        <w:rPr>
          <w:rFonts w:ascii="Arial" w:hAnsi="Arial" w:cs="Arial" w:hint="eastAsia"/>
        </w:rPr>
        <w:t>ran-</w:t>
      </w:r>
      <w:r w:rsidR="00BB5EFD" w:rsidRPr="009B39D1">
        <w:rPr>
          <w:rFonts w:ascii="Arial" w:hAnsi="Arial" w:cs="Arial"/>
        </w:rPr>
        <w:t>MS04-</w:t>
      </w:r>
      <w:r w:rsidR="00BB5EFD">
        <w:rPr>
          <w:rFonts w:ascii="Arial" w:hAnsi="Arial" w:cs="Arial"/>
        </w:rPr>
        <w:t>1</w:t>
      </w:r>
      <w:r w:rsidR="00D61BA5">
        <w:rPr>
          <w:rFonts w:ascii="Arial" w:hAnsi="Arial" w:cs="Arial"/>
        </w:rPr>
        <w:t>9</w:t>
      </w:r>
      <w:r w:rsidR="00BB5EFD" w:rsidRPr="009B39D1">
        <w:rPr>
          <w:rFonts w:ascii="Arial" w:hAnsi="Arial" w:cs="Arial"/>
        </w:rPr>
        <w:t xml:space="preserve"> </w:t>
      </w:r>
      <w:r w:rsidR="00BB5EFD">
        <w:rPr>
          <w:rFonts w:ascii="Arial" w:hAnsi="Arial" w:cs="Arial"/>
        </w:rPr>
        <w:t>All Ingredient</w:t>
      </w:r>
      <w:r w:rsidR="00BB5EFD" w:rsidRPr="009B39D1">
        <w:rPr>
          <w:rFonts w:ascii="Arial" w:hAnsi="Arial" w:cs="Arial"/>
          <w:rPrChange w:id="1655" w:author="Bonnie Yang" w:date="2022-09-15T10:00:00Z">
            <w:rPr/>
          </w:rPrChange>
        </w:rPr>
        <w:t xml:space="preserve"> Card</w:t>
      </w:r>
    </w:p>
    <w:p w14:paraId="61B17BDB" w14:textId="77777777" w:rsidR="00BB5EFD" w:rsidRDefault="00BB5EFD" w:rsidP="00BB5EF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B5EFD" w:rsidRPr="00452515" w14:paraId="44156307" w14:textId="77777777" w:rsidTr="00FE4812">
        <w:tc>
          <w:tcPr>
            <w:tcW w:w="8008" w:type="dxa"/>
          </w:tcPr>
          <w:p w14:paraId="70E96004" w14:textId="76482F62" w:rsidR="00BB5EFD" w:rsidRPr="00E97505" w:rsidRDefault="00BB5EFD">
            <w:pPr>
              <w:rPr>
                <w:rStyle w:val="Strong"/>
              </w:rPr>
            </w:pPr>
            <w:r w:rsidRPr="009B39D1">
              <w:rPr>
                <w:rStyle w:val="Strong"/>
              </w:rPr>
              <w:t>MS04-1</w:t>
            </w:r>
            <w:r w:rsidR="00D61BA5">
              <w:rPr>
                <w:rStyle w:val="Strong"/>
              </w:rPr>
              <w:t>9</w:t>
            </w:r>
            <w:r w:rsidRPr="009B39D1">
              <w:rPr>
                <w:rStyle w:val="Strong"/>
              </w:rPr>
              <w:t xml:space="preserve"> All Ingredient Card</w:t>
            </w:r>
          </w:p>
        </w:tc>
      </w:tr>
      <w:tr w:rsidR="00BB5EFD" w:rsidRPr="00452515" w14:paraId="6CE473BD" w14:textId="77777777" w:rsidTr="00FE4812">
        <w:tc>
          <w:tcPr>
            <w:tcW w:w="8008" w:type="dxa"/>
          </w:tcPr>
          <w:p w14:paraId="0384DAD7" w14:textId="77777777" w:rsidR="00BB5EFD" w:rsidRPr="00E97505" w:rsidRDefault="00BB5EF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B5EFD" w14:paraId="6EF7FDE9" w14:textId="77777777">
              <w:trPr>
                <w:jc w:val="center"/>
              </w:trPr>
              <w:tc>
                <w:tcPr>
                  <w:tcW w:w="1169" w:type="dxa"/>
                </w:tcPr>
                <w:p w14:paraId="1ACC0EAC" w14:textId="77777777" w:rsidR="00BB5EFD" w:rsidRPr="007A35F7" w:rsidRDefault="00BB5EFD">
                  <w:pPr>
                    <w:rPr>
                      <w:rFonts w:ascii="Arial" w:hAnsi="Arial" w:cs="Arial"/>
                    </w:rPr>
                  </w:pPr>
                  <w:r w:rsidRPr="007A35F7">
                    <w:rPr>
                      <w:rFonts w:ascii="Arial" w:hAnsi="Arial" w:cs="Arial"/>
                    </w:rPr>
                    <w:t>Version</w:t>
                  </w:r>
                </w:p>
              </w:tc>
              <w:tc>
                <w:tcPr>
                  <w:tcW w:w="1357" w:type="dxa"/>
                </w:tcPr>
                <w:p w14:paraId="215BA88A" w14:textId="77777777" w:rsidR="00BB5EFD" w:rsidRPr="007A35F7" w:rsidRDefault="00BB5EFD">
                  <w:pPr>
                    <w:rPr>
                      <w:rFonts w:ascii="Arial" w:hAnsi="Arial" w:cs="Arial"/>
                    </w:rPr>
                  </w:pPr>
                  <w:r w:rsidRPr="007A35F7">
                    <w:rPr>
                      <w:rFonts w:ascii="Arial" w:hAnsi="Arial" w:cs="Arial"/>
                    </w:rPr>
                    <w:t>Date</w:t>
                  </w:r>
                </w:p>
              </w:tc>
              <w:tc>
                <w:tcPr>
                  <w:tcW w:w="1315" w:type="dxa"/>
                </w:tcPr>
                <w:p w14:paraId="545D779F" w14:textId="77777777" w:rsidR="00BB5EFD" w:rsidRPr="007A35F7" w:rsidRDefault="00BB5EFD">
                  <w:pPr>
                    <w:rPr>
                      <w:rFonts w:ascii="Arial" w:hAnsi="Arial" w:cs="Arial"/>
                    </w:rPr>
                  </w:pPr>
                  <w:r w:rsidRPr="007A35F7">
                    <w:rPr>
                      <w:rFonts w:ascii="Arial" w:hAnsi="Arial" w:cs="Arial"/>
                    </w:rPr>
                    <w:t>Updated By</w:t>
                  </w:r>
                </w:p>
              </w:tc>
              <w:tc>
                <w:tcPr>
                  <w:tcW w:w="3924" w:type="dxa"/>
                </w:tcPr>
                <w:p w14:paraId="20C2DF29" w14:textId="77777777" w:rsidR="00BB5EFD" w:rsidRPr="007A35F7" w:rsidRDefault="00BB5EFD">
                  <w:pPr>
                    <w:rPr>
                      <w:rFonts w:ascii="Arial" w:hAnsi="Arial" w:cs="Arial"/>
                    </w:rPr>
                  </w:pPr>
                  <w:r w:rsidRPr="007A35F7">
                    <w:rPr>
                      <w:rFonts w:ascii="Arial" w:hAnsi="Arial" w:cs="Arial"/>
                    </w:rPr>
                    <w:t>Description</w:t>
                  </w:r>
                </w:p>
              </w:tc>
            </w:tr>
            <w:tr w:rsidR="00BB5EFD" w14:paraId="3AF09C07" w14:textId="77777777">
              <w:trPr>
                <w:jc w:val="center"/>
              </w:trPr>
              <w:tc>
                <w:tcPr>
                  <w:tcW w:w="1169" w:type="dxa"/>
                </w:tcPr>
                <w:p w14:paraId="3AD4C191" w14:textId="77777777" w:rsidR="00BB5EFD" w:rsidRPr="007A35F7" w:rsidRDefault="00BB5EFD">
                  <w:pPr>
                    <w:rPr>
                      <w:rFonts w:ascii="Arial" w:hAnsi="Arial" w:cs="Arial"/>
                    </w:rPr>
                  </w:pPr>
                  <w:r w:rsidRPr="007A35F7">
                    <w:rPr>
                      <w:rFonts w:ascii="Arial" w:hAnsi="Arial" w:cs="Arial"/>
                    </w:rPr>
                    <w:t>1.0</w:t>
                  </w:r>
                </w:p>
              </w:tc>
              <w:tc>
                <w:tcPr>
                  <w:tcW w:w="1357" w:type="dxa"/>
                </w:tcPr>
                <w:p w14:paraId="0F129D23" w14:textId="77777777" w:rsidR="00BB5EFD" w:rsidRPr="007A35F7" w:rsidRDefault="00BB5EFD">
                  <w:pPr>
                    <w:rPr>
                      <w:rFonts w:ascii="Arial" w:hAnsi="Arial" w:cs="Arial"/>
                    </w:rPr>
                  </w:pPr>
                  <w:r w:rsidRPr="007A35F7">
                    <w:rPr>
                      <w:rFonts w:ascii="Arial" w:hAnsi="Arial" w:cs="Arial"/>
                    </w:rPr>
                    <w:t>2022.</w:t>
                  </w:r>
                  <w:r>
                    <w:rPr>
                      <w:rFonts w:ascii="Arial" w:hAnsi="Arial" w:cs="Arial"/>
                    </w:rPr>
                    <w:t>9.9</w:t>
                  </w:r>
                </w:p>
              </w:tc>
              <w:tc>
                <w:tcPr>
                  <w:tcW w:w="1315" w:type="dxa"/>
                </w:tcPr>
                <w:p w14:paraId="582309CD" w14:textId="77777777" w:rsidR="00BB5EFD" w:rsidRPr="007A35F7" w:rsidRDefault="00BB5EFD">
                  <w:pPr>
                    <w:rPr>
                      <w:rFonts w:ascii="Arial" w:hAnsi="Arial" w:cs="Arial"/>
                    </w:rPr>
                  </w:pPr>
                  <w:r w:rsidRPr="007A35F7">
                    <w:rPr>
                      <w:rFonts w:ascii="Arial" w:hAnsi="Arial" w:cs="Arial"/>
                    </w:rPr>
                    <w:t>Bonnie</w:t>
                  </w:r>
                </w:p>
              </w:tc>
              <w:tc>
                <w:tcPr>
                  <w:tcW w:w="3924" w:type="dxa"/>
                </w:tcPr>
                <w:p w14:paraId="533BDF41" w14:textId="77777777" w:rsidR="00BB5EFD" w:rsidRPr="007A35F7" w:rsidRDefault="00BB5EFD">
                  <w:pPr>
                    <w:rPr>
                      <w:rFonts w:ascii="Arial" w:hAnsi="Arial" w:cs="Arial"/>
                    </w:rPr>
                  </w:pPr>
                  <w:r w:rsidRPr="007A35F7">
                    <w:rPr>
                      <w:rFonts w:ascii="Arial" w:hAnsi="Arial" w:cs="Arial"/>
                    </w:rPr>
                    <w:t xml:space="preserve">First version, copy from </w:t>
                  </w:r>
                  <w:r w:rsidRPr="009B39D1">
                    <w:rPr>
                      <w:rFonts w:ascii="Arial" w:hAnsi="Arial" w:cs="Arial"/>
                    </w:rPr>
                    <w:t>CB03-11 Recipe Detail-All Ingredient</w:t>
                  </w:r>
                </w:p>
              </w:tc>
            </w:tr>
            <w:tr w:rsidR="006026CD" w14:paraId="7EC39F6D" w14:textId="77777777">
              <w:trPr>
                <w:jc w:val="center"/>
              </w:trPr>
              <w:tc>
                <w:tcPr>
                  <w:tcW w:w="1169" w:type="dxa"/>
                </w:tcPr>
                <w:p w14:paraId="3B9E8319" w14:textId="678CF46B" w:rsidR="006026CD" w:rsidRDefault="006026CD" w:rsidP="006026CD">
                  <w:ins w:id="1656" w:author="Bonnie Yang" w:date="2022-12-08T14:45:00Z">
                    <w:r w:rsidRPr="007A35F7">
                      <w:rPr>
                        <w:rFonts w:ascii="Arial" w:hAnsi="Arial" w:cs="Arial"/>
                      </w:rPr>
                      <w:t>1.</w:t>
                    </w:r>
                    <w:r>
                      <w:rPr>
                        <w:rFonts w:ascii="Arial" w:hAnsi="Arial" w:cs="Arial"/>
                      </w:rPr>
                      <w:t>1</w:t>
                    </w:r>
                  </w:ins>
                </w:p>
              </w:tc>
              <w:tc>
                <w:tcPr>
                  <w:tcW w:w="1357" w:type="dxa"/>
                </w:tcPr>
                <w:p w14:paraId="4B1825A8" w14:textId="67059CA2" w:rsidR="006026CD" w:rsidRDefault="006026CD" w:rsidP="006026CD">
                  <w:ins w:id="1657" w:author="Bonnie Yang" w:date="2022-12-08T14:45:00Z">
                    <w:r w:rsidRPr="007A35F7">
                      <w:rPr>
                        <w:rFonts w:ascii="Arial" w:hAnsi="Arial" w:cs="Arial"/>
                      </w:rPr>
                      <w:t>2022.</w:t>
                    </w:r>
                    <w:r>
                      <w:rPr>
                        <w:rFonts w:ascii="Arial" w:hAnsi="Arial" w:cs="Arial"/>
                      </w:rPr>
                      <w:t>12.8</w:t>
                    </w:r>
                  </w:ins>
                </w:p>
              </w:tc>
              <w:tc>
                <w:tcPr>
                  <w:tcW w:w="1315" w:type="dxa"/>
                </w:tcPr>
                <w:p w14:paraId="7869741F" w14:textId="0E96A36A" w:rsidR="006026CD" w:rsidRDefault="006026CD" w:rsidP="006026CD">
                  <w:ins w:id="1658" w:author="Bonnie Yang" w:date="2022-12-08T14:45:00Z">
                    <w:r w:rsidRPr="007A35F7">
                      <w:rPr>
                        <w:rFonts w:ascii="Arial" w:hAnsi="Arial" w:cs="Arial"/>
                      </w:rPr>
                      <w:t>Bonnie</w:t>
                    </w:r>
                  </w:ins>
                </w:p>
              </w:tc>
              <w:tc>
                <w:tcPr>
                  <w:tcW w:w="3924" w:type="dxa"/>
                </w:tcPr>
                <w:p w14:paraId="0098BE27" w14:textId="4D08B024" w:rsidR="006026CD" w:rsidRDefault="006026CD" w:rsidP="006026CD">
                  <w:ins w:id="1659" w:author="Bonnie Yang" w:date="2022-12-08T14:45:00Z">
                    <w:r w:rsidRPr="006026CD">
                      <w:rPr>
                        <w:rFonts w:ascii="Arial" w:hAnsi="Arial" w:cs="Arial"/>
                      </w:rPr>
                      <w:t xml:space="preserve">All ingredients </w:t>
                    </w:r>
                    <w:proofErr w:type="gramStart"/>
                    <w:r w:rsidRPr="006026CD">
                      <w:rPr>
                        <w:rFonts w:ascii="Arial" w:hAnsi="Arial" w:cs="Arial"/>
                      </w:rPr>
                      <w:t>card</w:t>
                    </w:r>
                    <w:proofErr w:type="gramEnd"/>
                    <w:r w:rsidRPr="006026CD">
                      <w:rPr>
                        <w:rFonts w:ascii="Arial" w:hAnsi="Arial" w:cs="Arial"/>
                      </w:rPr>
                      <w:t xml:space="preserve"> change for Item version</w:t>
                    </w:r>
                  </w:ins>
                </w:p>
              </w:tc>
            </w:tr>
            <w:tr w:rsidR="006026CD" w14:paraId="3FED4CC5" w14:textId="77777777">
              <w:trPr>
                <w:jc w:val="center"/>
              </w:trPr>
              <w:tc>
                <w:tcPr>
                  <w:tcW w:w="1169" w:type="dxa"/>
                </w:tcPr>
                <w:p w14:paraId="31C820D2" w14:textId="77777777" w:rsidR="006026CD" w:rsidRDefault="006026CD" w:rsidP="006026CD"/>
              </w:tc>
              <w:tc>
                <w:tcPr>
                  <w:tcW w:w="1357" w:type="dxa"/>
                </w:tcPr>
                <w:p w14:paraId="659FDFD8" w14:textId="77777777" w:rsidR="006026CD" w:rsidRDefault="006026CD" w:rsidP="006026CD"/>
              </w:tc>
              <w:tc>
                <w:tcPr>
                  <w:tcW w:w="1315" w:type="dxa"/>
                </w:tcPr>
                <w:p w14:paraId="415B4D37" w14:textId="77777777" w:rsidR="006026CD" w:rsidRDefault="006026CD" w:rsidP="006026CD"/>
              </w:tc>
              <w:tc>
                <w:tcPr>
                  <w:tcW w:w="3924" w:type="dxa"/>
                </w:tcPr>
                <w:p w14:paraId="66AE1876" w14:textId="77777777" w:rsidR="006026CD" w:rsidRDefault="006026CD" w:rsidP="006026CD"/>
              </w:tc>
            </w:tr>
            <w:tr w:rsidR="006026CD" w14:paraId="3FDBDC82" w14:textId="77777777">
              <w:trPr>
                <w:jc w:val="center"/>
              </w:trPr>
              <w:tc>
                <w:tcPr>
                  <w:tcW w:w="1169" w:type="dxa"/>
                </w:tcPr>
                <w:p w14:paraId="0DA6FC9C" w14:textId="77777777" w:rsidR="006026CD" w:rsidRDefault="006026CD" w:rsidP="006026CD"/>
              </w:tc>
              <w:tc>
                <w:tcPr>
                  <w:tcW w:w="1357" w:type="dxa"/>
                </w:tcPr>
                <w:p w14:paraId="5A359462" w14:textId="77777777" w:rsidR="006026CD" w:rsidRDefault="006026CD" w:rsidP="006026CD"/>
              </w:tc>
              <w:tc>
                <w:tcPr>
                  <w:tcW w:w="1315" w:type="dxa"/>
                </w:tcPr>
                <w:p w14:paraId="548A57C8" w14:textId="77777777" w:rsidR="006026CD" w:rsidRDefault="006026CD" w:rsidP="006026CD"/>
              </w:tc>
              <w:tc>
                <w:tcPr>
                  <w:tcW w:w="3924" w:type="dxa"/>
                </w:tcPr>
                <w:p w14:paraId="5A5667E0" w14:textId="77777777" w:rsidR="006026CD" w:rsidRPr="00B66734" w:rsidRDefault="006026CD" w:rsidP="006026CD"/>
              </w:tc>
            </w:tr>
            <w:tr w:rsidR="006026CD" w14:paraId="2D6807F5" w14:textId="77777777">
              <w:trPr>
                <w:jc w:val="center"/>
              </w:trPr>
              <w:tc>
                <w:tcPr>
                  <w:tcW w:w="1169" w:type="dxa"/>
                </w:tcPr>
                <w:p w14:paraId="70A742C9" w14:textId="77777777" w:rsidR="006026CD" w:rsidRDefault="006026CD" w:rsidP="006026CD"/>
              </w:tc>
              <w:tc>
                <w:tcPr>
                  <w:tcW w:w="1357" w:type="dxa"/>
                </w:tcPr>
                <w:p w14:paraId="5BBA17DF" w14:textId="77777777" w:rsidR="006026CD" w:rsidRDefault="006026CD" w:rsidP="006026CD"/>
              </w:tc>
              <w:tc>
                <w:tcPr>
                  <w:tcW w:w="1315" w:type="dxa"/>
                </w:tcPr>
                <w:p w14:paraId="0D32B3C9" w14:textId="77777777" w:rsidR="006026CD" w:rsidRDefault="006026CD" w:rsidP="006026CD"/>
              </w:tc>
              <w:tc>
                <w:tcPr>
                  <w:tcW w:w="3924" w:type="dxa"/>
                </w:tcPr>
                <w:p w14:paraId="6D27DD77" w14:textId="77777777" w:rsidR="006026CD" w:rsidRDefault="006026CD" w:rsidP="006026CD"/>
              </w:tc>
            </w:tr>
            <w:tr w:rsidR="006026CD" w14:paraId="6A562396" w14:textId="77777777">
              <w:trPr>
                <w:jc w:val="center"/>
              </w:trPr>
              <w:tc>
                <w:tcPr>
                  <w:tcW w:w="1169" w:type="dxa"/>
                </w:tcPr>
                <w:p w14:paraId="0B0600DF" w14:textId="77777777" w:rsidR="006026CD" w:rsidRDefault="006026CD" w:rsidP="006026CD"/>
              </w:tc>
              <w:tc>
                <w:tcPr>
                  <w:tcW w:w="1357" w:type="dxa"/>
                </w:tcPr>
                <w:p w14:paraId="005C2DB4" w14:textId="77777777" w:rsidR="006026CD" w:rsidRDefault="006026CD" w:rsidP="006026CD"/>
              </w:tc>
              <w:tc>
                <w:tcPr>
                  <w:tcW w:w="1315" w:type="dxa"/>
                </w:tcPr>
                <w:p w14:paraId="6B51F8D4" w14:textId="77777777" w:rsidR="006026CD" w:rsidRDefault="006026CD" w:rsidP="006026CD"/>
              </w:tc>
              <w:tc>
                <w:tcPr>
                  <w:tcW w:w="3924" w:type="dxa"/>
                </w:tcPr>
                <w:p w14:paraId="42C3BDD3" w14:textId="77777777" w:rsidR="006026CD" w:rsidRPr="005C49CE" w:rsidRDefault="006026CD" w:rsidP="006026CD"/>
              </w:tc>
            </w:tr>
          </w:tbl>
          <w:p w14:paraId="05A02CD4" w14:textId="77777777" w:rsidR="00BB5EFD" w:rsidRDefault="00BB5EFD"/>
        </w:tc>
      </w:tr>
      <w:tr w:rsidR="00BB5EFD" w:rsidRPr="00452515" w14:paraId="1076E6E6" w14:textId="77777777" w:rsidTr="00FE4812">
        <w:tc>
          <w:tcPr>
            <w:tcW w:w="8008" w:type="dxa"/>
          </w:tcPr>
          <w:p w14:paraId="133918BE" w14:textId="77777777" w:rsidR="00BB5EFD" w:rsidRPr="00452515" w:rsidRDefault="00BB5EFD">
            <w:r w:rsidRPr="00E97505">
              <w:rPr>
                <w:rStyle w:val="Strong"/>
              </w:rPr>
              <w:t>Stakeholder:</w:t>
            </w:r>
            <w:r w:rsidRPr="00452515">
              <w:t xml:space="preserve"> </w:t>
            </w:r>
            <w:r>
              <w:t>User with privilege</w:t>
            </w:r>
          </w:p>
        </w:tc>
      </w:tr>
      <w:tr w:rsidR="00BB5EFD" w:rsidRPr="00452515" w14:paraId="0B6F4702" w14:textId="77777777" w:rsidTr="00FE4812">
        <w:tc>
          <w:tcPr>
            <w:tcW w:w="8008" w:type="dxa"/>
          </w:tcPr>
          <w:p w14:paraId="3C84D009" w14:textId="77777777" w:rsidR="00BB5EFD" w:rsidRPr="00E97505" w:rsidRDefault="00BB5EFD">
            <w:pPr>
              <w:rPr>
                <w:rStyle w:val="Strong"/>
              </w:rPr>
            </w:pPr>
            <w:r w:rsidRPr="00E97505">
              <w:rPr>
                <w:rStyle w:val="Strong"/>
              </w:rPr>
              <w:t xml:space="preserve">Pre-Condition: </w:t>
            </w:r>
          </w:p>
          <w:p w14:paraId="4E2DB1E0" w14:textId="77777777" w:rsidR="00BB5EFD" w:rsidRDefault="00BB5EFD">
            <w:pPr>
              <w:rPr>
                <w:rFonts w:ascii="Arial" w:hAnsi="Arial" w:cs="Arial"/>
                <w:sz w:val="20"/>
                <w:szCs w:val="20"/>
              </w:rPr>
            </w:pPr>
            <w:r>
              <w:t>The user goes to the page</w:t>
            </w:r>
            <w:r w:rsidRPr="00DD3CB0">
              <w:rPr>
                <w:rFonts w:ascii="Arial" w:hAnsi="Arial" w:cs="Arial"/>
                <w:sz w:val="20"/>
                <w:szCs w:val="20"/>
              </w:rPr>
              <w:t xml:space="preserve"> </w:t>
            </w:r>
          </w:p>
          <w:p w14:paraId="4A0DB897" w14:textId="77777777" w:rsidR="00BB5EFD" w:rsidRPr="00DD3CB0" w:rsidRDefault="00BB5EFD">
            <w:pPr>
              <w:rPr>
                <w:rFonts w:ascii="Arial" w:hAnsi="Arial" w:cs="Arial"/>
                <w:sz w:val="20"/>
                <w:szCs w:val="20"/>
              </w:rPr>
            </w:pPr>
          </w:p>
        </w:tc>
      </w:tr>
      <w:tr w:rsidR="00BB5EFD" w:rsidRPr="00452515" w14:paraId="6191ED98" w14:textId="77777777" w:rsidTr="00FE4812">
        <w:tc>
          <w:tcPr>
            <w:tcW w:w="8008" w:type="dxa"/>
          </w:tcPr>
          <w:p w14:paraId="4703DC83" w14:textId="77777777" w:rsidR="00BB5EFD" w:rsidRPr="00E97505" w:rsidRDefault="00BB5EFD">
            <w:pPr>
              <w:rPr>
                <w:rStyle w:val="Strong"/>
              </w:rPr>
            </w:pPr>
            <w:r w:rsidRPr="00E97505">
              <w:rPr>
                <w:rStyle w:val="Strong"/>
                <w:rFonts w:hint="eastAsia"/>
              </w:rPr>
              <w:t>Main Scenario:</w:t>
            </w:r>
          </w:p>
          <w:p w14:paraId="77891906" w14:textId="50124BF9" w:rsidR="00BB5EFD" w:rsidRPr="0064440D" w:rsidRDefault="00FE4812" w:rsidP="00FE4812">
            <w:r w:rsidRPr="00FE4812">
              <w:t>https://wonder.atlassian.net/wiki/x/gQFh_w</w:t>
            </w:r>
          </w:p>
        </w:tc>
      </w:tr>
      <w:tr w:rsidR="00BB5EFD" w:rsidRPr="00452515" w14:paraId="239E7919" w14:textId="77777777" w:rsidTr="00FE4812">
        <w:tc>
          <w:tcPr>
            <w:tcW w:w="8008" w:type="dxa"/>
          </w:tcPr>
          <w:p w14:paraId="3654C825" w14:textId="77777777" w:rsidR="00BB5EFD" w:rsidRDefault="00BB5EFD">
            <w:r w:rsidRPr="00452515">
              <w:t>Extend Scenario:</w:t>
            </w:r>
          </w:p>
          <w:p w14:paraId="6D8F0ACE" w14:textId="77777777" w:rsidR="00BB5EFD" w:rsidRPr="00452515" w:rsidRDefault="00BB5EFD"/>
        </w:tc>
      </w:tr>
      <w:tr w:rsidR="00BB5EFD" w:rsidRPr="00452515" w14:paraId="4100C531" w14:textId="77777777" w:rsidTr="00FE4812">
        <w:tc>
          <w:tcPr>
            <w:tcW w:w="8008" w:type="dxa"/>
          </w:tcPr>
          <w:p w14:paraId="11987C17" w14:textId="77777777" w:rsidR="00BB5EFD" w:rsidRDefault="00BB5EFD">
            <w:r w:rsidRPr="00452515">
              <w:t>Exception Scenario:</w:t>
            </w:r>
          </w:p>
          <w:p w14:paraId="21DD4730" w14:textId="77777777" w:rsidR="00BB5EFD" w:rsidRPr="00452515" w:rsidRDefault="00BB5EFD"/>
        </w:tc>
      </w:tr>
      <w:tr w:rsidR="00BB5EFD" w:rsidRPr="00452515" w14:paraId="08F1E68D" w14:textId="77777777" w:rsidTr="00FE4812">
        <w:tc>
          <w:tcPr>
            <w:tcW w:w="8008" w:type="dxa"/>
          </w:tcPr>
          <w:p w14:paraId="5599D0F3" w14:textId="77777777" w:rsidR="00BB5EFD" w:rsidRPr="00452515" w:rsidRDefault="00BB5EFD">
            <w:r w:rsidRPr="00452515">
              <w:t>Notes:</w:t>
            </w:r>
          </w:p>
        </w:tc>
      </w:tr>
      <w:tr w:rsidR="00BB5EFD" w:rsidRPr="00452515" w14:paraId="3559FF88" w14:textId="77777777" w:rsidTr="00FE4812">
        <w:tc>
          <w:tcPr>
            <w:tcW w:w="8008" w:type="dxa"/>
          </w:tcPr>
          <w:p w14:paraId="432674C2" w14:textId="77777777" w:rsidR="00BB5EFD" w:rsidRPr="00452515" w:rsidRDefault="00BB5EFD">
            <w:r w:rsidRPr="00452515">
              <w:t>Q/A:</w:t>
            </w:r>
          </w:p>
        </w:tc>
      </w:tr>
    </w:tbl>
    <w:p w14:paraId="58ACE211" w14:textId="77777777" w:rsidR="00BB5EFD" w:rsidRPr="002854BF" w:rsidRDefault="00BB5EFD" w:rsidP="00BB5EFD"/>
    <w:p w14:paraId="6AF2F156" w14:textId="5851F9F0" w:rsidR="00D61BA5" w:rsidRPr="00D61BA5" w:rsidRDefault="00FA1DE0" w:rsidP="00D61BA5">
      <w:pPr>
        <w:pStyle w:val="Heading2"/>
        <w:numPr>
          <w:ilvl w:val="1"/>
          <w:numId w:val="559"/>
        </w:numPr>
        <w:rPr>
          <w:rFonts w:ascii="Arial" w:hAnsi="Arial" w:cs="Arial"/>
        </w:rPr>
      </w:pPr>
      <w:r>
        <w:rPr>
          <w:rFonts w:ascii="Arial" w:hAnsi="Arial" w:cs="Arial" w:hint="eastAsia"/>
        </w:rPr>
        <w:t>Tran-</w:t>
      </w:r>
      <w:r w:rsidR="00D61BA5" w:rsidRPr="00D61BA5">
        <w:rPr>
          <w:rFonts w:ascii="Arial" w:hAnsi="Arial" w:cs="Arial"/>
        </w:rPr>
        <w:t>MS04-</w:t>
      </w:r>
      <w:r w:rsidR="00D61BA5">
        <w:rPr>
          <w:rFonts w:ascii="Arial" w:hAnsi="Arial" w:cs="Arial"/>
        </w:rPr>
        <w:t>20</w:t>
      </w:r>
      <w:r w:rsidR="00D61BA5" w:rsidRPr="00D61BA5">
        <w:rPr>
          <w:rFonts w:ascii="Arial" w:hAnsi="Arial" w:cs="Arial"/>
        </w:rPr>
        <w:t xml:space="preserve"> </w:t>
      </w:r>
      <w:bookmarkStart w:id="1660" w:name="OLE_LINK4"/>
      <w:r w:rsidR="00D61BA5">
        <w:rPr>
          <w:rFonts w:ascii="Arial" w:hAnsi="Arial" w:cs="Arial"/>
        </w:rPr>
        <w:t>S</w:t>
      </w:r>
      <w:r w:rsidR="00D61BA5">
        <w:rPr>
          <w:rFonts w:ascii="Arial" w:hAnsi="Arial" w:cs="Arial" w:hint="eastAsia"/>
        </w:rPr>
        <w:t>cale</w:t>
      </w:r>
      <w:r w:rsidR="00D61BA5">
        <w:rPr>
          <w:rFonts w:ascii="Arial" w:hAnsi="Arial" w:cs="Arial"/>
        </w:rPr>
        <w:t xml:space="preserve"> Recipe Item</w:t>
      </w:r>
      <w:bookmarkEnd w:id="1660"/>
    </w:p>
    <w:p w14:paraId="05215CE4" w14:textId="77777777" w:rsidR="00D61BA5" w:rsidRDefault="00D61BA5" w:rsidP="00D61BA5"/>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61BA5" w:rsidRPr="00452515" w14:paraId="3E63CAA9" w14:textId="77777777" w:rsidTr="008E2B77">
        <w:tc>
          <w:tcPr>
            <w:tcW w:w="8008" w:type="dxa"/>
          </w:tcPr>
          <w:p w14:paraId="6BF558FD" w14:textId="4E077FEF" w:rsidR="00D61BA5" w:rsidRPr="00E97505" w:rsidRDefault="00D61BA5">
            <w:pPr>
              <w:rPr>
                <w:rStyle w:val="Strong"/>
              </w:rPr>
            </w:pPr>
            <w:r w:rsidRPr="00D61BA5">
              <w:rPr>
                <w:rStyle w:val="Strong"/>
              </w:rPr>
              <w:t>MS04-</w:t>
            </w:r>
            <w:r>
              <w:rPr>
                <w:rStyle w:val="Strong"/>
              </w:rPr>
              <w:t xml:space="preserve">20 </w:t>
            </w:r>
            <w:r w:rsidRPr="00D61BA5">
              <w:rPr>
                <w:rStyle w:val="Strong"/>
              </w:rPr>
              <w:t>Scale Recipe Item</w:t>
            </w:r>
          </w:p>
        </w:tc>
      </w:tr>
      <w:tr w:rsidR="00D61BA5" w:rsidRPr="00452515" w14:paraId="7C02AAF5" w14:textId="77777777" w:rsidTr="008E2B77">
        <w:tc>
          <w:tcPr>
            <w:tcW w:w="8008" w:type="dxa"/>
          </w:tcPr>
          <w:p w14:paraId="15628CD7" w14:textId="77777777" w:rsidR="00D61BA5" w:rsidRPr="00E97505" w:rsidRDefault="00D61BA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D61BA5" w14:paraId="16837EBC" w14:textId="77777777">
              <w:trPr>
                <w:jc w:val="center"/>
              </w:trPr>
              <w:tc>
                <w:tcPr>
                  <w:tcW w:w="1169" w:type="dxa"/>
                </w:tcPr>
                <w:p w14:paraId="00C1C69C" w14:textId="77777777" w:rsidR="00D61BA5" w:rsidRPr="007A35F7" w:rsidRDefault="00D61BA5">
                  <w:pPr>
                    <w:rPr>
                      <w:rFonts w:ascii="Arial" w:hAnsi="Arial" w:cs="Arial"/>
                    </w:rPr>
                  </w:pPr>
                  <w:r w:rsidRPr="007A35F7">
                    <w:rPr>
                      <w:rFonts w:ascii="Arial" w:hAnsi="Arial" w:cs="Arial"/>
                    </w:rPr>
                    <w:t>Version</w:t>
                  </w:r>
                </w:p>
              </w:tc>
              <w:tc>
                <w:tcPr>
                  <w:tcW w:w="1357" w:type="dxa"/>
                </w:tcPr>
                <w:p w14:paraId="24ED127C" w14:textId="77777777" w:rsidR="00D61BA5" w:rsidRPr="007A35F7" w:rsidRDefault="00D61BA5">
                  <w:pPr>
                    <w:rPr>
                      <w:rFonts w:ascii="Arial" w:hAnsi="Arial" w:cs="Arial"/>
                    </w:rPr>
                  </w:pPr>
                  <w:r w:rsidRPr="007A35F7">
                    <w:rPr>
                      <w:rFonts w:ascii="Arial" w:hAnsi="Arial" w:cs="Arial"/>
                    </w:rPr>
                    <w:t>Date</w:t>
                  </w:r>
                </w:p>
              </w:tc>
              <w:tc>
                <w:tcPr>
                  <w:tcW w:w="1315" w:type="dxa"/>
                </w:tcPr>
                <w:p w14:paraId="35EAE149" w14:textId="77777777" w:rsidR="00D61BA5" w:rsidRPr="007A35F7" w:rsidRDefault="00D61BA5">
                  <w:pPr>
                    <w:rPr>
                      <w:rFonts w:ascii="Arial" w:hAnsi="Arial" w:cs="Arial"/>
                    </w:rPr>
                  </w:pPr>
                  <w:r w:rsidRPr="007A35F7">
                    <w:rPr>
                      <w:rFonts w:ascii="Arial" w:hAnsi="Arial" w:cs="Arial"/>
                    </w:rPr>
                    <w:t>Updated By</w:t>
                  </w:r>
                </w:p>
              </w:tc>
              <w:tc>
                <w:tcPr>
                  <w:tcW w:w="3924" w:type="dxa"/>
                </w:tcPr>
                <w:p w14:paraId="0ED18261" w14:textId="77777777" w:rsidR="00D61BA5" w:rsidRPr="007A35F7" w:rsidRDefault="00D61BA5">
                  <w:pPr>
                    <w:rPr>
                      <w:rFonts w:ascii="Arial" w:hAnsi="Arial" w:cs="Arial"/>
                    </w:rPr>
                  </w:pPr>
                  <w:r w:rsidRPr="007A35F7">
                    <w:rPr>
                      <w:rFonts w:ascii="Arial" w:hAnsi="Arial" w:cs="Arial"/>
                    </w:rPr>
                    <w:t>Description</w:t>
                  </w:r>
                </w:p>
              </w:tc>
            </w:tr>
            <w:tr w:rsidR="00D61BA5" w14:paraId="2A5F376A" w14:textId="77777777">
              <w:trPr>
                <w:jc w:val="center"/>
              </w:trPr>
              <w:tc>
                <w:tcPr>
                  <w:tcW w:w="1169" w:type="dxa"/>
                </w:tcPr>
                <w:p w14:paraId="4DA1AE50" w14:textId="77777777" w:rsidR="00D61BA5" w:rsidRPr="007A35F7" w:rsidRDefault="00D61BA5">
                  <w:pPr>
                    <w:rPr>
                      <w:rFonts w:ascii="Arial" w:hAnsi="Arial" w:cs="Arial"/>
                    </w:rPr>
                  </w:pPr>
                  <w:r w:rsidRPr="007A35F7">
                    <w:rPr>
                      <w:rFonts w:ascii="Arial" w:hAnsi="Arial" w:cs="Arial"/>
                    </w:rPr>
                    <w:t>1.0</w:t>
                  </w:r>
                </w:p>
              </w:tc>
              <w:tc>
                <w:tcPr>
                  <w:tcW w:w="1357" w:type="dxa"/>
                </w:tcPr>
                <w:p w14:paraId="4EA91FDC" w14:textId="39B0D8A0" w:rsidR="00D61BA5" w:rsidRPr="007A35F7" w:rsidRDefault="00D61BA5">
                  <w:pPr>
                    <w:rPr>
                      <w:rFonts w:ascii="Arial" w:hAnsi="Arial" w:cs="Arial"/>
                    </w:rPr>
                  </w:pPr>
                  <w:r w:rsidRPr="007A35F7">
                    <w:rPr>
                      <w:rFonts w:ascii="Arial" w:hAnsi="Arial" w:cs="Arial"/>
                    </w:rPr>
                    <w:t>2022.</w:t>
                  </w:r>
                  <w:r w:rsidR="002801F2">
                    <w:rPr>
                      <w:rFonts w:ascii="Arial" w:hAnsi="Arial" w:cs="Arial"/>
                    </w:rPr>
                    <w:t>9</w:t>
                  </w:r>
                  <w:r w:rsidRPr="007A35F7">
                    <w:rPr>
                      <w:rFonts w:ascii="Arial" w:hAnsi="Arial" w:cs="Arial"/>
                    </w:rPr>
                    <w:t>.</w:t>
                  </w:r>
                  <w:r w:rsidR="002801F2">
                    <w:rPr>
                      <w:rFonts w:ascii="Arial" w:hAnsi="Arial" w:cs="Arial"/>
                    </w:rPr>
                    <w:t>16</w:t>
                  </w:r>
                </w:p>
              </w:tc>
              <w:tc>
                <w:tcPr>
                  <w:tcW w:w="1315" w:type="dxa"/>
                </w:tcPr>
                <w:p w14:paraId="49380ADF" w14:textId="77777777" w:rsidR="00D61BA5" w:rsidRPr="007A35F7" w:rsidRDefault="00D61BA5">
                  <w:pPr>
                    <w:rPr>
                      <w:rFonts w:ascii="Arial" w:hAnsi="Arial" w:cs="Arial"/>
                    </w:rPr>
                  </w:pPr>
                  <w:r w:rsidRPr="007A35F7">
                    <w:rPr>
                      <w:rFonts w:ascii="Arial" w:hAnsi="Arial" w:cs="Arial"/>
                    </w:rPr>
                    <w:t>Bonnie</w:t>
                  </w:r>
                </w:p>
              </w:tc>
              <w:tc>
                <w:tcPr>
                  <w:tcW w:w="3924" w:type="dxa"/>
                </w:tcPr>
                <w:p w14:paraId="0605DF96" w14:textId="5C0891F0" w:rsidR="00D61BA5" w:rsidRPr="007A35F7" w:rsidRDefault="00D61BA5">
                  <w:pPr>
                    <w:rPr>
                      <w:rFonts w:ascii="Arial" w:hAnsi="Arial" w:cs="Arial"/>
                    </w:rPr>
                  </w:pPr>
                  <w:r w:rsidRPr="007A35F7">
                    <w:rPr>
                      <w:rFonts w:ascii="Arial" w:hAnsi="Arial" w:cs="Arial"/>
                    </w:rPr>
                    <w:t xml:space="preserve">First version, copy from </w:t>
                  </w:r>
                  <w:r w:rsidR="002801F2" w:rsidRPr="002801F2">
                    <w:rPr>
                      <w:rFonts w:ascii="Arial" w:hAnsi="Arial" w:cs="Arial"/>
                    </w:rPr>
                    <w:t>CB03-17 Scale Recipe</w:t>
                  </w:r>
                </w:p>
              </w:tc>
            </w:tr>
            <w:tr w:rsidR="004003B1" w14:paraId="125CE48E" w14:textId="77777777">
              <w:trPr>
                <w:jc w:val="center"/>
              </w:trPr>
              <w:tc>
                <w:tcPr>
                  <w:tcW w:w="1169" w:type="dxa"/>
                </w:tcPr>
                <w:p w14:paraId="21DDA0A5" w14:textId="7328D5B5" w:rsidR="004003B1" w:rsidRDefault="004003B1" w:rsidP="004003B1">
                  <w:ins w:id="1661" w:author="Bonnie Yang" w:date="2022-10-31T15:36:00Z">
                    <w:r w:rsidRPr="007A35F7">
                      <w:rPr>
                        <w:rFonts w:ascii="Arial" w:hAnsi="Arial" w:cs="Arial"/>
                      </w:rPr>
                      <w:t>1.</w:t>
                    </w:r>
                    <w:r>
                      <w:rPr>
                        <w:rFonts w:ascii="Arial" w:hAnsi="Arial" w:cs="Arial"/>
                      </w:rPr>
                      <w:t>1</w:t>
                    </w:r>
                  </w:ins>
                </w:p>
              </w:tc>
              <w:tc>
                <w:tcPr>
                  <w:tcW w:w="1357" w:type="dxa"/>
                </w:tcPr>
                <w:p w14:paraId="4E68AA30" w14:textId="5B6B4351" w:rsidR="004003B1" w:rsidRDefault="004003B1" w:rsidP="004003B1">
                  <w:ins w:id="1662" w:author="Bonnie Yang" w:date="2022-12-30T18:04:00Z">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30</w:t>
                    </w:r>
                  </w:ins>
                </w:p>
              </w:tc>
              <w:tc>
                <w:tcPr>
                  <w:tcW w:w="1315" w:type="dxa"/>
                </w:tcPr>
                <w:p w14:paraId="2055E1E2" w14:textId="68EE45E7" w:rsidR="004003B1" w:rsidRDefault="004003B1" w:rsidP="004003B1">
                  <w:ins w:id="1663" w:author="Bonnie Yang" w:date="2022-10-31T15:36:00Z">
                    <w:r w:rsidRPr="007A35F7">
                      <w:rPr>
                        <w:rFonts w:ascii="Arial" w:hAnsi="Arial" w:cs="Arial"/>
                      </w:rPr>
                      <w:t>Bonnie</w:t>
                    </w:r>
                  </w:ins>
                </w:p>
              </w:tc>
              <w:tc>
                <w:tcPr>
                  <w:tcW w:w="3924" w:type="dxa"/>
                </w:tcPr>
                <w:p w14:paraId="5FEF609A" w14:textId="77777777" w:rsidR="004003B1" w:rsidRDefault="004003B1" w:rsidP="004003B1">
                  <w:pPr>
                    <w:rPr>
                      <w:ins w:id="1664" w:author="Bonnie Yang" w:date="2022-12-30T16:53:00Z"/>
                      <w:rFonts w:ascii="Arial" w:hAnsi="Arial" w:cs="Arial"/>
                    </w:rPr>
                  </w:pPr>
                  <w:ins w:id="1665" w:author="Bonnie Yang" w:date="2022-10-31T15:36:00Z">
                    <w:r w:rsidRPr="001D644B">
                      <w:rPr>
                        <w:rFonts w:ascii="Arial" w:hAnsi="Arial" w:cs="Arial"/>
                      </w:rPr>
                      <w:t>Preparation Recipe Type</w:t>
                    </w:r>
                  </w:ins>
                </w:p>
                <w:p w14:paraId="19C76AE7" w14:textId="01234E19" w:rsidR="004003B1" w:rsidRDefault="004003B1" w:rsidP="004003B1">
                  <w:ins w:id="1666" w:author="Bonnie Yang" w:date="2022-12-30T18:04:00Z">
                    <w:r w:rsidRPr="004003B1">
                      <w:t>Do not scale byproduct recipes</w:t>
                    </w:r>
                  </w:ins>
                </w:p>
              </w:tc>
            </w:tr>
            <w:tr w:rsidR="004003B1" w14:paraId="1FA9AF16" w14:textId="77777777">
              <w:trPr>
                <w:jc w:val="center"/>
              </w:trPr>
              <w:tc>
                <w:tcPr>
                  <w:tcW w:w="1169" w:type="dxa"/>
                </w:tcPr>
                <w:p w14:paraId="10B8DDC0" w14:textId="65A89289" w:rsidR="004003B1" w:rsidRDefault="004003B1" w:rsidP="004003B1"/>
              </w:tc>
              <w:tc>
                <w:tcPr>
                  <w:tcW w:w="1357" w:type="dxa"/>
                </w:tcPr>
                <w:p w14:paraId="1F1FD124" w14:textId="59D0157A" w:rsidR="004003B1" w:rsidRDefault="004003B1" w:rsidP="004003B1"/>
              </w:tc>
              <w:tc>
                <w:tcPr>
                  <w:tcW w:w="1315" w:type="dxa"/>
                </w:tcPr>
                <w:p w14:paraId="22A70302" w14:textId="65580903" w:rsidR="004003B1" w:rsidRDefault="004003B1" w:rsidP="004003B1"/>
              </w:tc>
              <w:tc>
                <w:tcPr>
                  <w:tcW w:w="3924" w:type="dxa"/>
                </w:tcPr>
                <w:p w14:paraId="7C2B2EA7" w14:textId="731E1D54" w:rsidR="004003B1" w:rsidRDefault="004003B1" w:rsidP="004003B1"/>
              </w:tc>
            </w:tr>
            <w:tr w:rsidR="004003B1" w14:paraId="4FE6540A" w14:textId="77777777">
              <w:trPr>
                <w:jc w:val="center"/>
              </w:trPr>
              <w:tc>
                <w:tcPr>
                  <w:tcW w:w="1169" w:type="dxa"/>
                </w:tcPr>
                <w:p w14:paraId="4BAEA08E" w14:textId="77777777" w:rsidR="004003B1" w:rsidRDefault="004003B1" w:rsidP="004003B1"/>
              </w:tc>
              <w:tc>
                <w:tcPr>
                  <w:tcW w:w="1357" w:type="dxa"/>
                </w:tcPr>
                <w:p w14:paraId="05523EF5" w14:textId="77777777" w:rsidR="004003B1" w:rsidRDefault="004003B1" w:rsidP="004003B1"/>
              </w:tc>
              <w:tc>
                <w:tcPr>
                  <w:tcW w:w="1315" w:type="dxa"/>
                </w:tcPr>
                <w:p w14:paraId="3F45E88A" w14:textId="77777777" w:rsidR="004003B1" w:rsidRDefault="004003B1" w:rsidP="004003B1"/>
              </w:tc>
              <w:tc>
                <w:tcPr>
                  <w:tcW w:w="3924" w:type="dxa"/>
                </w:tcPr>
                <w:p w14:paraId="77F6BE10" w14:textId="77777777" w:rsidR="004003B1" w:rsidRPr="00B66734" w:rsidRDefault="004003B1" w:rsidP="004003B1"/>
              </w:tc>
            </w:tr>
            <w:tr w:rsidR="004003B1" w14:paraId="02863119" w14:textId="77777777">
              <w:trPr>
                <w:jc w:val="center"/>
              </w:trPr>
              <w:tc>
                <w:tcPr>
                  <w:tcW w:w="1169" w:type="dxa"/>
                </w:tcPr>
                <w:p w14:paraId="5232D095" w14:textId="77777777" w:rsidR="004003B1" w:rsidRDefault="004003B1" w:rsidP="004003B1"/>
              </w:tc>
              <w:tc>
                <w:tcPr>
                  <w:tcW w:w="1357" w:type="dxa"/>
                </w:tcPr>
                <w:p w14:paraId="0278D2E1" w14:textId="77777777" w:rsidR="004003B1" w:rsidRDefault="004003B1" w:rsidP="004003B1"/>
              </w:tc>
              <w:tc>
                <w:tcPr>
                  <w:tcW w:w="1315" w:type="dxa"/>
                </w:tcPr>
                <w:p w14:paraId="703EA0AE" w14:textId="77777777" w:rsidR="004003B1" w:rsidRDefault="004003B1" w:rsidP="004003B1"/>
              </w:tc>
              <w:tc>
                <w:tcPr>
                  <w:tcW w:w="3924" w:type="dxa"/>
                </w:tcPr>
                <w:p w14:paraId="2DA73417" w14:textId="77777777" w:rsidR="004003B1" w:rsidRDefault="004003B1" w:rsidP="004003B1"/>
              </w:tc>
            </w:tr>
            <w:tr w:rsidR="004003B1" w14:paraId="56364A8D" w14:textId="77777777">
              <w:trPr>
                <w:jc w:val="center"/>
              </w:trPr>
              <w:tc>
                <w:tcPr>
                  <w:tcW w:w="1169" w:type="dxa"/>
                </w:tcPr>
                <w:p w14:paraId="71163E48" w14:textId="77777777" w:rsidR="004003B1" w:rsidRDefault="004003B1" w:rsidP="004003B1"/>
              </w:tc>
              <w:tc>
                <w:tcPr>
                  <w:tcW w:w="1357" w:type="dxa"/>
                </w:tcPr>
                <w:p w14:paraId="7D6044D2" w14:textId="77777777" w:rsidR="004003B1" w:rsidRDefault="004003B1" w:rsidP="004003B1"/>
              </w:tc>
              <w:tc>
                <w:tcPr>
                  <w:tcW w:w="1315" w:type="dxa"/>
                </w:tcPr>
                <w:p w14:paraId="713D1603" w14:textId="77777777" w:rsidR="004003B1" w:rsidRDefault="004003B1" w:rsidP="004003B1"/>
              </w:tc>
              <w:tc>
                <w:tcPr>
                  <w:tcW w:w="3924" w:type="dxa"/>
                </w:tcPr>
                <w:p w14:paraId="4F825651" w14:textId="77777777" w:rsidR="004003B1" w:rsidRPr="005C49CE" w:rsidRDefault="004003B1" w:rsidP="004003B1"/>
              </w:tc>
            </w:tr>
          </w:tbl>
          <w:p w14:paraId="7BD6D6FD" w14:textId="77777777" w:rsidR="00D61BA5" w:rsidRDefault="00D61BA5"/>
        </w:tc>
      </w:tr>
      <w:tr w:rsidR="00D61BA5" w:rsidRPr="00452515" w14:paraId="07218C70" w14:textId="77777777" w:rsidTr="008E2B77">
        <w:tc>
          <w:tcPr>
            <w:tcW w:w="8008" w:type="dxa"/>
          </w:tcPr>
          <w:p w14:paraId="0D656D5F" w14:textId="77777777" w:rsidR="00D61BA5" w:rsidRPr="00452515" w:rsidRDefault="00D61BA5">
            <w:r w:rsidRPr="00E97505">
              <w:rPr>
                <w:rStyle w:val="Strong"/>
              </w:rPr>
              <w:t>Stakeholder:</w:t>
            </w:r>
            <w:r w:rsidRPr="00452515">
              <w:t xml:space="preserve"> </w:t>
            </w:r>
            <w:r>
              <w:t>User with privilege</w:t>
            </w:r>
          </w:p>
        </w:tc>
      </w:tr>
      <w:tr w:rsidR="00D61BA5" w:rsidRPr="00452515" w14:paraId="77D9A338" w14:textId="77777777" w:rsidTr="008E2B77">
        <w:tc>
          <w:tcPr>
            <w:tcW w:w="8008" w:type="dxa"/>
          </w:tcPr>
          <w:p w14:paraId="2D155DA2" w14:textId="77777777" w:rsidR="00D61BA5" w:rsidRPr="00E97505" w:rsidRDefault="00D61BA5">
            <w:pPr>
              <w:rPr>
                <w:rStyle w:val="Strong"/>
              </w:rPr>
            </w:pPr>
            <w:r w:rsidRPr="00E97505">
              <w:rPr>
                <w:rStyle w:val="Strong"/>
              </w:rPr>
              <w:t xml:space="preserve">Pre-Condition: </w:t>
            </w:r>
          </w:p>
          <w:p w14:paraId="27B5EB7E" w14:textId="77777777" w:rsidR="00D61BA5" w:rsidRDefault="00D61BA5">
            <w:pPr>
              <w:rPr>
                <w:rFonts w:ascii="Arial" w:hAnsi="Arial" w:cs="Arial"/>
                <w:sz w:val="20"/>
                <w:szCs w:val="20"/>
              </w:rPr>
            </w:pPr>
            <w:r>
              <w:t>The user goes to the page</w:t>
            </w:r>
            <w:r w:rsidRPr="00DD3CB0">
              <w:rPr>
                <w:rFonts w:ascii="Arial" w:hAnsi="Arial" w:cs="Arial"/>
                <w:sz w:val="20"/>
                <w:szCs w:val="20"/>
              </w:rPr>
              <w:t xml:space="preserve"> </w:t>
            </w:r>
          </w:p>
          <w:p w14:paraId="1311D019" w14:textId="77777777" w:rsidR="007F761B" w:rsidRPr="000E7FFC" w:rsidRDefault="007F761B" w:rsidP="007F761B">
            <w:pPr>
              <w:jc w:val="left"/>
              <w:rPr>
                <w:rFonts w:eastAsiaTheme="minorHAnsi" w:cs="Arial"/>
                <w:sz w:val="20"/>
                <w:szCs w:val="20"/>
                <w:lang w:val="pt-BR"/>
                <w:rPrChange w:id="1667" w:author="Daisy Lan" w:date="2022-09-26T11:27:00Z">
                  <w:rPr>
                    <w:rFonts w:eastAsiaTheme="minorHAnsi" w:cs="Arial"/>
                    <w:sz w:val="20"/>
                    <w:szCs w:val="20"/>
                  </w:rPr>
                </w:rPrChange>
              </w:rPr>
            </w:pPr>
            <w:r w:rsidRPr="000E7FFC">
              <w:rPr>
                <w:rFonts w:eastAsiaTheme="minorHAnsi" w:cs="Arial"/>
                <w:sz w:val="20"/>
                <w:szCs w:val="20"/>
                <w:lang w:val="pt-BR"/>
                <w:rPrChange w:id="1668" w:author="Daisy Lan" w:date="2022-09-26T11:27:00Z">
                  <w:rPr>
                    <w:rFonts w:eastAsiaTheme="minorHAnsi" w:cs="Arial"/>
                    <w:sz w:val="20"/>
                    <w:szCs w:val="20"/>
                  </w:rPr>
                </w:rPrChange>
              </w:rPr>
              <w:t>Figma: https://www.figma.com/file/8OW5DyNuM5IyjJp7apGsso/Scaling?node-id=0%3A1</w:t>
            </w:r>
          </w:p>
          <w:p w14:paraId="0917F9DF" w14:textId="2D690482" w:rsidR="00D61BA5" w:rsidRPr="00DD3CB0" w:rsidRDefault="007F761B" w:rsidP="007F761B">
            <w:pPr>
              <w:jc w:val="left"/>
              <w:rPr>
                <w:rFonts w:ascii="Arial" w:hAnsi="Arial" w:cs="Arial"/>
                <w:sz w:val="20"/>
                <w:szCs w:val="20"/>
              </w:rPr>
            </w:pPr>
            <w:r w:rsidRPr="007F761B">
              <w:rPr>
                <w:rFonts w:eastAsiaTheme="minorHAnsi" w:cs="Arial"/>
                <w:sz w:val="20"/>
                <w:szCs w:val="20"/>
              </w:rPr>
              <w:t>Figma of recipe PDF: https://www.figma.com/file/6dSGUNdcbtGwqr9LetLjP8/Remarkable-Foods---Deliverables?node-id=7556%3A120441</w:t>
            </w:r>
          </w:p>
        </w:tc>
      </w:tr>
      <w:tr w:rsidR="007F761B" w:rsidRPr="00452515" w14:paraId="49478FB2" w14:textId="77777777" w:rsidTr="008E2B77">
        <w:tc>
          <w:tcPr>
            <w:tcW w:w="8008" w:type="dxa"/>
          </w:tcPr>
          <w:p w14:paraId="4608CC98" w14:textId="77777777" w:rsidR="007F761B" w:rsidRPr="007F761B" w:rsidRDefault="007F761B" w:rsidP="007F761B">
            <w:pPr>
              <w:rPr>
                <w:b/>
                <w:bCs/>
              </w:rPr>
            </w:pPr>
            <w:r w:rsidRPr="007F761B">
              <w:rPr>
                <w:rFonts w:hint="eastAsia"/>
                <w:b/>
                <w:bCs/>
              </w:rPr>
              <w:t>Main Scenario:</w:t>
            </w:r>
          </w:p>
          <w:p w14:paraId="60E69DD9" w14:textId="77777777" w:rsidR="007F761B" w:rsidRDefault="008E2B77" w:rsidP="008E2B77">
            <w:pPr>
              <w:pStyle w:val="ListParagraph"/>
              <w:numPr>
                <w:ilvl w:val="0"/>
                <w:numId w:val="562"/>
              </w:numPr>
              <w:ind w:leftChars="67" w:left="141" w:firstLine="1"/>
            </w:pPr>
            <w:r>
              <w:rPr>
                <w:rFonts w:hint="eastAsia"/>
              </w:rPr>
              <w:t xml:space="preserve">Refer to confluence: </w:t>
            </w:r>
          </w:p>
          <w:p w14:paraId="1A1E76CE" w14:textId="7AEC3B5E" w:rsidR="008E2B77" w:rsidRDefault="008E2B77" w:rsidP="008E2B77">
            <w:r w:rsidRPr="008E2B77">
              <w:t>https://wonder.atlassian.net/wiki/x/BAHT7Q</w:t>
            </w:r>
          </w:p>
          <w:p w14:paraId="02928010" w14:textId="1DD66FAC" w:rsidR="008E2B77" w:rsidRPr="00C11AA9" w:rsidRDefault="008E2B77" w:rsidP="008E2B77"/>
        </w:tc>
      </w:tr>
      <w:tr w:rsidR="00D61BA5" w:rsidRPr="00452515" w14:paraId="619D6863" w14:textId="77777777" w:rsidTr="008E2B77">
        <w:tc>
          <w:tcPr>
            <w:tcW w:w="8008" w:type="dxa"/>
          </w:tcPr>
          <w:p w14:paraId="59608E1C" w14:textId="77777777" w:rsidR="00D61BA5" w:rsidRDefault="00D61BA5">
            <w:r w:rsidRPr="00452515">
              <w:t>Extend Scenario:</w:t>
            </w:r>
          </w:p>
          <w:p w14:paraId="6838AEF9" w14:textId="77777777" w:rsidR="00D61BA5" w:rsidRPr="00452515" w:rsidRDefault="00D61BA5"/>
        </w:tc>
      </w:tr>
      <w:tr w:rsidR="00D61BA5" w:rsidRPr="00452515" w14:paraId="04515310" w14:textId="77777777" w:rsidTr="008E2B77">
        <w:tc>
          <w:tcPr>
            <w:tcW w:w="8008" w:type="dxa"/>
          </w:tcPr>
          <w:p w14:paraId="6EBA8750" w14:textId="77777777" w:rsidR="00D61BA5" w:rsidRDefault="00D61BA5">
            <w:r w:rsidRPr="00452515">
              <w:t>Exception Scenario:</w:t>
            </w:r>
          </w:p>
          <w:p w14:paraId="04E5F0BE" w14:textId="77777777" w:rsidR="00D61BA5" w:rsidRPr="00452515" w:rsidRDefault="00D61BA5"/>
        </w:tc>
      </w:tr>
      <w:tr w:rsidR="00D61BA5" w:rsidRPr="00452515" w14:paraId="07D88F27" w14:textId="77777777" w:rsidTr="008E2B77">
        <w:tc>
          <w:tcPr>
            <w:tcW w:w="8008" w:type="dxa"/>
          </w:tcPr>
          <w:p w14:paraId="3EEC3C78" w14:textId="77777777" w:rsidR="00D61BA5" w:rsidRPr="00452515" w:rsidRDefault="00D61BA5">
            <w:r w:rsidRPr="00452515">
              <w:t>Notes:</w:t>
            </w:r>
          </w:p>
        </w:tc>
      </w:tr>
      <w:tr w:rsidR="00D61BA5" w:rsidRPr="00452515" w14:paraId="6FCE52B4" w14:textId="77777777" w:rsidTr="008E2B77">
        <w:tc>
          <w:tcPr>
            <w:tcW w:w="8008" w:type="dxa"/>
          </w:tcPr>
          <w:p w14:paraId="19F8908E" w14:textId="77777777" w:rsidR="00D61BA5" w:rsidRPr="00452515" w:rsidRDefault="00D61BA5">
            <w:r w:rsidRPr="00452515">
              <w:t>Q/A:</w:t>
            </w:r>
          </w:p>
        </w:tc>
      </w:tr>
    </w:tbl>
    <w:p w14:paraId="7B6981F6" w14:textId="1E918B42" w:rsidR="00BB5EFD" w:rsidRDefault="00BB5EFD" w:rsidP="00BB5EFD"/>
    <w:p w14:paraId="57B9DDD9" w14:textId="375A3B8F" w:rsidR="002801F2" w:rsidRPr="00F00DC9" w:rsidRDefault="006F0128" w:rsidP="00F00DC9">
      <w:pPr>
        <w:pStyle w:val="Heading2"/>
        <w:numPr>
          <w:ilvl w:val="1"/>
          <w:numId w:val="560"/>
        </w:numPr>
        <w:rPr>
          <w:rFonts w:ascii="Arial" w:hAnsi="Arial" w:cs="Arial"/>
        </w:rPr>
      </w:pPr>
      <w:r>
        <w:rPr>
          <w:rFonts w:ascii="Arial" w:hAnsi="Arial" w:cs="Arial" w:hint="eastAsia"/>
        </w:rPr>
        <w:t>Tran-</w:t>
      </w:r>
      <w:r w:rsidR="002801F2" w:rsidRPr="00F00DC9">
        <w:rPr>
          <w:rFonts w:ascii="Arial" w:hAnsi="Arial" w:cs="Arial"/>
        </w:rPr>
        <w:t>MS04-2</w:t>
      </w:r>
      <w:r w:rsidR="00F00DC9" w:rsidRPr="00F00DC9">
        <w:rPr>
          <w:rFonts w:ascii="Arial" w:hAnsi="Arial" w:cs="Arial"/>
        </w:rPr>
        <w:t>1</w:t>
      </w:r>
      <w:r w:rsidR="002801F2" w:rsidRPr="00F00DC9">
        <w:rPr>
          <w:rFonts w:ascii="Arial" w:hAnsi="Arial" w:cs="Arial"/>
        </w:rPr>
        <w:t xml:space="preserve"> </w:t>
      </w:r>
      <w:r w:rsidR="00BA0C98" w:rsidRPr="00F00DC9">
        <w:rPr>
          <w:rFonts w:ascii="Arial" w:hAnsi="Arial" w:cs="Arial"/>
        </w:rPr>
        <w:t>Food Science Card</w:t>
      </w:r>
    </w:p>
    <w:p w14:paraId="1080BFF3" w14:textId="77777777" w:rsidR="002801F2" w:rsidRDefault="002801F2" w:rsidP="002801F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801F2" w:rsidRPr="00452515" w14:paraId="4D14337F" w14:textId="77777777" w:rsidTr="006F0128">
        <w:tc>
          <w:tcPr>
            <w:tcW w:w="8008" w:type="dxa"/>
          </w:tcPr>
          <w:p w14:paraId="36509941" w14:textId="7694F3CE" w:rsidR="002801F2" w:rsidRPr="00E97505" w:rsidRDefault="002801F2">
            <w:pPr>
              <w:rPr>
                <w:rStyle w:val="Strong"/>
              </w:rPr>
            </w:pPr>
            <w:r w:rsidRPr="00D61BA5">
              <w:rPr>
                <w:rStyle w:val="Strong"/>
              </w:rPr>
              <w:t>MS04-</w:t>
            </w:r>
            <w:r>
              <w:rPr>
                <w:rStyle w:val="Strong"/>
              </w:rPr>
              <w:t>2</w:t>
            </w:r>
            <w:r w:rsidR="00F00DC9">
              <w:rPr>
                <w:rStyle w:val="Strong"/>
              </w:rPr>
              <w:t>1</w:t>
            </w:r>
            <w:r>
              <w:rPr>
                <w:rStyle w:val="Strong"/>
              </w:rPr>
              <w:t xml:space="preserve"> </w:t>
            </w:r>
            <w:r w:rsidR="00BA0C98" w:rsidRPr="00BA0C98">
              <w:rPr>
                <w:rStyle w:val="Strong"/>
              </w:rPr>
              <w:t>Food Science Card</w:t>
            </w:r>
          </w:p>
        </w:tc>
      </w:tr>
      <w:tr w:rsidR="002801F2" w:rsidRPr="00452515" w14:paraId="04488EBA" w14:textId="77777777" w:rsidTr="006F0128">
        <w:tc>
          <w:tcPr>
            <w:tcW w:w="8008" w:type="dxa"/>
          </w:tcPr>
          <w:p w14:paraId="1B0863A9" w14:textId="77777777" w:rsidR="002801F2" w:rsidRPr="00E97505" w:rsidRDefault="002801F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2801F2" w14:paraId="50CC2E18" w14:textId="77777777">
              <w:trPr>
                <w:jc w:val="center"/>
              </w:trPr>
              <w:tc>
                <w:tcPr>
                  <w:tcW w:w="1169" w:type="dxa"/>
                </w:tcPr>
                <w:p w14:paraId="2BE3F9AD" w14:textId="77777777" w:rsidR="002801F2" w:rsidRPr="007A35F7" w:rsidRDefault="002801F2">
                  <w:pPr>
                    <w:rPr>
                      <w:rFonts w:ascii="Arial" w:hAnsi="Arial" w:cs="Arial"/>
                    </w:rPr>
                  </w:pPr>
                  <w:r w:rsidRPr="007A35F7">
                    <w:rPr>
                      <w:rFonts w:ascii="Arial" w:hAnsi="Arial" w:cs="Arial"/>
                    </w:rPr>
                    <w:t>Version</w:t>
                  </w:r>
                </w:p>
              </w:tc>
              <w:tc>
                <w:tcPr>
                  <w:tcW w:w="1357" w:type="dxa"/>
                </w:tcPr>
                <w:p w14:paraId="63EE2CED" w14:textId="77777777" w:rsidR="002801F2" w:rsidRPr="007A35F7" w:rsidRDefault="002801F2">
                  <w:pPr>
                    <w:rPr>
                      <w:rFonts w:ascii="Arial" w:hAnsi="Arial" w:cs="Arial"/>
                    </w:rPr>
                  </w:pPr>
                  <w:r w:rsidRPr="007A35F7">
                    <w:rPr>
                      <w:rFonts w:ascii="Arial" w:hAnsi="Arial" w:cs="Arial"/>
                    </w:rPr>
                    <w:t>Date</w:t>
                  </w:r>
                </w:p>
              </w:tc>
              <w:tc>
                <w:tcPr>
                  <w:tcW w:w="1315" w:type="dxa"/>
                </w:tcPr>
                <w:p w14:paraId="433E5A16" w14:textId="77777777" w:rsidR="002801F2" w:rsidRPr="007A35F7" w:rsidRDefault="002801F2">
                  <w:pPr>
                    <w:rPr>
                      <w:rFonts w:ascii="Arial" w:hAnsi="Arial" w:cs="Arial"/>
                    </w:rPr>
                  </w:pPr>
                  <w:r w:rsidRPr="007A35F7">
                    <w:rPr>
                      <w:rFonts w:ascii="Arial" w:hAnsi="Arial" w:cs="Arial"/>
                    </w:rPr>
                    <w:t>Updated By</w:t>
                  </w:r>
                </w:p>
              </w:tc>
              <w:tc>
                <w:tcPr>
                  <w:tcW w:w="3924" w:type="dxa"/>
                </w:tcPr>
                <w:p w14:paraId="4A12DD9A" w14:textId="77777777" w:rsidR="002801F2" w:rsidRPr="007A35F7" w:rsidRDefault="002801F2">
                  <w:pPr>
                    <w:rPr>
                      <w:rFonts w:ascii="Arial" w:hAnsi="Arial" w:cs="Arial"/>
                    </w:rPr>
                  </w:pPr>
                  <w:r w:rsidRPr="007A35F7">
                    <w:rPr>
                      <w:rFonts w:ascii="Arial" w:hAnsi="Arial" w:cs="Arial"/>
                    </w:rPr>
                    <w:t>Description</w:t>
                  </w:r>
                </w:p>
              </w:tc>
            </w:tr>
            <w:tr w:rsidR="002801F2" w14:paraId="19EDF7F1" w14:textId="77777777">
              <w:trPr>
                <w:jc w:val="center"/>
              </w:trPr>
              <w:tc>
                <w:tcPr>
                  <w:tcW w:w="1169" w:type="dxa"/>
                </w:tcPr>
                <w:p w14:paraId="44111DB1" w14:textId="77777777" w:rsidR="002801F2" w:rsidRPr="007A35F7" w:rsidRDefault="002801F2">
                  <w:pPr>
                    <w:rPr>
                      <w:rFonts w:ascii="Arial" w:hAnsi="Arial" w:cs="Arial"/>
                    </w:rPr>
                  </w:pPr>
                  <w:r w:rsidRPr="007A35F7">
                    <w:rPr>
                      <w:rFonts w:ascii="Arial" w:hAnsi="Arial" w:cs="Arial"/>
                    </w:rPr>
                    <w:t>1.0</w:t>
                  </w:r>
                </w:p>
              </w:tc>
              <w:tc>
                <w:tcPr>
                  <w:tcW w:w="1357" w:type="dxa"/>
                </w:tcPr>
                <w:p w14:paraId="5FACFA5F" w14:textId="24716F44" w:rsidR="002801F2" w:rsidRPr="007A35F7" w:rsidRDefault="002801F2">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sidR="00167E1B">
                    <w:rPr>
                      <w:rFonts w:ascii="Arial" w:hAnsi="Arial" w:cs="Arial"/>
                    </w:rPr>
                    <w:t>21</w:t>
                  </w:r>
                </w:p>
              </w:tc>
              <w:tc>
                <w:tcPr>
                  <w:tcW w:w="1315" w:type="dxa"/>
                </w:tcPr>
                <w:p w14:paraId="0A0DFE02" w14:textId="77777777" w:rsidR="002801F2" w:rsidRPr="007A35F7" w:rsidRDefault="002801F2">
                  <w:pPr>
                    <w:rPr>
                      <w:rFonts w:ascii="Arial" w:hAnsi="Arial" w:cs="Arial"/>
                    </w:rPr>
                  </w:pPr>
                  <w:r w:rsidRPr="007A35F7">
                    <w:rPr>
                      <w:rFonts w:ascii="Arial" w:hAnsi="Arial" w:cs="Arial"/>
                    </w:rPr>
                    <w:t>Bonnie</w:t>
                  </w:r>
                </w:p>
              </w:tc>
              <w:tc>
                <w:tcPr>
                  <w:tcW w:w="3924" w:type="dxa"/>
                </w:tcPr>
                <w:p w14:paraId="55D650FE" w14:textId="476C6983" w:rsidR="002801F2" w:rsidRPr="007A35F7" w:rsidRDefault="002801F2">
                  <w:pPr>
                    <w:rPr>
                      <w:rFonts w:ascii="Arial" w:hAnsi="Arial" w:cs="Arial"/>
                    </w:rPr>
                  </w:pPr>
                  <w:r w:rsidRPr="007A35F7">
                    <w:rPr>
                      <w:rFonts w:ascii="Arial" w:hAnsi="Arial" w:cs="Arial"/>
                    </w:rPr>
                    <w:t xml:space="preserve">First version, copy from </w:t>
                  </w:r>
                  <w:r w:rsidR="00167E1B" w:rsidRPr="00167E1B">
                    <w:rPr>
                      <w:rFonts w:ascii="Arial" w:hAnsi="Arial" w:cs="Arial"/>
                    </w:rPr>
                    <w:t>CB03-13 Recipe Detail- Food Science</w:t>
                  </w:r>
                </w:p>
              </w:tc>
            </w:tr>
            <w:tr w:rsidR="00943269" w14:paraId="4B7A3991" w14:textId="77777777">
              <w:trPr>
                <w:jc w:val="center"/>
              </w:trPr>
              <w:tc>
                <w:tcPr>
                  <w:tcW w:w="1169" w:type="dxa"/>
                </w:tcPr>
                <w:p w14:paraId="594D9FF5" w14:textId="05774884" w:rsidR="00943269" w:rsidRDefault="00943269" w:rsidP="00943269">
                  <w:ins w:id="1669" w:author="Bonnie Yang [2]" w:date="2023-11-15T17:15:00Z">
                    <w:r w:rsidRPr="007A35F7">
                      <w:rPr>
                        <w:rFonts w:ascii="Arial" w:hAnsi="Arial" w:cs="Arial"/>
                      </w:rPr>
                      <w:t>1.</w:t>
                    </w:r>
                    <w:r>
                      <w:rPr>
                        <w:rFonts w:ascii="Arial" w:hAnsi="Arial" w:cs="Arial"/>
                      </w:rPr>
                      <w:t>1</w:t>
                    </w:r>
                  </w:ins>
                </w:p>
              </w:tc>
              <w:tc>
                <w:tcPr>
                  <w:tcW w:w="1357" w:type="dxa"/>
                </w:tcPr>
                <w:p w14:paraId="11FE57D1" w14:textId="3F94A950" w:rsidR="00943269" w:rsidRDefault="00943269" w:rsidP="00943269">
                  <w:ins w:id="1670" w:author="Bonnie Yang [2]" w:date="2023-11-15T17:15:00Z">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15</w:t>
                    </w:r>
                  </w:ins>
                </w:p>
              </w:tc>
              <w:tc>
                <w:tcPr>
                  <w:tcW w:w="1315" w:type="dxa"/>
                </w:tcPr>
                <w:p w14:paraId="657BB049" w14:textId="4283B39C" w:rsidR="00943269" w:rsidRDefault="00943269" w:rsidP="00943269">
                  <w:ins w:id="1671" w:author="Bonnie Yang [2]" w:date="2023-11-15T17:15:00Z">
                    <w:r w:rsidRPr="007A35F7">
                      <w:rPr>
                        <w:rFonts w:ascii="Arial" w:hAnsi="Arial" w:cs="Arial"/>
                      </w:rPr>
                      <w:t>Bonnie</w:t>
                    </w:r>
                  </w:ins>
                </w:p>
              </w:tc>
              <w:tc>
                <w:tcPr>
                  <w:tcW w:w="3924" w:type="dxa"/>
                </w:tcPr>
                <w:p w14:paraId="5526C5AC" w14:textId="62672EB5" w:rsidR="00943269" w:rsidRDefault="00943269" w:rsidP="00943269">
                  <w:proofErr w:type="gramStart"/>
                  <w:ins w:id="1672" w:author="Bonnie Yang [2]" w:date="2023-11-15T17:15:00Z">
                    <w:r w:rsidRPr="00943269">
                      <w:rPr>
                        <w:rFonts w:ascii="Arial" w:hAnsi="Arial" w:cs="Arial"/>
                      </w:rPr>
                      <w:t>Shelf Life</w:t>
                    </w:r>
                    <w:proofErr w:type="gramEnd"/>
                    <w:r w:rsidRPr="00943269">
                      <w:rPr>
                        <w:rFonts w:ascii="Arial" w:hAnsi="Arial" w:cs="Arial"/>
                      </w:rPr>
                      <w:t xml:space="preserve"> Values by Item State</w:t>
                    </w:r>
                  </w:ins>
                </w:p>
              </w:tc>
            </w:tr>
            <w:tr w:rsidR="00943269" w14:paraId="2F0F528E" w14:textId="77777777">
              <w:trPr>
                <w:jc w:val="center"/>
              </w:trPr>
              <w:tc>
                <w:tcPr>
                  <w:tcW w:w="1169" w:type="dxa"/>
                </w:tcPr>
                <w:p w14:paraId="2AFF409A" w14:textId="77777777" w:rsidR="00943269" w:rsidRDefault="00943269" w:rsidP="00943269"/>
              </w:tc>
              <w:tc>
                <w:tcPr>
                  <w:tcW w:w="1357" w:type="dxa"/>
                </w:tcPr>
                <w:p w14:paraId="1D5E0E04" w14:textId="77777777" w:rsidR="00943269" w:rsidRDefault="00943269" w:rsidP="00943269"/>
              </w:tc>
              <w:tc>
                <w:tcPr>
                  <w:tcW w:w="1315" w:type="dxa"/>
                </w:tcPr>
                <w:p w14:paraId="3C4C8087" w14:textId="77777777" w:rsidR="00943269" w:rsidRDefault="00943269" w:rsidP="00943269"/>
              </w:tc>
              <w:tc>
                <w:tcPr>
                  <w:tcW w:w="3924" w:type="dxa"/>
                </w:tcPr>
                <w:p w14:paraId="5DEB830C" w14:textId="77777777" w:rsidR="00943269" w:rsidRDefault="00943269" w:rsidP="00943269"/>
              </w:tc>
            </w:tr>
            <w:tr w:rsidR="00943269" w14:paraId="217B4136" w14:textId="77777777">
              <w:trPr>
                <w:jc w:val="center"/>
              </w:trPr>
              <w:tc>
                <w:tcPr>
                  <w:tcW w:w="1169" w:type="dxa"/>
                </w:tcPr>
                <w:p w14:paraId="79DEDA57" w14:textId="77777777" w:rsidR="00943269" w:rsidRDefault="00943269" w:rsidP="00943269"/>
              </w:tc>
              <w:tc>
                <w:tcPr>
                  <w:tcW w:w="1357" w:type="dxa"/>
                </w:tcPr>
                <w:p w14:paraId="756B23C1" w14:textId="77777777" w:rsidR="00943269" w:rsidRDefault="00943269" w:rsidP="00943269"/>
              </w:tc>
              <w:tc>
                <w:tcPr>
                  <w:tcW w:w="1315" w:type="dxa"/>
                </w:tcPr>
                <w:p w14:paraId="2A478F89" w14:textId="77777777" w:rsidR="00943269" w:rsidRDefault="00943269" w:rsidP="00943269"/>
              </w:tc>
              <w:tc>
                <w:tcPr>
                  <w:tcW w:w="3924" w:type="dxa"/>
                </w:tcPr>
                <w:p w14:paraId="165A4E51" w14:textId="77777777" w:rsidR="00943269" w:rsidRPr="00B66734" w:rsidRDefault="00943269" w:rsidP="00943269"/>
              </w:tc>
            </w:tr>
            <w:tr w:rsidR="00943269" w14:paraId="21A0FE82" w14:textId="77777777">
              <w:trPr>
                <w:jc w:val="center"/>
              </w:trPr>
              <w:tc>
                <w:tcPr>
                  <w:tcW w:w="1169" w:type="dxa"/>
                </w:tcPr>
                <w:p w14:paraId="1081688C" w14:textId="77777777" w:rsidR="00943269" w:rsidRDefault="00943269" w:rsidP="00943269"/>
              </w:tc>
              <w:tc>
                <w:tcPr>
                  <w:tcW w:w="1357" w:type="dxa"/>
                </w:tcPr>
                <w:p w14:paraId="4F94719D" w14:textId="77777777" w:rsidR="00943269" w:rsidRDefault="00943269" w:rsidP="00943269"/>
              </w:tc>
              <w:tc>
                <w:tcPr>
                  <w:tcW w:w="1315" w:type="dxa"/>
                </w:tcPr>
                <w:p w14:paraId="0CD77B11" w14:textId="77777777" w:rsidR="00943269" w:rsidRDefault="00943269" w:rsidP="00943269"/>
              </w:tc>
              <w:tc>
                <w:tcPr>
                  <w:tcW w:w="3924" w:type="dxa"/>
                </w:tcPr>
                <w:p w14:paraId="4198E549" w14:textId="77777777" w:rsidR="00943269" w:rsidRDefault="00943269" w:rsidP="00943269"/>
              </w:tc>
            </w:tr>
            <w:tr w:rsidR="00943269" w14:paraId="4D4B333F" w14:textId="77777777">
              <w:trPr>
                <w:jc w:val="center"/>
              </w:trPr>
              <w:tc>
                <w:tcPr>
                  <w:tcW w:w="1169" w:type="dxa"/>
                </w:tcPr>
                <w:p w14:paraId="385084AA" w14:textId="77777777" w:rsidR="00943269" w:rsidRDefault="00943269" w:rsidP="00943269"/>
              </w:tc>
              <w:tc>
                <w:tcPr>
                  <w:tcW w:w="1357" w:type="dxa"/>
                </w:tcPr>
                <w:p w14:paraId="03FE3385" w14:textId="77777777" w:rsidR="00943269" w:rsidRDefault="00943269" w:rsidP="00943269"/>
              </w:tc>
              <w:tc>
                <w:tcPr>
                  <w:tcW w:w="1315" w:type="dxa"/>
                </w:tcPr>
                <w:p w14:paraId="4A0B2CEA" w14:textId="77777777" w:rsidR="00943269" w:rsidRDefault="00943269" w:rsidP="00943269"/>
              </w:tc>
              <w:tc>
                <w:tcPr>
                  <w:tcW w:w="3924" w:type="dxa"/>
                </w:tcPr>
                <w:p w14:paraId="29C6DE4F" w14:textId="77777777" w:rsidR="00943269" w:rsidRPr="005C49CE" w:rsidRDefault="00943269" w:rsidP="00943269"/>
              </w:tc>
            </w:tr>
          </w:tbl>
          <w:p w14:paraId="58F9DAB7" w14:textId="77777777" w:rsidR="002801F2" w:rsidRDefault="002801F2"/>
        </w:tc>
      </w:tr>
      <w:tr w:rsidR="002801F2" w:rsidRPr="00452515" w14:paraId="5EFB3C90" w14:textId="77777777" w:rsidTr="006F0128">
        <w:tc>
          <w:tcPr>
            <w:tcW w:w="8008" w:type="dxa"/>
          </w:tcPr>
          <w:p w14:paraId="6E982CCA" w14:textId="77777777" w:rsidR="002801F2" w:rsidRPr="00452515" w:rsidRDefault="002801F2">
            <w:r w:rsidRPr="00E97505">
              <w:rPr>
                <w:rStyle w:val="Strong"/>
              </w:rPr>
              <w:t>Stakeholder:</w:t>
            </w:r>
            <w:r w:rsidRPr="00452515">
              <w:t xml:space="preserve"> </w:t>
            </w:r>
            <w:r>
              <w:t>User with privilege</w:t>
            </w:r>
          </w:p>
        </w:tc>
      </w:tr>
      <w:tr w:rsidR="002801F2" w:rsidRPr="00452515" w14:paraId="147FD670" w14:textId="77777777" w:rsidTr="006F0128">
        <w:tc>
          <w:tcPr>
            <w:tcW w:w="8008" w:type="dxa"/>
          </w:tcPr>
          <w:p w14:paraId="674F51D4" w14:textId="77777777" w:rsidR="002801F2" w:rsidRPr="00E97505" w:rsidRDefault="002801F2">
            <w:pPr>
              <w:rPr>
                <w:rStyle w:val="Strong"/>
              </w:rPr>
            </w:pPr>
            <w:r w:rsidRPr="00E97505">
              <w:rPr>
                <w:rStyle w:val="Strong"/>
              </w:rPr>
              <w:t xml:space="preserve">Pre-Condition: </w:t>
            </w:r>
          </w:p>
          <w:p w14:paraId="35FBB5F2" w14:textId="394CDD09" w:rsidR="002801F2" w:rsidRPr="00294C16" w:rsidRDefault="002801F2" w:rsidP="006F0128">
            <w:pPr>
              <w:rPr>
                <w:rFonts w:ascii="Arial" w:hAnsi="Arial" w:cs="Arial"/>
                <w:sz w:val="20"/>
                <w:szCs w:val="20"/>
              </w:rPr>
            </w:pPr>
          </w:p>
        </w:tc>
      </w:tr>
      <w:tr w:rsidR="002801F2" w:rsidRPr="00452515" w14:paraId="59AF96DD" w14:textId="77777777" w:rsidTr="006F0128">
        <w:tc>
          <w:tcPr>
            <w:tcW w:w="8008" w:type="dxa"/>
          </w:tcPr>
          <w:p w14:paraId="07525225" w14:textId="77777777" w:rsidR="002801F2" w:rsidRPr="00E97505" w:rsidRDefault="002801F2">
            <w:pPr>
              <w:rPr>
                <w:rStyle w:val="Strong"/>
              </w:rPr>
            </w:pPr>
            <w:r w:rsidRPr="00E97505">
              <w:rPr>
                <w:rStyle w:val="Strong"/>
                <w:rFonts w:hint="eastAsia"/>
              </w:rPr>
              <w:t>Main Scenario:</w:t>
            </w:r>
          </w:p>
          <w:p w14:paraId="7C26058B" w14:textId="6AE459D4" w:rsidR="002801F2" w:rsidRPr="00167E1B" w:rsidRDefault="006F0128" w:rsidP="006F0128">
            <w:r>
              <w:rPr>
                <w:rFonts w:hint="eastAsia"/>
              </w:rPr>
              <w:t xml:space="preserve">Refer to </w:t>
            </w:r>
            <w:hyperlink r:id="rId113" w:history="1">
              <w:r w:rsidRPr="00DC119A">
                <w:rPr>
                  <w:rStyle w:val="Hyperlink"/>
                </w:rPr>
                <w:t>https://wonder.atlassian.net/wiki/x/oAcb_/</w:t>
              </w:r>
            </w:hyperlink>
            <w:r>
              <w:rPr>
                <w:rFonts w:hint="eastAsia"/>
              </w:rPr>
              <w:t xml:space="preserve"> </w:t>
            </w:r>
          </w:p>
        </w:tc>
      </w:tr>
      <w:tr w:rsidR="002801F2" w:rsidRPr="00452515" w14:paraId="27D8B1D7" w14:textId="77777777" w:rsidTr="006F0128">
        <w:tc>
          <w:tcPr>
            <w:tcW w:w="8008" w:type="dxa"/>
          </w:tcPr>
          <w:p w14:paraId="403B6F62" w14:textId="77777777" w:rsidR="002801F2" w:rsidRDefault="002801F2">
            <w:r w:rsidRPr="00452515">
              <w:t>Extend Scenario:</w:t>
            </w:r>
          </w:p>
          <w:p w14:paraId="432CC6F0" w14:textId="77777777" w:rsidR="002801F2" w:rsidRPr="00452515" w:rsidRDefault="002801F2"/>
        </w:tc>
      </w:tr>
      <w:tr w:rsidR="002801F2" w:rsidRPr="00452515" w14:paraId="74F44B0C" w14:textId="77777777" w:rsidTr="006F0128">
        <w:tc>
          <w:tcPr>
            <w:tcW w:w="8008" w:type="dxa"/>
          </w:tcPr>
          <w:p w14:paraId="3F2B57FA" w14:textId="77777777" w:rsidR="002801F2" w:rsidRDefault="002801F2">
            <w:r w:rsidRPr="00452515">
              <w:t>Exception Scenario:</w:t>
            </w:r>
          </w:p>
          <w:p w14:paraId="7CDAE79C" w14:textId="77777777" w:rsidR="002801F2" w:rsidRPr="00452515" w:rsidRDefault="002801F2"/>
        </w:tc>
      </w:tr>
      <w:tr w:rsidR="002801F2" w:rsidRPr="00452515" w14:paraId="44C1F307" w14:textId="77777777" w:rsidTr="006F0128">
        <w:tc>
          <w:tcPr>
            <w:tcW w:w="8008" w:type="dxa"/>
          </w:tcPr>
          <w:p w14:paraId="5AF00378" w14:textId="77777777" w:rsidR="002801F2" w:rsidRPr="00452515" w:rsidRDefault="002801F2">
            <w:r w:rsidRPr="00452515">
              <w:t>Notes:</w:t>
            </w:r>
          </w:p>
        </w:tc>
      </w:tr>
      <w:tr w:rsidR="002801F2" w:rsidRPr="00452515" w14:paraId="77AA8967" w14:textId="77777777" w:rsidTr="006F0128">
        <w:tc>
          <w:tcPr>
            <w:tcW w:w="8008" w:type="dxa"/>
          </w:tcPr>
          <w:p w14:paraId="5F95249D" w14:textId="77777777" w:rsidR="002801F2" w:rsidRPr="00452515" w:rsidRDefault="002801F2">
            <w:r w:rsidRPr="00452515">
              <w:t>Q/A:</w:t>
            </w:r>
          </w:p>
        </w:tc>
      </w:tr>
    </w:tbl>
    <w:p w14:paraId="6466239C" w14:textId="77777777" w:rsidR="002801F2" w:rsidRPr="002854BF" w:rsidRDefault="002801F2" w:rsidP="002801F2"/>
    <w:p w14:paraId="7DA47A8F" w14:textId="387AD14D" w:rsidR="00290D28" w:rsidRPr="00290D28" w:rsidRDefault="00EA4DE1" w:rsidP="00290D28">
      <w:pPr>
        <w:pStyle w:val="Heading2"/>
        <w:numPr>
          <w:ilvl w:val="1"/>
          <w:numId w:val="1515"/>
        </w:numPr>
        <w:rPr>
          <w:rFonts w:ascii="Arial" w:hAnsi="Arial" w:cs="Arial"/>
        </w:rPr>
      </w:pPr>
      <w:r>
        <w:rPr>
          <w:rFonts w:ascii="Arial" w:hAnsi="Arial" w:cs="Arial" w:hint="eastAsia"/>
        </w:rPr>
        <w:t>Tran-</w:t>
      </w:r>
      <w:r w:rsidR="00290D28" w:rsidRPr="00290D28">
        <w:rPr>
          <w:rFonts w:ascii="Arial" w:hAnsi="Arial" w:cs="Arial"/>
        </w:rPr>
        <w:t>MS04-2</w:t>
      </w:r>
      <w:r w:rsidR="00290D28">
        <w:rPr>
          <w:rFonts w:ascii="Arial" w:hAnsi="Arial" w:cs="Arial"/>
        </w:rPr>
        <w:t>3</w:t>
      </w:r>
      <w:r w:rsidR="00290D28" w:rsidRPr="00290D28">
        <w:rPr>
          <w:rFonts w:ascii="Arial" w:hAnsi="Arial" w:cs="Arial"/>
        </w:rPr>
        <w:t xml:space="preserve"> </w:t>
      </w:r>
      <w:r w:rsidR="00290D28">
        <w:rPr>
          <w:rFonts w:ascii="Arial" w:hAnsi="Arial" w:cs="Arial"/>
        </w:rPr>
        <w:t>Production</w:t>
      </w:r>
      <w:r w:rsidR="00290D28" w:rsidRPr="00290D28">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90D28" w:rsidRPr="00452515" w14:paraId="35DC2FC4" w14:textId="77777777" w:rsidTr="00EA4DE1">
        <w:tc>
          <w:tcPr>
            <w:tcW w:w="8008" w:type="dxa"/>
          </w:tcPr>
          <w:p w14:paraId="34B599DB" w14:textId="02F1807B" w:rsidR="00290D28" w:rsidRPr="00452515" w:rsidRDefault="00290D28">
            <w:r w:rsidRPr="00F00DC9">
              <w:rPr>
                <w:rStyle w:val="Strong"/>
              </w:rPr>
              <w:t>MS04-2</w:t>
            </w:r>
            <w:r>
              <w:rPr>
                <w:rStyle w:val="Strong"/>
              </w:rPr>
              <w:t>3 Production</w:t>
            </w:r>
            <w:r w:rsidRPr="00F00DC9">
              <w:rPr>
                <w:rStyle w:val="Strong"/>
              </w:rPr>
              <w:t xml:space="preserve"> Card</w:t>
            </w:r>
          </w:p>
        </w:tc>
      </w:tr>
      <w:tr w:rsidR="00290D28" w:rsidRPr="00452515" w14:paraId="3A63DC70" w14:textId="77777777" w:rsidTr="00EA4DE1">
        <w:tc>
          <w:tcPr>
            <w:tcW w:w="8008" w:type="dxa"/>
          </w:tcPr>
          <w:p w14:paraId="5B21376F" w14:textId="77777777" w:rsidR="00290D28" w:rsidRDefault="00290D28">
            <w:r>
              <w:t>Version history</w:t>
            </w:r>
          </w:p>
          <w:tbl>
            <w:tblPr>
              <w:tblStyle w:val="TableGrid"/>
              <w:tblW w:w="0" w:type="auto"/>
              <w:tblLook w:val="04A0" w:firstRow="1" w:lastRow="0" w:firstColumn="1" w:lastColumn="0" w:noHBand="0" w:noVBand="1"/>
            </w:tblPr>
            <w:tblGrid>
              <w:gridCol w:w="1349"/>
              <w:gridCol w:w="1194"/>
              <w:gridCol w:w="1399"/>
              <w:gridCol w:w="3840"/>
            </w:tblGrid>
            <w:tr w:rsidR="00290D28" w14:paraId="63AA6FC9" w14:textId="77777777" w:rsidTr="001A0E0A">
              <w:tc>
                <w:tcPr>
                  <w:tcW w:w="1349" w:type="dxa"/>
                </w:tcPr>
                <w:p w14:paraId="2458973C" w14:textId="77777777" w:rsidR="00290D28" w:rsidRDefault="00290D28">
                  <w:r>
                    <w:rPr>
                      <w:rFonts w:hint="eastAsia"/>
                    </w:rPr>
                    <w:t>V</w:t>
                  </w:r>
                  <w:r>
                    <w:t>ersion</w:t>
                  </w:r>
                </w:p>
              </w:tc>
              <w:tc>
                <w:tcPr>
                  <w:tcW w:w="1194" w:type="dxa"/>
                </w:tcPr>
                <w:p w14:paraId="75AEA093" w14:textId="77777777" w:rsidR="00290D28" w:rsidRDefault="00290D28">
                  <w:r>
                    <w:rPr>
                      <w:rFonts w:hint="eastAsia"/>
                    </w:rPr>
                    <w:t>D</w:t>
                  </w:r>
                  <w:r>
                    <w:t>ate</w:t>
                  </w:r>
                </w:p>
              </w:tc>
              <w:tc>
                <w:tcPr>
                  <w:tcW w:w="1399" w:type="dxa"/>
                </w:tcPr>
                <w:p w14:paraId="4753280E" w14:textId="77777777" w:rsidR="00290D28" w:rsidRDefault="00290D28">
                  <w:r>
                    <w:rPr>
                      <w:rFonts w:hint="eastAsia"/>
                    </w:rPr>
                    <w:t>U</w:t>
                  </w:r>
                  <w:r>
                    <w:t>pdated By</w:t>
                  </w:r>
                </w:p>
              </w:tc>
              <w:tc>
                <w:tcPr>
                  <w:tcW w:w="3840" w:type="dxa"/>
                </w:tcPr>
                <w:p w14:paraId="5C347647" w14:textId="77777777" w:rsidR="00290D28" w:rsidRDefault="00290D28">
                  <w:r>
                    <w:rPr>
                      <w:rFonts w:hint="eastAsia"/>
                    </w:rPr>
                    <w:t>D</w:t>
                  </w:r>
                  <w:r>
                    <w:t>escription</w:t>
                  </w:r>
                </w:p>
              </w:tc>
            </w:tr>
            <w:tr w:rsidR="00290D28" w14:paraId="3AEE0FD0" w14:textId="77777777" w:rsidTr="001A0E0A">
              <w:tc>
                <w:tcPr>
                  <w:tcW w:w="1349" w:type="dxa"/>
                </w:tcPr>
                <w:p w14:paraId="1C8F64BD" w14:textId="77777777" w:rsidR="00290D28" w:rsidRDefault="00290D28">
                  <w:r>
                    <w:t>1.0</w:t>
                  </w:r>
                </w:p>
              </w:tc>
              <w:tc>
                <w:tcPr>
                  <w:tcW w:w="1194" w:type="dxa"/>
                </w:tcPr>
                <w:p w14:paraId="44185DA8" w14:textId="697E2A3A" w:rsidR="00290D28" w:rsidRDefault="00290D28">
                  <w:r>
                    <w:t>2022.10.20</w:t>
                  </w:r>
                </w:p>
              </w:tc>
              <w:tc>
                <w:tcPr>
                  <w:tcW w:w="1399" w:type="dxa"/>
                </w:tcPr>
                <w:p w14:paraId="75CDDC4E" w14:textId="77777777" w:rsidR="00290D28" w:rsidRDefault="00290D28">
                  <w:r>
                    <w:rPr>
                      <w:rFonts w:hint="eastAsia"/>
                    </w:rPr>
                    <w:t>Bonnie</w:t>
                  </w:r>
                </w:p>
              </w:tc>
              <w:tc>
                <w:tcPr>
                  <w:tcW w:w="3840" w:type="dxa"/>
                </w:tcPr>
                <w:p w14:paraId="75899A36" w14:textId="157C75D6" w:rsidR="00290D28" w:rsidRDefault="00290D28">
                  <w:r w:rsidRPr="00290D28">
                    <w:t>Create Production Card for Recipe Details</w:t>
                  </w:r>
                </w:p>
              </w:tc>
            </w:tr>
            <w:tr w:rsidR="002D2B64" w14:paraId="6043044D" w14:textId="77777777" w:rsidTr="001A0E0A">
              <w:tc>
                <w:tcPr>
                  <w:tcW w:w="1349" w:type="dxa"/>
                </w:tcPr>
                <w:p w14:paraId="59E184B0" w14:textId="501FBF95" w:rsidR="002D2B64" w:rsidRDefault="002D2B64" w:rsidP="002D2B64">
                  <w:pPr>
                    <w:tabs>
                      <w:tab w:val="left" w:pos="555"/>
                    </w:tabs>
                  </w:pPr>
                  <w:r>
                    <w:t>1.1</w:t>
                  </w:r>
                </w:p>
              </w:tc>
              <w:tc>
                <w:tcPr>
                  <w:tcW w:w="1194" w:type="dxa"/>
                </w:tcPr>
                <w:p w14:paraId="3BAC43E2" w14:textId="4B05BC58" w:rsidR="002D2B64" w:rsidRDefault="002D2B64" w:rsidP="002D2B64">
                  <w:r>
                    <w:t>2023.3.7</w:t>
                  </w:r>
                </w:p>
              </w:tc>
              <w:tc>
                <w:tcPr>
                  <w:tcW w:w="1399" w:type="dxa"/>
                </w:tcPr>
                <w:p w14:paraId="5AB4F6D0" w14:textId="361768EA" w:rsidR="002D2B64" w:rsidRDefault="002D2B64" w:rsidP="002D2B64">
                  <w:r>
                    <w:rPr>
                      <w:rFonts w:hint="eastAsia"/>
                    </w:rPr>
                    <w:t>Bonnie</w:t>
                  </w:r>
                </w:p>
              </w:tc>
              <w:tc>
                <w:tcPr>
                  <w:tcW w:w="3840" w:type="dxa"/>
                </w:tcPr>
                <w:p w14:paraId="6B6D6EDD" w14:textId="3B20B6E5" w:rsidR="002D2B64" w:rsidRPr="00CD0BD2" w:rsidRDefault="002D2B64" w:rsidP="002D2B64">
                  <w:r w:rsidRPr="00816D53">
                    <w:t>Add Order Grid Codes to Locations</w:t>
                  </w:r>
                </w:p>
              </w:tc>
            </w:tr>
            <w:tr w:rsidR="002E6071" w14:paraId="58D01C4E" w14:textId="77777777" w:rsidTr="001A0E0A">
              <w:tc>
                <w:tcPr>
                  <w:tcW w:w="1349" w:type="dxa"/>
                </w:tcPr>
                <w:p w14:paraId="0608ED18" w14:textId="4FBA1947" w:rsidR="002E6071" w:rsidRDefault="002E6071" w:rsidP="002E6071">
                  <w:r w:rsidRPr="007A35F7">
                    <w:rPr>
                      <w:rFonts w:ascii="Arial" w:hAnsi="Arial" w:cs="Arial"/>
                    </w:rPr>
                    <w:t>1.</w:t>
                  </w:r>
                  <w:r>
                    <w:rPr>
                      <w:rFonts w:ascii="Arial" w:hAnsi="Arial" w:cs="Arial"/>
                    </w:rPr>
                    <w:t>2</w:t>
                  </w:r>
                </w:p>
              </w:tc>
              <w:tc>
                <w:tcPr>
                  <w:tcW w:w="1194" w:type="dxa"/>
                </w:tcPr>
                <w:p w14:paraId="1F7C7382" w14:textId="0E78066E" w:rsidR="002E6071" w:rsidRDefault="002E6071" w:rsidP="002E6071">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.2</w:t>
                  </w:r>
                  <w:r>
                    <w:rPr>
                      <w:rFonts w:ascii="Arial" w:hAnsi="Arial" w:cs="Arial"/>
                    </w:rPr>
                    <w:t>4</w:t>
                  </w:r>
                </w:p>
              </w:tc>
              <w:tc>
                <w:tcPr>
                  <w:tcW w:w="1399" w:type="dxa"/>
                </w:tcPr>
                <w:p w14:paraId="04680823" w14:textId="2D9B5D23" w:rsidR="002E6071" w:rsidRDefault="002E6071" w:rsidP="002E6071">
                  <w:r w:rsidRPr="007A35F7">
                    <w:rPr>
                      <w:rFonts w:ascii="Arial" w:hAnsi="Arial" w:cs="Arial"/>
                    </w:rPr>
                    <w:t>Bonnie</w:t>
                  </w:r>
                </w:p>
              </w:tc>
              <w:tc>
                <w:tcPr>
                  <w:tcW w:w="3840" w:type="dxa"/>
                </w:tcPr>
                <w:p w14:paraId="260CEC40" w14:textId="3C50E3E1" w:rsidR="002E6071" w:rsidRPr="0049396A" w:rsidRDefault="002E6071" w:rsidP="002E6071">
                  <w:pPr>
                    <w:jc w:val="left"/>
                  </w:pPr>
                  <w:r w:rsidRPr="0064533B">
                    <w:rPr>
                      <w:rFonts w:ascii="Arial" w:hAnsi="Arial" w:cs="Arial"/>
                    </w:rPr>
                    <w:t>Automate ALL ERP field creation and re-organize data field UI</w:t>
                  </w:r>
                </w:p>
              </w:tc>
            </w:tr>
            <w:tr w:rsidR="00D36301" w14:paraId="1A5A0C42" w14:textId="77777777" w:rsidTr="001A0E0A">
              <w:tc>
                <w:tcPr>
                  <w:tcW w:w="1349" w:type="dxa"/>
                </w:tcPr>
                <w:p w14:paraId="42DAB9FF" w14:textId="52BA3FAE" w:rsidR="00D36301" w:rsidRDefault="00D36301" w:rsidP="00D36301">
                  <w:r w:rsidRPr="007A35F7">
                    <w:rPr>
                      <w:rFonts w:ascii="Arial" w:hAnsi="Arial" w:cs="Arial"/>
                    </w:rPr>
                    <w:t>1.</w:t>
                  </w:r>
                  <w:r>
                    <w:rPr>
                      <w:rFonts w:ascii="Arial" w:hAnsi="Arial" w:cs="Arial"/>
                    </w:rPr>
                    <w:t>3</w:t>
                  </w:r>
                </w:p>
              </w:tc>
              <w:tc>
                <w:tcPr>
                  <w:tcW w:w="1194" w:type="dxa"/>
                </w:tcPr>
                <w:p w14:paraId="5C1E476C" w14:textId="748353E1" w:rsidR="00D36301" w:rsidRDefault="00D36301" w:rsidP="00D36301">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9</w:t>
                  </w:r>
                  <w:r w:rsidRPr="007A35F7">
                    <w:rPr>
                      <w:rFonts w:ascii="Arial" w:hAnsi="Arial" w:cs="Arial"/>
                    </w:rPr>
                    <w:t>.</w:t>
                  </w:r>
                  <w:r>
                    <w:rPr>
                      <w:rFonts w:ascii="Arial" w:hAnsi="Arial" w:cs="Arial"/>
                    </w:rPr>
                    <w:t>30</w:t>
                  </w:r>
                </w:p>
              </w:tc>
              <w:tc>
                <w:tcPr>
                  <w:tcW w:w="1399" w:type="dxa"/>
                </w:tcPr>
                <w:p w14:paraId="10A6E7A2" w14:textId="14A1CC8B" w:rsidR="00D36301" w:rsidRDefault="00D36301" w:rsidP="00D36301">
                  <w:r w:rsidRPr="007A35F7">
                    <w:rPr>
                      <w:rFonts w:ascii="Arial" w:hAnsi="Arial" w:cs="Arial"/>
                    </w:rPr>
                    <w:t>Bonnie</w:t>
                  </w:r>
                </w:p>
              </w:tc>
              <w:tc>
                <w:tcPr>
                  <w:tcW w:w="3840" w:type="dxa"/>
                </w:tcPr>
                <w:p w14:paraId="6E10ECD1" w14:textId="2F12AC05" w:rsidR="00D36301" w:rsidRDefault="00D36301" w:rsidP="00D36301">
                  <w:r w:rsidRPr="00D36301">
                    <w:rPr>
                      <w:rFonts w:ascii="Arial" w:hAnsi="Arial" w:cs="Arial"/>
                    </w:rPr>
                    <w:t>Add Sync to OG Configuration</w:t>
                  </w:r>
                </w:p>
              </w:tc>
            </w:tr>
            <w:tr w:rsidR="007259AC" w14:paraId="5BD14B94" w14:textId="77777777" w:rsidTr="001A0E0A">
              <w:tc>
                <w:tcPr>
                  <w:tcW w:w="1349" w:type="dxa"/>
                </w:tcPr>
                <w:p w14:paraId="0B94FD0C" w14:textId="4018417D" w:rsidR="007259AC" w:rsidRDefault="007259AC" w:rsidP="007259AC">
                  <w:r w:rsidRPr="007A35F7">
                    <w:rPr>
                      <w:rFonts w:ascii="Arial" w:hAnsi="Arial" w:cs="Arial"/>
                    </w:rPr>
                    <w:t>1.</w:t>
                  </w:r>
                  <w:r>
                    <w:rPr>
                      <w:rFonts w:ascii="Arial" w:hAnsi="Arial" w:cs="Arial"/>
                    </w:rPr>
                    <w:t>4</w:t>
                  </w:r>
                </w:p>
              </w:tc>
              <w:tc>
                <w:tcPr>
                  <w:tcW w:w="1194" w:type="dxa"/>
                </w:tcPr>
                <w:p w14:paraId="6DBC6A42" w14:textId="1841A6D3" w:rsidR="007259AC" w:rsidRDefault="007259AC" w:rsidP="007259AC">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r>
                    <w:rPr>
                      <w:rFonts w:ascii="Arial" w:hAnsi="Arial" w:cs="Arial"/>
                    </w:rPr>
                    <w:t>3</w:t>
                  </w:r>
                </w:p>
              </w:tc>
              <w:tc>
                <w:tcPr>
                  <w:tcW w:w="1399" w:type="dxa"/>
                </w:tcPr>
                <w:p w14:paraId="704548F4" w14:textId="524EF781" w:rsidR="007259AC" w:rsidRDefault="007259AC" w:rsidP="007259AC">
                  <w:r w:rsidRPr="007A35F7">
                    <w:rPr>
                      <w:rFonts w:ascii="Arial" w:hAnsi="Arial" w:cs="Arial"/>
                    </w:rPr>
                    <w:t>Bonnie</w:t>
                  </w:r>
                </w:p>
              </w:tc>
              <w:tc>
                <w:tcPr>
                  <w:tcW w:w="3840" w:type="dxa"/>
                </w:tcPr>
                <w:p w14:paraId="2D0CB6E5" w14:textId="2B9B728B" w:rsidR="007259AC" w:rsidRPr="00F610FA" w:rsidRDefault="007259AC" w:rsidP="007259AC">
                  <w:r w:rsidRPr="007259AC">
                    <w:rPr>
                      <w:rFonts w:ascii="Arial" w:hAnsi="Arial" w:cs="Arial"/>
                    </w:rPr>
                    <w:t>Display Changes for Pack Size Support</w:t>
                  </w:r>
                </w:p>
              </w:tc>
            </w:tr>
          </w:tbl>
          <w:p w14:paraId="074D452F" w14:textId="77777777" w:rsidR="00290D28" w:rsidRDefault="00290D28"/>
        </w:tc>
      </w:tr>
      <w:tr w:rsidR="00290D28" w:rsidRPr="00452515" w14:paraId="10EFC0C7" w14:textId="77777777" w:rsidTr="00EA4DE1">
        <w:tc>
          <w:tcPr>
            <w:tcW w:w="8008" w:type="dxa"/>
          </w:tcPr>
          <w:p w14:paraId="240C8FA7" w14:textId="77777777" w:rsidR="00290D28" w:rsidRPr="00452515" w:rsidRDefault="00290D28">
            <w:r w:rsidRPr="00452515">
              <w:t xml:space="preserve">Stakeholder: </w:t>
            </w:r>
            <w:r>
              <w:t>User with privilege</w:t>
            </w:r>
          </w:p>
        </w:tc>
      </w:tr>
      <w:tr w:rsidR="00290D28" w:rsidRPr="00452515" w14:paraId="3BB99A73" w14:textId="77777777" w:rsidTr="00EA4DE1">
        <w:tc>
          <w:tcPr>
            <w:tcW w:w="8008" w:type="dxa"/>
          </w:tcPr>
          <w:p w14:paraId="58C3543B" w14:textId="77777777" w:rsidR="00290D28" w:rsidRDefault="00290D28">
            <w:r w:rsidRPr="00452515">
              <w:t xml:space="preserve">Pre-Condition: </w:t>
            </w:r>
          </w:p>
          <w:p w14:paraId="79DE6215" w14:textId="77777777" w:rsidR="00290D28" w:rsidRDefault="00290D28">
            <w:pPr>
              <w:rPr>
                <w:rFonts w:ascii="Arial" w:hAnsi="Arial" w:cs="Arial"/>
                <w:sz w:val="20"/>
                <w:szCs w:val="20"/>
              </w:rPr>
            </w:pPr>
            <w:r>
              <w:t>The user goes to the page</w:t>
            </w:r>
            <w:r w:rsidRPr="00DD3CB0">
              <w:rPr>
                <w:rFonts w:ascii="Arial" w:hAnsi="Arial" w:cs="Arial"/>
                <w:sz w:val="20"/>
                <w:szCs w:val="20"/>
              </w:rPr>
              <w:t xml:space="preserve"> </w:t>
            </w:r>
          </w:p>
          <w:p w14:paraId="1F3BDD8A" w14:textId="23B9C296" w:rsidR="00731E1A" w:rsidRDefault="00731E1A">
            <w:pPr>
              <w:rPr>
                <w:rFonts w:ascii="Arial" w:hAnsi="Arial" w:cs="Arial"/>
                <w:sz w:val="20"/>
                <w:szCs w:val="20"/>
              </w:rPr>
            </w:pPr>
            <w:r>
              <w:rPr>
                <w:rFonts w:ascii="Arial" w:hAnsi="Arial" w:cs="Arial"/>
                <w:sz w:val="20"/>
                <w:szCs w:val="20"/>
              </w:rPr>
              <w:t xml:space="preserve">Validation in MD: </w:t>
            </w:r>
            <w:hyperlink r:id="rId114" w:history="1">
              <w:r w:rsidRPr="00731E1A">
                <w:rPr>
                  <w:rStyle w:val="Hyperlink"/>
                  <w:rFonts w:ascii="Arial" w:hAnsi="Arial" w:cs="Arial"/>
                  <w:sz w:val="20"/>
                  <w:szCs w:val="20"/>
                </w:rPr>
                <w:t>https://wonder.atlassian.net/l/cp/YgyjkRtk</w:t>
              </w:r>
            </w:hyperlink>
          </w:p>
          <w:p w14:paraId="20D786B2" w14:textId="1D2CBFB6" w:rsidR="00731E1A" w:rsidRDefault="00731E1A">
            <w:pPr>
              <w:rPr>
                <w:rFonts w:ascii="Arial" w:hAnsi="Arial" w:cs="Arial"/>
                <w:sz w:val="20"/>
                <w:szCs w:val="20"/>
              </w:rPr>
            </w:pPr>
            <w:r>
              <w:rPr>
                <w:rFonts w:ascii="Arial" w:hAnsi="Arial" w:cs="Arial"/>
                <w:sz w:val="20"/>
                <w:szCs w:val="20"/>
              </w:rPr>
              <w:t xml:space="preserve">Logic of sync to ERP: </w:t>
            </w:r>
            <w:hyperlink r:id="rId115" w:history="1">
              <w:r w:rsidR="00D771FC" w:rsidRPr="00E105FF">
                <w:rPr>
                  <w:rStyle w:val="Hyperlink"/>
                  <w:rFonts w:ascii="Arial" w:hAnsi="Arial" w:cs="Arial"/>
                  <w:sz w:val="20"/>
                  <w:szCs w:val="20"/>
                </w:rPr>
                <w:t>https://wonder.atlassian.net/l/cp/ZB9mNuAc</w:t>
              </w:r>
            </w:hyperlink>
          </w:p>
          <w:p w14:paraId="58832F47" w14:textId="0F482053" w:rsidR="00D771FC" w:rsidRPr="00DD3CB0" w:rsidRDefault="00D771FC">
            <w:pPr>
              <w:rPr>
                <w:rFonts w:ascii="Arial" w:hAnsi="Arial" w:cs="Arial"/>
                <w:sz w:val="20"/>
                <w:szCs w:val="20"/>
              </w:rPr>
            </w:pPr>
            <w:r w:rsidRPr="00D771FC">
              <w:rPr>
                <w:rFonts w:ascii="Arial" w:hAnsi="Arial" w:cs="Arial"/>
                <w:sz w:val="20"/>
                <w:szCs w:val="20"/>
              </w:rPr>
              <w:t>https://wonder.atlassian.net/browse/MD-7422</w:t>
            </w:r>
          </w:p>
        </w:tc>
      </w:tr>
      <w:tr w:rsidR="00290D28" w:rsidRPr="00452515" w14:paraId="5CBC1018" w14:textId="77777777" w:rsidTr="00EA4DE1">
        <w:tc>
          <w:tcPr>
            <w:tcW w:w="8008" w:type="dxa"/>
          </w:tcPr>
          <w:p w14:paraId="6EBE962F" w14:textId="77777777" w:rsidR="00290D28" w:rsidRDefault="00290D28" w:rsidP="00290D28">
            <w:pPr>
              <w:rPr>
                <w:b/>
                <w:bCs/>
              </w:rPr>
            </w:pPr>
            <w:r w:rsidRPr="003F00DD">
              <w:rPr>
                <w:b/>
                <w:bCs/>
              </w:rPr>
              <w:t xml:space="preserve">Main Scenario: </w:t>
            </w:r>
          </w:p>
          <w:p w14:paraId="052AF9C1" w14:textId="65C8F943" w:rsidR="008454CC" w:rsidRPr="00BB4901" w:rsidRDefault="00EA4DE1" w:rsidP="007378D6">
            <w:r w:rsidRPr="00EA4DE1">
              <w:t>https://wonder.atlassian.net/wiki/x/RwGg_Q</w:t>
            </w:r>
          </w:p>
        </w:tc>
      </w:tr>
      <w:tr w:rsidR="00290D28" w:rsidRPr="00452515" w14:paraId="5C81CE62" w14:textId="77777777" w:rsidTr="00EA4DE1">
        <w:tc>
          <w:tcPr>
            <w:tcW w:w="8008" w:type="dxa"/>
          </w:tcPr>
          <w:p w14:paraId="35C23E4A" w14:textId="481C6BD1" w:rsidR="00290D28" w:rsidRDefault="00290D28" w:rsidP="008F1357">
            <w:pPr>
              <w:ind w:firstLineChars="50" w:firstLine="105"/>
            </w:pPr>
            <w:r w:rsidRPr="00452515">
              <w:t>Extend Scenario:</w:t>
            </w:r>
          </w:p>
          <w:p w14:paraId="77DC60FD" w14:textId="77777777" w:rsidR="00290D28" w:rsidRPr="00452515" w:rsidRDefault="00290D28"/>
        </w:tc>
      </w:tr>
      <w:tr w:rsidR="00290D28" w:rsidRPr="00452515" w14:paraId="3881B1E0" w14:textId="77777777" w:rsidTr="00EA4DE1">
        <w:tc>
          <w:tcPr>
            <w:tcW w:w="8008" w:type="dxa"/>
          </w:tcPr>
          <w:p w14:paraId="7AD764D5" w14:textId="77777777" w:rsidR="00290D28" w:rsidRDefault="00290D28">
            <w:r w:rsidRPr="00452515">
              <w:t>Exception Scenario:</w:t>
            </w:r>
          </w:p>
          <w:p w14:paraId="34443A6A" w14:textId="77777777" w:rsidR="00290D28" w:rsidRPr="00452515" w:rsidRDefault="00290D28"/>
        </w:tc>
      </w:tr>
      <w:tr w:rsidR="00290D28" w:rsidRPr="00452515" w14:paraId="09F9174E" w14:textId="77777777" w:rsidTr="00EA4DE1">
        <w:tc>
          <w:tcPr>
            <w:tcW w:w="8008" w:type="dxa"/>
          </w:tcPr>
          <w:p w14:paraId="6291AF25" w14:textId="77777777" w:rsidR="00290D28" w:rsidRPr="00452515" w:rsidRDefault="00290D28">
            <w:r w:rsidRPr="00452515">
              <w:t>Notes:</w:t>
            </w:r>
          </w:p>
        </w:tc>
      </w:tr>
      <w:tr w:rsidR="00290D28" w:rsidRPr="00452515" w14:paraId="7533E423" w14:textId="77777777" w:rsidTr="00EA4DE1">
        <w:tc>
          <w:tcPr>
            <w:tcW w:w="8008" w:type="dxa"/>
          </w:tcPr>
          <w:p w14:paraId="33FFBE4A" w14:textId="77777777" w:rsidR="00290D28" w:rsidRPr="00452515" w:rsidRDefault="00290D28">
            <w:r w:rsidRPr="00452515">
              <w:t>Q/A:</w:t>
            </w:r>
          </w:p>
        </w:tc>
      </w:tr>
    </w:tbl>
    <w:p w14:paraId="4A0FBC38" w14:textId="39AD39C8" w:rsidR="00F00DC9" w:rsidRDefault="00F00DC9" w:rsidP="00BB5EFD"/>
    <w:p w14:paraId="49CDF3DF" w14:textId="7879C22E" w:rsidR="00540CD7" w:rsidRDefault="005670E4" w:rsidP="00294C16">
      <w:pPr>
        <w:pStyle w:val="Heading2"/>
      </w:pPr>
      <w:r>
        <w:rPr>
          <w:rFonts w:hint="eastAsia"/>
        </w:rPr>
        <w:t>Tran-</w:t>
      </w:r>
      <w:r w:rsidR="00294C16">
        <w:rPr>
          <w:rFonts w:hint="eastAsia"/>
        </w:rPr>
        <w:t xml:space="preserve">Export </w:t>
      </w:r>
      <w:r w:rsidR="00294C16" w:rsidRPr="00F00DC9">
        <w:t>Food Science Card</w:t>
      </w:r>
    </w:p>
    <w:tbl>
      <w:tblPr>
        <w:tblStyle w:val="TableGrid"/>
        <w:tblW w:w="0" w:type="auto"/>
        <w:tblLook w:val="04A0" w:firstRow="1" w:lastRow="0" w:firstColumn="1" w:lastColumn="0" w:noHBand="0" w:noVBand="1"/>
      </w:tblPr>
      <w:tblGrid>
        <w:gridCol w:w="8926"/>
      </w:tblGrid>
      <w:tr w:rsidR="00294C16" w14:paraId="7FDCB739" w14:textId="77777777" w:rsidTr="00294C16">
        <w:tc>
          <w:tcPr>
            <w:tcW w:w="8926" w:type="dxa"/>
          </w:tcPr>
          <w:p w14:paraId="3527161D" w14:textId="4105AA9F" w:rsidR="00294C16" w:rsidRDefault="00294C16" w:rsidP="00540CD7">
            <w:r>
              <w:rPr>
                <w:rStyle w:val="Strong"/>
              </w:rPr>
              <w:t>MS</w:t>
            </w:r>
            <w:r w:rsidRPr="00E97505">
              <w:rPr>
                <w:rStyle w:val="Strong"/>
              </w:rPr>
              <w:t>0</w:t>
            </w:r>
            <w:r>
              <w:rPr>
                <w:rStyle w:val="Strong"/>
                <w:rFonts w:hint="eastAsia"/>
              </w:rPr>
              <w:t>4</w:t>
            </w:r>
            <w:r w:rsidRPr="00E97505">
              <w:rPr>
                <w:rStyle w:val="Strong"/>
              </w:rPr>
              <w:t>-</w:t>
            </w:r>
            <w:r>
              <w:rPr>
                <w:rStyle w:val="Strong"/>
                <w:rFonts w:hint="eastAsia"/>
              </w:rPr>
              <w:t>13</w:t>
            </w:r>
            <w:r w:rsidRPr="000A10A1">
              <w:t xml:space="preserve"> </w:t>
            </w:r>
            <w:bookmarkStart w:id="1673" w:name="OLE_LINK3"/>
            <w:r>
              <w:rPr>
                <w:rFonts w:ascii="Arial" w:hAnsi="Arial" w:cs="Arial" w:hint="eastAsia"/>
              </w:rPr>
              <w:t>Export Food Science Card</w:t>
            </w:r>
            <w:bookmarkEnd w:id="1673"/>
          </w:p>
        </w:tc>
      </w:tr>
      <w:tr w:rsidR="00294C16" w14:paraId="28B11415" w14:textId="77777777" w:rsidTr="00294C16">
        <w:tc>
          <w:tcPr>
            <w:tcW w:w="8926" w:type="dxa"/>
          </w:tcPr>
          <w:p w14:paraId="65997BB6" w14:textId="77777777" w:rsidR="00294C16" w:rsidRPr="00E97505" w:rsidRDefault="00294C16" w:rsidP="00294C16">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75"/>
              <w:gridCol w:w="2175"/>
              <w:gridCol w:w="2175"/>
              <w:gridCol w:w="2175"/>
            </w:tblGrid>
            <w:tr w:rsidR="00294C16" w14:paraId="072C8EC7" w14:textId="77777777" w:rsidTr="00294C16">
              <w:tc>
                <w:tcPr>
                  <w:tcW w:w="2175" w:type="dxa"/>
                </w:tcPr>
                <w:p w14:paraId="62C4036C" w14:textId="778E0691" w:rsidR="00294C16" w:rsidRDefault="00294C16" w:rsidP="00294C16">
                  <w:r w:rsidRPr="007A35F7">
                    <w:rPr>
                      <w:rFonts w:ascii="Arial" w:hAnsi="Arial" w:cs="Arial"/>
                    </w:rPr>
                    <w:t>Version</w:t>
                  </w:r>
                </w:p>
              </w:tc>
              <w:tc>
                <w:tcPr>
                  <w:tcW w:w="2175" w:type="dxa"/>
                </w:tcPr>
                <w:p w14:paraId="14C435CE" w14:textId="1E9EDA32" w:rsidR="00294C16" w:rsidRDefault="00294C16" w:rsidP="00294C16">
                  <w:r w:rsidRPr="007A35F7">
                    <w:rPr>
                      <w:rFonts w:ascii="Arial" w:hAnsi="Arial" w:cs="Arial"/>
                    </w:rPr>
                    <w:t>Date</w:t>
                  </w:r>
                </w:p>
              </w:tc>
              <w:tc>
                <w:tcPr>
                  <w:tcW w:w="2175" w:type="dxa"/>
                </w:tcPr>
                <w:p w14:paraId="4650E512" w14:textId="4F256AD5" w:rsidR="00294C16" w:rsidRDefault="00294C16" w:rsidP="00294C16">
                  <w:r w:rsidRPr="007A35F7">
                    <w:rPr>
                      <w:rFonts w:ascii="Arial" w:hAnsi="Arial" w:cs="Arial"/>
                    </w:rPr>
                    <w:t>Updated By</w:t>
                  </w:r>
                </w:p>
              </w:tc>
              <w:tc>
                <w:tcPr>
                  <w:tcW w:w="2175" w:type="dxa"/>
                </w:tcPr>
                <w:p w14:paraId="2870B716" w14:textId="69804FD5" w:rsidR="00294C16" w:rsidRDefault="00294C16" w:rsidP="00294C16">
                  <w:r w:rsidRPr="007A35F7">
                    <w:rPr>
                      <w:rFonts w:ascii="Arial" w:hAnsi="Arial" w:cs="Arial"/>
                    </w:rPr>
                    <w:t>Description</w:t>
                  </w:r>
                </w:p>
              </w:tc>
            </w:tr>
            <w:tr w:rsidR="00294C16" w14:paraId="054A49BF" w14:textId="77777777" w:rsidTr="00294C16">
              <w:tc>
                <w:tcPr>
                  <w:tcW w:w="2175" w:type="dxa"/>
                </w:tcPr>
                <w:p w14:paraId="536E1C38" w14:textId="77777777" w:rsidR="00294C16" w:rsidRDefault="00294C16" w:rsidP="00540CD7"/>
              </w:tc>
              <w:tc>
                <w:tcPr>
                  <w:tcW w:w="2175" w:type="dxa"/>
                </w:tcPr>
                <w:p w14:paraId="423D6576" w14:textId="77777777" w:rsidR="00294C16" w:rsidRDefault="00294C16" w:rsidP="00540CD7"/>
              </w:tc>
              <w:tc>
                <w:tcPr>
                  <w:tcW w:w="2175" w:type="dxa"/>
                </w:tcPr>
                <w:p w14:paraId="486A46E5" w14:textId="77777777" w:rsidR="00294C16" w:rsidRDefault="00294C16" w:rsidP="00540CD7"/>
              </w:tc>
              <w:tc>
                <w:tcPr>
                  <w:tcW w:w="2175" w:type="dxa"/>
                </w:tcPr>
                <w:p w14:paraId="302E8FAA" w14:textId="77777777" w:rsidR="00294C16" w:rsidRDefault="00294C16" w:rsidP="00540CD7"/>
              </w:tc>
            </w:tr>
            <w:tr w:rsidR="00294C16" w14:paraId="04BCA6B9" w14:textId="77777777" w:rsidTr="00294C16">
              <w:tc>
                <w:tcPr>
                  <w:tcW w:w="2175" w:type="dxa"/>
                </w:tcPr>
                <w:p w14:paraId="0DFBE7D3" w14:textId="77777777" w:rsidR="00294C16" w:rsidRDefault="00294C16" w:rsidP="00540CD7"/>
              </w:tc>
              <w:tc>
                <w:tcPr>
                  <w:tcW w:w="2175" w:type="dxa"/>
                </w:tcPr>
                <w:p w14:paraId="13F94F6A" w14:textId="77777777" w:rsidR="00294C16" w:rsidRDefault="00294C16" w:rsidP="00540CD7"/>
              </w:tc>
              <w:tc>
                <w:tcPr>
                  <w:tcW w:w="2175" w:type="dxa"/>
                </w:tcPr>
                <w:p w14:paraId="5E684D1A" w14:textId="77777777" w:rsidR="00294C16" w:rsidRDefault="00294C16" w:rsidP="00540CD7"/>
              </w:tc>
              <w:tc>
                <w:tcPr>
                  <w:tcW w:w="2175" w:type="dxa"/>
                </w:tcPr>
                <w:p w14:paraId="6262D61B" w14:textId="77777777" w:rsidR="00294C16" w:rsidRDefault="00294C16" w:rsidP="00540CD7"/>
              </w:tc>
            </w:tr>
          </w:tbl>
          <w:p w14:paraId="516E02FD" w14:textId="77777777" w:rsidR="00294C16" w:rsidRDefault="00294C16" w:rsidP="00540CD7"/>
        </w:tc>
      </w:tr>
      <w:tr w:rsidR="00294C16" w:rsidRPr="00294C16" w14:paraId="3258585D" w14:textId="77777777" w:rsidTr="00294C16">
        <w:tc>
          <w:tcPr>
            <w:tcW w:w="8926" w:type="dxa"/>
          </w:tcPr>
          <w:p w14:paraId="2C5C293F" w14:textId="2F4CCB0A" w:rsidR="00294C16" w:rsidRPr="00294C16" w:rsidRDefault="00294C16" w:rsidP="00294C16">
            <w:r w:rsidRPr="00E97505">
              <w:rPr>
                <w:rStyle w:val="Strong"/>
              </w:rPr>
              <w:t>Stakeholder:</w:t>
            </w:r>
            <w:r w:rsidRPr="00452515">
              <w:t xml:space="preserve"> </w:t>
            </w:r>
            <w:r>
              <w:t>User with privilege</w:t>
            </w:r>
          </w:p>
        </w:tc>
      </w:tr>
      <w:tr w:rsidR="00294C16" w14:paraId="081311DA" w14:textId="77777777" w:rsidTr="00294C16">
        <w:tc>
          <w:tcPr>
            <w:tcW w:w="8926" w:type="dxa"/>
          </w:tcPr>
          <w:p w14:paraId="30160717" w14:textId="77777777" w:rsidR="00294C16" w:rsidRPr="00E97505" w:rsidRDefault="00294C16" w:rsidP="00294C16">
            <w:pPr>
              <w:rPr>
                <w:rStyle w:val="Strong"/>
              </w:rPr>
            </w:pPr>
            <w:r w:rsidRPr="00E97505">
              <w:rPr>
                <w:rStyle w:val="Strong"/>
              </w:rPr>
              <w:t xml:space="preserve">Pre-Condition: </w:t>
            </w:r>
          </w:p>
          <w:p w14:paraId="581AC9A2" w14:textId="77777777" w:rsidR="00294C16" w:rsidRDefault="00294C16" w:rsidP="00294C16">
            <w:pPr>
              <w:rPr>
                <w:rFonts w:ascii="Arial" w:hAnsi="Arial" w:cs="Arial"/>
                <w:sz w:val="20"/>
                <w:szCs w:val="20"/>
              </w:rPr>
            </w:pPr>
            <w:r>
              <w:t>The user goes to the page</w:t>
            </w:r>
            <w:r w:rsidRPr="00DD3CB0">
              <w:rPr>
                <w:rFonts w:ascii="Arial" w:hAnsi="Arial" w:cs="Arial"/>
                <w:sz w:val="20"/>
                <w:szCs w:val="20"/>
              </w:rPr>
              <w:t xml:space="preserve"> </w:t>
            </w:r>
          </w:p>
          <w:p w14:paraId="0242A5FB" w14:textId="77777777" w:rsidR="00294C16" w:rsidRDefault="00294C16" w:rsidP="00294C16"/>
        </w:tc>
      </w:tr>
      <w:tr w:rsidR="00294C16" w14:paraId="19254217" w14:textId="77777777" w:rsidTr="00294C16">
        <w:tc>
          <w:tcPr>
            <w:tcW w:w="8926" w:type="dxa"/>
          </w:tcPr>
          <w:p w14:paraId="4C0DF0EA" w14:textId="77777777" w:rsidR="00294C16" w:rsidRPr="00E97505" w:rsidRDefault="00294C16" w:rsidP="00294C16">
            <w:pPr>
              <w:rPr>
                <w:rStyle w:val="Strong"/>
              </w:rPr>
            </w:pPr>
            <w:r w:rsidRPr="00E97505">
              <w:rPr>
                <w:rStyle w:val="Strong"/>
                <w:rFonts w:hint="eastAsia"/>
              </w:rPr>
              <w:t>Main Scenario:</w:t>
            </w:r>
          </w:p>
          <w:p w14:paraId="5EA07FE8" w14:textId="15A2822A" w:rsidR="00294C16" w:rsidRPr="00294C16" w:rsidRDefault="00D52B18" w:rsidP="00294C16">
            <w:r>
              <w:rPr>
                <w:rFonts w:hint="eastAsia"/>
              </w:rPr>
              <w:t xml:space="preserve">Refer to: </w:t>
            </w:r>
            <w:bookmarkStart w:id="1674" w:name="OLE_LINK2"/>
            <w:r>
              <w:fldChar w:fldCharType="begin"/>
            </w:r>
            <w:ins w:id="1675" w:author="Bonnie Yang [2]" w:date="2024-10-28T14:55:00Z" w16du:dateUtc="2024-10-28T06:55:00Z">
              <w:r>
                <w:instrText>HYPERLINK "</w:instrText>
              </w:r>
            </w:ins>
            <w:r w:rsidRPr="00D52B18">
              <w:instrText>https://wonder.atlassian.net/l/cp/e7H44uvW</w:instrText>
            </w:r>
            <w:ins w:id="1676" w:author="Bonnie Yang [2]" w:date="2024-10-28T14:55:00Z" w16du:dateUtc="2024-10-28T06:55:00Z">
              <w:r>
                <w:instrText>"</w:instrText>
              </w:r>
            </w:ins>
            <w:r>
              <w:fldChar w:fldCharType="separate"/>
            </w:r>
            <w:r w:rsidRPr="00524AED">
              <w:rPr>
                <w:rStyle w:val="Hyperlink"/>
              </w:rPr>
              <w:t>https://wonder.atlassian.net/l/cp/e7H44uvW</w:t>
            </w:r>
            <w:r>
              <w:fldChar w:fldCharType="end"/>
            </w:r>
            <w:r>
              <w:rPr>
                <w:rFonts w:hint="eastAsia"/>
              </w:rPr>
              <w:t xml:space="preserve"> </w:t>
            </w:r>
            <w:bookmarkEnd w:id="1674"/>
          </w:p>
        </w:tc>
      </w:tr>
      <w:tr w:rsidR="00294C16" w14:paraId="61131FF8" w14:textId="77777777" w:rsidTr="00294C16">
        <w:tc>
          <w:tcPr>
            <w:tcW w:w="8926" w:type="dxa"/>
          </w:tcPr>
          <w:p w14:paraId="37DAFB71" w14:textId="77777777" w:rsidR="00294C16" w:rsidRDefault="00294C16" w:rsidP="00294C16">
            <w:r w:rsidRPr="00452515">
              <w:t>Extend Scenario:</w:t>
            </w:r>
          </w:p>
          <w:p w14:paraId="7F364C1E" w14:textId="77777777" w:rsidR="00294C16" w:rsidRPr="00294C16" w:rsidRDefault="00294C16" w:rsidP="00294C16"/>
        </w:tc>
      </w:tr>
      <w:tr w:rsidR="00294C16" w14:paraId="5FB5FD42" w14:textId="77777777" w:rsidTr="00294C16">
        <w:tc>
          <w:tcPr>
            <w:tcW w:w="8926" w:type="dxa"/>
          </w:tcPr>
          <w:p w14:paraId="66ECE2D5" w14:textId="77777777" w:rsidR="00294C16" w:rsidRDefault="00294C16" w:rsidP="00294C16">
            <w:r w:rsidRPr="00452515">
              <w:t>Exception Scenario:</w:t>
            </w:r>
          </w:p>
          <w:p w14:paraId="21A20567" w14:textId="77777777" w:rsidR="00294C16" w:rsidRPr="00294C16" w:rsidRDefault="00294C16" w:rsidP="00294C16"/>
        </w:tc>
      </w:tr>
      <w:tr w:rsidR="00294C16" w14:paraId="16BB082D" w14:textId="77777777" w:rsidTr="00294C16">
        <w:tc>
          <w:tcPr>
            <w:tcW w:w="8926" w:type="dxa"/>
          </w:tcPr>
          <w:p w14:paraId="2ECA01FD" w14:textId="28C6FBD8" w:rsidR="00294C16" w:rsidRPr="00294C16" w:rsidRDefault="00294C16" w:rsidP="00294C16">
            <w:r w:rsidRPr="00452515">
              <w:t>Notes:</w:t>
            </w:r>
          </w:p>
        </w:tc>
      </w:tr>
      <w:tr w:rsidR="00294C16" w14:paraId="6630238C" w14:textId="77777777" w:rsidTr="00294C16">
        <w:tc>
          <w:tcPr>
            <w:tcW w:w="8926" w:type="dxa"/>
          </w:tcPr>
          <w:p w14:paraId="5FE16D6F" w14:textId="74B8479C" w:rsidR="00294C16" w:rsidRPr="00294C16" w:rsidRDefault="00294C16" w:rsidP="00294C16">
            <w:r w:rsidRPr="00452515">
              <w:t>Q/A:</w:t>
            </w:r>
          </w:p>
        </w:tc>
      </w:tr>
    </w:tbl>
    <w:p w14:paraId="7DB2E38E" w14:textId="77777777" w:rsidR="00887D7F" w:rsidRDefault="00887D7F" w:rsidP="00540CD7"/>
    <w:p w14:paraId="0F6E7E28" w14:textId="7C8BAD79" w:rsidR="008E3B51" w:rsidRPr="008E3B51" w:rsidRDefault="008E3B51" w:rsidP="008E3B51">
      <w:pPr>
        <w:pStyle w:val="Heading1"/>
        <w:spacing w:line="276" w:lineRule="auto"/>
        <w:rPr>
          <w:b w:val="0"/>
          <w:color w:val="172B4D"/>
          <w:sz w:val="21"/>
          <w:szCs w:val="21"/>
        </w:rPr>
      </w:pPr>
      <w:bookmarkStart w:id="1677" w:name="_Hlk143183662"/>
      <w:r w:rsidRPr="008E3B51">
        <w:rPr>
          <w:rFonts w:ascii="Arial" w:hAnsi="Arial" w:cs="Arial"/>
        </w:rPr>
        <w:t>ERP Item Information Card</w:t>
      </w:r>
    </w:p>
    <w:bookmarkEnd w:id="1677"/>
    <w:p w14:paraId="1CEA79CF" w14:textId="290EBF9B" w:rsidR="008E3B51" w:rsidRDefault="008739BC" w:rsidP="006A3DCE">
      <w:pPr>
        <w:pStyle w:val="Heading2"/>
      </w:pPr>
      <w:r>
        <w:rPr>
          <w:rFonts w:asciiTheme="minorHAnsi" w:hAnsiTheme="minorHAnsi" w:cstheme="minorBidi" w:hint="eastAsia"/>
        </w:rPr>
        <w:t>Tran-</w:t>
      </w:r>
      <w:r w:rsidR="006A3DCE" w:rsidRPr="008E3B51">
        <w:rPr>
          <w:rFonts w:asciiTheme="minorHAnsi" w:hAnsiTheme="minorHAnsi" w:cstheme="minorBidi"/>
        </w:rPr>
        <w:t>MS</w:t>
      </w:r>
      <w:r w:rsidR="006A3DCE" w:rsidRPr="008E3B51">
        <w:t>05-01</w:t>
      </w:r>
      <w:r w:rsidR="006A3DCE">
        <w:rPr>
          <w:rFonts w:hint="eastAsia"/>
        </w:rPr>
        <w:t xml:space="preserve"> ERP </w:t>
      </w:r>
      <w:r w:rsidR="006A3DCE" w:rsidRPr="000A10A1">
        <w:t>Item Information</w:t>
      </w:r>
      <w:r w:rsidR="006A3DCE" w:rsidRPr="00F03F19">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E3B51" w:rsidRPr="00452515" w14:paraId="0E9E2DD3" w14:textId="77777777" w:rsidTr="008739BC">
        <w:tc>
          <w:tcPr>
            <w:tcW w:w="8008" w:type="dxa"/>
          </w:tcPr>
          <w:p w14:paraId="6A4FB34B" w14:textId="77777777" w:rsidR="008E3B51" w:rsidRPr="00E97505" w:rsidRDefault="008E3B51" w:rsidP="00BD742D">
            <w:pPr>
              <w:rPr>
                <w:rStyle w:val="Strong"/>
              </w:rPr>
            </w:pPr>
            <w:r>
              <w:rPr>
                <w:rStyle w:val="Strong"/>
              </w:rPr>
              <w:t>MS</w:t>
            </w:r>
            <w:r w:rsidRPr="00E97505">
              <w:rPr>
                <w:rStyle w:val="Strong"/>
              </w:rPr>
              <w:t>0</w:t>
            </w:r>
            <w:r>
              <w:rPr>
                <w:rStyle w:val="Strong"/>
              </w:rPr>
              <w:t>5</w:t>
            </w:r>
            <w:r w:rsidRPr="00E97505">
              <w:rPr>
                <w:rStyle w:val="Strong"/>
              </w:rPr>
              <w:t>-0</w:t>
            </w:r>
            <w:r>
              <w:rPr>
                <w:rStyle w:val="Strong"/>
              </w:rPr>
              <w:t>1</w:t>
            </w:r>
            <w:r w:rsidRPr="000A10A1">
              <w:t xml:space="preserve"> </w:t>
            </w:r>
            <w:r w:rsidRPr="000A10A1">
              <w:rPr>
                <w:rFonts w:ascii="Arial" w:hAnsi="Arial" w:cs="Arial"/>
              </w:rPr>
              <w:t>ERP Item Information</w:t>
            </w:r>
            <w:r w:rsidRPr="00F03F19">
              <w:rPr>
                <w:rFonts w:ascii="Arial" w:hAnsi="Arial" w:cs="Arial"/>
              </w:rPr>
              <w:t xml:space="preserve"> Card</w:t>
            </w:r>
          </w:p>
        </w:tc>
      </w:tr>
      <w:tr w:rsidR="008E3B51" w:rsidRPr="00452515" w14:paraId="69742709" w14:textId="77777777" w:rsidTr="008739BC">
        <w:tc>
          <w:tcPr>
            <w:tcW w:w="8008" w:type="dxa"/>
          </w:tcPr>
          <w:p w14:paraId="6550A881"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322978D5" w14:textId="77777777" w:rsidTr="00BD742D">
              <w:trPr>
                <w:jc w:val="center"/>
              </w:trPr>
              <w:tc>
                <w:tcPr>
                  <w:tcW w:w="1169" w:type="dxa"/>
                </w:tcPr>
                <w:p w14:paraId="625D472F"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2F80CC9D"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7B366425"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70ACD9B9" w14:textId="77777777" w:rsidR="008E3B51" w:rsidRPr="007A35F7" w:rsidRDefault="008E3B51" w:rsidP="00BD742D">
                  <w:pPr>
                    <w:rPr>
                      <w:rFonts w:ascii="Arial" w:hAnsi="Arial" w:cs="Arial"/>
                    </w:rPr>
                  </w:pPr>
                  <w:r w:rsidRPr="007A35F7">
                    <w:rPr>
                      <w:rFonts w:ascii="Arial" w:hAnsi="Arial" w:cs="Arial"/>
                    </w:rPr>
                    <w:t>Description</w:t>
                  </w:r>
                </w:p>
              </w:tc>
            </w:tr>
            <w:tr w:rsidR="008E3B51" w14:paraId="36EA4E4F" w14:textId="77777777" w:rsidTr="00BD742D">
              <w:trPr>
                <w:jc w:val="center"/>
              </w:trPr>
              <w:tc>
                <w:tcPr>
                  <w:tcW w:w="1169" w:type="dxa"/>
                </w:tcPr>
                <w:p w14:paraId="7C0D4922" w14:textId="77777777" w:rsidR="008E3B51" w:rsidRPr="00384FE8" w:rsidRDefault="008E3B51" w:rsidP="00BD742D">
                  <w:r w:rsidRPr="00384FE8">
                    <w:t>1.0</w:t>
                  </w:r>
                </w:p>
              </w:tc>
              <w:tc>
                <w:tcPr>
                  <w:tcW w:w="1357" w:type="dxa"/>
                </w:tcPr>
                <w:p w14:paraId="24BBA1AD" w14:textId="77777777" w:rsidR="008E3B51" w:rsidRPr="00384FE8" w:rsidRDefault="008E3B51" w:rsidP="00BD742D">
                  <w:r w:rsidRPr="00384FE8">
                    <w:t>2022.8.23</w:t>
                  </w:r>
                </w:p>
              </w:tc>
              <w:tc>
                <w:tcPr>
                  <w:tcW w:w="1315" w:type="dxa"/>
                </w:tcPr>
                <w:p w14:paraId="4D363B4B" w14:textId="77777777" w:rsidR="008E3B51" w:rsidRPr="00384FE8" w:rsidRDefault="008E3B51" w:rsidP="00BD742D">
                  <w:r w:rsidRPr="00384FE8">
                    <w:t>Bonnie</w:t>
                  </w:r>
                </w:p>
              </w:tc>
              <w:tc>
                <w:tcPr>
                  <w:tcW w:w="3924" w:type="dxa"/>
                </w:tcPr>
                <w:p w14:paraId="348D9718" w14:textId="77777777" w:rsidR="008E3B51" w:rsidRPr="00384FE8" w:rsidRDefault="008E3B51" w:rsidP="00BD742D">
                  <w:r w:rsidRPr="00384FE8">
                    <w:t>First version, copy from ‘RS06-01 Create item’</w:t>
                  </w:r>
                </w:p>
              </w:tc>
            </w:tr>
            <w:tr w:rsidR="008E3B51" w14:paraId="1F6B6375" w14:textId="77777777" w:rsidTr="00BD742D">
              <w:trPr>
                <w:jc w:val="center"/>
              </w:trPr>
              <w:tc>
                <w:tcPr>
                  <w:tcW w:w="1169" w:type="dxa"/>
                </w:tcPr>
                <w:p w14:paraId="55CAF754" w14:textId="77777777" w:rsidR="008E3B51" w:rsidRDefault="008E3B51" w:rsidP="00BD742D">
                  <w:r w:rsidRPr="00384FE8">
                    <w:t>1.1</w:t>
                  </w:r>
                </w:p>
              </w:tc>
              <w:tc>
                <w:tcPr>
                  <w:tcW w:w="1357" w:type="dxa"/>
                </w:tcPr>
                <w:p w14:paraId="667F280E" w14:textId="77777777" w:rsidR="008E3B51" w:rsidRDefault="008E3B51" w:rsidP="00BD742D">
                  <w:r w:rsidRPr="00384FE8">
                    <w:t>2023.2.8</w:t>
                  </w:r>
                </w:p>
              </w:tc>
              <w:tc>
                <w:tcPr>
                  <w:tcW w:w="1315" w:type="dxa"/>
                </w:tcPr>
                <w:p w14:paraId="3730996C" w14:textId="77777777" w:rsidR="008E3B51" w:rsidRDefault="008E3B51" w:rsidP="00BD742D">
                  <w:r>
                    <w:rPr>
                      <w:rFonts w:hint="eastAsia"/>
                    </w:rPr>
                    <w:t>B</w:t>
                  </w:r>
                  <w:r>
                    <w:t>onnie</w:t>
                  </w:r>
                </w:p>
              </w:tc>
              <w:tc>
                <w:tcPr>
                  <w:tcW w:w="3924" w:type="dxa"/>
                </w:tcPr>
                <w:p w14:paraId="5E7A9322" w14:textId="77777777" w:rsidR="008E3B51" w:rsidRDefault="008E3B51" w:rsidP="00BD742D">
                  <w:r w:rsidRPr="00D76FD5">
                    <w:t xml:space="preserve">Support </w:t>
                  </w:r>
                  <w:proofErr w:type="spellStart"/>
                  <w:r w:rsidRPr="00D76FD5">
                    <w:t>Production_time</w:t>
                  </w:r>
                  <w:proofErr w:type="spellEnd"/>
                  <w:r w:rsidRPr="00D76FD5">
                    <w:t xml:space="preserve"> and </w:t>
                  </w:r>
                  <w:proofErr w:type="spellStart"/>
                  <w:r w:rsidRPr="00D76FD5">
                    <w:t>Service_time</w:t>
                  </w:r>
                  <w:proofErr w:type="spellEnd"/>
                  <w:r w:rsidRPr="00D76FD5">
                    <w:t xml:space="preserve"> for the Item version</w:t>
                  </w:r>
                </w:p>
              </w:tc>
            </w:tr>
            <w:tr w:rsidR="008E3B51" w14:paraId="74D22554" w14:textId="77777777" w:rsidTr="00BD742D">
              <w:trPr>
                <w:jc w:val="center"/>
              </w:trPr>
              <w:tc>
                <w:tcPr>
                  <w:tcW w:w="1169" w:type="dxa"/>
                </w:tcPr>
                <w:p w14:paraId="75D34CC1" w14:textId="77777777" w:rsidR="008E3B51" w:rsidRDefault="008E3B51" w:rsidP="00BD742D">
                  <w:r w:rsidRPr="00384FE8">
                    <w:t>1.2</w:t>
                  </w:r>
                </w:p>
              </w:tc>
              <w:tc>
                <w:tcPr>
                  <w:tcW w:w="1357" w:type="dxa"/>
                </w:tcPr>
                <w:p w14:paraId="46346C5E" w14:textId="77777777" w:rsidR="008E3B51" w:rsidRDefault="008E3B51" w:rsidP="00BD742D">
                  <w:r w:rsidRPr="00384FE8">
                    <w:t>2023.3.22</w:t>
                  </w:r>
                </w:p>
              </w:tc>
              <w:tc>
                <w:tcPr>
                  <w:tcW w:w="1315" w:type="dxa"/>
                </w:tcPr>
                <w:p w14:paraId="642E2D7C" w14:textId="77777777" w:rsidR="008E3B51" w:rsidRDefault="008E3B51" w:rsidP="00BD742D">
                  <w:r w:rsidRPr="00384FE8">
                    <w:t>Bonnie</w:t>
                  </w:r>
                </w:p>
              </w:tc>
              <w:tc>
                <w:tcPr>
                  <w:tcW w:w="3924" w:type="dxa"/>
                </w:tcPr>
                <w:p w14:paraId="5A93D7FF" w14:textId="77777777" w:rsidR="008E3B51" w:rsidRDefault="008E3B51" w:rsidP="00BD742D">
                  <w:r w:rsidRPr="00384FE8">
                    <w:t>Accurate Recipe Costs in Cookbook</w:t>
                  </w:r>
                </w:p>
              </w:tc>
            </w:tr>
            <w:tr w:rsidR="008E3B51" w14:paraId="32065E9F" w14:textId="77777777" w:rsidTr="00BD742D">
              <w:trPr>
                <w:jc w:val="center"/>
              </w:trPr>
              <w:tc>
                <w:tcPr>
                  <w:tcW w:w="1169" w:type="dxa"/>
                </w:tcPr>
                <w:p w14:paraId="3CEF0399" w14:textId="77777777" w:rsidR="008E3B51" w:rsidRDefault="008E3B51" w:rsidP="00BD742D">
                  <w:r w:rsidRPr="00384FE8">
                    <w:t>1.3</w:t>
                  </w:r>
                </w:p>
              </w:tc>
              <w:tc>
                <w:tcPr>
                  <w:tcW w:w="1357" w:type="dxa"/>
                </w:tcPr>
                <w:p w14:paraId="3869D6A1" w14:textId="77777777" w:rsidR="008E3B51" w:rsidRDefault="008E3B51" w:rsidP="00BD742D">
                  <w:r w:rsidRPr="00384FE8">
                    <w:t>2024.1.12</w:t>
                  </w:r>
                </w:p>
              </w:tc>
              <w:tc>
                <w:tcPr>
                  <w:tcW w:w="1315" w:type="dxa"/>
                </w:tcPr>
                <w:p w14:paraId="4F5BB45B" w14:textId="77777777" w:rsidR="008E3B51" w:rsidRDefault="008E3B51" w:rsidP="00BD742D">
                  <w:r w:rsidRPr="00384FE8">
                    <w:t>Bonnie</w:t>
                  </w:r>
                </w:p>
              </w:tc>
              <w:tc>
                <w:tcPr>
                  <w:tcW w:w="3924" w:type="dxa"/>
                </w:tcPr>
                <w:p w14:paraId="0C22E70C" w14:textId="77777777" w:rsidR="008E3B51" w:rsidRPr="00B66734" w:rsidRDefault="008E3B51" w:rsidP="00BD742D">
                  <w:r w:rsidRPr="00384FE8">
                    <w:t xml:space="preserve">Add field for menu items identifying </w:t>
                  </w:r>
                  <w:proofErr w:type="gramStart"/>
                  <w:r w:rsidRPr="00384FE8">
                    <w:t>whether or not</w:t>
                  </w:r>
                  <w:proofErr w:type="gramEnd"/>
                  <w:r w:rsidRPr="00384FE8">
                    <w:t xml:space="preserve"> the item is actively being sold</w:t>
                  </w:r>
                </w:p>
              </w:tc>
            </w:tr>
            <w:tr w:rsidR="008E3B51" w14:paraId="3E196B5F" w14:textId="77777777" w:rsidTr="00BD742D">
              <w:trPr>
                <w:jc w:val="center"/>
              </w:trPr>
              <w:tc>
                <w:tcPr>
                  <w:tcW w:w="1169" w:type="dxa"/>
                </w:tcPr>
                <w:p w14:paraId="3968DA7F" w14:textId="77777777" w:rsidR="008E3B51" w:rsidRDefault="008E3B51" w:rsidP="00BD742D"/>
              </w:tc>
              <w:tc>
                <w:tcPr>
                  <w:tcW w:w="1357" w:type="dxa"/>
                </w:tcPr>
                <w:p w14:paraId="069300B9" w14:textId="77777777" w:rsidR="008E3B51" w:rsidRDefault="008E3B51" w:rsidP="00BD742D"/>
              </w:tc>
              <w:tc>
                <w:tcPr>
                  <w:tcW w:w="1315" w:type="dxa"/>
                </w:tcPr>
                <w:p w14:paraId="508F70BA" w14:textId="77777777" w:rsidR="008E3B51" w:rsidRDefault="008E3B51" w:rsidP="00BD742D"/>
              </w:tc>
              <w:tc>
                <w:tcPr>
                  <w:tcW w:w="3924" w:type="dxa"/>
                </w:tcPr>
                <w:p w14:paraId="29E48044" w14:textId="77777777" w:rsidR="008E3B51" w:rsidRDefault="008E3B51" w:rsidP="00BD742D"/>
              </w:tc>
            </w:tr>
            <w:tr w:rsidR="008E3B51" w14:paraId="5A52FC80" w14:textId="77777777" w:rsidTr="00BD742D">
              <w:trPr>
                <w:jc w:val="center"/>
              </w:trPr>
              <w:tc>
                <w:tcPr>
                  <w:tcW w:w="1169" w:type="dxa"/>
                </w:tcPr>
                <w:p w14:paraId="7038FDF7" w14:textId="77777777" w:rsidR="008E3B51" w:rsidRDefault="008E3B51" w:rsidP="00BD742D"/>
              </w:tc>
              <w:tc>
                <w:tcPr>
                  <w:tcW w:w="1357" w:type="dxa"/>
                </w:tcPr>
                <w:p w14:paraId="5573E07E" w14:textId="77777777" w:rsidR="008E3B51" w:rsidRDefault="008E3B51" w:rsidP="00BD742D"/>
              </w:tc>
              <w:tc>
                <w:tcPr>
                  <w:tcW w:w="1315" w:type="dxa"/>
                </w:tcPr>
                <w:p w14:paraId="5978340A" w14:textId="77777777" w:rsidR="008E3B51" w:rsidRDefault="008E3B51" w:rsidP="00BD742D"/>
              </w:tc>
              <w:tc>
                <w:tcPr>
                  <w:tcW w:w="3924" w:type="dxa"/>
                </w:tcPr>
                <w:p w14:paraId="73713D8B" w14:textId="77777777" w:rsidR="008E3B51" w:rsidRPr="005C49CE" w:rsidRDefault="008E3B51" w:rsidP="00BD742D"/>
              </w:tc>
            </w:tr>
          </w:tbl>
          <w:p w14:paraId="3CAD8FD8" w14:textId="77777777" w:rsidR="008E3B51" w:rsidRDefault="008E3B51" w:rsidP="00BD742D"/>
        </w:tc>
      </w:tr>
      <w:tr w:rsidR="008E3B51" w:rsidRPr="00452515" w14:paraId="33474D22" w14:textId="77777777" w:rsidTr="008739BC">
        <w:tc>
          <w:tcPr>
            <w:tcW w:w="8008" w:type="dxa"/>
          </w:tcPr>
          <w:p w14:paraId="280A6EBF"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67C7AA3B" w14:textId="77777777" w:rsidTr="008739BC">
        <w:tc>
          <w:tcPr>
            <w:tcW w:w="8008" w:type="dxa"/>
            <w:tcBorders>
              <w:bottom w:val="single" w:sz="4" w:space="0" w:color="auto"/>
            </w:tcBorders>
          </w:tcPr>
          <w:p w14:paraId="5166F096" w14:textId="77777777" w:rsidR="008E3B51" w:rsidRPr="00E97505" w:rsidRDefault="008E3B51" w:rsidP="00BD742D">
            <w:pPr>
              <w:rPr>
                <w:rStyle w:val="Strong"/>
              </w:rPr>
            </w:pPr>
            <w:r w:rsidRPr="00E97505">
              <w:rPr>
                <w:rStyle w:val="Strong"/>
              </w:rPr>
              <w:t xml:space="preserve">Pre-Condition: </w:t>
            </w:r>
          </w:p>
          <w:p w14:paraId="75287F29"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2DA32B7A" w14:textId="77777777" w:rsidR="008E3B51" w:rsidRPr="00DD3CB0" w:rsidRDefault="008E3B51" w:rsidP="00BD742D">
            <w:pPr>
              <w:rPr>
                <w:rFonts w:ascii="Arial" w:hAnsi="Arial" w:cs="Arial"/>
                <w:sz w:val="20"/>
                <w:szCs w:val="20"/>
              </w:rPr>
            </w:pPr>
          </w:p>
        </w:tc>
      </w:tr>
      <w:tr w:rsidR="008E3B51" w:rsidRPr="00452515" w14:paraId="4DD5BE60" w14:textId="77777777" w:rsidTr="008739BC">
        <w:tc>
          <w:tcPr>
            <w:tcW w:w="8008" w:type="dxa"/>
          </w:tcPr>
          <w:p w14:paraId="71DA7B23" w14:textId="77777777" w:rsidR="008E3B51" w:rsidRPr="00E97505" w:rsidRDefault="008E3B51" w:rsidP="00BD742D">
            <w:pPr>
              <w:rPr>
                <w:rStyle w:val="Strong"/>
              </w:rPr>
            </w:pPr>
            <w:r w:rsidRPr="00E97505">
              <w:rPr>
                <w:rStyle w:val="Strong"/>
                <w:rFonts w:hint="eastAsia"/>
              </w:rPr>
              <w:t>Main Scenario:</w:t>
            </w:r>
          </w:p>
          <w:p w14:paraId="2FF4650F" w14:textId="52EA7ADF" w:rsidR="008E3B51" w:rsidRPr="00C11AA9" w:rsidRDefault="008739BC" w:rsidP="008739BC">
            <w:pPr>
              <w:pStyle w:val="ListParagraph"/>
              <w:ind w:left="450"/>
            </w:pPr>
            <w:r w:rsidRPr="008739BC">
              <w:t>https://wonder.atlassian.net/wiki/x/VABv_w</w:t>
            </w:r>
          </w:p>
        </w:tc>
      </w:tr>
      <w:tr w:rsidR="008E3B51" w:rsidRPr="00452515" w14:paraId="07FC2ECF" w14:textId="77777777" w:rsidTr="008739BC">
        <w:tc>
          <w:tcPr>
            <w:tcW w:w="8008" w:type="dxa"/>
          </w:tcPr>
          <w:p w14:paraId="1BF53F1F" w14:textId="77777777" w:rsidR="008E3B51" w:rsidRDefault="008E3B51" w:rsidP="00BD742D">
            <w:r w:rsidRPr="00452515">
              <w:t>Extend Scenario:</w:t>
            </w:r>
          </w:p>
          <w:p w14:paraId="2A833E5D" w14:textId="77777777" w:rsidR="008E3B51" w:rsidRPr="00452515" w:rsidRDefault="008E3B51" w:rsidP="00BD742D"/>
        </w:tc>
      </w:tr>
      <w:tr w:rsidR="008E3B51" w:rsidRPr="00452515" w14:paraId="189E90FE" w14:textId="77777777" w:rsidTr="008739BC">
        <w:tc>
          <w:tcPr>
            <w:tcW w:w="8008" w:type="dxa"/>
          </w:tcPr>
          <w:p w14:paraId="709C7770" w14:textId="77777777" w:rsidR="008E3B51" w:rsidRDefault="008E3B51" w:rsidP="00BD742D">
            <w:r w:rsidRPr="00452515">
              <w:t>Exception Scenario:</w:t>
            </w:r>
          </w:p>
          <w:p w14:paraId="3D9F0564" w14:textId="77777777" w:rsidR="008E3B51" w:rsidRPr="00452515" w:rsidRDefault="008E3B51" w:rsidP="00BD742D"/>
        </w:tc>
      </w:tr>
      <w:tr w:rsidR="008E3B51" w:rsidRPr="00452515" w14:paraId="5A7B1CFF" w14:textId="77777777" w:rsidTr="008739BC">
        <w:tc>
          <w:tcPr>
            <w:tcW w:w="8008" w:type="dxa"/>
          </w:tcPr>
          <w:p w14:paraId="162D1494" w14:textId="77777777" w:rsidR="008E3B51" w:rsidRPr="00452515" w:rsidRDefault="008E3B51" w:rsidP="00BD742D">
            <w:r w:rsidRPr="00452515">
              <w:t>Notes:</w:t>
            </w:r>
          </w:p>
        </w:tc>
      </w:tr>
      <w:tr w:rsidR="008E3B51" w:rsidRPr="00452515" w14:paraId="68041094" w14:textId="77777777" w:rsidTr="008739BC">
        <w:tc>
          <w:tcPr>
            <w:tcW w:w="8008" w:type="dxa"/>
          </w:tcPr>
          <w:p w14:paraId="40145B6C" w14:textId="77777777" w:rsidR="008E3B51" w:rsidRPr="00452515" w:rsidRDefault="008E3B51" w:rsidP="00BD742D">
            <w:r w:rsidRPr="00452515">
              <w:t>Q/A:</w:t>
            </w:r>
          </w:p>
        </w:tc>
      </w:tr>
    </w:tbl>
    <w:p w14:paraId="7EFCEF81" w14:textId="77777777" w:rsidR="008E3B51" w:rsidRDefault="008E3B51" w:rsidP="008E3B51"/>
    <w:p w14:paraId="487D1DBA" w14:textId="26D94B7D" w:rsidR="008E3B51" w:rsidRPr="002854BF" w:rsidRDefault="00887D7F" w:rsidP="00887D7F">
      <w:pPr>
        <w:pStyle w:val="Heading2"/>
      </w:pPr>
      <w:r>
        <w:rPr>
          <w:rFonts w:hint="eastAsia"/>
        </w:rPr>
        <w:t>MS05-02 Transfer Pricing</w:t>
      </w:r>
    </w:p>
    <w:tbl>
      <w:tblPr>
        <w:tblStyle w:val="TableGrid"/>
        <w:tblW w:w="0" w:type="auto"/>
        <w:tblLook w:val="04A0" w:firstRow="1" w:lastRow="0" w:firstColumn="1" w:lastColumn="0" w:noHBand="0" w:noVBand="1"/>
      </w:tblPr>
      <w:tblGrid>
        <w:gridCol w:w="9016"/>
      </w:tblGrid>
      <w:tr w:rsidR="00887D7F" w14:paraId="6DA24C03" w14:textId="77777777" w:rsidTr="00887D7F">
        <w:tc>
          <w:tcPr>
            <w:tcW w:w="9016" w:type="dxa"/>
          </w:tcPr>
          <w:p w14:paraId="4501B5A5" w14:textId="1402FE7C" w:rsidR="00887D7F" w:rsidRDefault="00887D7F" w:rsidP="008E3B51">
            <w:r w:rsidRPr="00F040CC">
              <w:rPr>
                <w:rStyle w:val="Strong"/>
              </w:rPr>
              <w:t>MS05-0</w:t>
            </w:r>
            <w:r>
              <w:rPr>
                <w:rStyle w:val="Strong"/>
                <w:rFonts w:hint="eastAsia"/>
              </w:rPr>
              <w:t>2 Transfer Pricing</w:t>
            </w:r>
          </w:p>
        </w:tc>
      </w:tr>
      <w:tr w:rsidR="00887D7F" w14:paraId="05EA60C7" w14:textId="77777777" w:rsidTr="00887D7F">
        <w:tc>
          <w:tcPr>
            <w:tcW w:w="9016" w:type="dxa"/>
          </w:tcPr>
          <w:p w14:paraId="5C491012" w14:textId="77777777" w:rsidR="00887D7F" w:rsidRPr="00E97505" w:rsidRDefault="00887D7F" w:rsidP="00887D7F">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1758"/>
              <w:gridCol w:w="1758"/>
              <w:gridCol w:w="1758"/>
              <w:gridCol w:w="1758"/>
            </w:tblGrid>
            <w:tr w:rsidR="00887D7F" w14:paraId="241E24DD" w14:textId="77777777" w:rsidTr="00887D7F">
              <w:tc>
                <w:tcPr>
                  <w:tcW w:w="1758" w:type="dxa"/>
                </w:tcPr>
                <w:p w14:paraId="727A3ED8" w14:textId="25E2E5E9" w:rsidR="00887D7F" w:rsidRDefault="00887D7F" w:rsidP="00887D7F">
                  <w:r w:rsidRPr="007A35F7">
                    <w:rPr>
                      <w:rFonts w:ascii="Arial" w:hAnsi="Arial" w:cs="Arial"/>
                    </w:rPr>
                    <w:t>Version</w:t>
                  </w:r>
                </w:p>
              </w:tc>
              <w:tc>
                <w:tcPr>
                  <w:tcW w:w="1758" w:type="dxa"/>
                </w:tcPr>
                <w:p w14:paraId="56C9D17D" w14:textId="0C9AE155" w:rsidR="00887D7F" w:rsidRDefault="00887D7F" w:rsidP="00887D7F">
                  <w:r w:rsidRPr="007A35F7">
                    <w:rPr>
                      <w:rFonts w:ascii="Arial" w:hAnsi="Arial" w:cs="Arial"/>
                    </w:rPr>
                    <w:t>Date</w:t>
                  </w:r>
                </w:p>
              </w:tc>
              <w:tc>
                <w:tcPr>
                  <w:tcW w:w="1758" w:type="dxa"/>
                </w:tcPr>
                <w:p w14:paraId="17768D57" w14:textId="2CC32A82" w:rsidR="00887D7F" w:rsidRDefault="00887D7F" w:rsidP="00887D7F">
                  <w:r w:rsidRPr="007A35F7">
                    <w:rPr>
                      <w:rFonts w:ascii="Arial" w:hAnsi="Arial" w:cs="Arial"/>
                    </w:rPr>
                    <w:t>Updated By</w:t>
                  </w:r>
                </w:p>
              </w:tc>
              <w:tc>
                <w:tcPr>
                  <w:tcW w:w="1758" w:type="dxa"/>
                </w:tcPr>
                <w:p w14:paraId="3A190FC8" w14:textId="564292A5" w:rsidR="00887D7F" w:rsidRDefault="00887D7F" w:rsidP="00887D7F">
                  <w:r w:rsidRPr="007A35F7">
                    <w:rPr>
                      <w:rFonts w:ascii="Arial" w:hAnsi="Arial" w:cs="Arial"/>
                    </w:rPr>
                    <w:t>Description</w:t>
                  </w:r>
                </w:p>
              </w:tc>
            </w:tr>
            <w:tr w:rsidR="00887D7F" w14:paraId="44242449" w14:textId="77777777" w:rsidTr="00887D7F">
              <w:tc>
                <w:tcPr>
                  <w:tcW w:w="1758" w:type="dxa"/>
                </w:tcPr>
                <w:p w14:paraId="3378E78F" w14:textId="5300A07A" w:rsidR="00887D7F" w:rsidRDefault="00887D7F" w:rsidP="00887D7F">
                  <w:r w:rsidRPr="007A35F7">
                    <w:rPr>
                      <w:rFonts w:ascii="Arial" w:hAnsi="Arial" w:cs="Arial"/>
                    </w:rPr>
                    <w:t>1.0</w:t>
                  </w:r>
                </w:p>
              </w:tc>
              <w:tc>
                <w:tcPr>
                  <w:tcW w:w="1758" w:type="dxa"/>
                </w:tcPr>
                <w:p w14:paraId="40583868" w14:textId="5A194EAC" w:rsidR="00887D7F" w:rsidRDefault="00887D7F" w:rsidP="00887D7F">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758" w:type="dxa"/>
                </w:tcPr>
                <w:p w14:paraId="1378D75C" w14:textId="17EBFAF9" w:rsidR="00887D7F" w:rsidRDefault="00887D7F" w:rsidP="00887D7F">
                  <w:r w:rsidRPr="007A35F7">
                    <w:rPr>
                      <w:rFonts w:ascii="Arial" w:hAnsi="Arial" w:cs="Arial"/>
                    </w:rPr>
                    <w:t>Bonnie</w:t>
                  </w:r>
                </w:p>
              </w:tc>
              <w:tc>
                <w:tcPr>
                  <w:tcW w:w="1758" w:type="dxa"/>
                </w:tcPr>
                <w:p w14:paraId="1DEA9547" w14:textId="2E82B397" w:rsidR="00887D7F" w:rsidRDefault="00887D7F" w:rsidP="00887D7F">
                  <w:r w:rsidRPr="00887D7F">
                    <w:rPr>
                      <w:rFonts w:ascii="Arial" w:hAnsi="Arial" w:cs="Arial"/>
                    </w:rPr>
                    <w:t>MD-12715</w:t>
                  </w:r>
                </w:p>
              </w:tc>
            </w:tr>
          </w:tbl>
          <w:p w14:paraId="04BBB06A" w14:textId="77777777" w:rsidR="00887D7F" w:rsidRDefault="00887D7F" w:rsidP="008E3B51"/>
          <w:p w14:paraId="064AFD77" w14:textId="77777777" w:rsidR="00887D7F" w:rsidRDefault="00887D7F" w:rsidP="008E3B51"/>
        </w:tc>
      </w:tr>
      <w:tr w:rsidR="00887D7F" w14:paraId="15BBF9B3" w14:textId="77777777" w:rsidTr="00887D7F">
        <w:tc>
          <w:tcPr>
            <w:tcW w:w="9016" w:type="dxa"/>
          </w:tcPr>
          <w:p w14:paraId="0B8F5BA8" w14:textId="18BD59C0" w:rsidR="00887D7F" w:rsidRDefault="00887D7F" w:rsidP="00887D7F">
            <w:r w:rsidRPr="00E97505">
              <w:rPr>
                <w:rStyle w:val="Strong"/>
              </w:rPr>
              <w:t>Stakeholder:</w:t>
            </w:r>
            <w:r w:rsidRPr="00452515">
              <w:t xml:space="preserve"> </w:t>
            </w:r>
          </w:p>
        </w:tc>
      </w:tr>
      <w:tr w:rsidR="00887D7F" w14:paraId="779CD512" w14:textId="77777777" w:rsidTr="00887D7F">
        <w:tc>
          <w:tcPr>
            <w:tcW w:w="9016" w:type="dxa"/>
          </w:tcPr>
          <w:p w14:paraId="0D5C3CD4" w14:textId="77777777" w:rsidR="00887D7F" w:rsidRDefault="00887D7F" w:rsidP="00887D7F">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696417F" w14:textId="77777777" w:rsidR="00887D7F" w:rsidRPr="009A0B08" w:rsidRDefault="00887D7F" w:rsidP="00887D7F">
            <w:pPr>
              <w:rPr>
                <w:rStyle w:val="Strong"/>
                <w:lang w:val="fr-FR"/>
              </w:rPr>
            </w:pPr>
          </w:p>
          <w:p w14:paraId="6D5B6C9E" w14:textId="77777777" w:rsidR="00887D7F" w:rsidRDefault="00887D7F" w:rsidP="00887D7F">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6762CE2D" w14:textId="77777777" w:rsidR="00887D7F" w:rsidRPr="009A0B08" w:rsidRDefault="00887D7F" w:rsidP="00887D7F">
            <w:pPr>
              <w:rPr>
                <w:rStyle w:val="Strong"/>
                <w:lang w:val="fr-FR"/>
              </w:rPr>
            </w:pPr>
          </w:p>
          <w:p w14:paraId="548C7A06" w14:textId="77777777" w:rsidR="00887D7F" w:rsidRDefault="00887D7F" w:rsidP="00887D7F">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2C3224AD" w14:textId="77777777" w:rsidR="00887D7F" w:rsidRDefault="00887D7F" w:rsidP="00887D7F">
            <w:pPr>
              <w:rPr>
                <w:ins w:id="1678" w:author="Bonnie Yang [2]" w:date="2024-05-09T18:00:00Z" w16du:dateUtc="2024-05-09T10:00:00Z"/>
                <w:rFonts w:ascii="Arial" w:hAnsi="Arial" w:cs="Arial"/>
                <w:sz w:val="20"/>
                <w:szCs w:val="20"/>
                <w:lang w:val="pt-BR"/>
              </w:rPr>
            </w:pPr>
          </w:p>
          <w:p w14:paraId="67670E4F" w14:textId="77777777" w:rsidR="00887D7F" w:rsidRDefault="00887D7F" w:rsidP="00887D7F"/>
        </w:tc>
      </w:tr>
      <w:tr w:rsidR="00887D7F" w14:paraId="62D29003" w14:textId="77777777" w:rsidTr="00887D7F">
        <w:tc>
          <w:tcPr>
            <w:tcW w:w="9016" w:type="dxa"/>
          </w:tcPr>
          <w:p w14:paraId="5BED84AF" w14:textId="77777777" w:rsidR="00887D7F" w:rsidRDefault="00887D7F" w:rsidP="00887D7F">
            <w:pPr>
              <w:rPr>
                <w:rStyle w:val="Strong"/>
              </w:rPr>
            </w:pPr>
            <w:r w:rsidRPr="00E97505">
              <w:rPr>
                <w:rStyle w:val="Strong"/>
                <w:rFonts w:hint="eastAsia"/>
              </w:rPr>
              <w:t>Main Scenario:</w:t>
            </w:r>
          </w:p>
          <w:p w14:paraId="2CED441C" w14:textId="77777777" w:rsidR="00FC631E" w:rsidRDefault="00FC631E" w:rsidP="00FC631E">
            <w:pPr>
              <w:pStyle w:val="ListParagraph"/>
              <w:numPr>
                <w:ilvl w:val="1"/>
                <w:numId w:val="1933"/>
              </w:numPr>
              <w:ind w:left="451"/>
              <w:rPr>
                <w:ins w:id="1679" w:author="Bonnie Yang [2]" w:date="2024-06-28T17:56:00Z" w16du:dateUtc="2024-06-28T09:56:00Z"/>
              </w:rPr>
            </w:pPr>
            <w:ins w:id="1680" w:author="Bonnie Yang [2]" w:date="2024-06-28T17:56:00Z" w16du:dateUtc="2024-06-28T09:56:00Z">
              <w:r>
                <w:rPr>
                  <w:rFonts w:hint="eastAsia"/>
                </w:rPr>
                <w:t>In non-food item/ingredient/88* item, show transfer pricing tab.</w:t>
              </w:r>
            </w:ins>
          </w:p>
          <w:p w14:paraId="2A66A613" w14:textId="6209CC3E" w:rsidR="00887D7F" w:rsidRDefault="00887D7F">
            <w:pPr>
              <w:pStyle w:val="ListParagraph"/>
              <w:ind w:left="451"/>
              <w:pPrChange w:id="1681" w:author="Bonnie Yang [2]" w:date="2024-06-28T17:56:00Z" w16du:dateUtc="2024-06-28T09:56:00Z">
                <w:pPr>
                  <w:pStyle w:val="ListParagraph"/>
                  <w:numPr>
                    <w:ilvl w:val="1"/>
                    <w:numId w:val="1933"/>
                  </w:numPr>
                  <w:ind w:left="451" w:hanging="360"/>
                </w:pPr>
              </w:pPrChange>
            </w:pPr>
            <w:del w:id="1682" w:author="Bonnie Yang [2]" w:date="2024-06-28T17:56:00Z" w16du:dateUtc="2024-06-28T09:56:00Z">
              <w:r w:rsidRPr="00887D7F" w:rsidDel="00FC631E">
                <w:delText xml:space="preserve">In our menu items (8*), display a </w:delText>
              </w:r>
              <w:r w:rsidDel="00FC631E">
                <w:delText>‘</w:delText>
              </w:r>
              <w:r w:rsidRPr="00887D7F" w:rsidDel="00FC631E">
                <w:delText>Transfer Pric</w:delText>
              </w:r>
              <w:r w:rsidDel="00FC631E">
                <w:rPr>
                  <w:rFonts w:hint="eastAsia"/>
                </w:rPr>
                <w:delText>ing</w:delText>
              </w:r>
              <w:r w:rsidDel="00FC631E">
                <w:delText>’</w:delText>
              </w:r>
              <w:r w:rsidDel="00FC631E">
                <w:rPr>
                  <w:rFonts w:hint="eastAsia"/>
                </w:rPr>
                <w:delText xml:space="preserve"> tab.</w:delText>
              </w:r>
            </w:del>
          </w:p>
          <w:p w14:paraId="791B5039" w14:textId="44B3C012" w:rsidR="003058EA" w:rsidRDefault="003058EA" w:rsidP="00887D7F">
            <w:pPr>
              <w:pStyle w:val="ListParagraph"/>
              <w:numPr>
                <w:ilvl w:val="1"/>
                <w:numId w:val="1933"/>
              </w:numPr>
              <w:ind w:left="451"/>
            </w:pPr>
            <w:r>
              <w:rPr>
                <w:rFonts w:hint="eastAsia"/>
              </w:rPr>
              <w:t xml:space="preserve">There are 2 </w:t>
            </w:r>
            <w:r w:rsidRPr="003058EA">
              <w:t>set</w:t>
            </w:r>
            <w:r>
              <w:rPr>
                <w:rFonts w:hint="eastAsia"/>
              </w:rPr>
              <w:t>s</w:t>
            </w:r>
            <w:r w:rsidRPr="003058EA">
              <w:t xml:space="preserve"> of Transfer Pricing fields </w:t>
            </w:r>
            <w:r>
              <w:rPr>
                <w:rFonts w:hint="eastAsia"/>
              </w:rPr>
              <w:t xml:space="preserve">for </w:t>
            </w:r>
            <w:r w:rsidRPr="003058EA">
              <w:t>“Current State” and “At Scale”</w:t>
            </w:r>
            <w:r>
              <w:rPr>
                <w:rFonts w:hint="eastAsia"/>
              </w:rPr>
              <w:t>.</w:t>
            </w:r>
          </w:p>
          <w:p w14:paraId="727C7E0A" w14:textId="77777777" w:rsidR="00887D7F" w:rsidRDefault="00887D7F" w:rsidP="00887D7F">
            <w:pPr>
              <w:pStyle w:val="ListParagraph"/>
              <w:numPr>
                <w:ilvl w:val="1"/>
                <w:numId w:val="1933"/>
              </w:numPr>
              <w:ind w:left="451"/>
            </w:pPr>
            <w:r w:rsidRPr="00887D7F">
              <w:t>The transfer pricing is based on the menu item’s BOM. That’s saying, if the BOM of menu item hasn’t been created, the transfer pricing is null (show '--').</w:t>
            </w:r>
          </w:p>
          <w:p w14:paraId="679B7093" w14:textId="4D10BCA6" w:rsidR="00887D7F" w:rsidRDefault="00887D7F" w:rsidP="00887D7F">
            <w:pPr>
              <w:pStyle w:val="ListParagraph"/>
              <w:numPr>
                <w:ilvl w:val="1"/>
                <w:numId w:val="1933"/>
              </w:numPr>
              <w:ind w:left="451"/>
            </w:pPr>
            <w:r>
              <w:t xml:space="preserve">In the ‘Transfer Pricing' tab of menu item, show fields: </w:t>
            </w:r>
            <w:r w:rsidRPr="00887D7F">
              <w:t>Ingredients</w:t>
            </w:r>
            <w:r>
              <w:t>, Internal Packaging, Guest Packaging,</w:t>
            </w:r>
            <w:ins w:id="1683" w:author="Bonnie Yang [2]" w:date="2024-06-28T17:48:00Z" w16du:dateUtc="2024-06-28T09:48:00Z">
              <w:r w:rsidR="00364C95">
                <w:rPr>
                  <w:rFonts w:hint="eastAsia"/>
                </w:rPr>
                <w:t xml:space="preserve"> Other, </w:t>
              </w:r>
            </w:ins>
            <w:r>
              <w:t>Direct Labor, Outbound &amp; Freight, Fee Cost, Total Transfer Price Cost. (Don’t show 'Fee Rate' since it could be different among the 88* items which are included in the menu item).</w:t>
            </w:r>
          </w:p>
          <w:p w14:paraId="513A9E21" w14:textId="48E0ECF7" w:rsidR="00887D7F" w:rsidRDefault="00887D7F" w:rsidP="00887D7F">
            <w:pPr>
              <w:pStyle w:val="ListParagraph"/>
              <w:numPr>
                <w:ilvl w:val="1"/>
                <w:numId w:val="1933"/>
              </w:numPr>
              <w:ind w:left="451"/>
            </w:pPr>
            <w:r w:rsidRPr="00887D7F">
              <w:t>Ingredients</w:t>
            </w:r>
            <w:r>
              <w:rPr>
                <w:rFonts w:hint="eastAsia"/>
              </w:rPr>
              <w:t xml:space="preserve"> </w:t>
            </w:r>
            <w:r>
              <w:t xml:space="preserve">cost = sum up {1st layer BOM line items’ </w:t>
            </w:r>
            <w:r w:rsidRPr="00887D7F">
              <w:t>Ingredients</w:t>
            </w:r>
            <w:r>
              <w:t xml:space="preserve"> </w:t>
            </w:r>
            <w:proofErr w:type="gramStart"/>
            <w:r>
              <w:t>cost},</w:t>
            </w:r>
            <w:proofErr w:type="gramEnd"/>
            <w:r>
              <w:t xml:space="preserve"> the same logic for Internal Packaging, Guest Packaging,</w:t>
            </w:r>
            <w:ins w:id="1684" w:author="Bonnie Yang [2]" w:date="2024-06-28T17:55:00Z" w16du:dateUtc="2024-06-28T09:55:00Z">
              <w:r w:rsidR="00FC631E">
                <w:rPr>
                  <w:rFonts w:hint="eastAsia"/>
                </w:rPr>
                <w:t xml:space="preserve"> Other, </w:t>
              </w:r>
            </w:ins>
            <w:r>
              <w:t>Direct Labor, Outbound &amp; Freight, Fee Cost, Total Transfer Price Cost.</w:t>
            </w:r>
          </w:p>
          <w:p w14:paraId="50D132F3" w14:textId="77777777" w:rsidR="00887D7F" w:rsidRDefault="00887D7F" w:rsidP="00887D7F">
            <w:pPr>
              <w:pStyle w:val="ListParagraph"/>
              <w:numPr>
                <w:ilvl w:val="1"/>
                <w:numId w:val="1933"/>
              </w:numPr>
              <w:ind w:left="451"/>
            </w:pPr>
            <w:r>
              <w:t>Since we only show transfer pricing in 5*, 9*, 88* items, if any 5*, 9*, 88* item is missing transfer pricing, we should still sum up the cost for menu item. But show a warning tip: ‘Partial Cost', when hovering over it, show a tip: 'Missing cost in 5*01 (V1), 9*01(V1), 88*01(V1)’.</w:t>
            </w:r>
          </w:p>
          <w:p w14:paraId="049C81C0" w14:textId="546ED045" w:rsidR="00887D7F" w:rsidRDefault="00887D7F" w:rsidP="003058EA">
            <w:pPr>
              <w:pStyle w:val="ListParagraph"/>
              <w:ind w:left="451"/>
            </w:pPr>
            <w:r>
              <w:t xml:space="preserve">That’s saying, in </w:t>
            </w:r>
            <w:r w:rsidR="003058EA" w:rsidRPr="003058EA">
              <w:t>Ingredients</w:t>
            </w:r>
            <w:r>
              <w:t xml:space="preserve"> field, </w:t>
            </w:r>
            <w:proofErr w:type="gramStart"/>
            <w:r>
              <w:t>could</w:t>
            </w:r>
            <w:proofErr w:type="gramEnd"/>
            <w:r>
              <w:t xml:space="preserve"> be: 'Missing cost in 5*01 (V1), 9*01(V1), 88*01(V1)’.</w:t>
            </w:r>
          </w:p>
          <w:p w14:paraId="4FA9DE51" w14:textId="032A64B1" w:rsidR="00887D7F" w:rsidDel="00FC631E" w:rsidRDefault="00887D7F" w:rsidP="003058EA">
            <w:pPr>
              <w:pStyle w:val="ListParagraph"/>
              <w:ind w:left="451"/>
              <w:rPr>
                <w:del w:id="1685" w:author="Bonnie Yang [2]" w:date="2024-06-28T17:56:00Z" w16du:dateUtc="2024-06-28T09:56:00Z"/>
              </w:rPr>
            </w:pPr>
            <w:r>
              <w:t xml:space="preserve">In internal packaging field, </w:t>
            </w:r>
            <w:proofErr w:type="gramStart"/>
            <w:r>
              <w:t>could</w:t>
            </w:r>
            <w:proofErr w:type="gramEnd"/>
            <w:r>
              <w:t xml:space="preserve"> be: 'Missing cost in 9*01(V1), 88*01(V1)’.</w:t>
            </w:r>
          </w:p>
          <w:p w14:paraId="4AE41412" w14:textId="0A6C8F11" w:rsidR="00FC631E" w:rsidRDefault="00FC631E">
            <w:pPr>
              <w:pStyle w:val="ListParagraph"/>
              <w:ind w:left="451"/>
              <w:rPr>
                <w:ins w:id="1686" w:author="Bonnie Yang [2]" w:date="2024-06-28T17:56:00Z" w16du:dateUtc="2024-06-28T09:56:00Z"/>
              </w:rPr>
              <w:pPrChange w:id="1687" w:author="Bonnie Yang [2]" w:date="2024-06-28T17:56:00Z" w16du:dateUtc="2024-06-28T09:56:00Z">
                <w:pPr>
                  <w:pStyle w:val="ListParagraph"/>
                  <w:numPr>
                    <w:ilvl w:val="1"/>
                    <w:numId w:val="1933"/>
                  </w:numPr>
                  <w:ind w:left="451" w:hanging="360"/>
                </w:pPr>
              </w:pPrChange>
            </w:pPr>
          </w:p>
          <w:p w14:paraId="26A4F14A" w14:textId="189C7B50" w:rsidR="00FC631E" w:rsidRDefault="00FC631E" w:rsidP="00FC631E">
            <w:pPr>
              <w:pStyle w:val="ListParagraph"/>
              <w:numPr>
                <w:ilvl w:val="1"/>
                <w:numId w:val="1933"/>
              </w:numPr>
              <w:ind w:left="451"/>
              <w:rPr>
                <w:ins w:id="1688" w:author="Bonnie Yang [2]" w:date="2024-06-28T17:58:00Z" w16du:dateUtc="2024-06-28T09:58:00Z"/>
              </w:rPr>
            </w:pPr>
            <w:ins w:id="1689" w:author="Bonnie Yang [2]" w:date="2024-06-28T17:57:00Z" w16du:dateUtc="2024-06-28T09:57:00Z">
              <w:r>
                <w:rPr>
                  <w:rFonts w:hint="eastAsia"/>
                </w:rPr>
                <w:t>In the other</w:t>
              </w:r>
            </w:ins>
            <w:ins w:id="1690" w:author="Bonnie Yang [2]" w:date="2024-06-28T17:58:00Z" w16du:dateUtc="2024-06-28T09:58:00Z">
              <w:r>
                <w:rPr>
                  <w:rFonts w:hint="eastAsia"/>
                </w:rPr>
                <w:t xml:space="preserve"> items (except menu item), </w:t>
              </w:r>
            </w:ins>
            <w:ins w:id="1691" w:author="Bonnie Yang [2]" w:date="2024-06-28T17:57:00Z" w16du:dateUtc="2024-06-28T09:57:00Z">
              <w:r>
                <w:t xml:space="preserve">show fields: </w:t>
              </w:r>
            </w:ins>
            <w:ins w:id="1692" w:author="Bonnie Yang [2]" w:date="2024-06-28T17:58:00Z" w16du:dateUtc="2024-06-28T09:58:00Z">
              <w:r w:rsidRPr="00FC631E">
                <w:t>Exclusivity</w:t>
              </w:r>
              <w:r>
                <w:rPr>
                  <w:rFonts w:hint="eastAsia"/>
                </w:rPr>
                <w:t>,</w:t>
              </w:r>
              <w:r w:rsidRPr="00887D7F">
                <w:t xml:space="preserve"> </w:t>
              </w:r>
            </w:ins>
            <w:ins w:id="1693" w:author="Bonnie Yang [2]" w:date="2024-06-28T17:57:00Z" w16du:dateUtc="2024-06-28T09:57:00Z">
              <w:r w:rsidRPr="00887D7F">
                <w:t>Ingredients</w:t>
              </w:r>
              <w:r>
                <w:t>, Internal Packaging, Guest Packaging,</w:t>
              </w:r>
              <w:r>
                <w:rPr>
                  <w:rFonts w:hint="eastAsia"/>
                </w:rPr>
                <w:t xml:space="preserve"> Other, </w:t>
              </w:r>
              <w:r>
                <w:t>Direct Labor, Outbound &amp; Freight, Fee Cost, Total Transfer Price Cost.</w:t>
              </w:r>
            </w:ins>
          </w:p>
          <w:p w14:paraId="6A41B118" w14:textId="4B86998D" w:rsidR="0052262E" w:rsidRDefault="0052262E" w:rsidP="0052262E">
            <w:pPr>
              <w:pStyle w:val="ListParagraph"/>
              <w:ind w:left="840"/>
              <w:rPr>
                <w:ins w:id="1694" w:author="Bonnie Yang [2]" w:date="2024-06-28T20:24:00Z" w16du:dateUtc="2024-06-28T12:24:00Z"/>
              </w:rPr>
            </w:pPr>
            <w:ins w:id="1695" w:author="Bonnie Yang [2]" w:date="2024-06-28T20:24:00Z" w16du:dateUtc="2024-06-28T12:24:00Z">
              <w:r>
                <w:rPr>
                  <w:rFonts w:hint="eastAsia"/>
                </w:rPr>
                <w:t>Ingredient</w:t>
              </w:r>
              <w:r>
                <w:t xml:space="preserve"> Cost ($) (&gt;=0, value up to</w:t>
              </w:r>
              <w:r>
                <w:rPr>
                  <w:rFonts w:hint="eastAsia"/>
                </w:rPr>
                <w:t xml:space="preserve"> 5</w:t>
              </w:r>
              <w:r>
                <w:t xml:space="preserve"> decimal places)</w:t>
              </w:r>
            </w:ins>
          </w:p>
          <w:p w14:paraId="7533DF66" w14:textId="6B273442" w:rsidR="0052262E" w:rsidRDefault="0052262E" w:rsidP="0052262E">
            <w:pPr>
              <w:pStyle w:val="ListParagraph"/>
              <w:ind w:left="840"/>
              <w:rPr>
                <w:ins w:id="1696" w:author="Bonnie Yang [2]" w:date="2024-06-28T20:24:00Z" w16du:dateUtc="2024-06-28T12:24:00Z"/>
              </w:rPr>
            </w:pPr>
            <w:ins w:id="1697" w:author="Bonnie Yang [2]" w:date="2024-06-28T20:25:00Z" w16du:dateUtc="2024-06-28T12:25:00Z">
              <w:r>
                <w:t xml:space="preserve">Internal </w:t>
              </w:r>
            </w:ins>
            <w:ins w:id="1698" w:author="Bonnie Yang [2]" w:date="2024-06-28T20:24:00Z" w16du:dateUtc="2024-06-28T12:24:00Z">
              <w:r>
                <w:t xml:space="preserve">Packaging Cost ($) (&gt;=0, value up to </w:t>
              </w:r>
              <w:r>
                <w:rPr>
                  <w:rFonts w:hint="eastAsia"/>
                </w:rPr>
                <w:t>5</w:t>
              </w:r>
              <w:r>
                <w:t xml:space="preserve"> decimal places)</w:t>
              </w:r>
            </w:ins>
          </w:p>
          <w:p w14:paraId="3439ADF6" w14:textId="54155B1B" w:rsidR="0052262E" w:rsidRDefault="0052262E" w:rsidP="0052262E">
            <w:pPr>
              <w:pStyle w:val="ListParagraph"/>
              <w:ind w:left="840"/>
              <w:rPr>
                <w:ins w:id="1699" w:author="Bonnie Yang [2]" w:date="2024-06-28T20:24:00Z" w16du:dateUtc="2024-06-28T12:24:00Z"/>
              </w:rPr>
            </w:pPr>
            <w:ins w:id="1700" w:author="Bonnie Yang [2]" w:date="2024-06-28T20:25:00Z" w16du:dateUtc="2024-06-28T12:25:00Z">
              <w:r>
                <w:t xml:space="preserve">Guest </w:t>
              </w:r>
            </w:ins>
            <w:ins w:id="1701" w:author="Bonnie Yang [2]" w:date="2024-06-28T20:24:00Z" w16du:dateUtc="2024-06-28T12:24:00Z">
              <w:r>
                <w:t xml:space="preserve">Packaging Cost ($) (&gt;=0, value up to </w:t>
              </w:r>
              <w:r>
                <w:rPr>
                  <w:rFonts w:hint="eastAsia"/>
                </w:rPr>
                <w:t>5</w:t>
              </w:r>
              <w:r>
                <w:t xml:space="preserve"> decimal places)</w:t>
              </w:r>
            </w:ins>
          </w:p>
          <w:p w14:paraId="0340106C" w14:textId="39811975" w:rsidR="0052262E" w:rsidRPr="0052262E" w:rsidRDefault="0052262E" w:rsidP="0052262E">
            <w:pPr>
              <w:pStyle w:val="ListParagraph"/>
              <w:ind w:left="840"/>
              <w:rPr>
                <w:ins w:id="1702" w:author="Bonnie Yang [2]" w:date="2024-06-28T20:24:00Z" w16du:dateUtc="2024-06-28T12:24:00Z"/>
              </w:rPr>
            </w:pPr>
            <w:ins w:id="1703" w:author="Bonnie Yang [2]" w:date="2024-06-28T20:24:00Z" w16du:dateUtc="2024-06-28T12:24:00Z">
              <w:r>
                <w:rPr>
                  <w:rFonts w:hint="eastAsia"/>
                </w:rPr>
                <w:t>Other</w:t>
              </w:r>
              <w:r>
                <w:t xml:space="preserve"> ($) (&gt;=0, value up to </w:t>
              </w:r>
              <w:r>
                <w:rPr>
                  <w:rFonts w:hint="eastAsia"/>
                </w:rPr>
                <w:t>5</w:t>
              </w:r>
              <w:r>
                <w:t xml:space="preserve"> decimal places)</w:t>
              </w:r>
            </w:ins>
          </w:p>
          <w:p w14:paraId="620E4BA8" w14:textId="3AD951C9" w:rsidR="0052262E" w:rsidRDefault="0052262E" w:rsidP="0052262E">
            <w:pPr>
              <w:pStyle w:val="ListParagraph"/>
              <w:ind w:left="840"/>
              <w:rPr>
                <w:ins w:id="1704" w:author="Bonnie Yang [2]" w:date="2024-06-28T20:24:00Z" w16du:dateUtc="2024-06-28T12:24:00Z"/>
              </w:rPr>
            </w:pPr>
            <w:ins w:id="1705" w:author="Bonnie Yang [2]" w:date="2024-06-28T20:24:00Z" w16du:dateUtc="2024-06-28T12:24:00Z">
              <w:r>
                <w:t xml:space="preserve">Direct Labor Cost ($) (&gt;=0, value up to </w:t>
              </w:r>
              <w:r>
                <w:rPr>
                  <w:rFonts w:hint="eastAsia"/>
                </w:rPr>
                <w:t>5</w:t>
              </w:r>
              <w:r>
                <w:t xml:space="preserve"> decimal places)</w:t>
              </w:r>
            </w:ins>
          </w:p>
          <w:p w14:paraId="597952C2" w14:textId="03CEC0B0" w:rsidR="0052262E" w:rsidRDefault="0052262E" w:rsidP="0052262E">
            <w:pPr>
              <w:pStyle w:val="ListParagraph"/>
              <w:ind w:left="840"/>
              <w:rPr>
                <w:ins w:id="1706" w:author="Bonnie Yang [2]" w:date="2024-06-28T20:24:00Z" w16du:dateUtc="2024-06-28T12:24:00Z"/>
              </w:rPr>
            </w:pPr>
            <w:ins w:id="1707" w:author="Bonnie Yang [2]" w:date="2024-06-28T20:24:00Z" w16du:dateUtc="2024-06-28T12:24:00Z">
              <w:r>
                <w:t xml:space="preserve">Outbound &amp; Freight Cost ($) (&gt;=0, value up to </w:t>
              </w:r>
              <w:r>
                <w:rPr>
                  <w:rFonts w:hint="eastAsia"/>
                </w:rPr>
                <w:t>5</w:t>
              </w:r>
              <w:r>
                <w:t xml:space="preserve"> decimal places)</w:t>
              </w:r>
            </w:ins>
          </w:p>
          <w:p w14:paraId="1E68B771" w14:textId="7EB2D00A" w:rsidR="0052262E" w:rsidRDefault="0052262E" w:rsidP="0052262E">
            <w:pPr>
              <w:pStyle w:val="ListParagraph"/>
              <w:ind w:left="840"/>
              <w:rPr>
                <w:ins w:id="1708" w:author="Bonnie Yang [2]" w:date="2024-06-28T20:24:00Z" w16du:dateUtc="2024-06-28T12:24:00Z"/>
              </w:rPr>
            </w:pPr>
            <w:ins w:id="1709" w:author="Bonnie Yang [2]" w:date="2024-06-28T20:24:00Z" w16du:dateUtc="2024-06-28T12:24:00Z">
              <w:r>
                <w:t xml:space="preserve">Fee Rate (%) (&gt;=0, </w:t>
              </w:r>
              <w:r>
                <w:rPr>
                  <w:rFonts w:hint="eastAsia"/>
                </w:rPr>
                <w:t xml:space="preserve">=&lt;100%, </w:t>
              </w:r>
              <w:r>
                <w:t xml:space="preserve">value up to </w:t>
              </w:r>
            </w:ins>
            <w:ins w:id="1710" w:author="Bonnie Yang [2]" w:date="2024-06-28T20:25:00Z" w16du:dateUtc="2024-06-28T12:25:00Z">
              <w:r>
                <w:rPr>
                  <w:rFonts w:hint="eastAsia"/>
                </w:rPr>
                <w:t>5</w:t>
              </w:r>
            </w:ins>
            <w:ins w:id="1711" w:author="Bonnie Yang [2]" w:date="2024-06-28T20:24:00Z" w16du:dateUtc="2024-06-28T12:24:00Z">
              <w:r>
                <w:t xml:space="preserve"> decimal places, default to 5%)</w:t>
              </w:r>
            </w:ins>
          </w:p>
          <w:p w14:paraId="1634B3D6" w14:textId="210627E3" w:rsidR="0052262E" w:rsidRDefault="0052262E" w:rsidP="0052262E">
            <w:pPr>
              <w:pStyle w:val="ListParagraph"/>
              <w:ind w:left="840"/>
              <w:rPr>
                <w:ins w:id="1712" w:author="Bonnie Yang [2]" w:date="2024-06-28T20:24:00Z" w16du:dateUtc="2024-06-28T12:24:00Z"/>
              </w:rPr>
            </w:pPr>
            <w:ins w:id="1713" w:author="Bonnie Yang [2]" w:date="2024-06-28T20:24:00Z" w16du:dateUtc="2024-06-28T12:24:00Z">
              <w:r>
                <w:t>Auto Calculate and display:</w:t>
              </w:r>
            </w:ins>
            <w:ins w:id="1714" w:author="Bonnie Yang [2]" w:date="2024-06-28T20:25:00Z" w16du:dateUtc="2024-06-28T12:25:00Z">
              <w:r>
                <w:rPr>
                  <w:rFonts w:hint="eastAsia"/>
                </w:rPr>
                <w:t xml:space="preserve"> </w:t>
              </w:r>
            </w:ins>
            <w:ins w:id="1715" w:author="Bonnie Yang [2]" w:date="2024-06-28T20:24:00Z" w16du:dateUtc="2024-06-28T12:24:00Z">
              <w:r>
                <w:t>Fee Cost ($) (Fee Rate * sum (</w:t>
              </w:r>
            </w:ins>
            <w:ins w:id="1716" w:author="Bonnie Yang [2]" w:date="2024-06-28T20:25:00Z" w16du:dateUtc="2024-06-28T12:25:00Z">
              <w:r w:rsidRPr="00887D7F">
                <w:t>Ingredients</w:t>
              </w:r>
              <w:r>
                <w:t>, Internal Packaging, Guest Packaging,</w:t>
              </w:r>
              <w:r>
                <w:rPr>
                  <w:rFonts w:hint="eastAsia"/>
                </w:rPr>
                <w:t xml:space="preserve"> Other,</w:t>
              </w:r>
            </w:ins>
            <w:ins w:id="1717" w:author="Bonnie Yang [2]" w:date="2024-06-28T20:24:00Z" w16du:dateUtc="2024-06-28T12:24:00Z">
              <w:r>
                <w:t xml:space="preserve"> direct labor, outbound &amp; freight)</w:t>
              </w:r>
            </w:ins>
          </w:p>
          <w:p w14:paraId="3280A838" w14:textId="62B61D04" w:rsidR="0052262E" w:rsidRDefault="0052262E" w:rsidP="0052262E">
            <w:pPr>
              <w:pStyle w:val="ListParagraph"/>
              <w:ind w:left="840"/>
              <w:rPr>
                <w:ins w:id="1718" w:author="Bonnie Yang [2]" w:date="2024-06-28T20:24:00Z" w16du:dateUtc="2024-06-28T12:24:00Z"/>
              </w:rPr>
            </w:pPr>
            <w:ins w:id="1719" w:author="Bonnie Yang [2]" w:date="2024-06-28T20:24:00Z" w16du:dateUtc="2024-06-28T12:24:00Z">
              <w:r>
                <w:t>Total Transfer Price Cost ($)</w:t>
              </w:r>
              <w:r>
                <w:rPr>
                  <w:rFonts w:hint="eastAsia"/>
                </w:rPr>
                <w:t>: filled by user manually</w:t>
              </w:r>
              <w:r>
                <w:t xml:space="preserve"> </w:t>
              </w:r>
            </w:ins>
          </w:p>
          <w:p w14:paraId="5ECA8A69" w14:textId="77777777" w:rsidR="0052262E" w:rsidRDefault="0052262E">
            <w:pPr>
              <w:pStyle w:val="ListParagraph"/>
              <w:numPr>
                <w:ilvl w:val="1"/>
                <w:numId w:val="1933"/>
              </w:numPr>
              <w:ind w:left="310"/>
              <w:rPr>
                <w:ins w:id="1720" w:author="Bonnie Yang [2]" w:date="2024-06-28T20:26:00Z" w16du:dateUtc="2024-06-28T12:26:00Z"/>
              </w:rPr>
              <w:pPrChange w:id="1721" w:author="Bonnie Yang [2]" w:date="2024-06-28T20:26:00Z" w16du:dateUtc="2024-06-28T12:26:00Z">
                <w:pPr>
                  <w:pStyle w:val="ListParagraph"/>
                  <w:numPr>
                    <w:ilvl w:val="1"/>
                    <w:numId w:val="1933"/>
                  </w:numPr>
                  <w:ind w:left="1440" w:hanging="360"/>
                </w:pPr>
              </w:pPrChange>
            </w:pPr>
            <w:ins w:id="1722" w:author="Bonnie Yang [2]" w:date="2024-06-28T20:26:00Z" w16du:dateUtc="2024-06-28T12:26:00Z">
              <w:r>
                <w:t>For ingredient/non-food, only show the fields on the edition page, for 88* item, since the creation/edition pop-up is the same component, we will show the transfer pricing fields on the creation/edition pop-up.</w:t>
              </w:r>
            </w:ins>
          </w:p>
          <w:p w14:paraId="1B2CD4FC" w14:textId="77777777" w:rsidR="0052262E" w:rsidRDefault="0052262E">
            <w:pPr>
              <w:pStyle w:val="ListParagraph"/>
              <w:numPr>
                <w:ilvl w:val="1"/>
                <w:numId w:val="1933"/>
              </w:numPr>
              <w:ind w:left="310"/>
              <w:rPr>
                <w:ins w:id="1723" w:author="Bonnie Yang [2]" w:date="2024-06-28T20:26:00Z" w16du:dateUtc="2024-06-28T12:26:00Z"/>
              </w:rPr>
              <w:pPrChange w:id="1724" w:author="Bonnie Yang [2]" w:date="2024-06-28T20:26:00Z" w16du:dateUtc="2024-06-28T12:26:00Z">
                <w:pPr>
                  <w:pStyle w:val="ListParagraph"/>
                  <w:numPr>
                    <w:ilvl w:val="1"/>
                    <w:numId w:val="1933"/>
                  </w:numPr>
                  <w:ind w:left="1440" w:hanging="360"/>
                </w:pPr>
              </w:pPrChange>
            </w:pPr>
            <w:ins w:id="1725" w:author="Bonnie Yang [2]" w:date="2024-06-28T20:26:00Z" w16du:dateUtc="2024-06-28T12:26:00Z">
              <w:r>
                <w:t xml:space="preserve">All these new fields are optional in UI. </w:t>
              </w:r>
            </w:ins>
          </w:p>
          <w:p w14:paraId="23923E2D" w14:textId="21F37E2C" w:rsidR="0052262E" w:rsidRDefault="0052262E">
            <w:pPr>
              <w:pStyle w:val="ListParagraph"/>
              <w:numPr>
                <w:ilvl w:val="1"/>
                <w:numId w:val="1933"/>
              </w:numPr>
              <w:ind w:left="310"/>
              <w:rPr>
                <w:ins w:id="1726" w:author="Bonnie Yang [2]" w:date="2024-06-28T20:24:00Z" w16du:dateUtc="2024-06-28T12:24:00Z"/>
              </w:rPr>
              <w:pPrChange w:id="1727" w:author="Bonnie Yang [2]" w:date="2024-06-28T20:26:00Z" w16du:dateUtc="2024-06-28T12:26:00Z">
                <w:pPr>
                  <w:pStyle w:val="ListParagraph"/>
                  <w:numPr>
                    <w:ilvl w:val="1"/>
                    <w:numId w:val="1933"/>
                  </w:numPr>
                  <w:ind w:left="1440" w:hanging="360"/>
                </w:pPr>
              </w:pPrChange>
            </w:pPr>
            <w:ins w:id="1728" w:author="Bonnie Yang [2]" w:date="2024-06-28T20:26:00Z" w16du:dateUtc="2024-06-28T12:26:00Z">
              <w:r>
                <w:t>When user enters/updates the following fields (Food Cost ($), Packaging Cost ($</w:t>
              </w:r>
              <w:proofErr w:type="gramStart"/>
              <w:r>
                <w:t>),Direct</w:t>
              </w:r>
              <w:proofErr w:type="gramEnd"/>
              <w:r>
                <w:t xml:space="preserve"> Labor Cost ($), Outbound &amp; Freight Cost ($</w:t>
              </w:r>
              <w:proofErr w:type="gramStart"/>
              <w:r>
                <w:t>),Fee</w:t>
              </w:r>
              <w:proofErr w:type="gramEnd"/>
              <w:r>
                <w:t xml:space="preserve"> Rate (%)), auto update the Fee Cost (</w:t>
              </w:r>
              <w:proofErr w:type="gramStart"/>
              <w:r>
                <w:t>$)If</w:t>
              </w:r>
              <w:proofErr w:type="gramEnd"/>
              <w:r>
                <w:t xml:space="preserve"> failed to calculate the Fee Cost ($), </w:t>
              </w:r>
              <w:proofErr w:type="gramStart"/>
              <w:r>
                <w:t>show '-</w:t>
              </w:r>
              <w:proofErr w:type="gramEnd"/>
              <w:r>
                <w:t>-'.</w:t>
              </w:r>
            </w:ins>
          </w:p>
          <w:p w14:paraId="12BF5BDB" w14:textId="77777777" w:rsidR="00FC631E" w:rsidRDefault="00FC631E" w:rsidP="00FC631E">
            <w:pPr>
              <w:pStyle w:val="ListParagraph"/>
              <w:numPr>
                <w:ilvl w:val="1"/>
                <w:numId w:val="1933"/>
              </w:numPr>
              <w:ind w:left="451"/>
              <w:rPr>
                <w:ins w:id="1729" w:author="Bonnie Yang [2]" w:date="2024-06-28T20:27:00Z" w16du:dateUtc="2024-06-28T12:27:00Z"/>
              </w:rPr>
            </w:pPr>
            <w:ins w:id="1730" w:author="Bonnie Yang [2]" w:date="2024-06-28T17:56:00Z" w16du:dateUtc="2024-06-28T09:56:00Z">
              <w:r w:rsidRPr="00FC631E">
                <w:t>Exclusivity</w:t>
              </w:r>
              <w:r>
                <w:rPr>
                  <w:rFonts w:hint="eastAsia"/>
                </w:rPr>
                <w:t xml:space="preserve"> field</w:t>
              </w:r>
              <w:r w:rsidRPr="00FC631E">
                <w:t xml:space="preserve">: It is optional in UI. No default value. </w:t>
              </w:r>
              <w:r>
                <w:rPr>
                  <w:rFonts w:hint="eastAsia"/>
                </w:rPr>
                <w:t>Possible value:</w:t>
              </w:r>
              <w:r w:rsidRPr="00FC631E">
                <w:t xml:space="preserve"> Exclusive</w:t>
              </w:r>
              <w:r>
                <w:rPr>
                  <w:rFonts w:hint="eastAsia"/>
                </w:rPr>
                <w:t xml:space="preserve">, </w:t>
              </w:r>
              <w:r w:rsidRPr="00FC631E">
                <w:t>Non-Exclusive.</w:t>
              </w:r>
              <w:r>
                <w:rPr>
                  <w:rFonts w:hint="eastAsia"/>
                </w:rPr>
                <w:t xml:space="preserve"> Don</w:t>
              </w:r>
              <w:r>
                <w:t>’</w:t>
              </w:r>
              <w:r>
                <w:rPr>
                  <w:rFonts w:hint="eastAsia"/>
                </w:rPr>
                <w:t xml:space="preserve">t show </w:t>
              </w:r>
            </w:ins>
            <w:ins w:id="1731" w:author="Bonnie Yang [2]" w:date="2024-06-28T17:57:00Z" w16du:dateUtc="2024-06-28T09:57:00Z">
              <w:r w:rsidRPr="00FC631E">
                <w:t>Exclusivity</w:t>
              </w:r>
              <w:r>
                <w:rPr>
                  <w:rFonts w:hint="eastAsia"/>
                </w:rPr>
                <w:t xml:space="preserve"> field in menu item.</w:t>
              </w:r>
            </w:ins>
          </w:p>
          <w:p w14:paraId="57083302" w14:textId="4526B708" w:rsidR="007D0936" w:rsidRDefault="007D0936">
            <w:pPr>
              <w:pStyle w:val="ListParagraph"/>
              <w:numPr>
                <w:ilvl w:val="1"/>
                <w:numId w:val="1933"/>
              </w:numPr>
              <w:ind w:left="451"/>
              <w:rPr>
                <w:ins w:id="1732" w:author="Bonnie Yang [2]" w:date="2024-06-28T20:27:00Z" w16du:dateUtc="2024-06-28T12:27:00Z"/>
              </w:rPr>
              <w:pPrChange w:id="1733" w:author="Bonnie Yang [2]" w:date="2024-06-28T20:27:00Z" w16du:dateUtc="2024-06-28T12:27:00Z">
                <w:pPr>
                  <w:pStyle w:val="ListParagraph"/>
                  <w:ind w:left="451"/>
                </w:pPr>
              </w:pPrChange>
            </w:pPr>
            <w:ins w:id="1734" w:author="Bonnie Yang [2]" w:date="2024-06-28T20:27:00Z" w16du:dateUtc="2024-06-28T12:27:00Z">
              <w:r>
                <w:t>On the transfer pricing of 9* non-food items, if the transfer pricing tab is not null:</w:t>
              </w:r>
            </w:ins>
          </w:p>
          <w:p w14:paraId="7099AF70" w14:textId="77777777" w:rsidR="007D0936" w:rsidRDefault="007D0936" w:rsidP="007D0936">
            <w:pPr>
              <w:pStyle w:val="ListParagraph"/>
              <w:ind w:left="451"/>
              <w:rPr>
                <w:ins w:id="1735" w:author="Bonnie Yang [2]" w:date="2024-06-28T20:27:00Z" w16du:dateUtc="2024-06-28T12:27:00Z"/>
              </w:rPr>
            </w:pPr>
            <w:ins w:id="1736" w:author="Bonnie Yang [2]" w:date="2024-06-28T20:27:00Z" w16du:dateUtc="2024-06-28T12:27:00Z">
              <w:r>
                <w:t>If the sub object type =Internal Packaging, then capture the standard cost (0.03/</w:t>
              </w:r>
              <w:proofErr w:type="spellStart"/>
              <w:r>
                <w:t>ea</w:t>
              </w:r>
              <w:proofErr w:type="spellEnd"/>
              <w:r>
                <w:t xml:space="preserve">) to the 'Internal Packaging' field of transfer pricing card. </w:t>
              </w:r>
              <w:proofErr w:type="gramStart"/>
              <w:r>
                <w:t>User</w:t>
              </w:r>
              <w:proofErr w:type="gramEnd"/>
              <w:r>
                <w:t xml:space="preserve"> cannot edit the 'Internal Packaging' field in transfer pricing card.</w:t>
              </w:r>
            </w:ins>
          </w:p>
          <w:p w14:paraId="52EC421D" w14:textId="77777777" w:rsidR="007D0936" w:rsidRDefault="007D0936" w:rsidP="007D0936">
            <w:pPr>
              <w:pStyle w:val="ListParagraph"/>
              <w:ind w:left="451"/>
              <w:rPr>
                <w:ins w:id="1737" w:author="Bonnie Yang [2]" w:date="2024-06-28T20:27:00Z" w16du:dateUtc="2024-06-28T12:27:00Z"/>
              </w:rPr>
            </w:pPr>
            <w:ins w:id="1738" w:author="Bonnie Yang [2]" w:date="2024-06-28T20:27:00Z" w16du:dateUtc="2024-06-28T12:27:00Z">
              <w:r>
                <w:t xml:space="preserve">If the sub object type = Guest Packaging, then capture the standard cost to the 'Guest Packaging' field of transfer pricing card. </w:t>
              </w:r>
              <w:proofErr w:type="gramStart"/>
              <w:r>
                <w:t>User</w:t>
              </w:r>
              <w:proofErr w:type="gramEnd"/>
              <w:r>
                <w:t xml:space="preserve"> cannot edit the 'Guest Packaging' field in transfer pricing card.</w:t>
              </w:r>
            </w:ins>
          </w:p>
          <w:p w14:paraId="4CB13810" w14:textId="77777777" w:rsidR="007D0936" w:rsidRDefault="007D0936" w:rsidP="007D0936">
            <w:pPr>
              <w:pStyle w:val="ListParagraph"/>
              <w:ind w:left="451"/>
              <w:rPr>
                <w:ins w:id="1739" w:author="Bonnie Yang [2]" w:date="2024-06-28T20:27:00Z" w16du:dateUtc="2024-06-28T12:27:00Z"/>
              </w:rPr>
            </w:pPr>
            <w:ins w:id="1740" w:author="Bonnie Yang [2]" w:date="2024-06-28T20:27:00Z" w16du:dateUtc="2024-06-28T12:27:00Z">
              <w:r>
                <w:t xml:space="preserve">In addition to the above cases, then </w:t>
              </w:r>
              <w:proofErr w:type="gramStart"/>
              <w:r>
                <w:t>user</w:t>
              </w:r>
              <w:proofErr w:type="gramEnd"/>
              <w:r>
                <w:t xml:space="preserve"> can edit the 'Internal Packaging</w:t>
              </w:r>
              <w:proofErr w:type="gramStart"/>
              <w:r>
                <w:t>'/'</w:t>
              </w:r>
              <w:proofErr w:type="gramEnd"/>
              <w:r>
                <w:t>Guest Packaging' field in transfer pricing card of 9* item with UI &amp; bulk edit template.</w:t>
              </w:r>
            </w:ins>
          </w:p>
          <w:p w14:paraId="45C09C5F" w14:textId="77777777" w:rsidR="007D0936" w:rsidRDefault="007D0936" w:rsidP="007D0936">
            <w:pPr>
              <w:pStyle w:val="ListParagraph"/>
              <w:ind w:left="451"/>
              <w:rPr>
                <w:ins w:id="1741" w:author="Bonnie Yang [2]" w:date="2024-06-28T20:27:00Z" w16du:dateUtc="2024-06-28T12:27:00Z"/>
              </w:rPr>
            </w:pPr>
            <w:ins w:id="1742" w:author="Bonnie Yang [2]" w:date="2024-06-28T20:27:00Z" w16du:dateUtc="2024-06-28T12:27:00Z">
              <w:r>
                <w:t>Gray out the field in UI.</w:t>
              </w:r>
            </w:ins>
          </w:p>
          <w:p w14:paraId="3305D471" w14:textId="093BCB32" w:rsidR="007D0936" w:rsidRDefault="007D0936">
            <w:pPr>
              <w:pStyle w:val="ListParagraph"/>
              <w:ind w:left="451"/>
              <w:rPr>
                <w:ins w:id="1743" w:author="Bonnie Yang [2]" w:date="2024-06-28T17:59:00Z" w16du:dateUtc="2024-06-28T09:59:00Z"/>
              </w:rPr>
              <w:pPrChange w:id="1744" w:author="Bonnie Yang [2]" w:date="2024-06-28T20:27:00Z" w16du:dateUtc="2024-06-28T12:27:00Z">
                <w:pPr>
                  <w:pStyle w:val="ListParagraph"/>
                  <w:numPr>
                    <w:ilvl w:val="1"/>
                    <w:numId w:val="1933"/>
                  </w:numPr>
                  <w:ind w:left="451" w:hanging="360"/>
                </w:pPr>
              </w:pPrChange>
            </w:pPr>
            <w:ins w:id="1745" w:author="Bonnie Yang [2]" w:date="2024-06-28T20:27:00Z" w16du:dateUtc="2024-06-28T12:27:00Z">
              <w:r>
                <w:t>Ignore the 'Internal Packaging'/'Guest Packaging' value as bulk editing.</w:t>
              </w:r>
            </w:ins>
          </w:p>
          <w:p w14:paraId="333A8F3E" w14:textId="3A767ED4" w:rsidR="007D0936" w:rsidRDefault="007D0936">
            <w:pPr>
              <w:pStyle w:val="ListParagraph"/>
              <w:numPr>
                <w:ilvl w:val="1"/>
                <w:numId w:val="1933"/>
              </w:numPr>
              <w:ind w:left="451"/>
              <w:rPr>
                <w:ins w:id="1746" w:author="Bonnie Yang [2]" w:date="2024-06-28T20:28:00Z" w16du:dateUtc="2024-06-28T12:28:00Z"/>
              </w:rPr>
              <w:pPrChange w:id="1747" w:author="Bonnie Yang [2]" w:date="2024-06-28T20:28:00Z" w16du:dateUtc="2024-06-28T12:28:00Z">
                <w:pPr>
                  <w:pStyle w:val="ListParagraph"/>
                  <w:ind w:left="720"/>
                </w:pPr>
              </w:pPrChange>
            </w:pPr>
            <w:ins w:id="1748" w:author="Bonnie Yang [2]" w:date="2024-06-28T20:28:00Z" w16du:dateUtc="2024-06-28T12:28:00Z">
              <w:r>
                <w:t>On the transfer pricing of 88* packaged items, if the transfer pricing tab is not null:</w:t>
              </w:r>
            </w:ins>
          </w:p>
          <w:p w14:paraId="68961317" w14:textId="77777777" w:rsidR="007D0936" w:rsidRDefault="007D0936" w:rsidP="007D0936">
            <w:pPr>
              <w:pStyle w:val="ListParagraph"/>
              <w:ind w:left="720"/>
              <w:rPr>
                <w:ins w:id="1749" w:author="Bonnie Yang [2]" w:date="2024-06-28T20:28:00Z" w16du:dateUtc="2024-06-28T12:28:00Z"/>
              </w:rPr>
            </w:pPr>
            <w:ins w:id="1750" w:author="Bonnie Yang [2]" w:date="2024-06-28T20:28:00Z" w16du:dateUtc="2024-06-28T12:28:00Z">
              <w:r>
                <w:t>Capture the ‘Food cost’ ($ 0.04) to the 'Ingredient' field of transfer pricing card.</w:t>
              </w:r>
            </w:ins>
          </w:p>
          <w:p w14:paraId="606743D4" w14:textId="77777777" w:rsidR="007D0936" w:rsidRDefault="007D0936" w:rsidP="007D0936">
            <w:pPr>
              <w:pStyle w:val="ListParagraph"/>
              <w:ind w:left="720"/>
              <w:rPr>
                <w:ins w:id="1751" w:author="Bonnie Yang [2]" w:date="2024-06-28T20:28:00Z" w16du:dateUtc="2024-06-28T12:28:00Z"/>
              </w:rPr>
            </w:pPr>
            <w:ins w:id="1752" w:author="Bonnie Yang [2]" w:date="2024-06-28T20:28:00Z" w16du:dateUtc="2024-06-28T12:28:00Z">
              <w:r>
                <w:t>Capture the ‘</w:t>
              </w:r>
              <w:proofErr w:type="gramStart"/>
              <w:r>
                <w:t>Non Food</w:t>
              </w:r>
              <w:proofErr w:type="gramEnd"/>
              <w:r>
                <w:t xml:space="preserve"> cost’ ($ 0.03) to the 'Internal Packaging' field of transfer pricing card.</w:t>
              </w:r>
            </w:ins>
          </w:p>
          <w:p w14:paraId="74A1FA1F" w14:textId="77777777" w:rsidR="007D0936" w:rsidRDefault="007D0936" w:rsidP="007D0936">
            <w:pPr>
              <w:pStyle w:val="ListParagraph"/>
              <w:ind w:left="720"/>
              <w:rPr>
                <w:ins w:id="1753" w:author="Bonnie Yang [2]" w:date="2024-06-28T20:28:00Z" w16du:dateUtc="2024-06-28T12:28:00Z"/>
              </w:rPr>
            </w:pPr>
            <w:ins w:id="1754" w:author="Bonnie Yang [2]" w:date="2024-06-28T20:28:00Z" w16du:dateUtc="2024-06-28T12:28:00Z">
              <w:r>
                <w:t>User cannot edit the ‘Ingredient' and 'Internal Packaging’ fields in transfer pricing card with UI &amp; bulk edit template.</w:t>
              </w:r>
            </w:ins>
          </w:p>
          <w:p w14:paraId="05057CDD" w14:textId="77777777" w:rsidR="007D0936" w:rsidRDefault="007D0936" w:rsidP="007D0936">
            <w:pPr>
              <w:pStyle w:val="ListParagraph"/>
              <w:ind w:left="720"/>
              <w:rPr>
                <w:ins w:id="1755" w:author="Bonnie Yang [2]" w:date="2024-06-28T20:28:00Z" w16du:dateUtc="2024-06-28T12:28:00Z"/>
              </w:rPr>
            </w:pPr>
            <w:ins w:id="1756" w:author="Bonnie Yang [2]" w:date="2024-06-28T20:28:00Z" w16du:dateUtc="2024-06-28T12:28:00Z">
              <w:r>
                <w:t>Gray out the field in UI.</w:t>
              </w:r>
            </w:ins>
          </w:p>
          <w:p w14:paraId="083B6583" w14:textId="3E93D8AB" w:rsidR="007D0936" w:rsidRDefault="007D0936">
            <w:pPr>
              <w:pStyle w:val="ListParagraph"/>
              <w:ind w:left="720"/>
              <w:rPr>
                <w:ins w:id="1757" w:author="Bonnie Yang [2]" w:date="2024-06-28T20:28:00Z" w16du:dateUtc="2024-06-28T12:28:00Z"/>
              </w:rPr>
              <w:pPrChange w:id="1758" w:author="Bonnie Yang [2]" w:date="2024-06-28T20:28:00Z" w16du:dateUtc="2024-06-28T12:28:00Z">
                <w:pPr>
                  <w:pStyle w:val="ListParagraph"/>
                  <w:numPr>
                    <w:ilvl w:val="1"/>
                    <w:numId w:val="1933"/>
                  </w:numPr>
                  <w:ind w:left="451" w:hanging="360"/>
                </w:pPr>
              </w:pPrChange>
            </w:pPr>
            <w:ins w:id="1759" w:author="Bonnie Yang [2]" w:date="2024-06-28T20:28:00Z" w16du:dateUtc="2024-06-28T12:28:00Z">
              <w:r>
                <w:t>Ignore the 'Ingredient' field &amp; 'Internal Packaging'/'Guest Packaging' value as bulk editing.</w:t>
              </w:r>
            </w:ins>
          </w:p>
          <w:p w14:paraId="2D1A69C0" w14:textId="1B11CF29" w:rsidR="00FC631E" w:rsidRDefault="00FC631E" w:rsidP="00FC631E">
            <w:pPr>
              <w:pStyle w:val="ListParagraph"/>
              <w:numPr>
                <w:ilvl w:val="1"/>
                <w:numId w:val="1933"/>
              </w:numPr>
              <w:ind w:left="451"/>
              <w:rPr>
                <w:ins w:id="1760" w:author="Bonnie Yang [2]" w:date="2024-06-28T18:00:00Z" w16du:dateUtc="2024-06-28T10:00:00Z"/>
              </w:rPr>
            </w:pPr>
            <w:ins w:id="1761" w:author="Bonnie Yang [2]" w:date="2024-06-28T17:56:00Z" w16du:dateUtc="2024-06-28T09:56:00Z">
              <w:r>
                <w:t xml:space="preserve">Switch sub type case 1: When turning a non-food from ‘internal packaging’ → ‘smallware', we won’t clear the previous value in 'internal packaging cost' field. </w:t>
              </w:r>
            </w:ins>
          </w:p>
          <w:p w14:paraId="2735E429" w14:textId="503219F3" w:rsidR="00FC631E" w:rsidRDefault="00FC631E" w:rsidP="00FC631E">
            <w:pPr>
              <w:pStyle w:val="ListParagraph"/>
              <w:numPr>
                <w:ilvl w:val="1"/>
                <w:numId w:val="1933"/>
              </w:numPr>
              <w:ind w:left="451"/>
              <w:rPr>
                <w:ins w:id="1762" w:author="Bonnie Yang [2]" w:date="2024-06-28T17:56:00Z" w16du:dateUtc="2024-06-28T09:56:00Z"/>
              </w:rPr>
            </w:pPr>
            <w:ins w:id="1763" w:author="Bonnie Yang [2]" w:date="2024-06-28T17:56:00Z" w16du:dateUtc="2024-06-28T09:56:00Z">
              <w:r>
                <w:t>Switch sub type case 2: When turning a non-food from ‘smallware' → ‘internal packaging’, we won’t clear the previous value in 'other' field.</w:t>
              </w:r>
            </w:ins>
          </w:p>
          <w:p w14:paraId="17F6C6AF" w14:textId="21992C96" w:rsidR="00FC631E" w:rsidRDefault="007F1110" w:rsidP="00887D7F">
            <w:pPr>
              <w:pStyle w:val="ListParagraph"/>
              <w:numPr>
                <w:ilvl w:val="1"/>
                <w:numId w:val="1933"/>
              </w:numPr>
              <w:ind w:left="451"/>
              <w:rPr>
                <w:ins w:id="1764" w:author="Bonnie Yang [2]" w:date="2024-05-30T17:52:00Z" w16du:dateUtc="2024-05-30T09:52:00Z"/>
              </w:rPr>
            </w:pPr>
            <w:ins w:id="1765" w:author="Bonnie Yang [2]" w:date="2024-07-15T17:34:00Z" w16du:dateUtc="2024-07-15T09:34:00Z">
              <w:r w:rsidRPr="007F1110">
                <w:t>Log values and timestamps for transfer pricing fields updates</w:t>
              </w:r>
              <w:r>
                <w:rPr>
                  <w:rFonts w:hint="eastAsia"/>
                </w:rPr>
                <w:t xml:space="preserve">, so that </w:t>
              </w:r>
              <w:proofErr w:type="gramStart"/>
              <w:r>
                <w:rPr>
                  <w:rFonts w:hint="eastAsia"/>
                </w:rPr>
                <w:t>user</w:t>
              </w:r>
              <w:proofErr w:type="gramEnd"/>
              <w:r>
                <w:rPr>
                  <w:rFonts w:hint="eastAsia"/>
                </w:rPr>
                <w:t xml:space="preserve"> can</w:t>
              </w:r>
              <w:r w:rsidRPr="007F1110">
                <w:t xml:space="preserve"> do analysis (diagnostic and predictive) to improve our usage of transfer pricing data.</w:t>
              </w:r>
            </w:ins>
          </w:p>
          <w:p w14:paraId="56A714B7" w14:textId="69C87BA2" w:rsidR="00617564" w:rsidRDefault="00617564">
            <w:pPr>
              <w:pStyle w:val="ListParagraph"/>
              <w:numPr>
                <w:ilvl w:val="0"/>
                <w:numId w:val="1933"/>
              </w:numPr>
              <w:pPrChange w:id="1766" w:author="Bonnie Yang [2]" w:date="2024-05-30T17:52:00Z" w16du:dateUtc="2024-05-30T09:52:00Z">
                <w:pPr>
                  <w:pStyle w:val="ListParagraph"/>
                  <w:numPr>
                    <w:ilvl w:val="1"/>
                    <w:numId w:val="1933"/>
                  </w:numPr>
                  <w:ind w:left="451" w:hanging="360"/>
                </w:pPr>
              </w:pPrChange>
            </w:pPr>
          </w:p>
        </w:tc>
      </w:tr>
      <w:tr w:rsidR="00887D7F" w14:paraId="675720F2" w14:textId="77777777" w:rsidTr="00887D7F">
        <w:tc>
          <w:tcPr>
            <w:tcW w:w="9016" w:type="dxa"/>
          </w:tcPr>
          <w:p w14:paraId="1E1908AB" w14:textId="77777777" w:rsidR="00887D7F" w:rsidRDefault="00887D7F" w:rsidP="00887D7F">
            <w:r w:rsidRPr="00452515">
              <w:t>Extend Scenario:</w:t>
            </w:r>
          </w:p>
          <w:p w14:paraId="42EBB3A2" w14:textId="77777777" w:rsidR="00887D7F" w:rsidRDefault="00887D7F" w:rsidP="00887D7F"/>
        </w:tc>
      </w:tr>
      <w:tr w:rsidR="00887D7F" w14:paraId="1EDE29B0" w14:textId="77777777" w:rsidTr="00887D7F">
        <w:tc>
          <w:tcPr>
            <w:tcW w:w="9016" w:type="dxa"/>
          </w:tcPr>
          <w:p w14:paraId="416E41D1" w14:textId="77777777" w:rsidR="00887D7F" w:rsidRDefault="00887D7F" w:rsidP="00887D7F">
            <w:r w:rsidRPr="00452515">
              <w:t>Exception Scenario:</w:t>
            </w:r>
          </w:p>
          <w:p w14:paraId="1497CE9D" w14:textId="77777777" w:rsidR="00887D7F" w:rsidRDefault="00887D7F" w:rsidP="00887D7F"/>
        </w:tc>
      </w:tr>
      <w:tr w:rsidR="00887D7F" w14:paraId="218835FF" w14:textId="77777777" w:rsidTr="00887D7F">
        <w:tc>
          <w:tcPr>
            <w:tcW w:w="9016" w:type="dxa"/>
          </w:tcPr>
          <w:p w14:paraId="4BF217CF" w14:textId="3DDFC385" w:rsidR="00887D7F" w:rsidRDefault="00887D7F" w:rsidP="00887D7F">
            <w:r w:rsidRPr="00452515">
              <w:t>Notes:</w:t>
            </w:r>
          </w:p>
        </w:tc>
      </w:tr>
      <w:tr w:rsidR="00887D7F" w14:paraId="793F2AA0" w14:textId="77777777" w:rsidTr="00887D7F">
        <w:tc>
          <w:tcPr>
            <w:tcW w:w="9016" w:type="dxa"/>
          </w:tcPr>
          <w:p w14:paraId="018C2A4B" w14:textId="4C5CA1ED" w:rsidR="00887D7F" w:rsidRDefault="00887D7F" w:rsidP="00887D7F">
            <w:r w:rsidRPr="00452515">
              <w:t>Q/A:</w:t>
            </w:r>
          </w:p>
        </w:tc>
      </w:tr>
    </w:tbl>
    <w:p w14:paraId="02EA37C6" w14:textId="77777777" w:rsidR="008E3B51" w:rsidRDefault="008E3B51" w:rsidP="008E3B51"/>
    <w:p w14:paraId="2BF7845D" w14:textId="77777777" w:rsidR="00887D7F" w:rsidRDefault="00887D7F" w:rsidP="008E3B51"/>
    <w:p w14:paraId="2D2810FC" w14:textId="77777777" w:rsidR="00887D7F" w:rsidRDefault="00887D7F" w:rsidP="008E3B51"/>
    <w:p w14:paraId="6E6A5A2E" w14:textId="66A844CB" w:rsidR="008E3B51" w:rsidRPr="00526E73" w:rsidRDefault="00FE4812" w:rsidP="008E3B51">
      <w:pPr>
        <w:pStyle w:val="Heading2"/>
        <w:rPr>
          <w:rFonts w:ascii="Arial" w:hAnsi="Arial" w:cs="Arial"/>
        </w:rPr>
      </w:pPr>
      <w:r>
        <w:rPr>
          <w:rFonts w:hint="eastAsia"/>
        </w:rPr>
        <w:t>Tran</w:t>
      </w:r>
      <w:r w:rsidR="008E3B51" w:rsidRPr="00BD742D">
        <w:t>MS05-0</w:t>
      </w:r>
      <w:r w:rsidR="008E3B51">
        <w:t>3</w:t>
      </w:r>
      <w:r w:rsidR="008E3B51" w:rsidRPr="00BD742D">
        <w:t xml:space="preserve"> Files of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6"/>
      </w:tblGrid>
      <w:tr w:rsidR="008E3B51" w:rsidRPr="00452515" w14:paraId="3CD929DD" w14:textId="77777777" w:rsidTr="00FE4812">
        <w:tc>
          <w:tcPr>
            <w:tcW w:w="8586" w:type="dxa"/>
          </w:tcPr>
          <w:p w14:paraId="011279D9" w14:textId="77777777" w:rsidR="008E3B51" w:rsidRPr="00E97505" w:rsidRDefault="008E3B51" w:rsidP="00BD742D">
            <w:pPr>
              <w:rPr>
                <w:rStyle w:val="Strong"/>
              </w:rPr>
            </w:pPr>
            <w:r w:rsidRPr="00F040CC">
              <w:rPr>
                <w:rStyle w:val="Strong"/>
              </w:rPr>
              <w:t>MS05-0</w:t>
            </w:r>
            <w:r>
              <w:rPr>
                <w:rStyle w:val="Strong"/>
              </w:rPr>
              <w:t>3</w:t>
            </w:r>
            <w:r w:rsidRPr="00F040CC">
              <w:rPr>
                <w:rStyle w:val="Strong"/>
              </w:rPr>
              <w:t xml:space="preserve"> Files of Item</w:t>
            </w:r>
          </w:p>
        </w:tc>
      </w:tr>
      <w:tr w:rsidR="008E3B51" w:rsidRPr="00452515" w14:paraId="2AB913C3" w14:textId="77777777" w:rsidTr="00FE4812">
        <w:tc>
          <w:tcPr>
            <w:tcW w:w="8586" w:type="dxa"/>
          </w:tcPr>
          <w:p w14:paraId="7227C752"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56903F34" w14:textId="77777777" w:rsidTr="00BD742D">
              <w:trPr>
                <w:jc w:val="center"/>
              </w:trPr>
              <w:tc>
                <w:tcPr>
                  <w:tcW w:w="1169" w:type="dxa"/>
                </w:tcPr>
                <w:p w14:paraId="7B167764"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27EF3908"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1F6BAB92"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00A1B458" w14:textId="77777777" w:rsidR="008E3B51" w:rsidRPr="007A35F7" w:rsidRDefault="008E3B51" w:rsidP="00BD742D">
                  <w:pPr>
                    <w:rPr>
                      <w:rFonts w:ascii="Arial" w:hAnsi="Arial" w:cs="Arial"/>
                    </w:rPr>
                  </w:pPr>
                  <w:r w:rsidRPr="007A35F7">
                    <w:rPr>
                      <w:rFonts w:ascii="Arial" w:hAnsi="Arial" w:cs="Arial"/>
                    </w:rPr>
                    <w:t>Description</w:t>
                  </w:r>
                </w:p>
              </w:tc>
            </w:tr>
            <w:tr w:rsidR="008E3B51" w14:paraId="538FE0BA" w14:textId="77777777" w:rsidTr="00BD742D">
              <w:trPr>
                <w:jc w:val="center"/>
              </w:trPr>
              <w:tc>
                <w:tcPr>
                  <w:tcW w:w="1169" w:type="dxa"/>
                </w:tcPr>
                <w:p w14:paraId="76D5804F"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77A85ADF" w14:textId="77777777" w:rsidR="008E3B51" w:rsidRPr="007A35F7" w:rsidRDefault="008E3B51" w:rsidP="00BD742D">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315" w:type="dxa"/>
                </w:tcPr>
                <w:p w14:paraId="10B306BD"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3F163F86" w14:textId="77777777" w:rsidR="008E3B51" w:rsidRPr="007A35F7" w:rsidRDefault="008E3B51" w:rsidP="00BD742D">
                  <w:pPr>
                    <w:rPr>
                      <w:rFonts w:ascii="Arial" w:hAnsi="Arial" w:cs="Arial"/>
                    </w:rPr>
                  </w:pPr>
                  <w:r w:rsidRPr="00F040CC">
                    <w:rPr>
                      <w:rFonts w:ascii="Arial" w:hAnsi="Arial" w:cs="Arial"/>
                    </w:rPr>
                    <w:t>Support Media Uploads on All Items</w:t>
                  </w:r>
                </w:p>
              </w:tc>
            </w:tr>
            <w:tr w:rsidR="008E3B51" w14:paraId="6DDE8702" w14:textId="77777777" w:rsidTr="00BD742D">
              <w:trPr>
                <w:jc w:val="center"/>
              </w:trPr>
              <w:tc>
                <w:tcPr>
                  <w:tcW w:w="1169" w:type="dxa"/>
                </w:tcPr>
                <w:p w14:paraId="51AD32BC" w14:textId="77777777" w:rsidR="008E3B51" w:rsidRDefault="008E3B51" w:rsidP="00BD742D"/>
              </w:tc>
              <w:tc>
                <w:tcPr>
                  <w:tcW w:w="1357" w:type="dxa"/>
                </w:tcPr>
                <w:p w14:paraId="7C80371A" w14:textId="77777777" w:rsidR="008E3B51" w:rsidRDefault="008E3B51" w:rsidP="00BD742D"/>
              </w:tc>
              <w:tc>
                <w:tcPr>
                  <w:tcW w:w="1315" w:type="dxa"/>
                </w:tcPr>
                <w:p w14:paraId="5DCED45C" w14:textId="77777777" w:rsidR="008E3B51" w:rsidRDefault="008E3B51" w:rsidP="00BD742D"/>
              </w:tc>
              <w:tc>
                <w:tcPr>
                  <w:tcW w:w="3924" w:type="dxa"/>
                </w:tcPr>
                <w:p w14:paraId="62B5A742" w14:textId="77777777" w:rsidR="008E3B51" w:rsidRDefault="008E3B51" w:rsidP="00BD742D"/>
              </w:tc>
            </w:tr>
            <w:tr w:rsidR="008E3B51" w14:paraId="34921DFE" w14:textId="77777777" w:rsidTr="00BD742D">
              <w:trPr>
                <w:jc w:val="center"/>
              </w:trPr>
              <w:tc>
                <w:tcPr>
                  <w:tcW w:w="1169" w:type="dxa"/>
                </w:tcPr>
                <w:p w14:paraId="0CEE577C" w14:textId="77777777" w:rsidR="008E3B51" w:rsidRDefault="008E3B51" w:rsidP="00BD742D"/>
              </w:tc>
              <w:tc>
                <w:tcPr>
                  <w:tcW w:w="1357" w:type="dxa"/>
                </w:tcPr>
                <w:p w14:paraId="2E9ED7FC" w14:textId="77777777" w:rsidR="008E3B51" w:rsidRDefault="008E3B51" w:rsidP="00BD742D"/>
              </w:tc>
              <w:tc>
                <w:tcPr>
                  <w:tcW w:w="1315" w:type="dxa"/>
                </w:tcPr>
                <w:p w14:paraId="1ED0B145" w14:textId="77777777" w:rsidR="008E3B51" w:rsidRDefault="008E3B51" w:rsidP="00BD742D"/>
              </w:tc>
              <w:tc>
                <w:tcPr>
                  <w:tcW w:w="3924" w:type="dxa"/>
                </w:tcPr>
                <w:p w14:paraId="472D6BEC" w14:textId="77777777" w:rsidR="008E3B51" w:rsidRDefault="008E3B51" w:rsidP="00BD742D"/>
              </w:tc>
            </w:tr>
            <w:tr w:rsidR="008E3B51" w14:paraId="7BA4AED4" w14:textId="77777777" w:rsidTr="00BD742D">
              <w:trPr>
                <w:jc w:val="center"/>
              </w:trPr>
              <w:tc>
                <w:tcPr>
                  <w:tcW w:w="1169" w:type="dxa"/>
                </w:tcPr>
                <w:p w14:paraId="64956A45" w14:textId="77777777" w:rsidR="008E3B51" w:rsidRDefault="008E3B51" w:rsidP="00BD742D"/>
              </w:tc>
              <w:tc>
                <w:tcPr>
                  <w:tcW w:w="1357" w:type="dxa"/>
                </w:tcPr>
                <w:p w14:paraId="531AC077" w14:textId="77777777" w:rsidR="008E3B51" w:rsidRDefault="008E3B51" w:rsidP="00BD742D"/>
              </w:tc>
              <w:tc>
                <w:tcPr>
                  <w:tcW w:w="1315" w:type="dxa"/>
                </w:tcPr>
                <w:p w14:paraId="4456888C" w14:textId="77777777" w:rsidR="008E3B51" w:rsidRDefault="008E3B51" w:rsidP="00BD742D"/>
              </w:tc>
              <w:tc>
                <w:tcPr>
                  <w:tcW w:w="3924" w:type="dxa"/>
                </w:tcPr>
                <w:p w14:paraId="46C12B3D" w14:textId="77777777" w:rsidR="008E3B51" w:rsidRPr="00B66734" w:rsidRDefault="008E3B51" w:rsidP="00BD742D"/>
              </w:tc>
            </w:tr>
            <w:tr w:rsidR="008E3B51" w14:paraId="2B65EBA1" w14:textId="77777777" w:rsidTr="00BD742D">
              <w:trPr>
                <w:jc w:val="center"/>
              </w:trPr>
              <w:tc>
                <w:tcPr>
                  <w:tcW w:w="1169" w:type="dxa"/>
                </w:tcPr>
                <w:p w14:paraId="77D3FBE4" w14:textId="77777777" w:rsidR="008E3B51" w:rsidRDefault="008E3B51" w:rsidP="00BD742D"/>
              </w:tc>
              <w:tc>
                <w:tcPr>
                  <w:tcW w:w="1357" w:type="dxa"/>
                </w:tcPr>
                <w:p w14:paraId="1A7343DB" w14:textId="77777777" w:rsidR="008E3B51" w:rsidRDefault="008E3B51" w:rsidP="00BD742D"/>
              </w:tc>
              <w:tc>
                <w:tcPr>
                  <w:tcW w:w="1315" w:type="dxa"/>
                </w:tcPr>
                <w:p w14:paraId="52FEDCEF" w14:textId="77777777" w:rsidR="008E3B51" w:rsidRDefault="008E3B51" w:rsidP="00BD742D"/>
              </w:tc>
              <w:tc>
                <w:tcPr>
                  <w:tcW w:w="3924" w:type="dxa"/>
                </w:tcPr>
                <w:p w14:paraId="166E9564" w14:textId="77777777" w:rsidR="008E3B51" w:rsidRDefault="008E3B51" w:rsidP="00BD742D"/>
              </w:tc>
            </w:tr>
            <w:tr w:rsidR="008E3B51" w14:paraId="4B06FCA7" w14:textId="77777777" w:rsidTr="00BD742D">
              <w:trPr>
                <w:jc w:val="center"/>
              </w:trPr>
              <w:tc>
                <w:tcPr>
                  <w:tcW w:w="1169" w:type="dxa"/>
                </w:tcPr>
                <w:p w14:paraId="000D5237" w14:textId="77777777" w:rsidR="008E3B51" w:rsidRDefault="008E3B51" w:rsidP="00BD742D"/>
              </w:tc>
              <w:tc>
                <w:tcPr>
                  <w:tcW w:w="1357" w:type="dxa"/>
                </w:tcPr>
                <w:p w14:paraId="1A17A97A" w14:textId="77777777" w:rsidR="008E3B51" w:rsidRDefault="008E3B51" w:rsidP="00BD742D"/>
              </w:tc>
              <w:tc>
                <w:tcPr>
                  <w:tcW w:w="1315" w:type="dxa"/>
                </w:tcPr>
                <w:p w14:paraId="18CD6838" w14:textId="77777777" w:rsidR="008E3B51" w:rsidRDefault="008E3B51" w:rsidP="00BD742D"/>
              </w:tc>
              <w:tc>
                <w:tcPr>
                  <w:tcW w:w="3924" w:type="dxa"/>
                </w:tcPr>
                <w:p w14:paraId="1B23E4A3" w14:textId="77777777" w:rsidR="008E3B51" w:rsidRPr="005C49CE" w:rsidRDefault="008E3B51" w:rsidP="00BD742D"/>
              </w:tc>
            </w:tr>
          </w:tbl>
          <w:p w14:paraId="66176636" w14:textId="77777777" w:rsidR="008E3B51" w:rsidRDefault="008E3B51" w:rsidP="00BD742D"/>
        </w:tc>
      </w:tr>
      <w:tr w:rsidR="008E3B51" w:rsidRPr="00452515" w14:paraId="1383991C" w14:textId="77777777" w:rsidTr="00FE4812">
        <w:tc>
          <w:tcPr>
            <w:tcW w:w="8586" w:type="dxa"/>
          </w:tcPr>
          <w:p w14:paraId="1937FA22"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66337487" w14:textId="77777777" w:rsidTr="00FE4812">
        <w:tc>
          <w:tcPr>
            <w:tcW w:w="8586" w:type="dxa"/>
          </w:tcPr>
          <w:p w14:paraId="3A9587D6" w14:textId="77777777" w:rsidR="008E3B51" w:rsidRPr="00E97505" w:rsidRDefault="008E3B51" w:rsidP="00BD742D">
            <w:pPr>
              <w:rPr>
                <w:rStyle w:val="Strong"/>
              </w:rPr>
            </w:pPr>
            <w:r w:rsidRPr="00E97505">
              <w:rPr>
                <w:rStyle w:val="Strong"/>
              </w:rPr>
              <w:t xml:space="preserve">Pre-Condition: </w:t>
            </w:r>
          </w:p>
          <w:p w14:paraId="1588ED38" w14:textId="77777777" w:rsidR="008E3B51" w:rsidRDefault="008E3B51" w:rsidP="00BD742D">
            <w:r>
              <w:t>The user goes to the page</w:t>
            </w:r>
          </w:p>
          <w:p w14:paraId="410133F7" w14:textId="77777777" w:rsidR="008E3B51" w:rsidRPr="00DD3CB0" w:rsidRDefault="008E3B51" w:rsidP="00BD742D">
            <w:pPr>
              <w:rPr>
                <w:rFonts w:ascii="Arial" w:hAnsi="Arial" w:cs="Arial"/>
                <w:sz w:val="20"/>
                <w:szCs w:val="20"/>
              </w:rPr>
            </w:pPr>
            <w:r w:rsidRPr="00F040CC">
              <w:rPr>
                <w:rFonts w:ascii="Arial" w:hAnsi="Arial" w:cs="Arial"/>
                <w:sz w:val="20"/>
                <w:szCs w:val="20"/>
              </w:rPr>
              <w:t>https://wonder.atlassian.net/browse/MD-7689</w:t>
            </w:r>
            <w:r w:rsidRPr="00DD3CB0">
              <w:rPr>
                <w:rFonts w:ascii="Arial" w:hAnsi="Arial" w:cs="Arial"/>
                <w:sz w:val="20"/>
                <w:szCs w:val="20"/>
              </w:rPr>
              <w:t xml:space="preserve"> </w:t>
            </w:r>
          </w:p>
        </w:tc>
      </w:tr>
      <w:tr w:rsidR="008E3B51" w:rsidRPr="00452515" w14:paraId="68F310D5" w14:textId="77777777" w:rsidTr="00FE4812">
        <w:tc>
          <w:tcPr>
            <w:tcW w:w="8586" w:type="dxa"/>
          </w:tcPr>
          <w:p w14:paraId="5F0A4B2A" w14:textId="77777777" w:rsidR="008E3B51" w:rsidRPr="00E97505" w:rsidRDefault="008E3B51" w:rsidP="00BD742D">
            <w:pPr>
              <w:rPr>
                <w:rStyle w:val="Strong"/>
              </w:rPr>
            </w:pPr>
            <w:r w:rsidRPr="00E97505">
              <w:rPr>
                <w:rStyle w:val="Strong"/>
                <w:rFonts w:hint="eastAsia"/>
              </w:rPr>
              <w:t>Main Scenario:</w:t>
            </w:r>
            <w:r>
              <w:rPr>
                <w:rStyle w:val="Strong"/>
              </w:rPr>
              <w:t xml:space="preserve"> </w:t>
            </w:r>
          </w:p>
          <w:p w14:paraId="266AC422" w14:textId="7CFED3EF" w:rsidR="008E3B51" w:rsidRPr="00530EE3" w:rsidRDefault="00FE4812" w:rsidP="00FE4812">
            <w:pPr>
              <w:pStyle w:val="ListParagraph"/>
              <w:ind w:leftChars="67" w:left="561" w:hanging="420"/>
            </w:pPr>
            <w:r w:rsidRPr="00FE4812">
              <w:t>https://wonder.atlassian.net/wiki/x/cABt_w</w:t>
            </w:r>
          </w:p>
        </w:tc>
      </w:tr>
      <w:tr w:rsidR="008E3B51" w:rsidRPr="00452515" w14:paraId="7330F8C4" w14:textId="77777777" w:rsidTr="00FE4812">
        <w:tc>
          <w:tcPr>
            <w:tcW w:w="8586" w:type="dxa"/>
          </w:tcPr>
          <w:p w14:paraId="4FD9BC54" w14:textId="77777777" w:rsidR="008E3B51" w:rsidRDefault="008E3B51" w:rsidP="00BD742D">
            <w:r w:rsidRPr="00452515">
              <w:t>Extend Scenario:</w:t>
            </w:r>
          </w:p>
          <w:p w14:paraId="6F1AD381" w14:textId="77777777" w:rsidR="008E3B51" w:rsidRPr="00452515" w:rsidRDefault="008E3B51" w:rsidP="00BD742D"/>
        </w:tc>
      </w:tr>
      <w:tr w:rsidR="008E3B51" w:rsidRPr="00452515" w14:paraId="463DF0C6" w14:textId="77777777" w:rsidTr="00FE4812">
        <w:tc>
          <w:tcPr>
            <w:tcW w:w="8586" w:type="dxa"/>
          </w:tcPr>
          <w:p w14:paraId="38C46F9D" w14:textId="77777777" w:rsidR="008E3B51" w:rsidRDefault="008E3B51" w:rsidP="00BD742D">
            <w:r w:rsidRPr="00452515">
              <w:t>Exception Scenario:</w:t>
            </w:r>
          </w:p>
          <w:p w14:paraId="62FAAFFA" w14:textId="77777777" w:rsidR="008E3B51" w:rsidRPr="00452515" w:rsidRDefault="008E3B51" w:rsidP="00BD742D"/>
        </w:tc>
      </w:tr>
      <w:tr w:rsidR="008E3B51" w:rsidRPr="00452515" w14:paraId="37B9746F" w14:textId="77777777" w:rsidTr="00FE4812">
        <w:tc>
          <w:tcPr>
            <w:tcW w:w="8586" w:type="dxa"/>
          </w:tcPr>
          <w:p w14:paraId="514AA56F" w14:textId="77777777" w:rsidR="008E3B51" w:rsidRPr="00452515" w:rsidRDefault="008E3B51" w:rsidP="00BD742D">
            <w:r w:rsidRPr="00452515">
              <w:t>Notes:</w:t>
            </w:r>
          </w:p>
        </w:tc>
      </w:tr>
      <w:tr w:rsidR="008E3B51" w:rsidRPr="00452515" w14:paraId="09076440" w14:textId="77777777" w:rsidTr="00FE4812">
        <w:tc>
          <w:tcPr>
            <w:tcW w:w="8586" w:type="dxa"/>
          </w:tcPr>
          <w:p w14:paraId="60B48962" w14:textId="77777777" w:rsidR="008E3B51" w:rsidRPr="00452515" w:rsidRDefault="008E3B51" w:rsidP="00BD742D">
            <w:r w:rsidRPr="00452515">
              <w:t>Q/A:</w:t>
            </w:r>
          </w:p>
        </w:tc>
      </w:tr>
    </w:tbl>
    <w:p w14:paraId="7B9D9116" w14:textId="77777777" w:rsidR="008E3B51" w:rsidRPr="00F040CC" w:rsidRDefault="008E3B51" w:rsidP="008E3B51"/>
    <w:p w14:paraId="66D3EEC7" w14:textId="3689A2C5" w:rsidR="008E3B51" w:rsidRDefault="002344AB" w:rsidP="008E3B51">
      <w:pPr>
        <w:pStyle w:val="Heading2"/>
        <w:numPr>
          <w:ilvl w:val="1"/>
          <w:numId w:val="0"/>
        </w:numPr>
        <w:ind w:left="567" w:hanging="340"/>
        <w:rPr>
          <w:rFonts w:ascii="Arial" w:hAnsi="Arial" w:cs="Arial"/>
        </w:rPr>
      </w:pPr>
      <w:r>
        <w:rPr>
          <w:rFonts w:ascii="Arial" w:hAnsi="Arial" w:cs="Arial" w:hint="eastAsia"/>
        </w:rPr>
        <w:t xml:space="preserve">5.2 </w:t>
      </w:r>
      <w:r w:rsidR="00B02AB2">
        <w:rPr>
          <w:rFonts w:ascii="Arial" w:hAnsi="Arial" w:cs="Arial" w:hint="eastAsia"/>
        </w:rPr>
        <w:t>Tran-</w:t>
      </w:r>
      <w:r w:rsidR="008E3B51" w:rsidRPr="000D6461">
        <w:rPr>
          <w:rFonts w:ascii="Arial" w:hAnsi="Arial" w:cs="Arial"/>
        </w:rPr>
        <w:t>Assembly Instructions</w:t>
      </w:r>
    </w:p>
    <w:p w14:paraId="6B7C36CF" w14:textId="6D6EC049" w:rsidR="008E3B51" w:rsidRPr="005665AA" w:rsidRDefault="004A68BD" w:rsidP="008E3B51">
      <w:pPr>
        <w:pStyle w:val="Heading3"/>
      </w:pPr>
      <w:r>
        <w:rPr>
          <w:rStyle w:val="Heading3Char"/>
          <w:rFonts w:hint="eastAsia"/>
        </w:rPr>
        <w:t>Tran-</w:t>
      </w:r>
      <w:r w:rsidR="008E3B51" w:rsidRPr="005665AA">
        <w:rPr>
          <w:rStyle w:val="Heading3Char"/>
        </w:rPr>
        <w:t>MS05-04 Assembly Instructions C</w:t>
      </w:r>
      <w:r w:rsidR="008E3B51" w:rsidRPr="005665AA">
        <w:rPr>
          <w:rStyle w:val="Heading3Char"/>
          <w:rFonts w:hint="eastAsia"/>
        </w:rPr>
        <w:t>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6"/>
      </w:tblGrid>
      <w:tr w:rsidR="008E3B51" w:rsidRPr="00452515" w14:paraId="64C69D8A" w14:textId="77777777" w:rsidTr="004A68BD">
        <w:tc>
          <w:tcPr>
            <w:tcW w:w="8586" w:type="dxa"/>
          </w:tcPr>
          <w:p w14:paraId="174FA055" w14:textId="77777777" w:rsidR="008E3B51" w:rsidRPr="00E97505" w:rsidRDefault="008E3B51" w:rsidP="00BD742D">
            <w:pPr>
              <w:rPr>
                <w:rStyle w:val="Strong"/>
              </w:rPr>
            </w:pPr>
            <w:r>
              <w:rPr>
                <w:rStyle w:val="Strong"/>
              </w:rPr>
              <w:t>MS</w:t>
            </w:r>
            <w:r w:rsidRPr="00C1216A">
              <w:rPr>
                <w:rStyle w:val="Strong"/>
              </w:rPr>
              <w:t>05-0</w:t>
            </w:r>
            <w:r>
              <w:rPr>
                <w:rStyle w:val="Strong"/>
              </w:rPr>
              <w:t>4</w:t>
            </w:r>
            <w:r w:rsidRPr="00C1216A">
              <w:rPr>
                <w:rStyle w:val="Strong"/>
              </w:rPr>
              <w:t xml:space="preserve"> Assembly Instructions</w:t>
            </w:r>
            <w:r>
              <w:rPr>
                <w:rStyle w:val="Strong"/>
              </w:rPr>
              <w:t xml:space="preserve"> Card</w:t>
            </w:r>
          </w:p>
        </w:tc>
      </w:tr>
      <w:tr w:rsidR="008E3B51" w:rsidRPr="00452515" w14:paraId="285DD9DF" w14:textId="77777777" w:rsidTr="004A68BD">
        <w:tc>
          <w:tcPr>
            <w:tcW w:w="8586" w:type="dxa"/>
          </w:tcPr>
          <w:p w14:paraId="3296ADF8"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7A0F0C2F" w14:textId="77777777" w:rsidTr="00BD742D">
              <w:trPr>
                <w:jc w:val="center"/>
              </w:trPr>
              <w:tc>
                <w:tcPr>
                  <w:tcW w:w="1169" w:type="dxa"/>
                </w:tcPr>
                <w:p w14:paraId="599CE014"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724D4910"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19F8D6F0"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7A5A6CDB" w14:textId="77777777" w:rsidR="008E3B51" w:rsidRPr="007A35F7" w:rsidRDefault="008E3B51" w:rsidP="00BD742D">
                  <w:pPr>
                    <w:rPr>
                      <w:rFonts w:ascii="Arial" w:hAnsi="Arial" w:cs="Arial"/>
                    </w:rPr>
                  </w:pPr>
                  <w:r w:rsidRPr="007A35F7">
                    <w:rPr>
                      <w:rFonts w:ascii="Arial" w:hAnsi="Arial" w:cs="Arial"/>
                    </w:rPr>
                    <w:t>Description</w:t>
                  </w:r>
                </w:p>
              </w:tc>
            </w:tr>
            <w:tr w:rsidR="008E3B51" w14:paraId="691B686F" w14:textId="77777777" w:rsidTr="00BD742D">
              <w:trPr>
                <w:jc w:val="center"/>
              </w:trPr>
              <w:tc>
                <w:tcPr>
                  <w:tcW w:w="1169" w:type="dxa"/>
                </w:tcPr>
                <w:p w14:paraId="2E536661"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508B6217"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9.9</w:t>
                  </w:r>
                </w:p>
              </w:tc>
              <w:tc>
                <w:tcPr>
                  <w:tcW w:w="1315" w:type="dxa"/>
                </w:tcPr>
                <w:p w14:paraId="0E3EF7CE"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20B55F72" w14:textId="77777777" w:rsidR="008E3B51" w:rsidRPr="007A35F7" w:rsidRDefault="008E3B51" w:rsidP="00BD742D">
                  <w:pPr>
                    <w:rPr>
                      <w:rFonts w:ascii="Arial" w:hAnsi="Arial" w:cs="Arial"/>
                    </w:rPr>
                  </w:pPr>
                  <w:r w:rsidRPr="007A35F7">
                    <w:rPr>
                      <w:rFonts w:ascii="Arial" w:hAnsi="Arial" w:cs="Arial"/>
                    </w:rPr>
                    <w:t xml:space="preserve">First version, copy from </w:t>
                  </w:r>
                  <w:r w:rsidRPr="00E75FE2">
                    <w:rPr>
                      <w:rFonts w:ascii="Arial" w:hAnsi="Arial" w:cs="Arial"/>
                    </w:rPr>
                    <w:t>RS06-05 Item Detail- Assembly Instructions (Single/Multi)</w:t>
                  </w:r>
                </w:p>
              </w:tc>
            </w:tr>
            <w:tr w:rsidR="008E3B51" w14:paraId="687CAC5B" w14:textId="77777777" w:rsidTr="00BD742D">
              <w:trPr>
                <w:jc w:val="center"/>
              </w:trPr>
              <w:tc>
                <w:tcPr>
                  <w:tcW w:w="1169" w:type="dxa"/>
                </w:tcPr>
                <w:p w14:paraId="5B826A3A" w14:textId="77777777" w:rsidR="008E3B51" w:rsidRDefault="008E3B51" w:rsidP="00BD742D"/>
              </w:tc>
              <w:tc>
                <w:tcPr>
                  <w:tcW w:w="1357" w:type="dxa"/>
                </w:tcPr>
                <w:p w14:paraId="35320F3C" w14:textId="77777777" w:rsidR="008E3B51" w:rsidRDefault="008E3B51" w:rsidP="00BD742D"/>
              </w:tc>
              <w:tc>
                <w:tcPr>
                  <w:tcW w:w="1315" w:type="dxa"/>
                </w:tcPr>
                <w:p w14:paraId="1706876E" w14:textId="77777777" w:rsidR="008E3B51" w:rsidRDefault="008E3B51" w:rsidP="00BD742D"/>
              </w:tc>
              <w:tc>
                <w:tcPr>
                  <w:tcW w:w="3924" w:type="dxa"/>
                </w:tcPr>
                <w:p w14:paraId="70863A6F" w14:textId="77777777" w:rsidR="008E3B51" w:rsidRDefault="008E3B51" w:rsidP="00BD742D"/>
              </w:tc>
            </w:tr>
            <w:tr w:rsidR="008E3B51" w14:paraId="61DB6BEB" w14:textId="77777777" w:rsidTr="00BD742D">
              <w:trPr>
                <w:jc w:val="center"/>
              </w:trPr>
              <w:tc>
                <w:tcPr>
                  <w:tcW w:w="1169" w:type="dxa"/>
                </w:tcPr>
                <w:p w14:paraId="11ED1EF7" w14:textId="77777777" w:rsidR="008E3B51" w:rsidRDefault="008E3B51" w:rsidP="00BD742D"/>
              </w:tc>
              <w:tc>
                <w:tcPr>
                  <w:tcW w:w="1357" w:type="dxa"/>
                </w:tcPr>
                <w:p w14:paraId="50C99F87" w14:textId="77777777" w:rsidR="008E3B51" w:rsidRDefault="008E3B51" w:rsidP="00BD742D"/>
              </w:tc>
              <w:tc>
                <w:tcPr>
                  <w:tcW w:w="1315" w:type="dxa"/>
                </w:tcPr>
                <w:p w14:paraId="61F9E7EA" w14:textId="77777777" w:rsidR="008E3B51" w:rsidRDefault="008E3B51" w:rsidP="00BD742D"/>
              </w:tc>
              <w:tc>
                <w:tcPr>
                  <w:tcW w:w="3924" w:type="dxa"/>
                </w:tcPr>
                <w:p w14:paraId="4B42EF19" w14:textId="77777777" w:rsidR="008E3B51" w:rsidRDefault="008E3B51" w:rsidP="00BD742D"/>
              </w:tc>
            </w:tr>
            <w:tr w:rsidR="008E3B51" w14:paraId="5F282E7D" w14:textId="77777777" w:rsidTr="00BD742D">
              <w:trPr>
                <w:jc w:val="center"/>
              </w:trPr>
              <w:tc>
                <w:tcPr>
                  <w:tcW w:w="1169" w:type="dxa"/>
                </w:tcPr>
                <w:p w14:paraId="39C80E68" w14:textId="77777777" w:rsidR="008E3B51" w:rsidRDefault="008E3B51" w:rsidP="00BD742D"/>
              </w:tc>
              <w:tc>
                <w:tcPr>
                  <w:tcW w:w="1357" w:type="dxa"/>
                </w:tcPr>
                <w:p w14:paraId="4ADD852C" w14:textId="77777777" w:rsidR="008E3B51" w:rsidRDefault="008E3B51" w:rsidP="00BD742D"/>
              </w:tc>
              <w:tc>
                <w:tcPr>
                  <w:tcW w:w="1315" w:type="dxa"/>
                </w:tcPr>
                <w:p w14:paraId="2F4AB736" w14:textId="77777777" w:rsidR="008E3B51" w:rsidRDefault="008E3B51" w:rsidP="00BD742D"/>
              </w:tc>
              <w:tc>
                <w:tcPr>
                  <w:tcW w:w="3924" w:type="dxa"/>
                </w:tcPr>
                <w:p w14:paraId="60635E5E" w14:textId="77777777" w:rsidR="008E3B51" w:rsidRPr="00B66734" w:rsidRDefault="008E3B51" w:rsidP="00BD742D"/>
              </w:tc>
            </w:tr>
            <w:tr w:rsidR="008E3B51" w14:paraId="0F3392A3" w14:textId="77777777" w:rsidTr="00BD742D">
              <w:trPr>
                <w:jc w:val="center"/>
              </w:trPr>
              <w:tc>
                <w:tcPr>
                  <w:tcW w:w="1169" w:type="dxa"/>
                </w:tcPr>
                <w:p w14:paraId="238C524B" w14:textId="77777777" w:rsidR="008E3B51" w:rsidRDefault="008E3B51" w:rsidP="00BD742D"/>
              </w:tc>
              <w:tc>
                <w:tcPr>
                  <w:tcW w:w="1357" w:type="dxa"/>
                </w:tcPr>
                <w:p w14:paraId="593DDBC4" w14:textId="77777777" w:rsidR="008E3B51" w:rsidRDefault="008E3B51" w:rsidP="00BD742D"/>
              </w:tc>
              <w:tc>
                <w:tcPr>
                  <w:tcW w:w="1315" w:type="dxa"/>
                </w:tcPr>
                <w:p w14:paraId="3524C3D9" w14:textId="77777777" w:rsidR="008E3B51" w:rsidRDefault="008E3B51" w:rsidP="00BD742D"/>
              </w:tc>
              <w:tc>
                <w:tcPr>
                  <w:tcW w:w="3924" w:type="dxa"/>
                </w:tcPr>
                <w:p w14:paraId="5E7A26E9" w14:textId="77777777" w:rsidR="008E3B51" w:rsidRDefault="008E3B51" w:rsidP="00BD742D"/>
              </w:tc>
            </w:tr>
            <w:tr w:rsidR="008E3B51" w14:paraId="6CC7E76E" w14:textId="77777777" w:rsidTr="00BD742D">
              <w:trPr>
                <w:jc w:val="center"/>
              </w:trPr>
              <w:tc>
                <w:tcPr>
                  <w:tcW w:w="1169" w:type="dxa"/>
                </w:tcPr>
                <w:p w14:paraId="488D3076" w14:textId="77777777" w:rsidR="008E3B51" w:rsidRDefault="008E3B51" w:rsidP="00BD742D"/>
              </w:tc>
              <w:tc>
                <w:tcPr>
                  <w:tcW w:w="1357" w:type="dxa"/>
                </w:tcPr>
                <w:p w14:paraId="6B88F003" w14:textId="77777777" w:rsidR="008E3B51" w:rsidRDefault="008E3B51" w:rsidP="00BD742D"/>
              </w:tc>
              <w:tc>
                <w:tcPr>
                  <w:tcW w:w="1315" w:type="dxa"/>
                </w:tcPr>
                <w:p w14:paraId="7F6C986D" w14:textId="77777777" w:rsidR="008E3B51" w:rsidRDefault="008E3B51" w:rsidP="00BD742D"/>
              </w:tc>
              <w:tc>
                <w:tcPr>
                  <w:tcW w:w="3924" w:type="dxa"/>
                </w:tcPr>
                <w:p w14:paraId="042078D3" w14:textId="77777777" w:rsidR="008E3B51" w:rsidRPr="005C49CE" w:rsidRDefault="008E3B51" w:rsidP="00BD742D"/>
              </w:tc>
            </w:tr>
          </w:tbl>
          <w:p w14:paraId="4C064A51" w14:textId="77777777" w:rsidR="008E3B51" w:rsidRDefault="008E3B51" w:rsidP="00BD742D"/>
        </w:tc>
      </w:tr>
      <w:tr w:rsidR="008E3B51" w:rsidRPr="00452515" w14:paraId="394C4523" w14:textId="77777777" w:rsidTr="004A68BD">
        <w:tc>
          <w:tcPr>
            <w:tcW w:w="8586" w:type="dxa"/>
          </w:tcPr>
          <w:p w14:paraId="337C0EB0"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72E30AC3" w14:textId="77777777" w:rsidTr="004A68BD">
        <w:tc>
          <w:tcPr>
            <w:tcW w:w="8586" w:type="dxa"/>
          </w:tcPr>
          <w:p w14:paraId="3E052954" w14:textId="77777777" w:rsidR="008E3B51" w:rsidRPr="00E97505" w:rsidRDefault="008E3B51" w:rsidP="00BD742D">
            <w:pPr>
              <w:rPr>
                <w:rStyle w:val="Strong"/>
              </w:rPr>
            </w:pPr>
            <w:r w:rsidRPr="00E97505">
              <w:rPr>
                <w:rStyle w:val="Strong"/>
              </w:rPr>
              <w:t xml:space="preserve">Pre-Condition: </w:t>
            </w:r>
          </w:p>
          <w:p w14:paraId="670F5EA5"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53AEC5B1" w14:textId="77777777" w:rsidR="008E3B51" w:rsidRPr="00DD3CB0" w:rsidRDefault="008E3B51" w:rsidP="00BD742D">
            <w:pPr>
              <w:rPr>
                <w:rFonts w:ascii="Arial" w:hAnsi="Arial" w:cs="Arial"/>
                <w:sz w:val="20"/>
                <w:szCs w:val="20"/>
              </w:rPr>
            </w:pPr>
          </w:p>
        </w:tc>
      </w:tr>
      <w:tr w:rsidR="008E3B51" w:rsidRPr="00452515" w14:paraId="7C493EAA" w14:textId="77777777" w:rsidTr="004A68BD">
        <w:tc>
          <w:tcPr>
            <w:tcW w:w="8586" w:type="dxa"/>
          </w:tcPr>
          <w:p w14:paraId="0B20D786" w14:textId="77777777" w:rsidR="008E3B51" w:rsidRPr="00E97505" w:rsidRDefault="008E3B51" w:rsidP="00BD742D">
            <w:pPr>
              <w:rPr>
                <w:rStyle w:val="Strong"/>
              </w:rPr>
            </w:pPr>
            <w:r w:rsidRPr="00E97505">
              <w:rPr>
                <w:rStyle w:val="Strong"/>
                <w:rFonts w:hint="eastAsia"/>
              </w:rPr>
              <w:t>Main Scenario</w:t>
            </w:r>
            <w:r>
              <w:rPr>
                <w:rStyle w:val="Strong"/>
              </w:rPr>
              <w:t xml:space="preserve"> 1</w:t>
            </w:r>
            <w:r w:rsidRPr="00E97505">
              <w:rPr>
                <w:rStyle w:val="Strong"/>
                <w:rFonts w:hint="eastAsia"/>
              </w:rPr>
              <w:t>:</w:t>
            </w:r>
            <w:r>
              <w:rPr>
                <w:rStyle w:val="Strong"/>
              </w:rPr>
              <w:t xml:space="preserve"> </w:t>
            </w:r>
            <w:r>
              <w:rPr>
                <w:rStyle w:val="Strong"/>
                <w:sz w:val="24"/>
              </w:rPr>
              <w:t>A</w:t>
            </w:r>
            <w:r>
              <w:rPr>
                <w:rStyle w:val="Strong"/>
                <w:rFonts w:hint="eastAsia"/>
                <w:sz w:val="24"/>
              </w:rPr>
              <w:t>ssembly</w:t>
            </w:r>
            <w:r w:rsidRPr="00FD6B71">
              <w:rPr>
                <w:rStyle w:val="Strong"/>
                <w:sz w:val="24"/>
              </w:rPr>
              <w:t xml:space="preserve"> Instructions</w:t>
            </w:r>
            <w:r>
              <w:rPr>
                <w:rStyle w:val="Strong"/>
                <w:sz w:val="24"/>
              </w:rPr>
              <w:t xml:space="preserve"> C</w:t>
            </w:r>
            <w:r>
              <w:rPr>
                <w:rStyle w:val="Strong"/>
                <w:rFonts w:hint="eastAsia"/>
                <w:sz w:val="24"/>
              </w:rPr>
              <w:t>ard</w:t>
            </w:r>
          </w:p>
          <w:p w14:paraId="1E56A01D" w14:textId="5689AC9A" w:rsidR="008E3B51" w:rsidRPr="00530EE3" w:rsidRDefault="004A68BD" w:rsidP="004A68BD">
            <w:pPr>
              <w:pStyle w:val="ListParagraph"/>
              <w:ind w:left="311"/>
            </w:pPr>
            <w:r w:rsidRPr="004A68BD">
              <w:t>https://wonder.atlassian.net/wiki/x/OoBp_w</w:t>
            </w:r>
          </w:p>
        </w:tc>
      </w:tr>
      <w:tr w:rsidR="008E3B51" w:rsidRPr="00452515" w14:paraId="0DB35206" w14:textId="77777777" w:rsidTr="004A68BD">
        <w:tc>
          <w:tcPr>
            <w:tcW w:w="8586" w:type="dxa"/>
          </w:tcPr>
          <w:p w14:paraId="20F60090" w14:textId="77777777" w:rsidR="008E3B51" w:rsidRDefault="008E3B51" w:rsidP="00BD742D">
            <w:r w:rsidRPr="00452515">
              <w:t>Extend Scenario:</w:t>
            </w:r>
          </w:p>
          <w:p w14:paraId="18805115" w14:textId="77777777" w:rsidR="008E3B51" w:rsidRPr="00452515" w:rsidRDefault="008E3B51" w:rsidP="00BD742D"/>
        </w:tc>
      </w:tr>
      <w:tr w:rsidR="008E3B51" w:rsidRPr="00452515" w14:paraId="4219825E" w14:textId="77777777" w:rsidTr="004A68BD">
        <w:tc>
          <w:tcPr>
            <w:tcW w:w="8586" w:type="dxa"/>
          </w:tcPr>
          <w:p w14:paraId="335E56EB" w14:textId="77777777" w:rsidR="008E3B51" w:rsidRDefault="008E3B51" w:rsidP="00BD742D">
            <w:r w:rsidRPr="00452515">
              <w:t>Exception Scenario:</w:t>
            </w:r>
          </w:p>
          <w:p w14:paraId="45394BB0" w14:textId="77777777" w:rsidR="008E3B51" w:rsidRPr="00452515" w:rsidRDefault="008E3B51" w:rsidP="00BD742D"/>
        </w:tc>
      </w:tr>
      <w:tr w:rsidR="008E3B51" w:rsidRPr="00452515" w14:paraId="2CAD3E20" w14:textId="77777777" w:rsidTr="004A68BD">
        <w:tc>
          <w:tcPr>
            <w:tcW w:w="8586" w:type="dxa"/>
          </w:tcPr>
          <w:p w14:paraId="67AB2B69" w14:textId="77777777" w:rsidR="008E3B51" w:rsidRPr="00452515" w:rsidRDefault="008E3B51" w:rsidP="00BD742D">
            <w:r w:rsidRPr="00452515">
              <w:t>Notes:</w:t>
            </w:r>
          </w:p>
        </w:tc>
      </w:tr>
      <w:tr w:rsidR="008E3B51" w:rsidRPr="00452515" w14:paraId="4B83A965" w14:textId="77777777" w:rsidTr="004A68BD">
        <w:tc>
          <w:tcPr>
            <w:tcW w:w="8586" w:type="dxa"/>
          </w:tcPr>
          <w:p w14:paraId="0D352972" w14:textId="77777777" w:rsidR="008E3B51" w:rsidRPr="00452515" w:rsidRDefault="008E3B51" w:rsidP="00BD742D">
            <w:r w:rsidRPr="00452515">
              <w:t>Q/A:</w:t>
            </w:r>
          </w:p>
        </w:tc>
      </w:tr>
    </w:tbl>
    <w:p w14:paraId="15065D43" w14:textId="77777777" w:rsidR="008E3B51" w:rsidRDefault="008E3B51" w:rsidP="008E3B51"/>
    <w:p w14:paraId="30349773" w14:textId="77777777" w:rsidR="008E3B51" w:rsidRPr="0036193C" w:rsidRDefault="008E3B51" w:rsidP="008E3B51"/>
    <w:p w14:paraId="6CA2F4E3" w14:textId="1BEB10CD" w:rsidR="008E3B51" w:rsidRPr="00A6111B" w:rsidRDefault="00B2609B" w:rsidP="008E3B51">
      <w:pPr>
        <w:pStyle w:val="Heading3"/>
      </w:pPr>
      <w:r>
        <w:rPr>
          <w:rFonts w:hint="eastAsia"/>
        </w:rPr>
        <w:t>Tran-</w:t>
      </w:r>
      <w:r w:rsidR="008E3B51" w:rsidRPr="0036193C">
        <w:t>MS05-0</w:t>
      </w:r>
      <w:r w:rsidR="008E3B51">
        <w:t>5</w:t>
      </w:r>
      <w:r w:rsidR="008E3B51" w:rsidRPr="0036193C">
        <w:t xml:space="preserve"> </w:t>
      </w:r>
      <w:r w:rsidR="008E3B51">
        <w:t xml:space="preserve">Create/Edit </w:t>
      </w:r>
      <w:r w:rsidR="008E3B51" w:rsidRPr="0036193C">
        <w:t>Assembly Instructions</w:t>
      </w:r>
      <w:r w:rsidR="008E3B51">
        <w:t xml:space="preserve"> </w:t>
      </w:r>
      <w:r w:rsidR="008E3B51" w:rsidRPr="0036193C">
        <w:t>(Single/Multi</w:t>
      </w:r>
      <w:r w:rsidR="008E3B51">
        <w:rPr>
          <w:rStyle w:val="Strong"/>
        </w:rPr>
        <w:t>/Truck Stock/Bulk Kitted</w:t>
      </w:r>
      <w:r w:rsidR="008E3B51" w:rsidRPr="0036193C">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6"/>
      </w:tblGrid>
      <w:tr w:rsidR="008E3B51" w:rsidRPr="00452515" w14:paraId="16F7B2C6" w14:textId="77777777" w:rsidTr="00B2609B">
        <w:tc>
          <w:tcPr>
            <w:tcW w:w="8586" w:type="dxa"/>
          </w:tcPr>
          <w:p w14:paraId="429987B3" w14:textId="77777777" w:rsidR="008E3B51" w:rsidRPr="00E97505" w:rsidRDefault="008E3B51" w:rsidP="00BD742D">
            <w:pPr>
              <w:rPr>
                <w:rStyle w:val="Strong"/>
              </w:rPr>
            </w:pPr>
            <w:r>
              <w:rPr>
                <w:rStyle w:val="Strong"/>
              </w:rPr>
              <w:t>MS</w:t>
            </w:r>
            <w:r w:rsidRPr="00C1216A">
              <w:rPr>
                <w:rStyle w:val="Strong"/>
              </w:rPr>
              <w:t>05-05 Create/Edit Assembly Instructions (Single/Multi</w:t>
            </w:r>
            <w:r>
              <w:rPr>
                <w:rStyle w:val="Strong"/>
              </w:rPr>
              <w:t>/Truck Stock/Bulk Kitted</w:t>
            </w:r>
            <w:r w:rsidRPr="00C1216A">
              <w:rPr>
                <w:rStyle w:val="Strong"/>
              </w:rPr>
              <w:t>)</w:t>
            </w:r>
          </w:p>
        </w:tc>
      </w:tr>
      <w:tr w:rsidR="008E3B51" w:rsidRPr="00452515" w14:paraId="07637E54" w14:textId="77777777" w:rsidTr="00B2609B">
        <w:tc>
          <w:tcPr>
            <w:tcW w:w="8586" w:type="dxa"/>
          </w:tcPr>
          <w:p w14:paraId="37921A1E"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6C3B526B" w14:textId="77777777" w:rsidTr="00BD742D">
              <w:trPr>
                <w:jc w:val="center"/>
              </w:trPr>
              <w:tc>
                <w:tcPr>
                  <w:tcW w:w="1169" w:type="dxa"/>
                </w:tcPr>
                <w:p w14:paraId="7B00AF9C"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645DF525"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039287DA"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27726FE4" w14:textId="77777777" w:rsidR="008E3B51" w:rsidRPr="007A35F7" w:rsidRDefault="008E3B51" w:rsidP="00BD742D">
                  <w:pPr>
                    <w:rPr>
                      <w:rFonts w:ascii="Arial" w:hAnsi="Arial" w:cs="Arial"/>
                    </w:rPr>
                  </w:pPr>
                  <w:r w:rsidRPr="007A35F7">
                    <w:rPr>
                      <w:rFonts w:ascii="Arial" w:hAnsi="Arial" w:cs="Arial"/>
                    </w:rPr>
                    <w:t>Description</w:t>
                  </w:r>
                </w:p>
              </w:tc>
            </w:tr>
            <w:tr w:rsidR="008E3B51" w14:paraId="59F166DC" w14:textId="77777777" w:rsidTr="00BD742D">
              <w:trPr>
                <w:jc w:val="center"/>
              </w:trPr>
              <w:tc>
                <w:tcPr>
                  <w:tcW w:w="1169" w:type="dxa"/>
                </w:tcPr>
                <w:p w14:paraId="3AD5D5D9" w14:textId="3A46B6C1" w:rsidR="008E3B51" w:rsidRPr="007A35F7" w:rsidRDefault="00BB5F71" w:rsidP="00BD742D">
                  <w:pPr>
                    <w:rPr>
                      <w:rFonts w:ascii="Arial" w:hAnsi="Arial" w:cs="Arial"/>
                    </w:rPr>
                  </w:pPr>
                  <w:r>
                    <w:rPr>
                      <w:rFonts w:ascii="Arial" w:hAnsi="Arial" w:cs="Arial" w:hint="eastAsia"/>
                    </w:rPr>
                    <w:t>c</w:t>
                  </w:r>
                </w:p>
              </w:tc>
              <w:tc>
                <w:tcPr>
                  <w:tcW w:w="1357" w:type="dxa"/>
                </w:tcPr>
                <w:p w14:paraId="3879ACCA"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9.9</w:t>
                  </w:r>
                </w:p>
              </w:tc>
              <w:tc>
                <w:tcPr>
                  <w:tcW w:w="1315" w:type="dxa"/>
                </w:tcPr>
                <w:p w14:paraId="2EE69BBF"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5FF1CA79" w14:textId="77777777" w:rsidR="008E3B51" w:rsidRPr="007A35F7" w:rsidRDefault="008E3B51" w:rsidP="00BD742D">
                  <w:pPr>
                    <w:rPr>
                      <w:rFonts w:ascii="Arial" w:hAnsi="Arial" w:cs="Arial"/>
                    </w:rPr>
                  </w:pPr>
                  <w:r w:rsidRPr="007A35F7">
                    <w:rPr>
                      <w:rFonts w:ascii="Arial" w:hAnsi="Arial" w:cs="Arial"/>
                    </w:rPr>
                    <w:t xml:space="preserve">First version, copy from </w:t>
                  </w:r>
                  <w:r w:rsidRPr="00E75FE2">
                    <w:rPr>
                      <w:rFonts w:ascii="Arial" w:hAnsi="Arial" w:cs="Arial"/>
                    </w:rPr>
                    <w:t>RS06-05 Item Detail- Assembly Instructions (Single/Multi)</w:t>
                  </w:r>
                </w:p>
              </w:tc>
            </w:tr>
            <w:tr w:rsidR="008E3B51" w14:paraId="27AF3A8C" w14:textId="77777777" w:rsidTr="00BD742D">
              <w:trPr>
                <w:jc w:val="center"/>
              </w:trPr>
              <w:tc>
                <w:tcPr>
                  <w:tcW w:w="1169" w:type="dxa"/>
                </w:tcPr>
                <w:p w14:paraId="1D03FD23" w14:textId="77777777" w:rsidR="008E3B51" w:rsidRDefault="008E3B51" w:rsidP="00BD742D">
                  <w:r w:rsidRPr="007A35F7">
                    <w:rPr>
                      <w:rFonts w:ascii="Arial" w:hAnsi="Arial" w:cs="Arial"/>
                    </w:rPr>
                    <w:t>1.</w:t>
                  </w:r>
                  <w:r>
                    <w:rPr>
                      <w:rFonts w:ascii="Arial" w:hAnsi="Arial" w:cs="Arial"/>
                    </w:rPr>
                    <w:t>1</w:t>
                  </w:r>
                </w:p>
              </w:tc>
              <w:tc>
                <w:tcPr>
                  <w:tcW w:w="1357" w:type="dxa"/>
                </w:tcPr>
                <w:p w14:paraId="3D12DAD1" w14:textId="77777777" w:rsidR="008E3B51" w:rsidRDefault="008E3B51" w:rsidP="00BD742D">
                  <w:r w:rsidRPr="007A35F7">
                    <w:rPr>
                      <w:rFonts w:ascii="Arial" w:hAnsi="Arial" w:cs="Arial"/>
                    </w:rPr>
                    <w:t>2022.</w:t>
                  </w:r>
                  <w:r>
                    <w:rPr>
                      <w:rFonts w:ascii="Arial" w:hAnsi="Arial" w:cs="Arial"/>
                    </w:rPr>
                    <w:t>12.14</w:t>
                  </w:r>
                </w:p>
              </w:tc>
              <w:tc>
                <w:tcPr>
                  <w:tcW w:w="1315" w:type="dxa"/>
                </w:tcPr>
                <w:p w14:paraId="1761591F" w14:textId="77777777" w:rsidR="008E3B51" w:rsidRDefault="008E3B51" w:rsidP="00BD742D">
                  <w:r w:rsidRPr="007A35F7">
                    <w:rPr>
                      <w:rFonts w:ascii="Arial" w:hAnsi="Arial" w:cs="Arial"/>
                    </w:rPr>
                    <w:t>Bonnie</w:t>
                  </w:r>
                </w:p>
              </w:tc>
              <w:tc>
                <w:tcPr>
                  <w:tcW w:w="3924" w:type="dxa"/>
                </w:tcPr>
                <w:p w14:paraId="0CA4C1E6" w14:textId="77777777" w:rsidR="008E3B51" w:rsidRDefault="008E3B51" w:rsidP="00BD742D">
                  <w:r w:rsidRPr="00062FED">
                    <w:rPr>
                      <w:rFonts w:ascii="Arial" w:hAnsi="Arial" w:cs="Arial"/>
                    </w:rPr>
                    <w:t>Refine Assembly Instructions</w:t>
                  </w:r>
                </w:p>
              </w:tc>
            </w:tr>
            <w:tr w:rsidR="008E3B51" w14:paraId="69107953" w14:textId="77777777" w:rsidTr="00BD742D">
              <w:trPr>
                <w:jc w:val="center"/>
              </w:trPr>
              <w:tc>
                <w:tcPr>
                  <w:tcW w:w="1169" w:type="dxa"/>
                </w:tcPr>
                <w:p w14:paraId="0865C3DC" w14:textId="77777777" w:rsidR="008E3B51" w:rsidRDefault="008E3B51" w:rsidP="00BD742D">
                  <w:r w:rsidRPr="007A35F7">
                    <w:rPr>
                      <w:rFonts w:ascii="Arial" w:hAnsi="Arial" w:cs="Arial"/>
                    </w:rPr>
                    <w:t>1.</w:t>
                  </w:r>
                  <w:r>
                    <w:rPr>
                      <w:rFonts w:ascii="Arial" w:hAnsi="Arial" w:cs="Arial"/>
                    </w:rPr>
                    <w:t>2</w:t>
                  </w:r>
                </w:p>
              </w:tc>
              <w:tc>
                <w:tcPr>
                  <w:tcW w:w="1357" w:type="dxa"/>
                </w:tcPr>
                <w:p w14:paraId="43178ED6"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315" w:type="dxa"/>
                </w:tcPr>
                <w:p w14:paraId="79CF7F41" w14:textId="77777777" w:rsidR="008E3B51" w:rsidRDefault="008E3B51" w:rsidP="00BD742D">
                  <w:r w:rsidRPr="007A35F7">
                    <w:rPr>
                      <w:rFonts w:ascii="Arial" w:hAnsi="Arial" w:cs="Arial"/>
                    </w:rPr>
                    <w:t>Bonnie</w:t>
                  </w:r>
                </w:p>
              </w:tc>
              <w:tc>
                <w:tcPr>
                  <w:tcW w:w="3924" w:type="dxa"/>
                </w:tcPr>
                <w:p w14:paraId="2851E6D0" w14:textId="77777777" w:rsidR="008E3B51" w:rsidRDefault="008E3B51" w:rsidP="00BD742D">
                  <w:r w:rsidRPr="00420812">
                    <w:rPr>
                      <w:rFonts w:ascii="Arial" w:hAnsi="Arial" w:cs="Arial"/>
                    </w:rPr>
                    <w:t>Refine Assembly Docs &amp; Add Common Stock Document</w:t>
                  </w:r>
                </w:p>
              </w:tc>
            </w:tr>
            <w:tr w:rsidR="008E3B51" w14:paraId="39F31BEB" w14:textId="77777777" w:rsidTr="00BD742D">
              <w:trPr>
                <w:jc w:val="center"/>
              </w:trPr>
              <w:tc>
                <w:tcPr>
                  <w:tcW w:w="1169" w:type="dxa"/>
                </w:tcPr>
                <w:p w14:paraId="380B5519" w14:textId="77777777" w:rsidR="008E3B51" w:rsidRDefault="008E3B51" w:rsidP="00BD742D"/>
              </w:tc>
              <w:tc>
                <w:tcPr>
                  <w:tcW w:w="1357" w:type="dxa"/>
                </w:tcPr>
                <w:p w14:paraId="25CC61CC" w14:textId="77777777" w:rsidR="008E3B51" w:rsidRDefault="008E3B51" w:rsidP="00BD742D"/>
              </w:tc>
              <w:tc>
                <w:tcPr>
                  <w:tcW w:w="1315" w:type="dxa"/>
                </w:tcPr>
                <w:p w14:paraId="2CD08E0D" w14:textId="77777777" w:rsidR="008E3B51" w:rsidRDefault="008E3B51" w:rsidP="00BD742D"/>
              </w:tc>
              <w:tc>
                <w:tcPr>
                  <w:tcW w:w="3924" w:type="dxa"/>
                </w:tcPr>
                <w:p w14:paraId="57E65260" w14:textId="77777777" w:rsidR="008E3B51" w:rsidRPr="00B66734" w:rsidRDefault="008E3B51" w:rsidP="00BD742D"/>
              </w:tc>
            </w:tr>
            <w:tr w:rsidR="008E3B51" w14:paraId="0CB586F3" w14:textId="77777777" w:rsidTr="00BD742D">
              <w:trPr>
                <w:jc w:val="center"/>
              </w:trPr>
              <w:tc>
                <w:tcPr>
                  <w:tcW w:w="1169" w:type="dxa"/>
                </w:tcPr>
                <w:p w14:paraId="3E82E78E" w14:textId="77777777" w:rsidR="008E3B51" w:rsidRDefault="008E3B51" w:rsidP="00BD742D"/>
              </w:tc>
              <w:tc>
                <w:tcPr>
                  <w:tcW w:w="1357" w:type="dxa"/>
                </w:tcPr>
                <w:p w14:paraId="3EF9FC9E" w14:textId="77777777" w:rsidR="008E3B51" w:rsidRDefault="008E3B51" w:rsidP="00BD742D"/>
              </w:tc>
              <w:tc>
                <w:tcPr>
                  <w:tcW w:w="1315" w:type="dxa"/>
                </w:tcPr>
                <w:p w14:paraId="175CFE8F" w14:textId="77777777" w:rsidR="008E3B51" w:rsidRDefault="008E3B51" w:rsidP="00BD742D"/>
              </w:tc>
              <w:tc>
                <w:tcPr>
                  <w:tcW w:w="3924" w:type="dxa"/>
                </w:tcPr>
                <w:p w14:paraId="659E8086" w14:textId="77777777" w:rsidR="008E3B51" w:rsidRDefault="008E3B51" w:rsidP="00BD742D"/>
              </w:tc>
            </w:tr>
            <w:tr w:rsidR="008E3B51" w14:paraId="741C25A1" w14:textId="77777777" w:rsidTr="00BD742D">
              <w:trPr>
                <w:jc w:val="center"/>
              </w:trPr>
              <w:tc>
                <w:tcPr>
                  <w:tcW w:w="1169" w:type="dxa"/>
                </w:tcPr>
                <w:p w14:paraId="2B06CBD4" w14:textId="77777777" w:rsidR="008E3B51" w:rsidRDefault="008E3B51" w:rsidP="00BD742D"/>
              </w:tc>
              <w:tc>
                <w:tcPr>
                  <w:tcW w:w="1357" w:type="dxa"/>
                </w:tcPr>
                <w:p w14:paraId="3EC65CA8" w14:textId="77777777" w:rsidR="008E3B51" w:rsidRDefault="008E3B51" w:rsidP="00BD742D"/>
              </w:tc>
              <w:tc>
                <w:tcPr>
                  <w:tcW w:w="1315" w:type="dxa"/>
                </w:tcPr>
                <w:p w14:paraId="5ADD6E4C" w14:textId="77777777" w:rsidR="008E3B51" w:rsidRDefault="008E3B51" w:rsidP="00BD742D"/>
              </w:tc>
              <w:tc>
                <w:tcPr>
                  <w:tcW w:w="3924" w:type="dxa"/>
                </w:tcPr>
                <w:p w14:paraId="7BDD4E92" w14:textId="77777777" w:rsidR="008E3B51" w:rsidRPr="005C49CE" w:rsidRDefault="008E3B51" w:rsidP="00BD742D"/>
              </w:tc>
            </w:tr>
          </w:tbl>
          <w:p w14:paraId="76DC9595" w14:textId="77777777" w:rsidR="008E3B51" w:rsidRDefault="008E3B51" w:rsidP="00BD742D"/>
        </w:tc>
      </w:tr>
      <w:tr w:rsidR="008E3B51" w:rsidRPr="00452515" w14:paraId="74FAF05C" w14:textId="77777777" w:rsidTr="00B2609B">
        <w:tc>
          <w:tcPr>
            <w:tcW w:w="8586" w:type="dxa"/>
          </w:tcPr>
          <w:p w14:paraId="0EF2001C"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4D6E4CE1" w14:textId="77777777" w:rsidTr="00B2609B">
        <w:tc>
          <w:tcPr>
            <w:tcW w:w="8586" w:type="dxa"/>
          </w:tcPr>
          <w:p w14:paraId="59E3F07B" w14:textId="77777777" w:rsidR="008E3B51" w:rsidRPr="00E97505" w:rsidRDefault="008E3B51" w:rsidP="00BD742D">
            <w:pPr>
              <w:rPr>
                <w:rStyle w:val="Strong"/>
              </w:rPr>
            </w:pPr>
            <w:r w:rsidRPr="00E97505">
              <w:rPr>
                <w:rStyle w:val="Strong"/>
              </w:rPr>
              <w:t xml:space="preserve">Pre-Condition: </w:t>
            </w:r>
          </w:p>
          <w:p w14:paraId="188D90A7"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09F314B6" w14:textId="77777777" w:rsidR="008E3B51" w:rsidRPr="00DD3CB0" w:rsidRDefault="008E3B51" w:rsidP="00BD742D">
            <w:pPr>
              <w:rPr>
                <w:rFonts w:ascii="Arial" w:hAnsi="Arial" w:cs="Arial"/>
                <w:sz w:val="20"/>
                <w:szCs w:val="20"/>
              </w:rPr>
            </w:pPr>
          </w:p>
        </w:tc>
      </w:tr>
      <w:tr w:rsidR="008E3B51" w:rsidRPr="00452515" w14:paraId="161E5C6E" w14:textId="77777777" w:rsidTr="00B2609B">
        <w:tc>
          <w:tcPr>
            <w:tcW w:w="8586" w:type="dxa"/>
          </w:tcPr>
          <w:p w14:paraId="1B882783" w14:textId="77777777" w:rsidR="008E3B51" w:rsidRPr="00C1216A" w:rsidRDefault="008E3B51" w:rsidP="00BD742D">
            <w:pPr>
              <w:rPr>
                <w:rStyle w:val="Strong"/>
              </w:rPr>
            </w:pPr>
            <w:r w:rsidRPr="00E97505">
              <w:rPr>
                <w:rStyle w:val="Strong"/>
                <w:rFonts w:hint="eastAsia"/>
              </w:rPr>
              <w:t>Main Scenario:</w:t>
            </w:r>
            <w:r>
              <w:rPr>
                <w:rStyle w:val="Strong"/>
              </w:rPr>
              <w:t xml:space="preserve"> Create/Edit </w:t>
            </w:r>
            <w:r>
              <w:rPr>
                <w:rStyle w:val="Strong"/>
                <w:sz w:val="24"/>
              </w:rPr>
              <w:t>A</w:t>
            </w:r>
            <w:r>
              <w:rPr>
                <w:rStyle w:val="Strong"/>
                <w:rFonts w:hint="eastAsia"/>
                <w:sz w:val="24"/>
              </w:rPr>
              <w:t>ssembly</w:t>
            </w:r>
            <w:r w:rsidRPr="00FD6B71">
              <w:rPr>
                <w:rStyle w:val="Strong"/>
                <w:sz w:val="24"/>
              </w:rPr>
              <w:t xml:space="preserve"> Instructions</w:t>
            </w:r>
          </w:p>
          <w:p w14:paraId="4D0D6667" w14:textId="74DF8F43" w:rsidR="008E3B51" w:rsidRPr="00E97505" w:rsidRDefault="00B2609B" w:rsidP="00BD742D">
            <w:pPr>
              <w:rPr>
                <w:rStyle w:val="Strong"/>
              </w:rPr>
            </w:pPr>
            <w:r w:rsidRPr="00B2609B">
              <w:t>https://wonder.atlassian.net/wiki/x/GQDQ_/</w:t>
            </w:r>
          </w:p>
        </w:tc>
      </w:tr>
      <w:tr w:rsidR="008E3B51" w:rsidRPr="00452515" w14:paraId="47FD6727" w14:textId="77777777" w:rsidTr="00B2609B">
        <w:tc>
          <w:tcPr>
            <w:tcW w:w="8586" w:type="dxa"/>
          </w:tcPr>
          <w:p w14:paraId="25CCB331" w14:textId="77777777" w:rsidR="008E3B51" w:rsidRDefault="008E3B51" w:rsidP="00BD742D">
            <w:r w:rsidRPr="00452515">
              <w:t>Extend Scenario:</w:t>
            </w:r>
          </w:p>
          <w:p w14:paraId="3903205D" w14:textId="77777777" w:rsidR="008E3B51" w:rsidRPr="00452515" w:rsidRDefault="008E3B51" w:rsidP="00BD742D"/>
        </w:tc>
      </w:tr>
      <w:tr w:rsidR="008E3B51" w:rsidRPr="00452515" w14:paraId="5AAEF508" w14:textId="77777777" w:rsidTr="00B2609B">
        <w:tc>
          <w:tcPr>
            <w:tcW w:w="8586" w:type="dxa"/>
          </w:tcPr>
          <w:p w14:paraId="5F6B1510" w14:textId="77777777" w:rsidR="008E3B51" w:rsidRDefault="008E3B51" w:rsidP="00BD742D">
            <w:r w:rsidRPr="00452515">
              <w:t>Exception Scenario:</w:t>
            </w:r>
          </w:p>
          <w:p w14:paraId="2A13F51C" w14:textId="77777777" w:rsidR="008E3B51" w:rsidRPr="00452515" w:rsidRDefault="008E3B51" w:rsidP="00BD742D"/>
        </w:tc>
      </w:tr>
      <w:tr w:rsidR="008E3B51" w:rsidRPr="00452515" w14:paraId="32199E38" w14:textId="77777777" w:rsidTr="00B2609B">
        <w:tc>
          <w:tcPr>
            <w:tcW w:w="8586" w:type="dxa"/>
          </w:tcPr>
          <w:p w14:paraId="04FB2726" w14:textId="77777777" w:rsidR="008E3B51" w:rsidRPr="00452515" w:rsidRDefault="008E3B51" w:rsidP="00BD742D">
            <w:r w:rsidRPr="00452515">
              <w:t>Notes:</w:t>
            </w:r>
          </w:p>
        </w:tc>
      </w:tr>
      <w:tr w:rsidR="008E3B51" w:rsidRPr="00452515" w14:paraId="384CED12" w14:textId="77777777" w:rsidTr="00B2609B">
        <w:tc>
          <w:tcPr>
            <w:tcW w:w="8586" w:type="dxa"/>
          </w:tcPr>
          <w:p w14:paraId="1BD793C7" w14:textId="77777777" w:rsidR="008E3B51" w:rsidRPr="00452515" w:rsidRDefault="008E3B51" w:rsidP="00BD742D">
            <w:r w:rsidRPr="00452515">
              <w:t>Q/A:</w:t>
            </w:r>
          </w:p>
        </w:tc>
      </w:tr>
    </w:tbl>
    <w:p w14:paraId="7A2F92B8" w14:textId="77777777" w:rsidR="008E3B51" w:rsidRDefault="008E3B51" w:rsidP="008E3B51"/>
    <w:p w14:paraId="0E1C8C1E" w14:textId="2FDBD55C" w:rsidR="008E3B51" w:rsidRPr="00F05A7D" w:rsidRDefault="005C0BDC" w:rsidP="008E3B51">
      <w:pPr>
        <w:pStyle w:val="Heading3"/>
      </w:pPr>
      <w:r>
        <w:rPr>
          <w:rFonts w:hint="eastAsia"/>
        </w:rPr>
        <w:t>Tran-</w:t>
      </w:r>
      <w:r w:rsidR="008E3B51" w:rsidRPr="00F05A7D">
        <w:t>MS05-0</w:t>
      </w:r>
      <w:r w:rsidR="008E3B51">
        <w:t>6</w:t>
      </w:r>
      <w:r w:rsidR="008E3B51" w:rsidRPr="00F05A7D">
        <w:t xml:space="preserve"> </w:t>
      </w:r>
      <w:bookmarkStart w:id="1767" w:name="_Hlk113961802"/>
      <w:r w:rsidR="008E3B51" w:rsidRPr="00F05A7D">
        <w:t xml:space="preserve">Assembly Instructions </w:t>
      </w:r>
      <w:proofErr w:type="gramStart"/>
      <w:r w:rsidR="008E3B51">
        <w:t>Details</w:t>
      </w:r>
      <w:bookmarkEnd w:id="1767"/>
      <w:r w:rsidR="008E3B51" w:rsidRPr="00F05A7D">
        <w:t>(</w:t>
      </w:r>
      <w:proofErr w:type="gramEnd"/>
      <w:r w:rsidR="008E3B51" w:rsidRPr="00F05A7D">
        <w:t>Single/Multi)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6"/>
      </w:tblGrid>
      <w:tr w:rsidR="008E3B51" w:rsidRPr="00452515" w14:paraId="180B1BE1" w14:textId="77777777" w:rsidTr="00BD742D">
        <w:tc>
          <w:tcPr>
            <w:tcW w:w="8586" w:type="dxa"/>
          </w:tcPr>
          <w:p w14:paraId="78380455" w14:textId="77777777" w:rsidR="008E3B51" w:rsidRPr="00E97505" w:rsidRDefault="008E3B51" w:rsidP="00BD742D">
            <w:pPr>
              <w:rPr>
                <w:rStyle w:val="Strong"/>
              </w:rPr>
            </w:pPr>
            <w:r>
              <w:rPr>
                <w:rStyle w:val="Strong"/>
              </w:rPr>
              <w:t>MS</w:t>
            </w:r>
            <w:r w:rsidRPr="00C1216A">
              <w:rPr>
                <w:rStyle w:val="Strong"/>
              </w:rPr>
              <w:t>05-0</w:t>
            </w:r>
            <w:r>
              <w:rPr>
                <w:rStyle w:val="Strong"/>
              </w:rPr>
              <w:t>6</w:t>
            </w:r>
            <w:r w:rsidRPr="00C1216A">
              <w:rPr>
                <w:rStyle w:val="Strong"/>
              </w:rPr>
              <w:t xml:space="preserve"> Assembly Instructions </w:t>
            </w:r>
            <w:r>
              <w:rPr>
                <w:rStyle w:val="Strong"/>
              </w:rPr>
              <w:t>D</w:t>
            </w:r>
            <w:r>
              <w:rPr>
                <w:rStyle w:val="Strong"/>
                <w:rFonts w:hint="eastAsia"/>
              </w:rPr>
              <w:t>etail</w:t>
            </w:r>
            <w:r>
              <w:rPr>
                <w:rStyle w:val="Strong"/>
              </w:rPr>
              <w:t xml:space="preserve">s </w:t>
            </w:r>
            <w:r w:rsidRPr="00C1216A">
              <w:rPr>
                <w:rStyle w:val="Strong"/>
              </w:rPr>
              <w:t>(Single/Multi)</w:t>
            </w:r>
          </w:p>
        </w:tc>
      </w:tr>
      <w:tr w:rsidR="008E3B51" w:rsidRPr="00452515" w14:paraId="30A2D893" w14:textId="77777777" w:rsidTr="00BD742D">
        <w:tc>
          <w:tcPr>
            <w:tcW w:w="8586" w:type="dxa"/>
          </w:tcPr>
          <w:p w14:paraId="7D3948E6"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4F5D17FD" w14:textId="77777777" w:rsidTr="00BD742D">
              <w:trPr>
                <w:jc w:val="center"/>
              </w:trPr>
              <w:tc>
                <w:tcPr>
                  <w:tcW w:w="1169" w:type="dxa"/>
                </w:tcPr>
                <w:p w14:paraId="19AE884F"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57AFEFC7"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138E7E29"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5C8AAEB4" w14:textId="77777777" w:rsidR="008E3B51" w:rsidRPr="007A35F7" w:rsidRDefault="008E3B51" w:rsidP="00BD742D">
                  <w:pPr>
                    <w:rPr>
                      <w:rFonts w:ascii="Arial" w:hAnsi="Arial" w:cs="Arial"/>
                    </w:rPr>
                  </w:pPr>
                  <w:r w:rsidRPr="007A35F7">
                    <w:rPr>
                      <w:rFonts w:ascii="Arial" w:hAnsi="Arial" w:cs="Arial"/>
                    </w:rPr>
                    <w:t>Description</w:t>
                  </w:r>
                </w:p>
              </w:tc>
            </w:tr>
            <w:tr w:rsidR="008E3B51" w14:paraId="21105132" w14:textId="77777777" w:rsidTr="00BD742D">
              <w:trPr>
                <w:jc w:val="center"/>
              </w:trPr>
              <w:tc>
                <w:tcPr>
                  <w:tcW w:w="1169" w:type="dxa"/>
                </w:tcPr>
                <w:p w14:paraId="416E34A1"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3BE5D7A9"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9.9</w:t>
                  </w:r>
                </w:p>
              </w:tc>
              <w:tc>
                <w:tcPr>
                  <w:tcW w:w="1315" w:type="dxa"/>
                </w:tcPr>
                <w:p w14:paraId="7B8F39B2"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40A5508F" w14:textId="77777777" w:rsidR="008E3B51" w:rsidRPr="007A35F7" w:rsidRDefault="008E3B51" w:rsidP="00BD742D">
                  <w:pPr>
                    <w:rPr>
                      <w:rFonts w:ascii="Arial" w:hAnsi="Arial" w:cs="Arial"/>
                    </w:rPr>
                  </w:pPr>
                  <w:r w:rsidRPr="007A35F7">
                    <w:rPr>
                      <w:rFonts w:ascii="Arial" w:hAnsi="Arial" w:cs="Arial"/>
                    </w:rPr>
                    <w:t xml:space="preserve">First version, copy from </w:t>
                  </w:r>
                  <w:r w:rsidRPr="00E75FE2">
                    <w:rPr>
                      <w:rFonts w:ascii="Arial" w:hAnsi="Arial" w:cs="Arial"/>
                    </w:rPr>
                    <w:t>RS06-05 Item Detail- Assembly Instructions (Single/Multi)</w:t>
                  </w:r>
                </w:p>
              </w:tc>
            </w:tr>
            <w:tr w:rsidR="008E3B51" w14:paraId="0C1A9353" w14:textId="77777777" w:rsidTr="00BD742D">
              <w:trPr>
                <w:jc w:val="center"/>
              </w:trPr>
              <w:tc>
                <w:tcPr>
                  <w:tcW w:w="1169" w:type="dxa"/>
                </w:tcPr>
                <w:p w14:paraId="0A07BD70" w14:textId="77777777" w:rsidR="008E3B51" w:rsidRDefault="008E3B51" w:rsidP="00BD742D">
                  <w:r w:rsidRPr="007A35F7">
                    <w:rPr>
                      <w:rFonts w:ascii="Arial" w:hAnsi="Arial" w:cs="Arial"/>
                    </w:rPr>
                    <w:t>1.</w:t>
                  </w:r>
                  <w:r>
                    <w:rPr>
                      <w:rFonts w:ascii="Arial" w:hAnsi="Arial" w:cs="Arial"/>
                    </w:rPr>
                    <w:t>1</w:t>
                  </w:r>
                </w:p>
              </w:tc>
              <w:tc>
                <w:tcPr>
                  <w:tcW w:w="1357" w:type="dxa"/>
                </w:tcPr>
                <w:p w14:paraId="65FB3618" w14:textId="77777777" w:rsidR="008E3B51" w:rsidRDefault="008E3B51" w:rsidP="00BD742D">
                  <w:r w:rsidRPr="007A35F7">
                    <w:rPr>
                      <w:rFonts w:ascii="Arial" w:hAnsi="Arial" w:cs="Arial"/>
                    </w:rPr>
                    <w:t>2022.</w:t>
                  </w:r>
                  <w:r>
                    <w:rPr>
                      <w:rFonts w:ascii="Arial" w:hAnsi="Arial" w:cs="Arial"/>
                    </w:rPr>
                    <w:t>11.9</w:t>
                  </w:r>
                </w:p>
              </w:tc>
              <w:tc>
                <w:tcPr>
                  <w:tcW w:w="1315" w:type="dxa"/>
                </w:tcPr>
                <w:p w14:paraId="715730B3" w14:textId="77777777" w:rsidR="008E3B51" w:rsidRDefault="008E3B51" w:rsidP="00BD742D">
                  <w:r w:rsidRPr="007A35F7">
                    <w:rPr>
                      <w:rFonts w:ascii="Arial" w:hAnsi="Arial" w:cs="Arial"/>
                    </w:rPr>
                    <w:t>Bonnie</w:t>
                  </w:r>
                </w:p>
              </w:tc>
              <w:tc>
                <w:tcPr>
                  <w:tcW w:w="3924" w:type="dxa"/>
                </w:tcPr>
                <w:p w14:paraId="38F43824" w14:textId="77777777" w:rsidR="008E3B51" w:rsidRDefault="008E3B51" w:rsidP="00BD742D">
                  <w:r w:rsidRPr="0055154E">
                    <w:rPr>
                      <w:rFonts w:ascii="Arial" w:hAnsi="Arial" w:cs="Arial"/>
                    </w:rPr>
                    <w:t>Differentiate between PROD &amp; UAT Exported Recipe, Kits and Assembly Documents</w:t>
                  </w:r>
                </w:p>
              </w:tc>
            </w:tr>
            <w:tr w:rsidR="008E3B51" w14:paraId="32A4FED1" w14:textId="77777777" w:rsidTr="00BD742D">
              <w:trPr>
                <w:jc w:val="center"/>
              </w:trPr>
              <w:tc>
                <w:tcPr>
                  <w:tcW w:w="1169" w:type="dxa"/>
                </w:tcPr>
                <w:p w14:paraId="72928D3F" w14:textId="77777777" w:rsidR="008E3B51" w:rsidRDefault="008E3B51" w:rsidP="00BD742D">
                  <w:r>
                    <w:t>1.3</w:t>
                  </w:r>
                </w:p>
              </w:tc>
              <w:tc>
                <w:tcPr>
                  <w:tcW w:w="1357" w:type="dxa"/>
                </w:tcPr>
                <w:p w14:paraId="7B41AFA1" w14:textId="77777777" w:rsidR="008E3B51" w:rsidRDefault="008E3B51" w:rsidP="00BD742D">
                  <w:r>
                    <w:t>2023.1.30</w:t>
                  </w:r>
                </w:p>
              </w:tc>
              <w:tc>
                <w:tcPr>
                  <w:tcW w:w="1315" w:type="dxa"/>
                </w:tcPr>
                <w:p w14:paraId="21FBBC89" w14:textId="77777777" w:rsidR="008E3B51" w:rsidRDefault="008E3B51" w:rsidP="00BD742D">
                  <w:r>
                    <w:rPr>
                      <w:rFonts w:hint="eastAsia"/>
                    </w:rPr>
                    <w:t>Bonnie</w:t>
                  </w:r>
                </w:p>
              </w:tc>
              <w:tc>
                <w:tcPr>
                  <w:tcW w:w="3924" w:type="dxa"/>
                </w:tcPr>
                <w:p w14:paraId="517C8FC9" w14:textId="77777777" w:rsidR="008E3B51" w:rsidRDefault="008E3B51" w:rsidP="00BD742D">
                  <w:r w:rsidRPr="00180D13">
                    <w:t>Assembly instructions history optimization</w:t>
                  </w:r>
                </w:p>
              </w:tc>
            </w:tr>
            <w:tr w:rsidR="008E3B51" w14:paraId="7264D2C9" w14:textId="77777777" w:rsidTr="00BD742D">
              <w:trPr>
                <w:jc w:val="center"/>
              </w:trPr>
              <w:tc>
                <w:tcPr>
                  <w:tcW w:w="1169" w:type="dxa"/>
                </w:tcPr>
                <w:p w14:paraId="7ED067DF" w14:textId="77777777" w:rsidR="008E3B51" w:rsidRDefault="008E3B51" w:rsidP="00BD742D"/>
              </w:tc>
              <w:tc>
                <w:tcPr>
                  <w:tcW w:w="1357" w:type="dxa"/>
                </w:tcPr>
                <w:p w14:paraId="1C2DCEF3" w14:textId="77777777" w:rsidR="008E3B51" w:rsidRDefault="008E3B51" w:rsidP="00BD742D"/>
              </w:tc>
              <w:tc>
                <w:tcPr>
                  <w:tcW w:w="1315" w:type="dxa"/>
                </w:tcPr>
                <w:p w14:paraId="2468FA59" w14:textId="77777777" w:rsidR="008E3B51" w:rsidRDefault="008E3B51" w:rsidP="00BD742D"/>
              </w:tc>
              <w:tc>
                <w:tcPr>
                  <w:tcW w:w="3924" w:type="dxa"/>
                </w:tcPr>
                <w:p w14:paraId="6A58F967" w14:textId="77777777" w:rsidR="008E3B51" w:rsidRPr="00B66734" w:rsidRDefault="008E3B51" w:rsidP="00BD742D"/>
              </w:tc>
            </w:tr>
            <w:tr w:rsidR="008E3B51" w14:paraId="50A82C78" w14:textId="77777777" w:rsidTr="00BD742D">
              <w:trPr>
                <w:jc w:val="center"/>
              </w:trPr>
              <w:tc>
                <w:tcPr>
                  <w:tcW w:w="1169" w:type="dxa"/>
                </w:tcPr>
                <w:p w14:paraId="20F75837" w14:textId="77777777" w:rsidR="008E3B51" w:rsidRDefault="008E3B51" w:rsidP="00BD742D"/>
              </w:tc>
              <w:tc>
                <w:tcPr>
                  <w:tcW w:w="1357" w:type="dxa"/>
                </w:tcPr>
                <w:p w14:paraId="4BFFFEBC" w14:textId="77777777" w:rsidR="008E3B51" w:rsidRDefault="008E3B51" w:rsidP="00BD742D"/>
              </w:tc>
              <w:tc>
                <w:tcPr>
                  <w:tcW w:w="1315" w:type="dxa"/>
                </w:tcPr>
                <w:p w14:paraId="36DC5A73" w14:textId="77777777" w:rsidR="008E3B51" w:rsidRDefault="008E3B51" w:rsidP="00BD742D"/>
              </w:tc>
              <w:tc>
                <w:tcPr>
                  <w:tcW w:w="3924" w:type="dxa"/>
                </w:tcPr>
                <w:p w14:paraId="3E86B3B0" w14:textId="77777777" w:rsidR="008E3B51" w:rsidRDefault="008E3B51" w:rsidP="00BD742D"/>
              </w:tc>
            </w:tr>
            <w:tr w:rsidR="008E3B51" w14:paraId="02B33D98" w14:textId="77777777" w:rsidTr="00BD742D">
              <w:trPr>
                <w:jc w:val="center"/>
              </w:trPr>
              <w:tc>
                <w:tcPr>
                  <w:tcW w:w="1169" w:type="dxa"/>
                </w:tcPr>
                <w:p w14:paraId="5EBEE703" w14:textId="77777777" w:rsidR="008E3B51" w:rsidRDefault="008E3B51" w:rsidP="00BD742D"/>
              </w:tc>
              <w:tc>
                <w:tcPr>
                  <w:tcW w:w="1357" w:type="dxa"/>
                </w:tcPr>
                <w:p w14:paraId="5CB13BC0" w14:textId="77777777" w:rsidR="008E3B51" w:rsidRDefault="008E3B51" w:rsidP="00BD742D"/>
              </w:tc>
              <w:tc>
                <w:tcPr>
                  <w:tcW w:w="1315" w:type="dxa"/>
                </w:tcPr>
                <w:p w14:paraId="164E108A" w14:textId="77777777" w:rsidR="008E3B51" w:rsidRDefault="008E3B51" w:rsidP="00BD742D"/>
              </w:tc>
              <w:tc>
                <w:tcPr>
                  <w:tcW w:w="3924" w:type="dxa"/>
                </w:tcPr>
                <w:p w14:paraId="4BDD452A" w14:textId="77777777" w:rsidR="008E3B51" w:rsidRPr="005C49CE" w:rsidRDefault="008E3B51" w:rsidP="00BD742D"/>
              </w:tc>
            </w:tr>
          </w:tbl>
          <w:p w14:paraId="314EA1D3" w14:textId="77777777" w:rsidR="008E3B51" w:rsidRDefault="008E3B51" w:rsidP="00BD742D"/>
        </w:tc>
      </w:tr>
      <w:tr w:rsidR="008E3B51" w:rsidRPr="00452515" w14:paraId="314E214E" w14:textId="77777777" w:rsidTr="00BD742D">
        <w:tc>
          <w:tcPr>
            <w:tcW w:w="8586" w:type="dxa"/>
          </w:tcPr>
          <w:p w14:paraId="725B3D5E"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099A829E" w14:textId="77777777" w:rsidTr="00BD742D">
        <w:tc>
          <w:tcPr>
            <w:tcW w:w="8586" w:type="dxa"/>
          </w:tcPr>
          <w:p w14:paraId="1D608561" w14:textId="77777777" w:rsidR="008E3B51" w:rsidRPr="00E97505" w:rsidRDefault="008E3B51" w:rsidP="00BD742D">
            <w:pPr>
              <w:rPr>
                <w:rStyle w:val="Strong"/>
              </w:rPr>
            </w:pPr>
            <w:r w:rsidRPr="00E97505">
              <w:rPr>
                <w:rStyle w:val="Strong"/>
              </w:rPr>
              <w:t xml:space="preserve">Pre-Condition: </w:t>
            </w:r>
          </w:p>
          <w:p w14:paraId="1AE99E20"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0F63FAD5" w14:textId="77777777" w:rsidR="008E3B51" w:rsidRPr="00DD3CB0" w:rsidRDefault="008E3B51" w:rsidP="00BD742D">
            <w:pPr>
              <w:rPr>
                <w:rFonts w:ascii="Arial" w:hAnsi="Arial" w:cs="Arial"/>
                <w:sz w:val="20"/>
                <w:szCs w:val="20"/>
              </w:rPr>
            </w:pPr>
          </w:p>
        </w:tc>
      </w:tr>
      <w:tr w:rsidR="008E3B51" w:rsidRPr="00452515" w14:paraId="087A6242" w14:textId="77777777" w:rsidTr="00BD742D">
        <w:tc>
          <w:tcPr>
            <w:tcW w:w="8586" w:type="dxa"/>
          </w:tcPr>
          <w:p w14:paraId="07919495" w14:textId="77777777" w:rsidR="008E3B51" w:rsidRDefault="008E3B51" w:rsidP="00BD742D">
            <w:pPr>
              <w:rPr>
                <w:rStyle w:val="Strong"/>
              </w:rPr>
            </w:pPr>
            <w:r w:rsidRPr="00E97505">
              <w:rPr>
                <w:rStyle w:val="Strong"/>
                <w:rFonts w:hint="eastAsia"/>
              </w:rPr>
              <w:t>Main Scenario:</w:t>
            </w:r>
          </w:p>
          <w:p w14:paraId="549C3A6E" w14:textId="77777777" w:rsidR="008E3B51" w:rsidRPr="00E97505" w:rsidRDefault="008E3B51" w:rsidP="000E1252">
            <w:pPr>
              <w:pStyle w:val="ListParagraph"/>
              <w:ind w:left="420" w:hanging="420"/>
              <w:rPr>
                <w:rStyle w:val="Strong"/>
              </w:rPr>
            </w:pPr>
          </w:p>
        </w:tc>
      </w:tr>
      <w:tr w:rsidR="008E3B51" w:rsidRPr="00452515" w14:paraId="57913B99" w14:textId="77777777" w:rsidTr="00BD742D">
        <w:tc>
          <w:tcPr>
            <w:tcW w:w="8586" w:type="dxa"/>
          </w:tcPr>
          <w:p w14:paraId="5A183EB7" w14:textId="77777777" w:rsidR="008E3B51" w:rsidRDefault="008E3B51" w:rsidP="00BD742D">
            <w:r w:rsidRPr="00452515">
              <w:t>Extend Scenario:</w:t>
            </w:r>
          </w:p>
          <w:p w14:paraId="6F2AC9EB" w14:textId="77777777" w:rsidR="008E3B51" w:rsidRPr="00452515" w:rsidRDefault="008E3B51" w:rsidP="00BD742D"/>
        </w:tc>
      </w:tr>
      <w:tr w:rsidR="008E3B51" w:rsidRPr="00452515" w14:paraId="062C03C5" w14:textId="77777777" w:rsidTr="00BD742D">
        <w:tc>
          <w:tcPr>
            <w:tcW w:w="8586" w:type="dxa"/>
          </w:tcPr>
          <w:p w14:paraId="79A846E7" w14:textId="77777777" w:rsidR="008E3B51" w:rsidRDefault="008E3B51" w:rsidP="00BD742D">
            <w:r w:rsidRPr="00452515">
              <w:t>Exception Scenario:</w:t>
            </w:r>
          </w:p>
          <w:p w14:paraId="47B50274" w14:textId="77777777" w:rsidR="008E3B51" w:rsidRPr="00452515" w:rsidRDefault="008E3B51" w:rsidP="00BD742D"/>
        </w:tc>
      </w:tr>
      <w:tr w:rsidR="008E3B51" w:rsidRPr="00452515" w14:paraId="52D419D4" w14:textId="77777777" w:rsidTr="00BD742D">
        <w:tc>
          <w:tcPr>
            <w:tcW w:w="8586" w:type="dxa"/>
          </w:tcPr>
          <w:p w14:paraId="6199580F" w14:textId="77777777" w:rsidR="008E3B51" w:rsidRPr="00452515" w:rsidRDefault="008E3B51" w:rsidP="00BD742D">
            <w:r w:rsidRPr="00452515">
              <w:t>Notes:</w:t>
            </w:r>
          </w:p>
        </w:tc>
      </w:tr>
      <w:tr w:rsidR="008E3B51" w:rsidRPr="00452515" w14:paraId="62AAE982" w14:textId="77777777" w:rsidTr="00BD742D">
        <w:tc>
          <w:tcPr>
            <w:tcW w:w="8586" w:type="dxa"/>
          </w:tcPr>
          <w:p w14:paraId="2DEFC6D0" w14:textId="77777777" w:rsidR="008E3B51" w:rsidRPr="00452515" w:rsidRDefault="008E3B51" w:rsidP="00BD742D">
            <w:r w:rsidRPr="00452515">
              <w:t>Q/A:</w:t>
            </w:r>
          </w:p>
        </w:tc>
      </w:tr>
    </w:tbl>
    <w:p w14:paraId="51CD1929" w14:textId="77777777" w:rsidR="008E3B51" w:rsidRPr="00F05A7D" w:rsidRDefault="008E3B51" w:rsidP="008E3B51"/>
    <w:p w14:paraId="444B1A2D" w14:textId="75607141" w:rsidR="008E3B51" w:rsidRPr="005C2318" w:rsidRDefault="000E1252" w:rsidP="008E3B51">
      <w:pPr>
        <w:pStyle w:val="Heading3"/>
      </w:pPr>
      <w:r>
        <w:rPr>
          <w:rFonts w:hint="eastAsia"/>
        </w:rPr>
        <w:t>Tran-</w:t>
      </w:r>
      <w:r w:rsidR="008E3B51" w:rsidRPr="005C2318">
        <w:t>MS05-0</w:t>
      </w:r>
      <w:r w:rsidR="008E3B51">
        <w:t>7</w:t>
      </w:r>
      <w:r w:rsidR="008E3B51" w:rsidRPr="005C2318">
        <w:t xml:space="preserve"> Create/Edit Assembly Instructions (</w:t>
      </w:r>
      <w:r w:rsidR="008E3B51">
        <w:t>Kit</w:t>
      </w:r>
      <w:r w:rsidR="008E3B51" w:rsidRPr="005C2318">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E3B51" w:rsidRPr="00452515" w14:paraId="53446A14" w14:textId="77777777" w:rsidTr="000E1252">
        <w:tc>
          <w:tcPr>
            <w:tcW w:w="8008" w:type="dxa"/>
          </w:tcPr>
          <w:p w14:paraId="103819DA" w14:textId="77777777" w:rsidR="008E3B51" w:rsidRPr="00E97505" w:rsidRDefault="008E3B51" w:rsidP="00BD742D">
            <w:pPr>
              <w:rPr>
                <w:rStyle w:val="Strong"/>
              </w:rPr>
            </w:pPr>
            <w:r w:rsidRPr="005C2318">
              <w:rPr>
                <w:rStyle w:val="Strong"/>
              </w:rPr>
              <w:t>MS05-07 Create/Edit Assembly Instructions (Kit)</w:t>
            </w:r>
          </w:p>
        </w:tc>
      </w:tr>
      <w:tr w:rsidR="008E3B51" w:rsidRPr="00452515" w14:paraId="6E4BCB43" w14:textId="77777777" w:rsidTr="000E1252">
        <w:tc>
          <w:tcPr>
            <w:tcW w:w="8008" w:type="dxa"/>
          </w:tcPr>
          <w:p w14:paraId="02A66FB7"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47EAFCB5" w14:textId="77777777" w:rsidTr="00BD742D">
              <w:trPr>
                <w:jc w:val="center"/>
              </w:trPr>
              <w:tc>
                <w:tcPr>
                  <w:tcW w:w="1169" w:type="dxa"/>
                </w:tcPr>
                <w:p w14:paraId="461868EA"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317DC402"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40D559E4"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53E65F83" w14:textId="77777777" w:rsidR="008E3B51" w:rsidRPr="007A35F7" w:rsidRDefault="008E3B51" w:rsidP="00BD742D">
                  <w:pPr>
                    <w:rPr>
                      <w:rFonts w:ascii="Arial" w:hAnsi="Arial" w:cs="Arial"/>
                    </w:rPr>
                  </w:pPr>
                  <w:r w:rsidRPr="007A35F7">
                    <w:rPr>
                      <w:rFonts w:ascii="Arial" w:hAnsi="Arial" w:cs="Arial"/>
                    </w:rPr>
                    <w:t>Description</w:t>
                  </w:r>
                </w:p>
              </w:tc>
            </w:tr>
            <w:tr w:rsidR="008E3B51" w14:paraId="605645FE" w14:textId="77777777" w:rsidTr="00BD742D">
              <w:trPr>
                <w:jc w:val="center"/>
              </w:trPr>
              <w:tc>
                <w:tcPr>
                  <w:tcW w:w="1169" w:type="dxa"/>
                </w:tcPr>
                <w:p w14:paraId="1CED769C"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5CEC03C1"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13</w:t>
                  </w:r>
                </w:p>
              </w:tc>
              <w:tc>
                <w:tcPr>
                  <w:tcW w:w="1315" w:type="dxa"/>
                </w:tcPr>
                <w:p w14:paraId="6558EF15"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1FD8EF05" w14:textId="77777777" w:rsidR="008E3B51" w:rsidRPr="007A35F7" w:rsidRDefault="008E3B51" w:rsidP="00BD742D">
                  <w:pPr>
                    <w:rPr>
                      <w:rFonts w:ascii="Arial" w:hAnsi="Arial" w:cs="Arial"/>
                    </w:rPr>
                  </w:pPr>
                  <w:r w:rsidRPr="007A35F7">
                    <w:rPr>
                      <w:rFonts w:ascii="Arial" w:hAnsi="Arial" w:cs="Arial"/>
                    </w:rPr>
                    <w:t xml:space="preserve">First version, copy from </w:t>
                  </w:r>
                  <w:r>
                    <w:rPr>
                      <w:rFonts w:ascii="Arial" w:hAnsi="Arial" w:cs="Arial"/>
                    </w:rPr>
                    <w:t>‘</w:t>
                  </w:r>
                  <w:r w:rsidRPr="005C2318">
                    <w:rPr>
                      <w:rFonts w:ascii="Arial" w:hAnsi="Arial" w:cs="Arial"/>
                    </w:rPr>
                    <w:t>RS06-06 Item Detail- Assembly Instructions (Partial)</w:t>
                  </w:r>
                  <w:r>
                    <w:rPr>
                      <w:rFonts w:ascii="Arial" w:hAnsi="Arial" w:cs="Arial"/>
                    </w:rPr>
                    <w:t>’</w:t>
                  </w:r>
                </w:p>
              </w:tc>
            </w:tr>
            <w:tr w:rsidR="008E3B51" w14:paraId="193B10D1" w14:textId="77777777" w:rsidTr="00BD742D">
              <w:trPr>
                <w:jc w:val="center"/>
              </w:trPr>
              <w:tc>
                <w:tcPr>
                  <w:tcW w:w="1169" w:type="dxa"/>
                </w:tcPr>
                <w:p w14:paraId="68C7FD6F" w14:textId="77777777" w:rsidR="008E3B51" w:rsidRDefault="008E3B51" w:rsidP="00BD742D">
                  <w:r w:rsidRPr="007A35F7">
                    <w:rPr>
                      <w:rFonts w:ascii="Arial" w:hAnsi="Arial" w:cs="Arial"/>
                    </w:rPr>
                    <w:t>1.</w:t>
                  </w:r>
                  <w:r>
                    <w:rPr>
                      <w:rFonts w:ascii="Arial" w:hAnsi="Arial" w:cs="Arial"/>
                    </w:rPr>
                    <w:t>1</w:t>
                  </w:r>
                </w:p>
              </w:tc>
              <w:tc>
                <w:tcPr>
                  <w:tcW w:w="1357" w:type="dxa"/>
                </w:tcPr>
                <w:p w14:paraId="5B527532"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315" w:type="dxa"/>
                </w:tcPr>
                <w:p w14:paraId="0566F242" w14:textId="77777777" w:rsidR="008E3B51" w:rsidRDefault="008E3B51" w:rsidP="00BD742D">
                  <w:r w:rsidRPr="007A35F7">
                    <w:rPr>
                      <w:rFonts w:ascii="Arial" w:hAnsi="Arial" w:cs="Arial"/>
                    </w:rPr>
                    <w:t>Bonnie</w:t>
                  </w:r>
                </w:p>
              </w:tc>
              <w:tc>
                <w:tcPr>
                  <w:tcW w:w="3924" w:type="dxa"/>
                </w:tcPr>
                <w:p w14:paraId="59688173" w14:textId="77777777" w:rsidR="008E3B51" w:rsidRDefault="008E3B51" w:rsidP="00BD742D">
                  <w:r w:rsidRPr="00420812">
                    <w:rPr>
                      <w:rFonts w:ascii="Arial" w:hAnsi="Arial" w:cs="Arial"/>
                    </w:rPr>
                    <w:t>Refine Assembly Docs &amp; Add Common Stock Document</w:t>
                  </w:r>
                </w:p>
              </w:tc>
            </w:tr>
            <w:tr w:rsidR="008E3B51" w14:paraId="0179ECBA" w14:textId="77777777" w:rsidTr="00BD742D">
              <w:trPr>
                <w:jc w:val="center"/>
              </w:trPr>
              <w:tc>
                <w:tcPr>
                  <w:tcW w:w="1169" w:type="dxa"/>
                </w:tcPr>
                <w:p w14:paraId="0A00D4F5" w14:textId="77777777" w:rsidR="008E3B51" w:rsidRDefault="008E3B51" w:rsidP="00BD742D"/>
              </w:tc>
              <w:tc>
                <w:tcPr>
                  <w:tcW w:w="1357" w:type="dxa"/>
                </w:tcPr>
                <w:p w14:paraId="5CF662DD" w14:textId="77777777" w:rsidR="008E3B51" w:rsidRDefault="008E3B51" w:rsidP="00BD742D"/>
              </w:tc>
              <w:tc>
                <w:tcPr>
                  <w:tcW w:w="1315" w:type="dxa"/>
                </w:tcPr>
                <w:p w14:paraId="733BAA66" w14:textId="77777777" w:rsidR="008E3B51" w:rsidRDefault="008E3B51" w:rsidP="00BD742D"/>
              </w:tc>
              <w:tc>
                <w:tcPr>
                  <w:tcW w:w="3924" w:type="dxa"/>
                </w:tcPr>
                <w:p w14:paraId="5304FD65" w14:textId="77777777" w:rsidR="008E3B51" w:rsidRDefault="008E3B51" w:rsidP="00BD742D"/>
              </w:tc>
            </w:tr>
            <w:tr w:rsidR="008E3B51" w14:paraId="58A3B433" w14:textId="77777777" w:rsidTr="00BD742D">
              <w:trPr>
                <w:jc w:val="center"/>
              </w:trPr>
              <w:tc>
                <w:tcPr>
                  <w:tcW w:w="1169" w:type="dxa"/>
                </w:tcPr>
                <w:p w14:paraId="3D7B57AA" w14:textId="77777777" w:rsidR="008E3B51" w:rsidRDefault="008E3B51" w:rsidP="00BD742D"/>
              </w:tc>
              <w:tc>
                <w:tcPr>
                  <w:tcW w:w="1357" w:type="dxa"/>
                </w:tcPr>
                <w:p w14:paraId="3FDEE229" w14:textId="77777777" w:rsidR="008E3B51" w:rsidRDefault="008E3B51" w:rsidP="00BD742D"/>
              </w:tc>
              <w:tc>
                <w:tcPr>
                  <w:tcW w:w="1315" w:type="dxa"/>
                </w:tcPr>
                <w:p w14:paraId="6497162F" w14:textId="77777777" w:rsidR="008E3B51" w:rsidRDefault="008E3B51" w:rsidP="00BD742D"/>
              </w:tc>
              <w:tc>
                <w:tcPr>
                  <w:tcW w:w="3924" w:type="dxa"/>
                </w:tcPr>
                <w:p w14:paraId="133AFA5E" w14:textId="77777777" w:rsidR="008E3B51" w:rsidRPr="00B66734" w:rsidRDefault="008E3B51" w:rsidP="00BD742D"/>
              </w:tc>
            </w:tr>
            <w:tr w:rsidR="008E3B51" w14:paraId="3CE24171" w14:textId="77777777" w:rsidTr="00BD742D">
              <w:trPr>
                <w:jc w:val="center"/>
              </w:trPr>
              <w:tc>
                <w:tcPr>
                  <w:tcW w:w="1169" w:type="dxa"/>
                </w:tcPr>
                <w:p w14:paraId="1B44F061" w14:textId="77777777" w:rsidR="008E3B51" w:rsidRDefault="008E3B51" w:rsidP="00BD742D"/>
              </w:tc>
              <w:tc>
                <w:tcPr>
                  <w:tcW w:w="1357" w:type="dxa"/>
                </w:tcPr>
                <w:p w14:paraId="3EC689A3" w14:textId="77777777" w:rsidR="008E3B51" w:rsidRDefault="008E3B51" w:rsidP="00BD742D"/>
              </w:tc>
              <w:tc>
                <w:tcPr>
                  <w:tcW w:w="1315" w:type="dxa"/>
                </w:tcPr>
                <w:p w14:paraId="619B083B" w14:textId="77777777" w:rsidR="008E3B51" w:rsidRDefault="008E3B51" w:rsidP="00BD742D"/>
              </w:tc>
              <w:tc>
                <w:tcPr>
                  <w:tcW w:w="3924" w:type="dxa"/>
                </w:tcPr>
                <w:p w14:paraId="1397AD5B" w14:textId="77777777" w:rsidR="008E3B51" w:rsidRDefault="008E3B51" w:rsidP="00BD742D"/>
              </w:tc>
            </w:tr>
            <w:tr w:rsidR="008E3B51" w14:paraId="0541097B" w14:textId="77777777" w:rsidTr="00BD742D">
              <w:trPr>
                <w:jc w:val="center"/>
              </w:trPr>
              <w:tc>
                <w:tcPr>
                  <w:tcW w:w="1169" w:type="dxa"/>
                </w:tcPr>
                <w:p w14:paraId="4EF56D88" w14:textId="77777777" w:rsidR="008E3B51" w:rsidRDefault="008E3B51" w:rsidP="00BD742D"/>
              </w:tc>
              <w:tc>
                <w:tcPr>
                  <w:tcW w:w="1357" w:type="dxa"/>
                </w:tcPr>
                <w:p w14:paraId="3877E04F" w14:textId="77777777" w:rsidR="008E3B51" w:rsidRDefault="008E3B51" w:rsidP="00BD742D"/>
              </w:tc>
              <w:tc>
                <w:tcPr>
                  <w:tcW w:w="1315" w:type="dxa"/>
                </w:tcPr>
                <w:p w14:paraId="69E511BC" w14:textId="77777777" w:rsidR="008E3B51" w:rsidRDefault="008E3B51" w:rsidP="00BD742D"/>
              </w:tc>
              <w:tc>
                <w:tcPr>
                  <w:tcW w:w="3924" w:type="dxa"/>
                </w:tcPr>
                <w:p w14:paraId="13E64DBD" w14:textId="77777777" w:rsidR="008E3B51" w:rsidRPr="005C49CE" w:rsidRDefault="008E3B51" w:rsidP="00BD742D"/>
              </w:tc>
            </w:tr>
          </w:tbl>
          <w:p w14:paraId="2B15618B" w14:textId="77777777" w:rsidR="008E3B51" w:rsidRDefault="008E3B51" w:rsidP="00BD742D"/>
        </w:tc>
      </w:tr>
      <w:tr w:rsidR="008E3B51" w:rsidRPr="00452515" w14:paraId="619FC857" w14:textId="77777777" w:rsidTr="000E1252">
        <w:tc>
          <w:tcPr>
            <w:tcW w:w="8008" w:type="dxa"/>
          </w:tcPr>
          <w:p w14:paraId="6CC1CB43"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35FDA07A" w14:textId="77777777" w:rsidTr="000E1252">
        <w:tc>
          <w:tcPr>
            <w:tcW w:w="8008" w:type="dxa"/>
          </w:tcPr>
          <w:p w14:paraId="49D5AD50" w14:textId="77777777" w:rsidR="008E3B51" w:rsidRPr="00E97505" w:rsidRDefault="008E3B51" w:rsidP="00BD742D">
            <w:pPr>
              <w:rPr>
                <w:rStyle w:val="Strong"/>
              </w:rPr>
            </w:pPr>
            <w:r w:rsidRPr="00E97505">
              <w:rPr>
                <w:rStyle w:val="Strong"/>
              </w:rPr>
              <w:t xml:space="preserve">Pre-Condition: </w:t>
            </w:r>
          </w:p>
          <w:p w14:paraId="2566ABA2"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6ED329F5" w14:textId="77777777" w:rsidR="008E3B51" w:rsidRPr="00DD3CB0" w:rsidRDefault="008E3B51" w:rsidP="00BD742D">
            <w:pPr>
              <w:rPr>
                <w:rFonts w:ascii="Arial" w:hAnsi="Arial" w:cs="Arial"/>
                <w:sz w:val="20"/>
                <w:szCs w:val="20"/>
              </w:rPr>
            </w:pPr>
          </w:p>
        </w:tc>
      </w:tr>
      <w:tr w:rsidR="008E3B51" w:rsidRPr="00452515" w14:paraId="68CC3693" w14:textId="77777777" w:rsidTr="000E1252">
        <w:tc>
          <w:tcPr>
            <w:tcW w:w="8008" w:type="dxa"/>
          </w:tcPr>
          <w:p w14:paraId="5E02478D" w14:textId="77777777" w:rsidR="008E3B51" w:rsidRPr="00E97505" w:rsidRDefault="008E3B51" w:rsidP="00BD742D">
            <w:pPr>
              <w:rPr>
                <w:rStyle w:val="Strong"/>
              </w:rPr>
            </w:pPr>
            <w:r w:rsidRPr="00E97505">
              <w:rPr>
                <w:rStyle w:val="Strong"/>
                <w:rFonts w:hint="eastAsia"/>
              </w:rPr>
              <w:t>Main Scenario:</w:t>
            </w:r>
          </w:p>
          <w:p w14:paraId="6CA09DA2" w14:textId="5A2B4A95" w:rsidR="008E3B51" w:rsidRPr="00C11AA9" w:rsidRDefault="000E1252" w:rsidP="000E1252">
            <w:r w:rsidRPr="000E1252">
              <w:t>https://wonder.atlassian.net/wiki/x/2QBj_w</w:t>
            </w:r>
          </w:p>
        </w:tc>
      </w:tr>
      <w:tr w:rsidR="008E3B51" w:rsidRPr="00452515" w14:paraId="312BA0FA" w14:textId="77777777" w:rsidTr="000E1252">
        <w:tc>
          <w:tcPr>
            <w:tcW w:w="8008" w:type="dxa"/>
          </w:tcPr>
          <w:p w14:paraId="7D56A6CD" w14:textId="77777777" w:rsidR="008E3B51" w:rsidRDefault="008E3B51" w:rsidP="00BD742D">
            <w:r w:rsidRPr="00452515">
              <w:t>Extend Scenario:</w:t>
            </w:r>
          </w:p>
          <w:p w14:paraId="0049FAEA" w14:textId="77777777" w:rsidR="008E3B51" w:rsidRPr="00452515" w:rsidRDefault="008E3B51" w:rsidP="00BD742D"/>
        </w:tc>
      </w:tr>
      <w:tr w:rsidR="008E3B51" w:rsidRPr="00452515" w14:paraId="01AFCFA8" w14:textId="77777777" w:rsidTr="000E1252">
        <w:tc>
          <w:tcPr>
            <w:tcW w:w="8008" w:type="dxa"/>
          </w:tcPr>
          <w:p w14:paraId="71CB529D" w14:textId="77777777" w:rsidR="008E3B51" w:rsidRDefault="008E3B51" w:rsidP="00BD742D">
            <w:r w:rsidRPr="00452515">
              <w:t>Exception Scenario:</w:t>
            </w:r>
          </w:p>
          <w:p w14:paraId="202D3751" w14:textId="77777777" w:rsidR="008E3B51" w:rsidRPr="00452515" w:rsidRDefault="008E3B51" w:rsidP="00BD742D"/>
        </w:tc>
      </w:tr>
      <w:tr w:rsidR="008E3B51" w:rsidRPr="00452515" w14:paraId="28F07D87" w14:textId="77777777" w:rsidTr="000E1252">
        <w:tc>
          <w:tcPr>
            <w:tcW w:w="8008" w:type="dxa"/>
          </w:tcPr>
          <w:p w14:paraId="50BE2078" w14:textId="77777777" w:rsidR="008E3B51" w:rsidRPr="00452515" w:rsidRDefault="008E3B51" w:rsidP="00BD742D">
            <w:r w:rsidRPr="00452515">
              <w:t>Notes:</w:t>
            </w:r>
          </w:p>
        </w:tc>
      </w:tr>
      <w:tr w:rsidR="008E3B51" w:rsidRPr="00452515" w14:paraId="534BD884" w14:textId="77777777" w:rsidTr="000E1252">
        <w:tc>
          <w:tcPr>
            <w:tcW w:w="8008" w:type="dxa"/>
          </w:tcPr>
          <w:p w14:paraId="2D0C7E09" w14:textId="77777777" w:rsidR="008E3B51" w:rsidRPr="00452515" w:rsidRDefault="008E3B51" w:rsidP="00BD742D">
            <w:r w:rsidRPr="00452515">
              <w:t>Q/A:</w:t>
            </w:r>
          </w:p>
        </w:tc>
      </w:tr>
    </w:tbl>
    <w:p w14:paraId="1FBE111A" w14:textId="77777777" w:rsidR="008E3B51" w:rsidRPr="005C2318" w:rsidRDefault="008E3B51" w:rsidP="008E3B51"/>
    <w:p w14:paraId="59A2E16B" w14:textId="08717EC9" w:rsidR="008E3B51" w:rsidRPr="005C2318" w:rsidRDefault="002B1967" w:rsidP="008E3B51">
      <w:pPr>
        <w:pStyle w:val="Heading3"/>
      </w:pPr>
      <w:r>
        <w:rPr>
          <w:rFonts w:hint="eastAsia"/>
        </w:rPr>
        <w:t>Tran-</w:t>
      </w:r>
      <w:r w:rsidR="008E3B51" w:rsidRPr="005C2318">
        <w:t>MS05-0</w:t>
      </w:r>
      <w:r w:rsidR="008E3B51">
        <w:t>8</w:t>
      </w:r>
      <w:r w:rsidR="008E3B51" w:rsidRPr="005C2318">
        <w:t xml:space="preserve"> Assembly Instructions Details (Kit)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E3B51" w:rsidRPr="00452515" w14:paraId="40C6FD0B" w14:textId="77777777" w:rsidTr="002B1967">
        <w:tc>
          <w:tcPr>
            <w:tcW w:w="8008" w:type="dxa"/>
          </w:tcPr>
          <w:p w14:paraId="58AEB0F1" w14:textId="77777777" w:rsidR="008E3B51" w:rsidRPr="00E97505" w:rsidRDefault="008E3B51" w:rsidP="00BD742D">
            <w:pPr>
              <w:rPr>
                <w:rStyle w:val="Strong"/>
              </w:rPr>
            </w:pPr>
            <w:r w:rsidRPr="005C2318">
              <w:rPr>
                <w:rStyle w:val="Strong"/>
              </w:rPr>
              <w:t>MS05-08 Assembly Instructions Details (Kit)</w:t>
            </w:r>
          </w:p>
        </w:tc>
      </w:tr>
      <w:tr w:rsidR="008E3B51" w:rsidRPr="00452515" w14:paraId="2002CB74" w14:textId="77777777" w:rsidTr="002B1967">
        <w:tc>
          <w:tcPr>
            <w:tcW w:w="8008" w:type="dxa"/>
          </w:tcPr>
          <w:p w14:paraId="2CE673A0"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74A1CDA5" w14:textId="77777777" w:rsidTr="00BD742D">
              <w:trPr>
                <w:jc w:val="center"/>
              </w:trPr>
              <w:tc>
                <w:tcPr>
                  <w:tcW w:w="1169" w:type="dxa"/>
                </w:tcPr>
                <w:p w14:paraId="1FEE98CB"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1F686B28"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03E394FB"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4CD7248B" w14:textId="77777777" w:rsidR="008E3B51" w:rsidRPr="007A35F7" w:rsidRDefault="008E3B51" w:rsidP="00BD742D">
                  <w:pPr>
                    <w:rPr>
                      <w:rFonts w:ascii="Arial" w:hAnsi="Arial" w:cs="Arial"/>
                    </w:rPr>
                  </w:pPr>
                  <w:r w:rsidRPr="007A35F7">
                    <w:rPr>
                      <w:rFonts w:ascii="Arial" w:hAnsi="Arial" w:cs="Arial"/>
                    </w:rPr>
                    <w:t>Description</w:t>
                  </w:r>
                </w:p>
              </w:tc>
            </w:tr>
            <w:tr w:rsidR="008E3B51" w14:paraId="342C3797" w14:textId="77777777" w:rsidTr="00BD742D">
              <w:trPr>
                <w:jc w:val="center"/>
              </w:trPr>
              <w:tc>
                <w:tcPr>
                  <w:tcW w:w="1169" w:type="dxa"/>
                </w:tcPr>
                <w:p w14:paraId="7E5B3B62"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0D0215F7"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13</w:t>
                  </w:r>
                </w:p>
              </w:tc>
              <w:tc>
                <w:tcPr>
                  <w:tcW w:w="1315" w:type="dxa"/>
                </w:tcPr>
                <w:p w14:paraId="241165D8"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4A7CE363" w14:textId="77777777" w:rsidR="008E3B51" w:rsidRPr="007A35F7" w:rsidRDefault="008E3B51" w:rsidP="00BD742D">
                  <w:pPr>
                    <w:rPr>
                      <w:rFonts w:ascii="Arial" w:hAnsi="Arial" w:cs="Arial"/>
                    </w:rPr>
                  </w:pPr>
                  <w:r w:rsidRPr="007A35F7">
                    <w:rPr>
                      <w:rFonts w:ascii="Arial" w:hAnsi="Arial" w:cs="Arial"/>
                    </w:rPr>
                    <w:t xml:space="preserve">First version, copy from </w:t>
                  </w:r>
                  <w:r>
                    <w:rPr>
                      <w:rFonts w:ascii="Arial" w:hAnsi="Arial" w:cs="Arial"/>
                    </w:rPr>
                    <w:t>‘</w:t>
                  </w:r>
                  <w:r w:rsidRPr="005C2318">
                    <w:rPr>
                      <w:rFonts w:ascii="Arial" w:hAnsi="Arial" w:cs="Arial"/>
                    </w:rPr>
                    <w:t>RS06-06 Item Detail- Assembly Instructions (Partial)</w:t>
                  </w:r>
                  <w:r>
                    <w:rPr>
                      <w:rFonts w:ascii="Arial" w:hAnsi="Arial" w:cs="Arial"/>
                    </w:rPr>
                    <w:t>’</w:t>
                  </w:r>
                </w:p>
              </w:tc>
            </w:tr>
            <w:tr w:rsidR="008E3B51" w14:paraId="1E39B4C3" w14:textId="77777777" w:rsidTr="00BD742D">
              <w:trPr>
                <w:jc w:val="center"/>
              </w:trPr>
              <w:tc>
                <w:tcPr>
                  <w:tcW w:w="1169" w:type="dxa"/>
                </w:tcPr>
                <w:p w14:paraId="1F5D618B" w14:textId="77777777" w:rsidR="008E3B51" w:rsidRDefault="008E3B51" w:rsidP="00BD742D">
                  <w:r>
                    <w:t>1.1</w:t>
                  </w:r>
                </w:p>
              </w:tc>
              <w:tc>
                <w:tcPr>
                  <w:tcW w:w="1357" w:type="dxa"/>
                </w:tcPr>
                <w:p w14:paraId="5C73C220" w14:textId="77777777" w:rsidR="008E3B51" w:rsidRDefault="008E3B51" w:rsidP="00BD742D">
                  <w:r>
                    <w:t>2023.1.30</w:t>
                  </w:r>
                </w:p>
              </w:tc>
              <w:tc>
                <w:tcPr>
                  <w:tcW w:w="1315" w:type="dxa"/>
                </w:tcPr>
                <w:p w14:paraId="5FEB1B0B" w14:textId="77777777" w:rsidR="008E3B51" w:rsidRDefault="008E3B51" w:rsidP="00BD742D">
                  <w:r>
                    <w:rPr>
                      <w:rFonts w:hint="eastAsia"/>
                    </w:rPr>
                    <w:t>Bonnie</w:t>
                  </w:r>
                </w:p>
              </w:tc>
              <w:tc>
                <w:tcPr>
                  <w:tcW w:w="3924" w:type="dxa"/>
                </w:tcPr>
                <w:p w14:paraId="59795188" w14:textId="77777777" w:rsidR="008E3B51" w:rsidRDefault="008E3B51" w:rsidP="00BD742D">
                  <w:r w:rsidRPr="00180D13">
                    <w:t>Assembly instructions history optimization</w:t>
                  </w:r>
                </w:p>
              </w:tc>
            </w:tr>
            <w:tr w:rsidR="008E3B51" w14:paraId="44D2A0B4" w14:textId="77777777" w:rsidTr="00BD742D">
              <w:trPr>
                <w:jc w:val="center"/>
              </w:trPr>
              <w:tc>
                <w:tcPr>
                  <w:tcW w:w="1169" w:type="dxa"/>
                </w:tcPr>
                <w:p w14:paraId="26D854F7" w14:textId="77777777" w:rsidR="008E3B51" w:rsidRDefault="008E3B51" w:rsidP="00BD742D"/>
              </w:tc>
              <w:tc>
                <w:tcPr>
                  <w:tcW w:w="1357" w:type="dxa"/>
                </w:tcPr>
                <w:p w14:paraId="54403D14" w14:textId="77777777" w:rsidR="008E3B51" w:rsidRDefault="008E3B51" w:rsidP="00BD742D"/>
              </w:tc>
              <w:tc>
                <w:tcPr>
                  <w:tcW w:w="1315" w:type="dxa"/>
                </w:tcPr>
                <w:p w14:paraId="3F740EB1" w14:textId="77777777" w:rsidR="008E3B51" w:rsidRDefault="008E3B51" w:rsidP="00BD742D"/>
              </w:tc>
              <w:tc>
                <w:tcPr>
                  <w:tcW w:w="3924" w:type="dxa"/>
                </w:tcPr>
                <w:p w14:paraId="626481C0" w14:textId="77777777" w:rsidR="008E3B51" w:rsidRDefault="008E3B51" w:rsidP="00BD742D"/>
              </w:tc>
            </w:tr>
            <w:tr w:rsidR="008E3B51" w14:paraId="7DE429B3" w14:textId="77777777" w:rsidTr="00BD742D">
              <w:trPr>
                <w:jc w:val="center"/>
              </w:trPr>
              <w:tc>
                <w:tcPr>
                  <w:tcW w:w="1169" w:type="dxa"/>
                </w:tcPr>
                <w:p w14:paraId="5F6C0031" w14:textId="77777777" w:rsidR="008E3B51" w:rsidRDefault="008E3B51" w:rsidP="00BD742D"/>
              </w:tc>
              <w:tc>
                <w:tcPr>
                  <w:tcW w:w="1357" w:type="dxa"/>
                </w:tcPr>
                <w:p w14:paraId="4D5039BB" w14:textId="77777777" w:rsidR="008E3B51" w:rsidRDefault="008E3B51" w:rsidP="00BD742D"/>
              </w:tc>
              <w:tc>
                <w:tcPr>
                  <w:tcW w:w="1315" w:type="dxa"/>
                </w:tcPr>
                <w:p w14:paraId="19C3A449" w14:textId="77777777" w:rsidR="008E3B51" w:rsidRDefault="008E3B51" w:rsidP="00BD742D"/>
              </w:tc>
              <w:tc>
                <w:tcPr>
                  <w:tcW w:w="3924" w:type="dxa"/>
                </w:tcPr>
                <w:p w14:paraId="018246D6" w14:textId="77777777" w:rsidR="008E3B51" w:rsidRPr="00B66734" w:rsidRDefault="008E3B51" w:rsidP="00BD742D"/>
              </w:tc>
            </w:tr>
            <w:tr w:rsidR="008E3B51" w14:paraId="1BC5DE29" w14:textId="77777777" w:rsidTr="00BD742D">
              <w:trPr>
                <w:jc w:val="center"/>
              </w:trPr>
              <w:tc>
                <w:tcPr>
                  <w:tcW w:w="1169" w:type="dxa"/>
                </w:tcPr>
                <w:p w14:paraId="3520AD71" w14:textId="77777777" w:rsidR="008E3B51" w:rsidRDefault="008E3B51" w:rsidP="00BD742D"/>
              </w:tc>
              <w:tc>
                <w:tcPr>
                  <w:tcW w:w="1357" w:type="dxa"/>
                </w:tcPr>
                <w:p w14:paraId="41AA9F58" w14:textId="77777777" w:rsidR="008E3B51" w:rsidRDefault="008E3B51" w:rsidP="00BD742D"/>
              </w:tc>
              <w:tc>
                <w:tcPr>
                  <w:tcW w:w="1315" w:type="dxa"/>
                </w:tcPr>
                <w:p w14:paraId="49AFBDE6" w14:textId="77777777" w:rsidR="008E3B51" w:rsidRDefault="008E3B51" w:rsidP="00BD742D"/>
              </w:tc>
              <w:tc>
                <w:tcPr>
                  <w:tcW w:w="3924" w:type="dxa"/>
                </w:tcPr>
                <w:p w14:paraId="7614EC9B" w14:textId="77777777" w:rsidR="008E3B51" w:rsidRDefault="008E3B51" w:rsidP="00BD742D"/>
              </w:tc>
            </w:tr>
            <w:tr w:rsidR="008E3B51" w14:paraId="68221E6D" w14:textId="77777777" w:rsidTr="00BD742D">
              <w:trPr>
                <w:jc w:val="center"/>
              </w:trPr>
              <w:tc>
                <w:tcPr>
                  <w:tcW w:w="1169" w:type="dxa"/>
                </w:tcPr>
                <w:p w14:paraId="10E89B72" w14:textId="77777777" w:rsidR="008E3B51" w:rsidRDefault="008E3B51" w:rsidP="00BD742D"/>
              </w:tc>
              <w:tc>
                <w:tcPr>
                  <w:tcW w:w="1357" w:type="dxa"/>
                </w:tcPr>
                <w:p w14:paraId="46A02201" w14:textId="77777777" w:rsidR="008E3B51" w:rsidRDefault="008E3B51" w:rsidP="00BD742D"/>
              </w:tc>
              <w:tc>
                <w:tcPr>
                  <w:tcW w:w="1315" w:type="dxa"/>
                </w:tcPr>
                <w:p w14:paraId="0845660B" w14:textId="77777777" w:rsidR="008E3B51" w:rsidRDefault="008E3B51" w:rsidP="00BD742D"/>
              </w:tc>
              <w:tc>
                <w:tcPr>
                  <w:tcW w:w="3924" w:type="dxa"/>
                </w:tcPr>
                <w:p w14:paraId="69687A20" w14:textId="77777777" w:rsidR="008E3B51" w:rsidRPr="005C49CE" w:rsidRDefault="008E3B51" w:rsidP="00BD742D"/>
              </w:tc>
            </w:tr>
          </w:tbl>
          <w:p w14:paraId="7FF61EA6" w14:textId="77777777" w:rsidR="008E3B51" w:rsidRDefault="008E3B51" w:rsidP="00BD742D"/>
        </w:tc>
      </w:tr>
      <w:tr w:rsidR="008E3B51" w:rsidRPr="00452515" w14:paraId="17B88F9A" w14:textId="77777777" w:rsidTr="002B1967">
        <w:tc>
          <w:tcPr>
            <w:tcW w:w="8008" w:type="dxa"/>
          </w:tcPr>
          <w:p w14:paraId="2643F271"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4AABD80B" w14:textId="77777777" w:rsidTr="002B1967">
        <w:tc>
          <w:tcPr>
            <w:tcW w:w="8008" w:type="dxa"/>
          </w:tcPr>
          <w:p w14:paraId="1E69C36A" w14:textId="77777777" w:rsidR="008E3B51" w:rsidRPr="00E97505" w:rsidRDefault="008E3B51" w:rsidP="00BD742D">
            <w:pPr>
              <w:rPr>
                <w:rStyle w:val="Strong"/>
              </w:rPr>
            </w:pPr>
            <w:r w:rsidRPr="00E97505">
              <w:rPr>
                <w:rStyle w:val="Strong"/>
              </w:rPr>
              <w:t xml:space="preserve">Pre-Condition: </w:t>
            </w:r>
          </w:p>
          <w:p w14:paraId="5A7A8363"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290F4A8D" w14:textId="77777777" w:rsidR="008E3B51" w:rsidRPr="00DD3CB0" w:rsidRDefault="008E3B51" w:rsidP="00BD742D">
            <w:pPr>
              <w:rPr>
                <w:rFonts w:ascii="Arial" w:hAnsi="Arial" w:cs="Arial"/>
                <w:sz w:val="20"/>
                <w:szCs w:val="20"/>
              </w:rPr>
            </w:pPr>
          </w:p>
        </w:tc>
      </w:tr>
      <w:tr w:rsidR="008E3B51" w:rsidRPr="00452515" w14:paraId="447FBAAF" w14:textId="77777777" w:rsidTr="002B1967">
        <w:tc>
          <w:tcPr>
            <w:tcW w:w="8008" w:type="dxa"/>
          </w:tcPr>
          <w:p w14:paraId="3D8BE926" w14:textId="77777777" w:rsidR="008E3B51" w:rsidRPr="00E97505" w:rsidRDefault="008E3B51" w:rsidP="00BD742D">
            <w:pPr>
              <w:rPr>
                <w:rStyle w:val="Strong"/>
              </w:rPr>
            </w:pPr>
            <w:r w:rsidRPr="00E97505">
              <w:rPr>
                <w:rStyle w:val="Strong"/>
                <w:rFonts w:hint="eastAsia"/>
              </w:rPr>
              <w:t>Main Scenario:</w:t>
            </w:r>
          </w:p>
          <w:p w14:paraId="66902F9E" w14:textId="3CE6B16F" w:rsidR="008E3B51" w:rsidRPr="00C11AA9" w:rsidRDefault="002B1967" w:rsidP="002B1967">
            <w:pPr>
              <w:pStyle w:val="ListParagraph"/>
              <w:ind w:left="420" w:hanging="420"/>
            </w:pPr>
            <w:r w:rsidRPr="002B1967">
              <w:t>https://wonder.atlassian.net/wiki/x/hoBp_w</w:t>
            </w:r>
          </w:p>
        </w:tc>
      </w:tr>
      <w:tr w:rsidR="008E3B51" w:rsidRPr="00452515" w14:paraId="559AD7EF" w14:textId="77777777" w:rsidTr="002B1967">
        <w:tc>
          <w:tcPr>
            <w:tcW w:w="8008" w:type="dxa"/>
          </w:tcPr>
          <w:p w14:paraId="73299B4C" w14:textId="77777777" w:rsidR="008E3B51" w:rsidRDefault="008E3B51" w:rsidP="00BD742D">
            <w:r w:rsidRPr="00452515">
              <w:t>Extend Scenario:</w:t>
            </w:r>
          </w:p>
          <w:p w14:paraId="1E3796A4" w14:textId="77777777" w:rsidR="008E3B51" w:rsidRPr="00452515" w:rsidRDefault="008E3B51" w:rsidP="00BD742D"/>
        </w:tc>
      </w:tr>
      <w:tr w:rsidR="008E3B51" w:rsidRPr="00452515" w14:paraId="3DCEF7F9" w14:textId="77777777" w:rsidTr="002B1967">
        <w:tc>
          <w:tcPr>
            <w:tcW w:w="8008" w:type="dxa"/>
          </w:tcPr>
          <w:p w14:paraId="305ADB2B" w14:textId="77777777" w:rsidR="008E3B51" w:rsidRDefault="008E3B51" w:rsidP="00BD742D">
            <w:r w:rsidRPr="00452515">
              <w:t>Exception Scenario:</w:t>
            </w:r>
          </w:p>
          <w:p w14:paraId="2896D751" w14:textId="77777777" w:rsidR="008E3B51" w:rsidRPr="00452515" w:rsidRDefault="008E3B51" w:rsidP="00BD742D"/>
        </w:tc>
      </w:tr>
      <w:tr w:rsidR="008E3B51" w:rsidRPr="00452515" w14:paraId="08888764" w14:textId="77777777" w:rsidTr="002B1967">
        <w:tc>
          <w:tcPr>
            <w:tcW w:w="8008" w:type="dxa"/>
          </w:tcPr>
          <w:p w14:paraId="480BD21D" w14:textId="77777777" w:rsidR="008E3B51" w:rsidRPr="00452515" w:rsidRDefault="008E3B51" w:rsidP="00BD742D">
            <w:r w:rsidRPr="00452515">
              <w:t>Notes:</w:t>
            </w:r>
          </w:p>
        </w:tc>
      </w:tr>
      <w:tr w:rsidR="008E3B51" w:rsidRPr="00452515" w14:paraId="4ADFE22D" w14:textId="77777777" w:rsidTr="002B1967">
        <w:tc>
          <w:tcPr>
            <w:tcW w:w="8008" w:type="dxa"/>
          </w:tcPr>
          <w:p w14:paraId="78BECD88" w14:textId="77777777" w:rsidR="008E3B51" w:rsidRPr="00452515" w:rsidRDefault="008E3B51" w:rsidP="00BD742D">
            <w:r w:rsidRPr="00452515">
              <w:t>Q/A:</w:t>
            </w:r>
          </w:p>
        </w:tc>
      </w:tr>
    </w:tbl>
    <w:p w14:paraId="09F4B749" w14:textId="77777777" w:rsidR="008E3B51" w:rsidRPr="005C2318" w:rsidRDefault="008E3B51" w:rsidP="008E3B51"/>
    <w:p w14:paraId="0C282452" w14:textId="63D65F8C" w:rsidR="008E3B51" w:rsidRPr="005665AA" w:rsidRDefault="00F5420A" w:rsidP="008E3B51">
      <w:pPr>
        <w:pStyle w:val="Heading2"/>
        <w:numPr>
          <w:ilvl w:val="1"/>
          <w:numId w:val="0"/>
        </w:numPr>
        <w:ind w:left="567" w:hanging="340"/>
        <w:jc w:val="left"/>
        <w:rPr>
          <w:rFonts w:ascii="Arial" w:hAnsi="Arial" w:cs="Arial"/>
        </w:rPr>
      </w:pPr>
      <w:r>
        <w:rPr>
          <w:rFonts w:ascii="Arial" w:hAnsi="Arial" w:cs="Arial" w:hint="eastAsia"/>
        </w:rPr>
        <w:t>Tran-</w:t>
      </w:r>
      <w:r w:rsidR="008E3B51" w:rsidRPr="005665AA">
        <w:rPr>
          <w:rFonts w:ascii="Arial" w:hAnsi="Arial" w:cs="Arial"/>
        </w:rPr>
        <w:t>MS05-0</w:t>
      </w:r>
      <w:r w:rsidR="008E3B51">
        <w:rPr>
          <w:rFonts w:ascii="Arial" w:hAnsi="Arial" w:cs="Arial"/>
        </w:rPr>
        <w:t>9</w:t>
      </w:r>
      <w:r w:rsidR="008E3B51" w:rsidRPr="005665AA">
        <w:rPr>
          <w:rFonts w:ascii="Arial" w:hAnsi="Arial" w:cs="Arial"/>
        </w:rPr>
        <w:t xml:space="preserve"> </w:t>
      </w:r>
      <w:r w:rsidR="008E3B51">
        <w:rPr>
          <w:rFonts w:ascii="Arial" w:hAnsi="Arial" w:cs="Arial"/>
        </w:rPr>
        <w:t>BOM Usage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E3B51" w:rsidRPr="00452515" w14:paraId="30FF8454" w14:textId="77777777" w:rsidTr="00F5420A">
        <w:tc>
          <w:tcPr>
            <w:tcW w:w="8008" w:type="dxa"/>
          </w:tcPr>
          <w:p w14:paraId="7B060520" w14:textId="77777777" w:rsidR="008E3B51" w:rsidRPr="00E97505" w:rsidRDefault="008E3B51" w:rsidP="00BD742D">
            <w:pPr>
              <w:rPr>
                <w:rStyle w:val="Strong"/>
              </w:rPr>
            </w:pPr>
            <w:r>
              <w:rPr>
                <w:rStyle w:val="Strong"/>
              </w:rPr>
              <w:t>MS</w:t>
            </w:r>
            <w:r w:rsidRPr="009F646D">
              <w:rPr>
                <w:rStyle w:val="Strong"/>
              </w:rPr>
              <w:t xml:space="preserve">05-09 </w:t>
            </w:r>
            <w:r>
              <w:rPr>
                <w:rStyle w:val="Strong"/>
              </w:rPr>
              <w:t xml:space="preserve">BOM </w:t>
            </w:r>
            <w:r w:rsidRPr="009F646D">
              <w:rPr>
                <w:rStyle w:val="Strong"/>
              </w:rPr>
              <w:t>Usage</w:t>
            </w:r>
            <w:r>
              <w:rPr>
                <w:rStyle w:val="Strong"/>
              </w:rPr>
              <w:t xml:space="preserve"> Card</w:t>
            </w:r>
          </w:p>
        </w:tc>
      </w:tr>
      <w:tr w:rsidR="008E3B51" w:rsidRPr="00452515" w14:paraId="7A55E02A" w14:textId="77777777" w:rsidTr="00F5420A">
        <w:tc>
          <w:tcPr>
            <w:tcW w:w="8008" w:type="dxa"/>
          </w:tcPr>
          <w:p w14:paraId="55844CFA"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56D82671" w14:textId="77777777" w:rsidTr="00BD742D">
              <w:trPr>
                <w:jc w:val="center"/>
              </w:trPr>
              <w:tc>
                <w:tcPr>
                  <w:tcW w:w="1169" w:type="dxa"/>
                </w:tcPr>
                <w:p w14:paraId="4F89F114"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79F2796F"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66298A1D"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62A45EDD" w14:textId="77777777" w:rsidR="008E3B51" w:rsidRPr="007A35F7" w:rsidRDefault="008E3B51" w:rsidP="00BD742D">
                  <w:pPr>
                    <w:rPr>
                      <w:rFonts w:ascii="Arial" w:hAnsi="Arial" w:cs="Arial"/>
                    </w:rPr>
                  </w:pPr>
                  <w:r w:rsidRPr="007A35F7">
                    <w:rPr>
                      <w:rFonts w:ascii="Arial" w:hAnsi="Arial" w:cs="Arial"/>
                    </w:rPr>
                    <w:t>Description</w:t>
                  </w:r>
                </w:p>
              </w:tc>
            </w:tr>
            <w:tr w:rsidR="008E3B51" w14:paraId="77A93B1D" w14:textId="77777777" w:rsidTr="00BD742D">
              <w:trPr>
                <w:jc w:val="center"/>
              </w:trPr>
              <w:tc>
                <w:tcPr>
                  <w:tcW w:w="1169" w:type="dxa"/>
                </w:tcPr>
                <w:p w14:paraId="3D4794F1" w14:textId="77777777" w:rsidR="008E3B51" w:rsidRPr="007A35F7" w:rsidRDefault="008E3B51" w:rsidP="00BD742D">
                  <w:pPr>
                    <w:rPr>
                      <w:rFonts w:ascii="Arial" w:hAnsi="Arial" w:cs="Arial"/>
                    </w:rPr>
                  </w:pPr>
                  <w:bookmarkStart w:id="1768" w:name="_Hlk206150604"/>
                  <w:r w:rsidRPr="007A35F7">
                    <w:rPr>
                      <w:rFonts w:ascii="Arial" w:hAnsi="Arial" w:cs="Arial"/>
                    </w:rPr>
                    <w:t>1.0</w:t>
                  </w:r>
                </w:p>
              </w:tc>
              <w:tc>
                <w:tcPr>
                  <w:tcW w:w="1357" w:type="dxa"/>
                </w:tcPr>
                <w:p w14:paraId="7E29BDDC" w14:textId="77777777" w:rsidR="008E3B51" w:rsidRPr="007A35F7" w:rsidRDefault="008E3B51" w:rsidP="00BD742D">
                  <w:pPr>
                    <w:rPr>
                      <w:rFonts w:ascii="Arial" w:hAnsi="Arial" w:cs="Arial"/>
                    </w:rPr>
                  </w:pPr>
                  <w:r w:rsidRPr="007A35F7">
                    <w:rPr>
                      <w:rFonts w:ascii="Arial" w:hAnsi="Arial" w:cs="Arial"/>
                    </w:rPr>
                    <w:t>2022.</w:t>
                  </w:r>
                  <w:r>
                    <w:rPr>
                      <w:rFonts w:ascii="Arial" w:hAnsi="Arial" w:cs="Arial"/>
                    </w:rPr>
                    <w:t>9.13</w:t>
                  </w:r>
                </w:p>
              </w:tc>
              <w:tc>
                <w:tcPr>
                  <w:tcW w:w="1315" w:type="dxa"/>
                </w:tcPr>
                <w:p w14:paraId="226598BC"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2EA128DC" w14:textId="77777777" w:rsidR="008E3B51" w:rsidRPr="007A35F7" w:rsidRDefault="008E3B51" w:rsidP="00BD742D">
                  <w:pPr>
                    <w:rPr>
                      <w:rFonts w:ascii="Arial" w:hAnsi="Arial" w:cs="Arial"/>
                    </w:rPr>
                  </w:pPr>
                  <w:r w:rsidRPr="007A35F7">
                    <w:rPr>
                      <w:rFonts w:ascii="Arial" w:hAnsi="Arial" w:cs="Arial"/>
                    </w:rPr>
                    <w:t xml:space="preserve">First version, copy from </w:t>
                  </w:r>
                  <w:r>
                    <w:rPr>
                      <w:rFonts w:ascii="Arial" w:hAnsi="Arial" w:cs="Arial"/>
                    </w:rPr>
                    <w:t>RS06-03 Item Details</w:t>
                  </w:r>
                </w:p>
              </w:tc>
            </w:tr>
            <w:bookmarkEnd w:id="1768"/>
            <w:tr w:rsidR="008E3B51" w14:paraId="6084AE00" w14:textId="77777777" w:rsidTr="00BD742D">
              <w:trPr>
                <w:jc w:val="center"/>
              </w:trPr>
              <w:tc>
                <w:tcPr>
                  <w:tcW w:w="1169" w:type="dxa"/>
                </w:tcPr>
                <w:p w14:paraId="324DB468" w14:textId="77777777" w:rsidR="008E3B51" w:rsidRDefault="008E3B51" w:rsidP="00BD742D"/>
              </w:tc>
              <w:tc>
                <w:tcPr>
                  <w:tcW w:w="1357" w:type="dxa"/>
                </w:tcPr>
                <w:p w14:paraId="6A0ED0C5" w14:textId="77777777" w:rsidR="008E3B51" w:rsidRDefault="008E3B51" w:rsidP="00BD742D"/>
              </w:tc>
              <w:tc>
                <w:tcPr>
                  <w:tcW w:w="1315" w:type="dxa"/>
                </w:tcPr>
                <w:p w14:paraId="556C1159" w14:textId="77777777" w:rsidR="008E3B51" w:rsidRDefault="008E3B51" w:rsidP="00BD742D"/>
              </w:tc>
              <w:tc>
                <w:tcPr>
                  <w:tcW w:w="3924" w:type="dxa"/>
                </w:tcPr>
                <w:p w14:paraId="2DE25FDF" w14:textId="77777777" w:rsidR="008E3B51" w:rsidRDefault="008E3B51" w:rsidP="00BD742D"/>
              </w:tc>
            </w:tr>
            <w:tr w:rsidR="008E3B51" w14:paraId="5968E740" w14:textId="77777777" w:rsidTr="00BD742D">
              <w:trPr>
                <w:jc w:val="center"/>
              </w:trPr>
              <w:tc>
                <w:tcPr>
                  <w:tcW w:w="1169" w:type="dxa"/>
                </w:tcPr>
                <w:p w14:paraId="5D14147C" w14:textId="77777777" w:rsidR="008E3B51" w:rsidRDefault="008E3B51" w:rsidP="00BD742D"/>
              </w:tc>
              <w:tc>
                <w:tcPr>
                  <w:tcW w:w="1357" w:type="dxa"/>
                </w:tcPr>
                <w:p w14:paraId="6662B4C2" w14:textId="77777777" w:rsidR="008E3B51" w:rsidRDefault="008E3B51" w:rsidP="00BD742D"/>
              </w:tc>
              <w:tc>
                <w:tcPr>
                  <w:tcW w:w="1315" w:type="dxa"/>
                </w:tcPr>
                <w:p w14:paraId="73BD5CE7" w14:textId="77777777" w:rsidR="008E3B51" w:rsidRDefault="008E3B51" w:rsidP="00BD742D"/>
              </w:tc>
              <w:tc>
                <w:tcPr>
                  <w:tcW w:w="3924" w:type="dxa"/>
                </w:tcPr>
                <w:p w14:paraId="42A1EF5F" w14:textId="77777777" w:rsidR="008E3B51" w:rsidRDefault="008E3B51" w:rsidP="00BD742D"/>
              </w:tc>
            </w:tr>
            <w:tr w:rsidR="008E3B51" w14:paraId="38D6C3F2" w14:textId="77777777" w:rsidTr="00BD742D">
              <w:trPr>
                <w:jc w:val="center"/>
              </w:trPr>
              <w:tc>
                <w:tcPr>
                  <w:tcW w:w="1169" w:type="dxa"/>
                </w:tcPr>
                <w:p w14:paraId="287C76FD" w14:textId="77777777" w:rsidR="008E3B51" w:rsidRDefault="008E3B51" w:rsidP="00BD742D"/>
              </w:tc>
              <w:tc>
                <w:tcPr>
                  <w:tcW w:w="1357" w:type="dxa"/>
                </w:tcPr>
                <w:p w14:paraId="49EDA199" w14:textId="77777777" w:rsidR="008E3B51" w:rsidRDefault="008E3B51" w:rsidP="00BD742D"/>
              </w:tc>
              <w:tc>
                <w:tcPr>
                  <w:tcW w:w="1315" w:type="dxa"/>
                </w:tcPr>
                <w:p w14:paraId="3C5D54AE" w14:textId="77777777" w:rsidR="008E3B51" w:rsidRDefault="008E3B51" w:rsidP="00BD742D"/>
              </w:tc>
              <w:tc>
                <w:tcPr>
                  <w:tcW w:w="3924" w:type="dxa"/>
                </w:tcPr>
                <w:p w14:paraId="638678D7" w14:textId="77777777" w:rsidR="008E3B51" w:rsidRPr="00B66734" w:rsidRDefault="008E3B51" w:rsidP="00BD742D"/>
              </w:tc>
            </w:tr>
            <w:tr w:rsidR="008E3B51" w14:paraId="38009273" w14:textId="77777777" w:rsidTr="00BD742D">
              <w:trPr>
                <w:jc w:val="center"/>
              </w:trPr>
              <w:tc>
                <w:tcPr>
                  <w:tcW w:w="1169" w:type="dxa"/>
                </w:tcPr>
                <w:p w14:paraId="2227EDB6" w14:textId="77777777" w:rsidR="008E3B51" w:rsidRDefault="008E3B51" w:rsidP="00BD742D"/>
              </w:tc>
              <w:tc>
                <w:tcPr>
                  <w:tcW w:w="1357" w:type="dxa"/>
                </w:tcPr>
                <w:p w14:paraId="70D72DF0" w14:textId="77777777" w:rsidR="008E3B51" w:rsidRDefault="008E3B51" w:rsidP="00BD742D"/>
              </w:tc>
              <w:tc>
                <w:tcPr>
                  <w:tcW w:w="1315" w:type="dxa"/>
                </w:tcPr>
                <w:p w14:paraId="0A0A53B1" w14:textId="77777777" w:rsidR="008E3B51" w:rsidRDefault="008E3B51" w:rsidP="00BD742D"/>
              </w:tc>
              <w:tc>
                <w:tcPr>
                  <w:tcW w:w="3924" w:type="dxa"/>
                </w:tcPr>
                <w:p w14:paraId="49395862" w14:textId="77777777" w:rsidR="008E3B51" w:rsidRDefault="008E3B51" w:rsidP="00BD742D"/>
              </w:tc>
            </w:tr>
            <w:tr w:rsidR="008E3B51" w14:paraId="735E1A61" w14:textId="77777777" w:rsidTr="00BD742D">
              <w:trPr>
                <w:jc w:val="center"/>
              </w:trPr>
              <w:tc>
                <w:tcPr>
                  <w:tcW w:w="1169" w:type="dxa"/>
                </w:tcPr>
                <w:p w14:paraId="08FF205F" w14:textId="77777777" w:rsidR="008E3B51" w:rsidRDefault="008E3B51" w:rsidP="00BD742D"/>
              </w:tc>
              <w:tc>
                <w:tcPr>
                  <w:tcW w:w="1357" w:type="dxa"/>
                </w:tcPr>
                <w:p w14:paraId="3E8980C7" w14:textId="77777777" w:rsidR="008E3B51" w:rsidRDefault="008E3B51" w:rsidP="00BD742D"/>
              </w:tc>
              <w:tc>
                <w:tcPr>
                  <w:tcW w:w="1315" w:type="dxa"/>
                </w:tcPr>
                <w:p w14:paraId="3C1E28D6" w14:textId="77777777" w:rsidR="008E3B51" w:rsidRDefault="008E3B51" w:rsidP="00BD742D"/>
              </w:tc>
              <w:tc>
                <w:tcPr>
                  <w:tcW w:w="3924" w:type="dxa"/>
                </w:tcPr>
                <w:p w14:paraId="6C116BB6" w14:textId="77777777" w:rsidR="008E3B51" w:rsidRPr="005C49CE" w:rsidRDefault="008E3B51" w:rsidP="00BD742D"/>
              </w:tc>
            </w:tr>
          </w:tbl>
          <w:p w14:paraId="7C26DF6A" w14:textId="77777777" w:rsidR="008E3B51" w:rsidRDefault="008E3B51" w:rsidP="00BD742D"/>
        </w:tc>
      </w:tr>
      <w:tr w:rsidR="008E3B51" w:rsidRPr="00452515" w14:paraId="5E4F8ACF" w14:textId="77777777" w:rsidTr="00F5420A">
        <w:tc>
          <w:tcPr>
            <w:tcW w:w="8008" w:type="dxa"/>
          </w:tcPr>
          <w:p w14:paraId="4B85926F"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036FE5DE" w14:textId="77777777" w:rsidTr="00F5420A">
        <w:tc>
          <w:tcPr>
            <w:tcW w:w="8008" w:type="dxa"/>
          </w:tcPr>
          <w:p w14:paraId="2C8D02EA" w14:textId="77777777" w:rsidR="008E3B51" w:rsidRPr="00E97505" w:rsidRDefault="008E3B51" w:rsidP="00BD742D">
            <w:pPr>
              <w:rPr>
                <w:rStyle w:val="Strong"/>
              </w:rPr>
            </w:pPr>
            <w:r w:rsidRPr="00E97505">
              <w:rPr>
                <w:rStyle w:val="Strong"/>
              </w:rPr>
              <w:t xml:space="preserve">Pre-Condition: </w:t>
            </w:r>
          </w:p>
          <w:p w14:paraId="38B58B13"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27A516FE" w14:textId="77777777" w:rsidR="008E3B51" w:rsidRPr="00DD3CB0" w:rsidRDefault="008E3B51" w:rsidP="00BD742D">
            <w:pPr>
              <w:rPr>
                <w:rFonts w:ascii="Arial" w:hAnsi="Arial" w:cs="Arial"/>
                <w:sz w:val="20"/>
                <w:szCs w:val="20"/>
              </w:rPr>
            </w:pPr>
          </w:p>
        </w:tc>
      </w:tr>
      <w:tr w:rsidR="008E3B51" w:rsidRPr="00452515" w14:paraId="0BCBC235" w14:textId="77777777" w:rsidTr="00F5420A">
        <w:tc>
          <w:tcPr>
            <w:tcW w:w="8008" w:type="dxa"/>
          </w:tcPr>
          <w:p w14:paraId="0870920C" w14:textId="315CE118" w:rsidR="00494B8A" w:rsidRPr="00494B8A" w:rsidRDefault="008E3B51" w:rsidP="00494B8A">
            <w:pPr>
              <w:rPr>
                <w:rFonts w:ascii="Arial" w:hAnsi="Arial" w:cs="Arial"/>
                <w:sz w:val="22"/>
              </w:rPr>
            </w:pPr>
            <w:r w:rsidRPr="00E97505">
              <w:rPr>
                <w:rStyle w:val="Strong"/>
                <w:rFonts w:hint="eastAsia"/>
              </w:rPr>
              <w:t>Main Scenario:</w:t>
            </w:r>
          </w:p>
          <w:p w14:paraId="757E5D3C" w14:textId="3FB6B235" w:rsidR="008E3B51" w:rsidRPr="00C11AA9" w:rsidRDefault="00F5420A" w:rsidP="00F5420A">
            <w:r w:rsidRPr="00F5420A">
              <w:t>https://wonder.atlassian.net/wiki/x/W4Cf_Q</w:t>
            </w:r>
          </w:p>
        </w:tc>
      </w:tr>
      <w:tr w:rsidR="008E3B51" w:rsidRPr="00452515" w14:paraId="64D27B83" w14:textId="77777777" w:rsidTr="00F5420A">
        <w:tc>
          <w:tcPr>
            <w:tcW w:w="8008" w:type="dxa"/>
          </w:tcPr>
          <w:p w14:paraId="22E62507" w14:textId="77777777" w:rsidR="008E3B51" w:rsidRDefault="008E3B51" w:rsidP="00BD742D">
            <w:r w:rsidRPr="00452515">
              <w:t>Extend Scenario:</w:t>
            </w:r>
          </w:p>
          <w:p w14:paraId="722732BD" w14:textId="77777777" w:rsidR="008E3B51" w:rsidRPr="00452515" w:rsidRDefault="008E3B51" w:rsidP="00BD742D"/>
        </w:tc>
      </w:tr>
      <w:tr w:rsidR="008E3B51" w:rsidRPr="00452515" w14:paraId="38E61A28" w14:textId="77777777" w:rsidTr="00F5420A">
        <w:tc>
          <w:tcPr>
            <w:tcW w:w="8008" w:type="dxa"/>
          </w:tcPr>
          <w:p w14:paraId="79D93E5B" w14:textId="77777777" w:rsidR="008E3B51" w:rsidRDefault="008E3B51" w:rsidP="00BD742D">
            <w:r w:rsidRPr="00452515">
              <w:t>Exception Scenario:</w:t>
            </w:r>
          </w:p>
          <w:p w14:paraId="1E3A2D3C" w14:textId="77777777" w:rsidR="008E3B51" w:rsidRPr="00452515" w:rsidRDefault="008E3B51" w:rsidP="00BD742D"/>
        </w:tc>
      </w:tr>
      <w:tr w:rsidR="008E3B51" w:rsidRPr="00452515" w14:paraId="3291FCA8" w14:textId="77777777" w:rsidTr="00F5420A">
        <w:tc>
          <w:tcPr>
            <w:tcW w:w="8008" w:type="dxa"/>
          </w:tcPr>
          <w:p w14:paraId="6E8655AF" w14:textId="77777777" w:rsidR="008E3B51" w:rsidRPr="00452515" w:rsidRDefault="008E3B51" w:rsidP="00BD742D">
            <w:r w:rsidRPr="00452515">
              <w:t>Notes:</w:t>
            </w:r>
          </w:p>
        </w:tc>
      </w:tr>
      <w:tr w:rsidR="008E3B51" w:rsidRPr="00452515" w14:paraId="1B3A15F2" w14:textId="77777777" w:rsidTr="00F5420A">
        <w:tc>
          <w:tcPr>
            <w:tcW w:w="8008" w:type="dxa"/>
          </w:tcPr>
          <w:p w14:paraId="25968A08" w14:textId="77777777" w:rsidR="008E3B51" w:rsidRPr="00452515" w:rsidRDefault="008E3B51" w:rsidP="00BD742D">
            <w:r w:rsidRPr="00452515">
              <w:t>Q/A:</w:t>
            </w:r>
          </w:p>
        </w:tc>
      </w:tr>
    </w:tbl>
    <w:p w14:paraId="1E68B1DE" w14:textId="77777777" w:rsidR="008E3B51" w:rsidRDefault="008E3B51" w:rsidP="008E3B51"/>
    <w:p w14:paraId="317C5A08" w14:textId="3B64DD15" w:rsidR="008E3B51" w:rsidRDefault="000B1681" w:rsidP="008E3B51">
      <w:pPr>
        <w:pStyle w:val="Heading2"/>
        <w:numPr>
          <w:ilvl w:val="1"/>
          <w:numId w:val="0"/>
        </w:numPr>
        <w:ind w:left="567" w:hanging="340"/>
        <w:jc w:val="left"/>
        <w:rPr>
          <w:rFonts w:ascii="Arial" w:hAnsi="Arial" w:cs="Arial"/>
        </w:rPr>
      </w:pPr>
      <w:r>
        <w:rPr>
          <w:rFonts w:ascii="Arial" w:hAnsi="Arial" w:cs="Arial" w:hint="eastAsia"/>
        </w:rPr>
        <w:t>Tran-</w:t>
      </w:r>
      <w:r w:rsidR="008E3B51" w:rsidRPr="005665AA">
        <w:rPr>
          <w:rFonts w:ascii="Arial" w:hAnsi="Arial" w:cs="Arial"/>
        </w:rPr>
        <w:t>MS05-</w:t>
      </w:r>
      <w:r w:rsidR="008E3B51">
        <w:rPr>
          <w:rFonts w:ascii="Arial" w:hAnsi="Arial" w:cs="Arial"/>
        </w:rPr>
        <w:t>10</w:t>
      </w:r>
      <w:r w:rsidR="008E3B51" w:rsidRPr="005665AA">
        <w:rPr>
          <w:rFonts w:ascii="Arial" w:hAnsi="Arial" w:cs="Arial"/>
        </w:rPr>
        <w:t xml:space="preserve"> </w:t>
      </w:r>
      <w:r w:rsidR="008E3B51">
        <w:rPr>
          <w:rFonts w:ascii="Arial" w:hAnsi="Arial" w:cs="Arial"/>
        </w:rPr>
        <w:t>Vendor Items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E3B51" w:rsidRPr="00452515" w14:paraId="510CDA7E" w14:textId="77777777" w:rsidTr="000B1681">
        <w:tc>
          <w:tcPr>
            <w:tcW w:w="8008" w:type="dxa"/>
          </w:tcPr>
          <w:p w14:paraId="0A96AA38" w14:textId="77777777" w:rsidR="008E3B51" w:rsidRPr="00E97505" w:rsidRDefault="008E3B51" w:rsidP="00BD742D">
            <w:pPr>
              <w:rPr>
                <w:rStyle w:val="Strong"/>
              </w:rPr>
            </w:pPr>
            <w:r>
              <w:rPr>
                <w:rStyle w:val="Strong"/>
              </w:rPr>
              <w:t>MS</w:t>
            </w:r>
            <w:r w:rsidRPr="00E97505">
              <w:rPr>
                <w:rStyle w:val="Strong"/>
              </w:rPr>
              <w:t>0</w:t>
            </w:r>
            <w:r>
              <w:rPr>
                <w:rStyle w:val="Strong"/>
              </w:rPr>
              <w:t>5</w:t>
            </w:r>
            <w:r w:rsidRPr="00E97505">
              <w:rPr>
                <w:rStyle w:val="Strong"/>
              </w:rPr>
              <w:t>-</w:t>
            </w:r>
            <w:r>
              <w:rPr>
                <w:rStyle w:val="Strong"/>
              </w:rPr>
              <w:t xml:space="preserve">10 </w:t>
            </w:r>
            <w:r w:rsidRPr="00E22678">
              <w:rPr>
                <w:rFonts w:ascii="Arial" w:hAnsi="Arial" w:cs="Arial"/>
              </w:rPr>
              <w:t>Vendor Item</w:t>
            </w:r>
            <w:r w:rsidRPr="00F03F19">
              <w:rPr>
                <w:rFonts w:ascii="Arial" w:hAnsi="Arial" w:cs="Arial"/>
              </w:rPr>
              <w:t xml:space="preserve"> Card</w:t>
            </w:r>
          </w:p>
        </w:tc>
      </w:tr>
      <w:tr w:rsidR="008E3B51" w:rsidRPr="00452515" w14:paraId="6A79AD40" w14:textId="77777777" w:rsidTr="000B1681">
        <w:tc>
          <w:tcPr>
            <w:tcW w:w="8008" w:type="dxa"/>
          </w:tcPr>
          <w:p w14:paraId="7526FDCB" w14:textId="77777777" w:rsidR="008E3B51" w:rsidRPr="00E97505" w:rsidRDefault="008E3B51"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E3B51" w14:paraId="51C5994F" w14:textId="77777777" w:rsidTr="00BD742D">
              <w:trPr>
                <w:jc w:val="center"/>
              </w:trPr>
              <w:tc>
                <w:tcPr>
                  <w:tcW w:w="1169" w:type="dxa"/>
                </w:tcPr>
                <w:p w14:paraId="73E355C5" w14:textId="77777777" w:rsidR="008E3B51" w:rsidRPr="007A35F7" w:rsidRDefault="008E3B51" w:rsidP="00BD742D">
                  <w:pPr>
                    <w:rPr>
                      <w:rFonts w:ascii="Arial" w:hAnsi="Arial" w:cs="Arial"/>
                    </w:rPr>
                  </w:pPr>
                  <w:r w:rsidRPr="007A35F7">
                    <w:rPr>
                      <w:rFonts w:ascii="Arial" w:hAnsi="Arial" w:cs="Arial"/>
                    </w:rPr>
                    <w:t>Version</w:t>
                  </w:r>
                </w:p>
              </w:tc>
              <w:tc>
                <w:tcPr>
                  <w:tcW w:w="1357" w:type="dxa"/>
                </w:tcPr>
                <w:p w14:paraId="735E5EAC" w14:textId="77777777" w:rsidR="008E3B51" w:rsidRPr="007A35F7" w:rsidRDefault="008E3B51" w:rsidP="00BD742D">
                  <w:pPr>
                    <w:rPr>
                      <w:rFonts w:ascii="Arial" w:hAnsi="Arial" w:cs="Arial"/>
                    </w:rPr>
                  </w:pPr>
                  <w:r w:rsidRPr="007A35F7">
                    <w:rPr>
                      <w:rFonts w:ascii="Arial" w:hAnsi="Arial" w:cs="Arial"/>
                    </w:rPr>
                    <w:t>Date</w:t>
                  </w:r>
                </w:p>
              </w:tc>
              <w:tc>
                <w:tcPr>
                  <w:tcW w:w="1315" w:type="dxa"/>
                </w:tcPr>
                <w:p w14:paraId="0662F349" w14:textId="77777777" w:rsidR="008E3B51" w:rsidRPr="007A35F7" w:rsidRDefault="008E3B51" w:rsidP="00BD742D">
                  <w:pPr>
                    <w:rPr>
                      <w:rFonts w:ascii="Arial" w:hAnsi="Arial" w:cs="Arial"/>
                    </w:rPr>
                  </w:pPr>
                  <w:r w:rsidRPr="007A35F7">
                    <w:rPr>
                      <w:rFonts w:ascii="Arial" w:hAnsi="Arial" w:cs="Arial"/>
                    </w:rPr>
                    <w:t>Updated By</w:t>
                  </w:r>
                </w:p>
              </w:tc>
              <w:tc>
                <w:tcPr>
                  <w:tcW w:w="3924" w:type="dxa"/>
                </w:tcPr>
                <w:p w14:paraId="1D1BE24E" w14:textId="77777777" w:rsidR="008E3B51" w:rsidRPr="007A35F7" w:rsidRDefault="008E3B51" w:rsidP="00BD742D">
                  <w:pPr>
                    <w:rPr>
                      <w:rFonts w:ascii="Arial" w:hAnsi="Arial" w:cs="Arial"/>
                    </w:rPr>
                  </w:pPr>
                  <w:r w:rsidRPr="007A35F7">
                    <w:rPr>
                      <w:rFonts w:ascii="Arial" w:hAnsi="Arial" w:cs="Arial"/>
                    </w:rPr>
                    <w:t>Description</w:t>
                  </w:r>
                </w:p>
              </w:tc>
            </w:tr>
            <w:tr w:rsidR="008E3B51" w14:paraId="3790193B" w14:textId="77777777" w:rsidTr="00BD742D">
              <w:trPr>
                <w:jc w:val="center"/>
              </w:trPr>
              <w:tc>
                <w:tcPr>
                  <w:tcW w:w="1169" w:type="dxa"/>
                </w:tcPr>
                <w:p w14:paraId="249756C6" w14:textId="77777777" w:rsidR="008E3B51" w:rsidRPr="007A35F7" w:rsidRDefault="008E3B51" w:rsidP="00BD742D">
                  <w:pPr>
                    <w:rPr>
                      <w:rFonts w:ascii="Arial" w:hAnsi="Arial" w:cs="Arial"/>
                    </w:rPr>
                  </w:pPr>
                  <w:r w:rsidRPr="007A35F7">
                    <w:rPr>
                      <w:rFonts w:ascii="Arial" w:hAnsi="Arial" w:cs="Arial"/>
                    </w:rPr>
                    <w:t>1.0</w:t>
                  </w:r>
                </w:p>
              </w:tc>
              <w:tc>
                <w:tcPr>
                  <w:tcW w:w="1357" w:type="dxa"/>
                </w:tcPr>
                <w:p w14:paraId="5CE8B30F" w14:textId="77777777" w:rsidR="008E3B51" w:rsidRPr="007A35F7" w:rsidRDefault="008E3B51" w:rsidP="00BD742D">
                  <w:pPr>
                    <w:rPr>
                      <w:rFonts w:ascii="Arial" w:hAnsi="Arial" w:cs="Arial"/>
                    </w:rPr>
                  </w:pPr>
                  <w:r w:rsidRPr="007A35F7">
                    <w:rPr>
                      <w:rFonts w:ascii="Arial" w:hAnsi="Arial" w:cs="Arial"/>
                    </w:rPr>
                    <w:t>2022.8.23</w:t>
                  </w:r>
                </w:p>
              </w:tc>
              <w:tc>
                <w:tcPr>
                  <w:tcW w:w="1315" w:type="dxa"/>
                </w:tcPr>
                <w:p w14:paraId="662A2B13" w14:textId="77777777" w:rsidR="008E3B51" w:rsidRPr="007A35F7" w:rsidRDefault="008E3B51" w:rsidP="00BD742D">
                  <w:pPr>
                    <w:rPr>
                      <w:rFonts w:ascii="Arial" w:hAnsi="Arial" w:cs="Arial"/>
                    </w:rPr>
                  </w:pPr>
                  <w:r w:rsidRPr="007A35F7">
                    <w:rPr>
                      <w:rFonts w:ascii="Arial" w:hAnsi="Arial" w:cs="Arial"/>
                    </w:rPr>
                    <w:t>Bonnie</w:t>
                  </w:r>
                </w:p>
              </w:tc>
              <w:tc>
                <w:tcPr>
                  <w:tcW w:w="3924" w:type="dxa"/>
                </w:tcPr>
                <w:p w14:paraId="7AC375EE" w14:textId="77777777" w:rsidR="008E3B51" w:rsidRPr="007A35F7" w:rsidRDefault="008E3B51" w:rsidP="00BD742D">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8E3B51" w14:paraId="79CDC5C5" w14:textId="77777777" w:rsidTr="00BD742D">
              <w:trPr>
                <w:jc w:val="center"/>
              </w:trPr>
              <w:tc>
                <w:tcPr>
                  <w:tcW w:w="1169" w:type="dxa"/>
                </w:tcPr>
                <w:p w14:paraId="2E24CA52" w14:textId="77777777" w:rsidR="008E3B51" w:rsidRDefault="008E3B51" w:rsidP="00BD742D">
                  <w:r w:rsidRPr="007A35F7">
                    <w:rPr>
                      <w:rFonts w:ascii="Arial" w:hAnsi="Arial" w:cs="Arial"/>
                    </w:rPr>
                    <w:t>1.</w:t>
                  </w:r>
                  <w:r>
                    <w:rPr>
                      <w:rFonts w:ascii="Arial" w:hAnsi="Arial" w:cs="Arial"/>
                    </w:rPr>
                    <w:t>1</w:t>
                  </w:r>
                </w:p>
              </w:tc>
              <w:tc>
                <w:tcPr>
                  <w:tcW w:w="1357" w:type="dxa"/>
                </w:tcPr>
                <w:p w14:paraId="5472761E"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p>
              </w:tc>
              <w:tc>
                <w:tcPr>
                  <w:tcW w:w="1315" w:type="dxa"/>
                </w:tcPr>
                <w:p w14:paraId="462A3DEE" w14:textId="77777777" w:rsidR="008E3B51" w:rsidRDefault="008E3B51" w:rsidP="00BD742D">
                  <w:r w:rsidRPr="007A35F7">
                    <w:rPr>
                      <w:rFonts w:ascii="Arial" w:hAnsi="Arial" w:cs="Arial"/>
                    </w:rPr>
                    <w:t>Bonnie</w:t>
                  </w:r>
                </w:p>
              </w:tc>
              <w:tc>
                <w:tcPr>
                  <w:tcW w:w="3924" w:type="dxa"/>
                </w:tcPr>
                <w:p w14:paraId="5D96B5EA" w14:textId="77777777" w:rsidR="008E3B51" w:rsidRDefault="008E3B51" w:rsidP="00BD742D">
                  <w:r w:rsidRPr="002C3EAE">
                    <w:rPr>
                      <w:rFonts w:ascii="Arial" w:hAnsi="Arial" w:cs="Arial"/>
                    </w:rPr>
                    <w:t>Ingredient &lt;&gt; Vendor Item Mappings</w:t>
                  </w:r>
                </w:p>
              </w:tc>
            </w:tr>
            <w:tr w:rsidR="008E3B51" w14:paraId="6BABD686" w14:textId="77777777" w:rsidTr="00BD742D">
              <w:trPr>
                <w:jc w:val="center"/>
              </w:trPr>
              <w:tc>
                <w:tcPr>
                  <w:tcW w:w="1169" w:type="dxa"/>
                </w:tcPr>
                <w:p w14:paraId="662908C1" w14:textId="77777777" w:rsidR="008E3B51" w:rsidRDefault="008E3B51" w:rsidP="00BD742D">
                  <w:r w:rsidRPr="007A35F7">
                    <w:rPr>
                      <w:rFonts w:ascii="Arial" w:hAnsi="Arial" w:cs="Arial"/>
                    </w:rPr>
                    <w:t>1.</w:t>
                  </w:r>
                  <w:r>
                    <w:rPr>
                      <w:rFonts w:ascii="Arial" w:hAnsi="Arial" w:cs="Arial"/>
                    </w:rPr>
                    <w:t>2</w:t>
                  </w:r>
                </w:p>
              </w:tc>
              <w:tc>
                <w:tcPr>
                  <w:tcW w:w="1357" w:type="dxa"/>
                </w:tcPr>
                <w:p w14:paraId="4F41CD6C"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14</w:t>
                  </w:r>
                </w:p>
              </w:tc>
              <w:tc>
                <w:tcPr>
                  <w:tcW w:w="1315" w:type="dxa"/>
                </w:tcPr>
                <w:p w14:paraId="2A7284FF" w14:textId="77777777" w:rsidR="008E3B51" w:rsidRDefault="008E3B51" w:rsidP="00BD742D">
                  <w:r w:rsidRPr="007A35F7">
                    <w:rPr>
                      <w:rFonts w:ascii="Arial" w:hAnsi="Arial" w:cs="Arial"/>
                    </w:rPr>
                    <w:t>Bonnie</w:t>
                  </w:r>
                </w:p>
              </w:tc>
              <w:tc>
                <w:tcPr>
                  <w:tcW w:w="3924" w:type="dxa"/>
                </w:tcPr>
                <w:p w14:paraId="0664FF89" w14:textId="77777777" w:rsidR="008E3B51" w:rsidRDefault="008E3B51" w:rsidP="00BD742D">
                  <w:r w:rsidRPr="005F48A2">
                    <w:rPr>
                      <w:rFonts w:ascii="Arial" w:hAnsi="Arial" w:cs="Arial"/>
                    </w:rPr>
                    <w:t>Allow SKU Mapping Editing from Item Page</w:t>
                  </w:r>
                </w:p>
              </w:tc>
            </w:tr>
            <w:tr w:rsidR="008E3B51" w14:paraId="32AE1DE9" w14:textId="77777777" w:rsidTr="00BD742D">
              <w:trPr>
                <w:jc w:val="center"/>
              </w:trPr>
              <w:tc>
                <w:tcPr>
                  <w:tcW w:w="1169" w:type="dxa"/>
                </w:tcPr>
                <w:p w14:paraId="3A51D5E1" w14:textId="77777777" w:rsidR="008E3B51" w:rsidRDefault="008E3B51" w:rsidP="00BD742D">
                  <w:r>
                    <w:rPr>
                      <w:rFonts w:ascii="Arial" w:hAnsi="Arial" w:cs="Arial" w:hint="eastAsia"/>
                      <w:sz w:val="20"/>
                      <w:szCs w:val="20"/>
                    </w:rPr>
                    <w:t>1</w:t>
                  </w:r>
                  <w:r>
                    <w:rPr>
                      <w:rFonts w:ascii="Arial" w:hAnsi="Arial" w:cs="Arial"/>
                      <w:sz w:val="20"/>
                      <w:szCs w:val="20"/>
                    </w:rPr>
                    <w:t>.3</w:t>
                  </w:r>
                </w:p>
              </w:tc>
              <w:tc>
                <w:tcPr>
                  <w:tcW w:w="1357" w:type="dxa"/>
                </w:tcPr>
                <w:p w14:paraId="7086F4AC"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p>
              </w:tc>
              <w:tc>
                <w:tcPr>
                  <w:tcW w:w="1315" w:type="dxa"/>
                </w:tcPr>
                <w:p w14:paraId="046565D2" w14:textId="77777777" w:rsidR="008E3B51" w:rsidRDefault="008E3B51" w:rsidP="00BD742D">
                  <w:r w:rsidRPr="007A35F7">
                    <w:rPr>
                      <w:rFonts w:ascii="Arial" w:hAnsi="Arial" w:cs="Arial"/>
                    </w:rPr>
                    <w:t>Bonnie</w:t>
                  </w:r>
                </w:p>
              </w:tc>
              <w:tc>
                <w:tcPr>
                  <w:tcW w:w="3924" w:type="dxa"/>
                </w:tcPr>
                <w:p w14:paraId="40FFDC2A" w14:textId="77777777" w:rsidR="008E3B51" w:rsidRPr="00B66734" w:rsidRDefault="008E3B51" w:rsidP="00BD742D">
                  <w:r w:rsidRPr="008E2FDD">
                    <w:rPr>
                      <w:rFonts w:ascii="Arial" w:hAnsi="Arial" w:cs="Arial"/>
                      <w:sz w:val="20"/>
                      <w:szCs w:val="20"/>
                    </w:rPr>
                    <w:t>Validations for tracking Nonfood and ingredient inventory in Pantry</w:t>
                  </w:r>
                </w:p>
              </w:tc>
            </w:tr>
            <w:tr w:rsidR="008E3B51" w14:paraId="715CD626" w14:textId="77777777" w:rsidTr="00BD742D">
              <w:trPr>
                <w:jc w:val="center"/>
              </w:trPr>
              <w:tc>
                <w:tcPr>
                  <w:tcW w:w="1169" w:type="dxa"/>
                </w:tcPr>
                <w:p w14:paraId="5CBE47A3" w14:textId="77777777" w:rsidR="008E3B51" w:rsidRDefault="008E3B51" w:rsidP="00BD742D">
                  <w:r>
                    <w:rPr>
                      <w:rFonts w:ascii="Arial" w:hAnsi="Arial" w:cs="Arial" w:hint="eastAsia"/>
                      <w:sz w:val="20"/>
                      <w:szCs w:val="20"/>
                    </w:rPr>
                    <w:t>1</w:t>
                  </w:r>
                  <w:r>
                    <w:rPr>
                      <w:rFonts w:ascii="Arial" w:hAnsi="Arial" w:cs="Arial"/>
                      <w:sz w:val="20"/>
                      <w:szCs w:val="20"/>
                    </w:rPr>
                    <w:t>.4</w:t>
                  </w:r>
                </w:p>
              </w:tc>
              <w:tc>
                <w:tcPr>
                  <w:tcW w:w="1357" w:type="dxa"/>
                </w:tcPr>
                <w:p w14:paraId="0ACF29CF" w14:textId="77777777" w:rsidR="008E3B51" w:rsidRDefault="008E3B51" w:rsidP="00BD742D">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5</w:t>
                  </w:r>
                </w:p>
              </w:tc>
              <w:tc>
                <w:tcPr>
                  <w:tcW w:w="1315" w:type="dxa"/>
                </w:tcPr>
                <w:p w14:paraId="4883ABC3" w14:textId="77777777" w:rsidR="008E3B51" w:rsidRDefault="008E3B51" w:rsidP="00BD742D">
                  <w:r w:rsidRPr="007A35F7">
                    <w:rPr>
                      <w:rFonts w:ascii="Arial" w:hAnsi="Arial" w:cs="Arial"/>
                    </w:rPr>
                    <w:t>Bonnie</w:t>
                  </w:r>
                </w:p>
              </w:tc>
              <w:tc>
                <w:tcPr>
                  <w:tcW w:w="3924" w:type="dxa"/>
                </w:tcPr>
                <w:p w14:paraId="7E612F34" w14:textId="77777777" w:rsidR="008E3B51" w:rsidRPr="005C49CE" w:rsidRDefault="008E3B51" w:rsidP="00BD742D">
                  <w:r w:rsidRPr="00980712">
                    <w:rPr>
                      <w:rFonts w:ascii="Arial" w:hAnsi="Arial" w:cs="Arial"/>
                      <w:sz w:val="20"/>
                      <w:szCs w:val="20"/>
                    </w:rPr>
                    <w:t xml:space="preserve">New Workflow of Creating </w:t>
                  </w:r>
                  <w:proofErr w:type="spellStart"/>
                  <w:r w:rsidRPr="00980712">
                    <w:rPr>
                      <w:rFonts w:ascii="Arial" w:hAnsi="Arial" w:cs="Arial"/>
                      <w:sz w:val="20"/>
                      <w:szCs w:val="20"/>
                    </w:rPr>
                    <w:t>Ingredeint</w:t>
                  </w:r>
                  <w:proofErr w:type="spellEnd"/>
                </w:p>
              </w:tc>
            </w:tr>
          </w:tbl>
          <w:p w14:paraId="11905E2D" w14:textId="77777777" w:rsidR="008E3B51" w:rsidRDefault="008E3B51" w:rsidP="00BD742D"/>
        </w:tc>
      </w:tr>
      <w:tr w:rsidR="008E3B51" w:rsidRPr="00452515" w14:paraId="4C7AD545" w14:textId="77777777" w:rsidTr="000B1681">
        <w:tc>
          <w:tcPr>
            <w:tcW w:w="8008" w:type="dxa"/>
          </w:tcPr>
          <w:p w14:paraId="58F86656" w14:textId="77777777" w:rsidR="008E3B51" w:rsidRPr="00452515" w:rsidRDefault="008E3B51" w:rsidP="00BD742D">
            <w:r w:rsidRPr="00E97505">
              <w:rPr>
                <w:rStyle w:val="Strong"/>
              </w:rPr>
              <w:t>Stakeholder:</w:t>
            </w:r>
            <w:r w:rsidRPr="00452515">
              <w:t xml:space="preserve"> </w:t>
            </w:r>
            <w:r>
              <w:t>User with privilege</w:t>
            </w:r>
          </w:p>
        </w:tc>
      </w:tr>
      <w:tr w:rsidR="008E3B51" w:rsidRPr="00452515" w14:paraId="09C1024E" w14:textId="77777777" w:rsidTr="000B1681">
        <w:tc>
          <w:tcPr>
            <w:tcW w:w="8008" w:type="dxa"/>
          </w:tcPr>
          <w:p w14:paraId="1F54A4B7" w14:textId="77777777" w:rsidR="008E3B51" w:rsidRPr="00E97505" w:rsidRDefault="008E3B51" w:rsidP="00BD742D">
            <w:pPr>
              <w:rPr>
                <w:rStyle w:val="Strong"/>
              </w:rPr>
            </w:pPr>
            <w:r w:rsidRPr="00E97505">
              <w:rPr>
                <w:rStyle w:val="Strong"/>
              </w:rPr>
              <w:t xml:space="preserve">Pre-Condition: </w:t>
            </w:r>
          </w:p>
          <w:p w14:paraId="0D3FC27F" w14:textId="77777777" w:rsidR="008E3B51" w:rsidRDefault="008E3B51" w:rsidP="00BD742D">
            <w:pPr>
              <w:rPr>
                <w:rFonts w:ascii="Arial" w:hAnsi="Arial" w:cs="Arial"/>
                <w:sz w:val="20"/>
                <w:szCs w:val="20"/>
              </w:rPr>
            </w:pPr>
            <w:r>
              <w:t>The user goes to the page</w:t>
            </w:r>
            <w:r w:rsidRPr="00DD3CB0">
              <w:rPr>
                <w:rFonts w:ascii="Arial" w:hAnsi="Arial" w:cs="Arial"/>
                <w:sz w:val="20"/>
                <w:szCs w:val="20"/>
              </w:rPr>
              <w:t xml:space="preserve"> </w:t>
            </w:r>
          </w:p>
          <w:p w14:paraId="62153696" w14:textId="5CF9FAB9" w:rsidR="00453BD2" w:rsidRPr="00DD3CB0" w:rsidRDefault="008E3B51" w:rsidP="00453BD2">
            <w:pPr>
              <w:rPr>
                <w:rFonts w:ascii="Arial" w:hAnsi="Arial" w:cs="Arial"/>
                <w:sz w:val="20"/>
                <w:szCs w:val="20"/>
              </w:rPr>
            </w:pPr>
            <w:r w:rsidRPr="0017374B">
              <w:rPr>
                <w:rFonts w:ascii="Arial" w:hAnsi="Arial" w:cs="Arial"/>
                <w:sz w:val="20"/>
                <w:szCs w:val="20"/>
              </w:rPr>
              <w:t xml:space="preserve">The new UI design referent to </w:t>
            </w:r>
            <w:proofErr w:type="spellStart"/>
            <w:r w:rsidRPr="0017374B">
              <w:rPr>
                <w:rFonts w:ascii="Arial" w:hAnsi="Arial" w:cs="Arial"/>
                <w:sz w:val="20"/>
                <w:szCs w:val="20"/>
              </w:rPr>
              <w:t>figma</w:t>
            </w:r>
            <w:proofErr w:type="spellEnd"/>
            <w:r w:rsidRPr="0017374B">
              <w:rPr>
                <w:rFonts w:ascii="Arial" w:hAnsi="Arial" w:cs="Arial"/>
                <w:sz w:val="20"/>
                <w:szCs w:val="20"/>
              </w:rPr>
              <w:t xml:space="preserve">: </w:t>
            </w:r>
          </w:p>
          <w:p w14:paraId="2BC6EEB9" w14:textId="30B66444" w:rsidR="008E3B51" w:rsidRPr="00DD3CB0" w:rsidRDefault="008E3B51" w:rsidP="00BD742D">
            <w:pPr>
              <w:rPr>
                <w:rFonts w:ascii="Arial" w:hAnsi="Arial" w:cs="Arial"/>
                <w:sz w:val="20"/>
                <w:szCs w:val="20"/>
              </w:rPr>
            </w:pPr>
          </w:p>
        </w:tc>
      </w:tr>
      <w:tr w:rsidR="008E3B51" w:rsidRPr="00452515" w14:paraId="5A806B5B" w14:textId="77777777" w:rsidTr="000B1681">
        <w:tc>
          <w:tcPr>
            <w:tcW w:w="8008" w:type="dxa"/>
          </w:tcPr>
          <w:p w14:paraId="4C822EAC" w14:textId="77777777" w:rsidR="008E3B51" w:rsidRPr="005F48A2" w:rsidRDefault="008E3B51" w:rsidP="00BD742D">
            <w:pPr>
              <w:rPr>
                <w:rFonts w:ascii="Arial" w:hAnsi="Arial" w:cs="Arial"/>
                <w:sz w:val="22"/>
              </w:rPr>
            </w:pPr>
            <w:r w:rsidRPr="00E97505">
              <w:rPr>
                <w:rStyle w:val="Strong"/>
                <w:rFonts w:hint="eastAsia"/>
              </w:rPr>
              <w:t>Main Scenario:</w:t>
            </w:r>
          </w:p>
          <w:p w14:paraId="063280B6" w14:textId="37246390" w:rsidR="008E3B51" w:rsidRPr="00C11AA9" w:rsidRDefault="000B1681" w:rsidP="000B1681">
            <w:pPr>
              <w:tabs>
                <w:tab w:val="left" w:pos="732"/>
                <w:tab w:val="left" w:pos="1158"/>
              </w:tabs>
            </w:pPr>
            <w:hyperlink r:id="rId116" w:history="1">
              <w:r w:rsidRPr="00D907B4">
                <w:rPr>
                  <w:rStyle w:val="Hyperlink"/>
                </w:rPr>
                <w:t>https://wonder.atlassian.net/wiki/x/zgHz_/</w:t>
              </w:r>
            </w:hyperlink>
            <w:r>
              <w:rPr>
                <w:rFonts w:hint="eastAsia"/>
              </w:rPr>
              <w:t xml:space="preserve"> </w:t>
            </w:r>
          </w:p>
        </w:tc>
      </w:tr>
      <w:tr w:rsidR="008E3B51" w:rsidRPr="00452515" w14:paraId="5F52D50B" w14:textId="77777777" w:rsidTr="000B1681">
        <w:tc>
          <w:tcPr>
            <w:tcW w:w="8008" w:type="dxa"/>
          </w:tcPr>
          <w:p w14:paraId="0BA36677" w14:textId="77777777" w:rsidR="008E3B51" w:rsidRDefault="008E3B51" w:rsidP="00BD742D">
            <w:r w:rsidRPr="00452515">
              <w:t>Extend Scenario:</w:t>
            </w:r>
          </w:p>
          <w:p w14:paraId="169EA5FF" w14:textId="77777777" w:rsidR="008E3B51" w:rsidRPr="00452515" w:rsidRDefault="008E3B51" w:rsidP="00BD742D"/>
        </w:tc>
      </w:tr>
      <w:tr w:rsidR="008E3B51" w:rsidRPr="00452515" w14:paraId="57BBCABE" w14:textId="77777777" w:rsidTr="000B1681">
        <w:tc>
          <w:tcPr>
            <w:tcW w:w="8008" w:type="dxa"/>
          </w:tcPr>
          <w:p w14:paraId="07C3E3B0" w14:textId="77777777" w:rsidR="008E3B51" w:rsidRDefault="008E3B51" w:rsidP="00BD742D">
            <w:r w:rsidRPr="00452515">
              <w:t>Exception Scenario:</w:t>
            </w:r>
          </w:p>
          <w:p w14:paraId="01027E81" w14:textId="77777777" w:rsidR="008E3B51" w:rsidRPr="00452515" w:rsidRDefault="008E3B51" w:rsidP="00BD742D"/>
        </w:tc>
      </w:tr>
      <w:tr w:rsidR="008E3B51" w:rsidRPr="00452515" w14:paraId="5854FAE5" w14:textId="77777777" w:rsidTr="000B1681">
        <w:tc>
          <w:tcPr>
            <w:tcW w:w="8008" w:type="dxa"/>
          </w:tcPr>
          <w:p w14:paraId="5A5DB77C" w14:textId="77777777" w:rsidR="008E3B51" w:rsidRPr="00452515" w:rsidRDefault="008E3B51" w:rsidP="00BD742D">
            <w:r w:rsidRPr="00452515">
              <w:t>Notes:</w:t>
            </w:r>
          </w:p>
        </w:tc>
      </w:tr>
      <w:tr w:rsidR="008E3B51" w:rsidRPr="00452515" w14:paraId="18F9AC4A" w14:textId="77777777" w:rsidTr="000B1681">
        <w:tc>
          <w:tcPr>
            <w:tcW w:w="8008" w:type="dxa"/>
          </w:tcPr>
          <w:p w14:paraId="4F29FDC7" w14:textId="77777777" w:rsidR="008E3B51" w:rsidRPr="00452515" w:rsidRDefault="008E3B51" w:rsidP="00BD742D">
            <w:r w:rsidRPr="00452515">
              <w:t>Q/A:</w:t>
            </w:r>
          </w:p>
        </w:tc>
      </w:tr>
    </w:tbl>
    <w:p w14:paraId="04898427" w14:textId="77777777" w:rsidR="00540CD7" w:rsidRDefault="00540CD7" w:rsidP="00540CD7"/>
    <w:p w14:paraId="6EC56D99" w14:textId="77777777" w:rsidR="00540CD7" w:rsidRDefault="00540CD7" w:rsidP="00540CD7"/>
    <w:p w14:paraId="57F9D26D" w14:textId="77777777" w:rsidR="00540CD7" w:rsidRDefault="00540CD7" w:rsidP="00540CD7"/>
    <w:p w14:paraId="44DF2CE6" w14:textId="77777777" w:rsidR="00540CD7" w:rsidRPr="00540CD7" w:rsidRDefault="00540CD7" w:rsidP="00540CD7"/>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40CD7" w:rsidRPr="00E97505" w14:paraId="0CE408DC" w14:textId="77777777" w:rsidTr="00BD742D">
        <w:tc>
          <w:tcPr>
            <w:tcW w:w="8008" w:type="dxa"/>
          </w:tcPr>
          <w:p w14:paraId="457DF9C6" w14:textId="77777777" w:rsidR="00540CD7" w:rsidRPr="00E97505" w:rsidRDefault="00540CD7" w:rsidP="00BD742D">
            <w:pPr>
              <w:rPr>
                <w:rStyle w:val="Strong"/>
              </w:rPr>
            </w:pPr>
            <w:r w:rsidRPr="00B05CAC">
              <w:rPr>
                <w:rStyle w:val="Strong"/>
              </w:rPr>
              <w:t>MS</w:t>
            </w:r>
            <w:r>
              <w:rPr>
                <w:rStyle w:val="Strong"/>
              </w:rPr>
              <w:t xml:space="preserve"> xx-xx Features</w:t>
            </w:r>
          </w:p>
        </w:tc>
      </w:tr>
      <w:tr w:rsidR="00540CD7" w14:paraId="1D16AD69" w14:textId="77777777" w:rsidTr="00BD742D">
        <w:tc>
          <w:tcPr>
            <w:tcW w:w="8008" w:type="dxa"/>
          </w:tcPr>
          <w:p w14:paraId="233490ED" w14:textId="77777777" w:rsidR="00540CD7" w:rsidRPr="00E97505" w:rsidRDefault="00540CD7"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40CD7" w14:paraId="516CB2AC" w14:textId="77777777" w:rsidTr="00BD742D">
              <w:trPr>
                <w:jc w:val="center"/>
              </w:trPr>
              <w:tc>
                <w:tcPr>
                  <w:tcW w:w="1169" w:type="dxa"/>
                </w:tcPr>
                <w:p w14:paraId="32A8A5FF" w14:textId="77777777" w:rsidR="00540CD7" w:rsidRPr="007A35F7" w:rsidRDefault="00540CD7" w:rsidP="00BD742D">
                  <w:pPr>
                    <w:rPr>
                      <w:rFonts w:ascii="Arial" w:hAnsi="Arial" w:cs="Arial"/>
                    </w:rPr>
                  </w:pPr>
                  <w:r w:rsidRPr="007A35F7">
                    <w:rPr>
                      <w:rFonts w:ascii="Arial" w:hAnsi="Arial" w:cs="Arial"/>
                    </w:rPr>
                    <w:t>Version</w:t>
                  </w:r>
                </w:p>
              </w:tc>
              <w:tc>
                <w:tcPr>
                  <w:tcW w:w="1357" w:type="dxa"/>
                </w:tcPr>
                <w:p w14:paraId="0AF4EF92" w14:textId="77777777" w:rsidR="00540CD7" w:rsidRPr="007A35F7" w:rsidRDefault="00540CD7" w:rsidP="00BD742D">
                  <w:pPr>
                    <w:rPr>
                      <w:rFonts w:ascii="Arial" w:hAnsi="Arial" w:cs="Arial"/>
                    </w:rPr>
                  </w:pPr>
                  <w:r w:rsidRPr="007A35F7">
                    <w:rPr>
                      <w:rFonts w:ascii="Arial" w:hAnsi="Arial" w:cs="Arial"/>
                    </w:rPr>
                    <w:t>Date</w:t>
                  </w:r>
                </w:p>
              </w:tc>
              <w:tc>
                <w:tcPr>
                  <w:tcW w:w="1315" w:type="dxa"/>
                </w:tcPr>
                <w:p w14:paraId="719775E6" w14:textId="77777777" w:rsidR="00540CD7" w:rsidRPr="007A35F7" w:rsidRDefault="00540CD7" w:rsidP="00BD742D">
                  <w:pPr>
                    <w:rPr>
                      <w:rFonts w:ascii="Arial" w:hAnsi="Arial" w:cs="Arial"/>
                    </w:rPr>
                  </w:pPr>
                  <w:r w:rsidRPr="007A35F7">
                    <w:rPr>
                      <w:rFonts w:ascii="Arial" w:hAnsi="Arial" w:cs="Arial"/>
                    </w:rPr>
                    <w:t>Updated By</w:t>
                  </w:r>
                </w:p>
              </w:tc>
              <w:tc>
                <w:tcPr>
                  <w:tcW w:w="3924" w:type="dxa"/>
                </w:tcPr>
                <w:p w14:paraId="5A92EBCB" w14:textId="77777777" w:rsidR="00540CD7" w:rsidRPr="007A35F7" w:rsidRDefault="00540CD7" w:rsidP="00BD742D">
                  <w:pPr>
                    <w:rPr>
                      <w:rFonts w:ascii="Arial" w:hAnsi="Arial" w:cs="Arial"/>
                    </w:rPr>
                  </w:pPr>
                  <w:r w:rsidRPr="007A35F7">
                    <w:rPr>
                      <w:rFonts w:ascii="Arial" w:hAnsi="Arial" w:cs="Arial"/>
                    </w:rPr>
                    <w:t>Description</w:t>
                  </w:r>
                </w:p>
              </w:tc>
            </w:tr>
            <w:tr w:rsidR="00540CD7" w14:paraId="26DB9E49" w14:textId="77777777" w:rsidTr="00BD742D">
              <w:trPr>
                <w:jc w:val="center"/>
              </w:trPr>
              <w:tc>
                <w:tcPr>
                  <w:tcW w:w="1169" w:type="dxa"/>
                </w:tcPr>
                <w:p w14:paraId="520F47DA" w14:textId="77777777" w:rsidR="00540CD7" w:rsidRPr="007A35F7" w:rsidRDefault="00540CD7" w:rsidP="00BD742D">
                  <w:pPr>
                    <w:rPr>
                      <w:rFonts w:ascii="Arial" w:hAnsi="Arial" w:cs="Arial"/>
                    </w:rPr>
                  </w:pPr>
                  <w:r w:rsidRPr="007A35F7">
                    <w:rPr>
                      <w:rFonts w:ascii="Arial" w:hAnsi="Arial" w:cs="Arial"/>
                    </w:rPr>
                    <w:t>1.0</w:t>
                  </w:r>
                </w:p>
              </w:tc>
              <w:tc>
                <w:tcPr>
                  <w:tcW w:w="1357" w:type="dxa"/>
                </w:tcPr>
                <w:p w14:paraId="2F444818" w14:textId="77777777" w:rsidR="00540CD7" w:rsidRPr="007A35F7" w:rsidRDefault="00540CD7" w:rsidP="00BD742D">
                  <w:pPr>
                    <w:rPr>
                      <w:rFonts w:ascii="Arial" w:hAnsi="Arial" w:cs="Arial"/>
                    </w:rPr>
                  </w:pPr>
                </w:p>
              </w:tc>
              <w:tc>
                <w:tcPr>
                  <w:tcW w:w="1315" w:type="dxa"/>
                </w:tcPr>
                <w:p w14:paraId="698E88A6" w14:textId="77777777" w:rsidR="00540CD7" w:rsidRPr="007A35F7" w:rsidRDefault="00540CD7" w:rsidP="00BD742D">
                  <w:pPr>
                    <w:rPr>
                      <w:rFonts w:ascii="Arial" w:hAnsi="Arial" w:cs="Arial"/>
                    </w:rPr>
                  </w:pPr>
                </w:p>
              </w:tc>
              <w:tc>
                <w:tcPr>
                  <w:tcW w:w="3924" w:type="dxa"/>
                </w:tcPr>
                <w:p w14:paraId="1C1D3088" w14:textId="77777777" w:rsidR="00540CD7" w:rsidRPr="007A35F7" w:rsidRDefault="00540CD7" w:rsidP="00BD742D">
                  <w:pPr>
                    <w:rPr>
                      <w:rFonts w:ascii="Arial" w:hAnsi="Arial" w:cs="Arial"/>
                    </w:rPr>
                  </w:pPr>
                  <w:r w:rsidRPr="007A35F7">
                    <w:rPr>
                      <w:rFonts w:ascii="Arial" w:hAnsi="Arial" w:cs="Arial"/>
                    </w:rPr>
                    <w:t>First version</w:t>
                  </w:r>
                </w:p>
              </w:tc>
            </w:tr>
            <w:tr w:rsidR="00540CD7" w14:paraId="1F356B63" w14:textId="77777777" w:rsidTr="00BD742D">
              <w:trPr>
                <w:jc w:val="center"/>
              </w:trPr>
              <w:tc>
                <w:tcPr>
                  <w:tcW w:w="1169" w:type="dxa"/>
                </w:tcPr>
                <w:p w14:paraId="525417EE" w14:textId="77777777" w:rsidR="00540CD7" w:rsidRDefault="00540CD7" w:rsidP="00BD742D"/>
              </w:tc>
              <w:tc>
                <w:tcPr>
                  <w:tcW w:w="1357" w:type="dxa"/>
                </w:tcPr>
                <w:p w14:paraId="7F26F540" w14:textId="77777777" w:rsidR="00540CD7" w:rsidRDefault="00540CD7" w:rsidP="00BD742D"/>
              </w:tc>
              <w:tc>
                <w:tcPr>
                  <w:tcW w:w="1315" w:type="dxa"/>
                </w:tcPr>
                <w:p w14:paraId="149B98C1" w14:textId="77777777" w:rsidR="00540CD7" w:rsidRDefault="00540CD7" w:rsidP="00BD742D"/>
              </w:tc>
              <w:tc>
                <w:tcPr>
                  <w:tcW w:w="3924" w:type="dxa"/>
                </w:tcPr>
                <w:p w14:paraId="303FEB5F" w14:textId="77777777" w:rsidR="00540CD7" w:rsidRDefault="00540CD7" w:rsidP="00BD742D"/>
              </w:tc>
            </w:tr>
            <w:tr w:rsidR="00540CD7" w14:paraId="0412EEEC" w14:textId="77777777" w:rsidTr="00BD742D">
              <w:trPr>
                <w:jc w:val="center"/>
              </w:trPr>
              <w:tc>
                <w:tcPr>
                  <w:tcW w:w="1169" w:type="dxa"/>
                </w:tcPr>
                <w:p w14:paraId="5F658091" w14:textId="77777777" w:rsidR="00540CD7" w:rsidRDefault="00540CD7" w:rsidP="00BD742D"/>
              </w:tc>
              <w:tc>
                <w:tcPr>
                  <w:tcW w:w="1357" w:type="dxa"/>
                </w:tcPr>
                <w:p w14:paraId="54021F14" w14:textId="77777777" w:rsidR="00540CD7" w:rsidRDefault="00540CD7" w:rsidP="00BD742D"/>
              </w:tc>
              <w:tc>
                <w:tcPr>
                  <w:tcW w:w="1315" w:type="dxa"/>
                </w:tcPr>
                <w:p w14:paraId="706F2B63" w14:textId="77777777" w:rsidR="00540CD7" w:rsidRDefault="00540CD7" w:rsidP="00BD742D"/>
              </w:tc>
              <w:tc>
                <w:tcPr>
                  <w:tcW w:w="3924" w:type="dxa"/>
                </w:tcPr>
                <w:p w14:paraId="73E06F18" w14:textId="77777777" w:rsidR="00540CD7" w:rsidRDefault="00540CD7" w:rsidP="00BD742D"/>
              </w:tc>
            </w:tr>
            <w:tr w:rsidR="00540CD7" w14:paraId="2524FA1E" w14:textId="77777777" w:rsidTr="00BD742D">
              <w:trPr>
                <w:jc w:val="center"/>
              </w:trPr>
              <w:tc>
                <w:tcPr>
                  <w:tcW w:w="1169" w:type="dxa"/>
                </w:tcPr>
                <w:p w14:paraId="6564894E" w14:textId="77777777" w:rsidR="00540CD7" w:rsidRDefault="00540CD7" w:rsidP="00BD742D"/>
              </w:tc>
              <w:tc>
                <w:tcPr>
                  <w:tcW w:w="1357" w:type="dxa"/>
                </w:tcPr>
                <w:p w14:paraId="5CF470AB" w14:textId="77777777" w:rsidR="00540CD7" w:rsidRDefault="00540CD7" w:rsidP="00BD742D"/>
              </w:tc>
              <w:tc>
                <w:tcPr>
                  <w:tcW w:w="1315" w:type="dxa"/>
                </w:tcPr>
                <w:p w14:paraId="28932936" w14:textId="77777777" w:rsidR="00540CD7" w:rsidRDefault="00540CD7" w:rsidP="00BD742D"/>
              </w:tc>
              <w:tc>
                <w:tcPr>
                  <w:tcW w:w="3924" w:type="dxa"/>
                </w:tcPr>
                <w:p w14:paraId="30A0D555" w14:textId="77777777" w:rsidR="00540CD7" w:rsidRPr="00B66734" w:rsidRDefault="00540CD7" w:rsidP="00BD742D"/>
              </w:tc>
            </w:tr>
            <w:tr w:rsidR="00540CD7" w14:paraId="0A58C75C" w14:textId="77777777" w:rsidTr="00BD742D">
              <w:trPr>
                <w:jc w:val="center"/>
              </w:trPr>
              <w:tc>
                <w:tcPr>
                  <w:tcW w:w="1169" w:type="dxa"/>
                </w:tcPr>
                <w:p w14:paraId="169C1B61" w14:textId="77777777" w:rsidR="00540CD7" w:rsidRDefault="00540CD7" w:rsidP="00BD742D"/>
              </w:tc>
              <w:tc>
                <w:tcPr>
                  <w:tcW w:w="1357" w:type="dxa"/>
                </w:tcPr>
                <w:p w14:paraId="7DD320D7" w14:textId="77777777" w:rsidR="00540CD7" w:rsidRDefault="00540CD7" w:rsidP="00BD742D"/>
              </w:tc>
              <w:tc>
                <w:tcPr>
                  <w:tcW w:w="1315" w:type="dxa"/>
                </w:tcPr>
                <w:p w14:paraId="279FD8AF" w14:textId="77777777" w:rsidR="00540CD7" w:rsidRDefault="00540CD7" w:rsidP="00BD742D"/>
              </w:tc>
              <w:tc>
                <w:tcPr>
                  <w:tcW w:w="3924" w:type="dxa"/>
                </w:tcPr>
                <w:p w14:paraId="3A487FBA" w14:textId="77777777" w:rsidR="00540CD7" w:rsidRDefault="00540CD7" w:rsidP="00BD742D"/>
              </w:tc>
            </w:tr>
            <w:tr w:rsidR="00540CD7" w14:paraId="339BADA7" w14:textId="77777777" w:rsidTr="00BD742D">
              <w:trPr>
                <w:jc w:val="center"/>
              </w:trPr>
              <w:tc>
                <w:tcPr>
                  <w:tcW w:w="1169" w:type="dxa"/>
                </w:tcPr>
                <w:p w14:paraId="0AE4BE29" w14:textId="77777777" w:rsidR="00540CD7" w:rsidRDefault="00540CD7" w:rsidP="00BD742D"/>
              </w:tc>
              <w:tc>
                <w:tcPr>
                  <w:tcW w:w="1357" w:type="dxa"/>
                </w:tcPr>
                <w:p w14:paraId="045FE50B" w14:textId="77777777" w:rsidR="00540CD7" w:rsidRDefault="00540CD7" w:rsidP="00BD742D"/>
              </w:tc>
              <w:tc>
                <w:tcPr>
                  <w:tcW w:w="1315" w:type="dxa"/>
                </w:tcPr>
                <w:p w14:paraId="6DE288AC" w14:textId="77777777" w:rsidR="00540CD7" w:rsidRDefault="00540CD7" w:rsidP="00BD742D"/>
              </w:tc>
              <w:tc>
                <w:tcPr>
                  <w:tcW w:w="3924" w:type="dxa"/>
                </w:tcPr>
                <w:p w14:paraId="26A218BC" w14:textId="77777777" w:rsidR="00540CD7" w:rsidRPr="005C49CE" w:rsidRDefault="00540CD7" w:rsidP="00BD742D"/>
              </w:tc>
            </w:tr>
          </w:tbl>
          <w:p w14:paraId="7661B2D6" w14:textId="77777777" w:rsidR="00540CD7" w:rsidRDefault="00540CD7" w:rsidP="00BD742D"/>
        </w:tc>
      </w:tr>
      <w:tr w:rsidR="00540CD7" w:rsidRPr="00452515" w14:paraId="57A468F6" w14:textId="77777777" w:rsidTr="00BD742D">
        <w:tc>
          <w:tcPr>
            <w:tcW w:w="8008" w:type="dxa"/>
          </w:tcPr>
          <w:p w14:paraId="0A075DC1" w14:textId="77777777" w:rsidR="00540CD7" w:rsidRPr="00452515" w:rsidRDefault="00540CD7" w:rsidP="00BD742D">
            <w:r w:rsidRPr="00E97505">
              <w:rPr>
                <w:rStyle w:val="Strong"/>
              </w:rPr>
              <w:t>Stakeholder:</w:t>
            </w:r>
            <w:r w:rsidRPr="00452515">
              <w:t xml:space="preserve"> </w:t>
            </w:r>
            <w:r>
              <w:t>User with privilege</w:t>
            </w:r>
          </w:p>
        </w:tc>
      </w:tr>
      <w:tr w:rsidR="00540CD7" w:rsidRPr="00D329EE" w14:paraId="5245DA45" w14:textId="77777777" w:rsidTr="00BD742D">
        <w:tc>
          <w:tcPr>
            <w:tcW w:w="8008" w:type="dxa"/>
          </w:tcPr>
          <w:p w14:paraId="595B99E1" w14:textId="77777777" w:rsidR="00540CD7" w:rsidRDefault="00540CD7"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A2B37E3" w14:textId="77777777" w:rsidR="00540CD7" w:rsidRPr="009A0B08" w:rsidRDefault="00540CD7" w:rsidP="00BD742D">
            <w:pPr>
              <w:rPr>
                <w:rStyle w:val="Strong"/>
                <w:lang w:val="fr-FR"/>
              </w:rPr>
            </w:pPr>
          </w:p>
          <w:p w14:paraId="570BCF90" w14:textId="77777777" w:rsidR="00540CD7" w:rsidRDefault="00540CD7"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7B26A7D1" w14:textId="77777777" w:rsidR="00540CD7" w:rsidRPr="009A0B08" w:rsidRDefault="00540CD7" w:rsidP="00BD742D">
            <w:pPr>
              <w:rPr>
                <w:rStyle w:val="Strong"/>
                <w:lang w:val="fr-FR"/>
              </w:rPr>
            </w:pPr>
          </w:p>
          <w:p w14:paraId="1500FB55" w14:textId="77777777" w:rsidR="00540CD7" w:rsidRDefault="00540CD7"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61B6AFD6" w14:textId="77777777" w:rsidR="00540CD7" w:rsidRDefault="00540CD7" w:rsidP="00BD742D">
            <w:pPr>
              <w:rPr>
                <w:rFonts w:ascii="Arial" w:hAnsi="Arial" w:cs="Arial"/>
                <w:sz w:val="20"/>
                <w:szCs w:val="20"/>
                <w:lang w:val="pt-BR"/>
              </w:rPr>
            </w:pPr>
          </w:p>
          <w:p w14:paraId="38849B48" w14:textId="77777777" w:rsidR="00540CD7" w:rsidRPr="00D329EE" w:rsidRDefault="00540CD7" w:rsidP="00BD742D">
            <w:pPr>
              <w:rPr>
                <w:rFonts w:ascii="Arial" w:hAnsi="Arial" w:cs="Arial"/>
                <w:sz w:val="20"/>
                <w:szCs w:val="20"/>
                <w:lang w:val="pt-BR"/>
              </w:rPr>
            </w:pPr>
          </w:p>
        </w:tc>
      </w:tr>
      <w:tr w:rsidR="00540CD7" w:rsidRPr="00BD54DC" w14:paraId="0C7F969B" w14:textId="77777777" w:rsidTr="00BD742D">
        <w:tc>
          <w:tcPr>
            <w:tcW w:w="8008" w:type="dxa"/>
          </w:tcPr>
          <w:p w14:paraId="5CD35CFC" w14:textId="77777777" w:rsidR="00540CD7" w:rsidRPr="00D97083" w:rsidRDefault="00540CD7" w:rsidP="00BD742D">
            <w:pPr>
              <w:rPr>
                <w:b/>
                <w:bCs/>
              </w:rPr>
            </w:pPr>
            <w:r w:rsidRPr="00D97083">
              <w:rPr>
                <w:rFonts w:hint="eastAsia"/>
                <w:b/>
                <w:bCs/>
              </w:rPr>
              <w:t>Main Scenario:</w:t>
            </w:r>
          </w:p>
          <w:p w14:paraId="33A31A2C" w14:textId="77777777" w:rsidR="00540CD7" w:rsidRPr="00A10A6E" w:rsidRDefault="00540CD7" w:rsidP="00540CD7">
            <w:pPr>
              <w:pStyle w:val="ListParagraph"/>
              <w:numPr>
                <w:ilvl w:val="2"/>
                <w:numId w:val="0"/>
              </w:numPr>
              <w:tabs>
                <w:tab w:val="left" w:pos="307"/>
              </w:tabs>
              <w:ind w:left="165" w:hanging="138"/>
            </w:pPr>
            <w:r w:rsidRPr="00A10A6E">
              <w:rPr>
                <w:rFonts w:hint="eastAsia"/>
              </w:rPr>
              <w:t>XXX</w:t>
            </w:r>
            <w:r w:rsidRPr="00A10A6E">
              <w:t xml:space="preserve"> </w:t>
            </w:r>
          </w:p>
          <w:p w14:paraId="132FCFAC" w14:textId="77777777" w:rsidR="00540CD7" w:rsidRPr="00E76B61" w:rsidRDefault="00540CD7" w:rsidP="00540CD7">
            <w:pPr>
              <w:pStyle w:val="ListParagraph"/>
              <w:numPr>
                <w:ilvl w:val="1"/>
                <w:numId w:val="0"/>
              </w:numPr>
              <w:tabs>
                <w:tab w:val="left" w:pos="307"/>
              </w:tabs>
              <w:ind w:left="1440" w:hanging="360"/>
            </w:pPr>
            <w:r>
              <w:rPr>
                <w:rFonts w:hint="eastAsia"/>
              </w:rPr>
              <w:t>W</w:t>
            </w:r>
          </w:p>
          <w:p w14:paraId="2C3EAA1D" w14:textId="77777777" w:rsidR="00540CD7" w:rsidRPr="00D97083" w:rsidRDefault="00540CD7" w:rsidP="00BD742D">
            <w:pPr>
              <w:rPr>
                <w:b/>
                <w:bCs/>
              </w:rPr>
            </w:pPr>
          </w:p>
          <w:p w14:paraId="7B10EFF3" w14:textId="77777777" w:rsidR="00540CD7" w:rsidRDefault="00540CD7" w:rsidP="00BD742D">
            <w:pPr>
              <w:pStyle w:val="ListParagraph"/>
              <w:numPr>
                <w:ilvl w:val="2"/>
                <w:numId w:val="0"/>
              </w:numPr>
              <w:tabs>
                <w:tab w:val="left" w:pos="307"/>
              </w:tabs>
              <w:ind w:left="165" w:hanging="138"/>
            </w:pPr>
          </w:p>
          <w:p w14:paraId="53D2402D" w14:textId="77777777" w:rsidR="00540CD7" w:rsidRDefault="00540CD7" w:rsidP="00BD742D">
            <w:pPr>
              <w:pStyle w:val="ListParagraph"/>
              <w:numPr>
                <w:ilvl w:val="2"/>
                <w:numId w:val="0"/>
              </w:numPr>
              <w:tabs>
                <w:tab w:val="left" w:pos="307"/>
              </w:tabs>
              <w:ind w:left="165" w:hanging="138"/>
            </w:pPr>
          </w:p>
          <w:p w14:paraId="43F4E4C6" w14:textId="77777777" w:rsidR="00540CD7" w:rsidRDefault="00540CD7" w:rsidP="00BD742D">
            <w:pPr>
              <w:pStyle w:val="ListParagraph"/>
              <w:numPr>
                <w:ilvl w:val="2"/>
                <w:numId w:val="0"/>
              </w:numPr>
              <w:tabs>
                <w:tab w:val="left" w:pos="307"/>
              </w:tabs>
              <w:ind w:left="165" w:hanging="138"/>
            </w:pPr>
          </w:p>
          <w:p w14:paraId="24F96562" w14:textId="77777777" w:rsidR="00540CD7" w:rsidRDefault="00540CD7" w:rsidP="00BD742D"/>
          <w:p w14:paraId="0EB33832" w14:textId="77777777" w:rsidR="00540CD7" w:rsidRPr="00BD54DC" w:rsidRDefault="00540CD7" w:rsidP="00BD742D"/>
        </w:tc>
      </w:tr>
      <w:tr w:rsidR="00540CD7" w:rsidRPr="00452515" w14:paraId="14F13EE3" w14:textId="77777777" w:rsidTr="00BD742D">
        <w:tc>
          <w:tcPr>
            <w:tcW w:w="8008" w:type="dxa"/>
          </w:tcPr>
          <w:p w14:paraId="15C173E1" w14:textId="77777777" w:rsidR="00540CD7" w:rsidRDefault="00540CD7" w:rsidP="00BD742D">
            <w:r w:rsidRPr="00452515">
              <w:t>Extend Scenario:</w:t>
            </w:r>
          </w:p>
          <w:p w14:paraId="398741BA" w14:textId="77777777" w:rsidR="00540CD7" w:rsidRPr="00452515" w:rsidRDefault="00540CD7" w:rsidP="00BD742D"/>
        </w:tc>
      </w:tr>
      <w:tr w:rsidR="00540CD7" w:rsidRPr="00452515" w14:paraId="635693FB" w14:textId="77777777" w:rsidTr="00BD742D">
        <w:tc>
          <w:tcPr>
            <w:tcW w:w="8008" w:type="dxa"/>
          </w:tcPr>
          <w:p w14:paraId="0606346E" w14:textId="77777777" w:rsidR="00540CD7" w:rsidRDefault="00540CD7" w:rsidP="00BD742D">
            <w:r w:rsidRPr="00452515">
              <w:t>Exception Scenario:</w:t>
            </w:r>
          </w:p>
          <w:p w14:paraId="371608A6" w14:textId="77777777" w:rsidR="00540CD7" w:rsidRPr="00452515" w:rsidRDefault="00540CD7" w:rsidP="00BD742D"/>
        </w:tc>
      </w:tr>
      <w:tr w:rsidR="00540CD7" w:rsidRPr="00452515" w14:paraId="132DFF98" w14:textId="77777777" w:rsidTr="00BD742D">
        <w:tc>
          <w:tcPr>
            <w:tcW w:w="8008" w:type="dxa"/>
          </w:tcPr>
          <w:p w14:paraId="0B77EF8F" w14:textId="77777777" w:rsidR="00540CD7" w:rsidRPr="00452515" w:rsidRDefault="00540CD7" w:rsidP="00BD742D">
            <w:r w:rsidRPr="00452515">
              <w:t>Notes:</w:t>
            </w:r>
          </w:p>
        </w:tc>
      </w:tr>
      <w:tr w:rsidR="00540CD7" w:rsidRPr="00452515" w14:paraId="7FAC9129" w14:textId="77777777" w:rsidTr="00BD742D">
        <w:tc>
          <w:tcPr>
            <w:tcW w:w="8008" w:type="dxa"/>
          </w:tcPr>
          <w:p w14:paraId="66B317FF" w14:textId="77777777" w:rsidR="00540CD7" w:rsidRPr="00452515" w:rsidRDefault="00540CD7" w:rsidP="00BD742D">
            <w:r w:rsidRPr="00452515">
              <w:t>Q/A:</w:t>
            </w:r>
          </w:p>
        </w:tc>
      </w:tr>
    </w:tbl>
    <w:p w14:paraId="1E136593" w14:textId="77777777" w:rsidR="007B05AA" w:rsidRDefault="007B05AA">
      <w:pPr>
        <w:widowControl/>
        <w:jc w:val="left"/>
      </w:pPr>
    </w:p>
    <w:p w14:paraId="05F6D4C0" w14:textId="77777777" w:rsidR="002344AB" w:rsidRDefault="002344AB" w:rsidP="002344AB"/>
    <w:p w14:paraId="694C87B7" w14:textId="32A7B38E" w:rsidR="002344AB" w:rsidRDefault="002344AB" w:rsidP="00D31A55">
      <w:pPr>
        <w:pStyle w:val="Heading1"/>
      </w:pPr>
    </w:p>
    <w:p w14:paraId="37835C3D" w14:textId="77777777" w:rsidR="002344AB" w:rsidRDefault="002344AB" w:rsidP="002344AB"/>
    <w:p w14:paraId="4576588A" w14:textId="3DF07C66" w:rsidR="002344AB" w:rsidRPr="005F1365" w:rsidRDefault="002344AB" w:rsidP="002344AB">
      <w:pPr>
        <w:pStyle w:val="Heading3"/>
      </w:pPr>
      <w:bookmarkStart w:id="1769" w:name="_Hlk165291780"/>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B505D" w:rsidRPr="00452515" w14:paraId="066548D0" w14:textId="77777777" w:rsidTr="0090192E">
        <w:trPr>
          <w:ins w:id="1770" w:author="Bonnie Yang [2]" w:date="2024-05-09T18:00:00Z"/>
        </w:trPr>
        <w:tc>
          <w:tcPr>
            <w:tcW w:w="8008" w:type="dxa"/>
          </w:tcPr>
          <w:bookmarkEnd w:id="1769"/>
          <w:p w14:paraId="27EB3BE3" w14:textId="77777777" w:rsidR="004B505D" w:rsidRPr="00E97505" w:rsidRDefault="004B505D" w:rsidP="0090192E">
            <w:pPr>
              <w:rPr>
                <w:ins w:id="1771" w:author="Bonnie Yang [2]" w:date="2024-05-09T18:00:00Z" w16du:dateUtc="2024-05-09T10:00:00Z"/>
                <w:rStyle w:val="Strong"/>
              </w:rPr>
            </w:pPr>
            <w:ins w:id="1772" w:author="Bonnie Yang [2]" w:date="2024-05-09T18:00:00Z" w16du:dateUtc="2024-05-09T10:00:00Z">
              <w:r w:rsidRPr="00B05CAC">
                <w:rPr>
                  <w:rStyle w:val="Strong"/>
                </w:rPr>
                <w:t>MS</w:t>
              </w:r>
              <w:r>
                <w:rPr>
                  <w:rStyle w:val="Strong"/>
                </w:rPr>
                <w:t xml:space="preserve"> xx-xx Features</w:t>
              </w:r>
            </w:ins>
          </w:p>
        </w:tc>
      </w:tr>
      <w:tr w:rsidR="004B505D" w:rsidRPr="00452515" w14:paraId="3FA576E0" w14:textId="77777777" w:rsidTr="0090192E">
        <w:trPr>
          <w:ins w:id="1773" w:author="Bonnie Yang [2]" w:date="2024-05-09T18:00:00Z"/>
        </w:trPr>
        <w:tc>
          <w:tcPr>
            <w:tcW w:w="8008" w:type="dxa"/>
          </w:tcPr>
          <w:p w14:paraId="76A702C4" w14:textId="77777777" w:rsidR="004B505D" w:rsidRPr="00E97505" w:rsidRDefault="004B505D" w:rsidP="0090192E">
            <w:pPr>
              <w:rPr>
                <w:ins w:id="1774" w:author="Bonnie Yang [2]" w:date="2024-05-09T18:00:00Z" w16du:dateUtc="2024-05-09T10:00:00Z"/>
                <w:rStyle w:val="Strong"/>
              </w:rPr>
            </w:pPr>
            <w:ins w:id="1775" w:author="Bonnie Yang [2]" w:date="2024-05-09T18:00:00Z" w16du:dateUtc="2024-05-09T10:00:00Z">
              <w:r w:rsidRPr="00E97505">
                <w:rPr>
                  <w:rStyle w:val="Strong"/>
                </w:rPr>
                <w:t>Version history</w:t>
              </w:r>
            </w:ins>
          </w:p>
          <w:tbl>
            <w:tblPr>
              <w:tblStyle w:val="TableGrid"/>
              <w:tblW w:w="0" w:type="auto"/>
              <w:jc w:val="center"/>
              <w:tblLook w:val="04A0" w:firstRow="1" w:lastRow="0" w:firstColumn="1" w:lastColumn="0" w:noHBand="0" w:noVBand="1"/>
            </w:tblPr>
            <w:tblGrid>
              <w:gridCol w:w="1169"/>
              <w:gridCol w:w="1357"/>
              <w:gridCol w:w="1315"/>
              <w:gridCol w:w="3924"/>
            </w:tblGrid>
            <w:tr w:rsidR="004B505D" w14:paraId="18A422F8" w14:textId="77777777" w:rsidTr="0090192E">
              <w:trPr>
                <w:jc w:val="center"/>
                <w:ins w:id="1776" w:author="Bonnie Yang [2]" w:date="2024-05-09T18:00:00Z"/>
              </w:trPr>
              <w:tc>
                <w:tcPr>
                  <w:tcW w:w="1169" w:type="dxa"/>
                </w:tcPr>
                <w:p w14:paraId="002203AE" w14:textId="77777777" w:rsidR="004B505D" w:rsidRPr="007A35F7" w:rsidRDefault="004B505D" w:rsidP="0090192E">
                  <w:pPr>
                    <w:rPr>
                      <w:ins w:id="1777" w:author="Bonnie Yang [2]" w:date="2024-05-09T18:00:00Z" w16du:dateUtc="2024-05-09T10:00:00Z"/>
                      <w:rFonts w:ascii="Arial" w:hAnsi="Arial" w:cs="Arial"/>
                    </w:rPr>
                  </w:pPr>
                  <w:ins w:id="1778" w:author="Bonnie Yang [2]" w:date="2024-05-09T18:00:00Z" w16du:dateUtc="2024-05-09T10:00:00Z">
                    <w:r w:rsidRPr="007A35F7">
                      <w:rPr>
                        <w:rFonts w:ascii="Arial" w:hAnsi="Arial" w:cs="Arial"/>
                      </w:rPr>
                      <w:t>Version</w:t>
                    </w:r>
                  </w:ins>
                </w:p>
              </w:tc>
              <w:tc>
                <w:tcPr>
                  <w:tcW w:w="1357" w:type="dxa"/>
                </w:tcPr>
                <w:p w14:paraId="33F3E209" w14:textId="77777777" w:rsidR="004B505D" w:rsidRPr="007A35F7" w:rsidRDefault="004B505D" w:rsidP="0090192E">
                  <w:pPr>
                    <w:rPr>
                      <w:ins w:id="1779" w:author="Bonnie Yang [2]" w:date="2024-05-09T18:00:00Z" w16du:dateUtc="2024-05-09T10:00:00Z"/>
                      <w:rFonts w:ascii="Arial" w:hAnsi="Arial" w:cs="Arial"/>
                    </w:rPr>
                  </w:pPr>
                  <w:ins w:id="1780" w:author="Bonnie Yang [2]" w:date="2024-05-09T18:00:00Z" w16du:dateUtc="2024-05-09T10:00:00Z">
                    <w:r w:rsidRPr="007A35F7">
                      <w:rPr>
                        <w:rFonts w:ascii="Arial" w:hAnsi="Arial" w:cs="Arial"/>
                      </w:rPr>
                      <w:t>Date</w:t>
                    </w:r>
                  </w:ins>
                </w:p>
              </w:tc>
              <w:tc>
                <w:tcPr>
                  <w:tcW w:w="1315" w:type="dxa"/>
                </w:tcPr>
                <w:p w14:paraId="2E33331C" w14:textId="77777777" w:rsidR="004B505D" w:rsidRPr="007A35F7" w:rsidRDefault="004B505D" w:rsidP="0090192E">
                  <w:pPr>
                    <w:rPr>
                      <w:ins w:id="1781" w:author="Bonnie Yang [2]" w:date="2024-05-09T18:00:00Z" w16du:dateUtc="2024-05-09T10:00:00Z"/>
                      <w:rFonts w:ascii="Arial" w:hAnsi="Arial" w:cs="Arial"/>
                    </w:rPr>
                  </w:pPr>
                  <w:ins w:id="1782" w:author="Bonnie Yang [2]" w:date="2024-05-09T18:00:00Z" w16du:dateUtc="2024-05-09T10:00:00Z">
                    <w:r w:rsidRPr="007A35F7">
                      <w:rPr>
                        <w:rFonts w:ascii="Arial" w:hAnsi="Arial" w:cs="Arial"/>
                      </w:rPr>
                      <w:t>Updated By</w:t>
                    </w:r>
                  </w:ins>
                </w:p>
              </w:tc>
              <w:tc>
                <w:tcPr>
                  <w:tcW w:w="3924" w:type="dxa"/>
                </w:tcPr>
                <w:p w14:paraId="7D3C981A" w14:textId="77777777" w:rsidR="004B505D" w:rsidRPr="007A35F7" w:rsidRDefault="004B505D" w:rsidP="0090192E">
                  <w:pPr>
                    <w:rPr>
                      <w:ins w:id="1783" w:author="Bonnie Yang [2]" w:date="2024-05-09T18:00:00Z" w16du:dateUtc="2024-05-09T10:00:00Z"/>
                      <w:rFonts w:ascii="Arial" w:hAnsi="Arial" w:cs="Arial"/>
                    </w:rPr>
                  </w:pPr>
                  <w:ins w:id="1784" w:author="Bonnie Yang [2]" w:date="2024-05-09T18:00:00Z" w16du:dateUtc="2024-05-09T10:00:00Z">
                    <w:r w:rsidRPr="007A35F7">
                      <w:rPr>
                        <w:rFonts w:ascii="Arial" w:hAnsi="Arial" w:cs="Arial"/>
                      </w:rPr>
                      <w:t>Description</w:t>
                    </w:r>
                  </w:ins>
                </w:p>
              </w:tc>
            </w:tr>
            <w:tr w:rsidR="004B505D" w14:paraId="7E10608F" w14:textId="77777777" w:rsidTr="0090192E">
              <w:trPr>
                <w:jc w:val="center"/>
                <w:ins w:id="1785" w:author="Bonnie Yang [2]" w:date="2024-05-09T18:00:00Z"/>
              </w:trPr>
              <w:tc>
                <w:tcPr>
                  <w:tcW w:w="1169" w:type="dxa"/>
                </w:tcPr>
                <w:p w14:paraId="6BDE51F1" w14:textId="77777777" w:rsidR="004B505D" w:rsidRPr="007A35F7" w:rsidRDefault="004B505D" w:rsidP="0090192E">
                  <w:pPr>
                    <w:rPr>
                      <w:ins w:id="1786" w:author="Bonnie Yang [2]" w:date="2024-05-09T18:00:00Z" w16du:dateUtc="2024-05-09T10:00:00Z"/>
                      <w:rFonts w:ascii="Arial" w:hAnsi="Arial" w:cs="Arial"/>
                    </w:rPr>
                  </w:pPr>
                  <w:ins w:id="1787" w:author="Bonnie Yang [2]" w:date="2024-05-09T18:00:00Z" w16du:dateUtc="2024-05-09T10:00:00Z">
                    <w:r w:rsidRPr="007A35F7">
                      <w:rPr>
                        <w:rFonts w:ascii="Arial" w:hAnsi="Arial" w:cs="Arial"/>
                      </w:rPr>
                      <w:t>1.0</w:t>
                    </w:r>
                  </w:ins>
                </w:p>
              </w:tc>
              <w:tc>
                <w:tcPr>
                  <w:tcW w:w="1357" w:type="dxa"/>
                </w:tcPr>
                <w:p w14:paraId="4AFA8030" w14:textId="77777777" w:rsidR="004B505D" w:rsidRPr="007A35F7" w:rsidRDefault="004B505D" w:rsidP="0090192E">
                  <w:pPr>
                    <w:rPr>
                      <w:ins w:id="1788" w:author="Bonnie Yang [2]" w:date="2024-05-09T18:00:00Z" w16du:dateUtc="2024-05-09T10:00:00Z"/>
                      <w:rFonts w:ascii="Arial" w:hAnsi="Arial" w:cs="Arial"/>
                    </w:rPr>
                  </w:pPr>
                </w:p>
              </w:tc>
              <w:tc>
                <w:tcPr>
                  <w:tcW w:w="1315" w:type="dxa"/>
                </w:tcPr>
                <w:p w14:paraId="0714922C" w14:textId="77777777" w:rsidR="004B505D" w:rsidRPr="007A35F7" w:rsidRDefault="004B505D" w:rsidP="0090192E">
                  <w:pPr>
                    <w:rPr>
                      <w:ins w:id="1789" w:author="Bonnie Yang [2]" w:date="2024-05-09T18:00:00Z" w16du:dateUtc="2024-05-09T10:00:00Z"/>
                      <w:rFonts w:ascii="Arial" w:hAnsi="Arial" w:cs="Arial"/>
                    </w:rPr>
                  </w:pPr>
                </w:p>
              </w:tc>
              <w:tc>
                <w:tcPr>
                  <w:tcW w:w="3924" w:type="dxa"/>
                </w:tcPr>
                <w:p w14:paraId="3B386891" w14:textId="77777777" w:rsidR="004B505D" w:rsidRPr="007A35F7" w:rsidRDefault="004B505D" w:rsidP="0090192E">
                  <w:pPr>
                    <w:rPr>
                      <w:ins w:id="1790" w:author="Bonnie Yang [2]" w:date="2024-05-09T18:00:00Z" w16du:dateUtc="2024-05-09T10:00:00Z"/>
                      <w:rFonts w:ascii="Arial" w:hAnsi="Arial" w:cs="Arial"/>
                    </w:rPr>
                  </w:pPr>
                  <w:ins w:id="1791" w:author="Bonnie Yang [2]" w:date="2024-05-09T18:00:00Z" w16du:dateUtc="2024-05-09T10:00:00Z">
                    <w:r w:rsidRPr="007A35F7">
                      <w:rPr>
                        <w:rFonts w:ascii="Arial" w:hAnsi="Arial" w:cs="Arial"/>
                      </w:rPr>
                      <w:t>First version</w:t>
                    </w:r>
                  </w:ins>
                </w:p>
              </w:tc>
            </w:tr>
            <w:tr w:rsidR="004B505D" w14:paraId="41BCA828" w14:textId="77777777" w:rsidTr="0090192E">
              <w:trPr>
                <w:jc w:val="center"/>
                <w:ins w:id="1792" w:author="Bonnie Yang [2]" w:date="2024-05-09T18:00:00Z"/>
              </w:trPr>
              <w:tc>
                <w:tcPr>
                  <w:tcW w:w="1169" w:type="dxa"/>
                </w:tcPr>
                <w:p w14:paraId="55553EA4" w14:textId="77777777" w:rsidR="004B505D" w:rsidRDefault="004B505D" w:rsidP="0090192E">
                  <w:pPr>
                    <w:rPr>
                      <w:ins w:id="1793" w:author="Bonnie Yang [2]" w:date="2024-05-09T18:00:00Z" w16du:dateUtc="2024-05-09T10:00:00Z"/>
                    </w:rPr>
                  </w:pPr>
                </w:p>
              </w:tc>
              <w:tc>
                <w:tcPr>
                  <w:tcW w:w="1357" w:type="dxa"/>
                </w:tcPr>
                <w:p w14:paraId="4250FA9C" w14:textId="77777777" w:rsidR="004B505D" w:rsidRDefault="004B505D" w:rsidP="0090192E">
                  <w:pPr>
                    <w:rPr>
                      <w:ins w:id="1794" w:author="Bonnie Yang [2]" w:date="2024-05-09T18:00:00Z" w16du:dateUtc="2024-05-09T10:00:00Z"/>
                    </w:rPr>
                  </w:pPr>
                </w:p>
              </w:tc>
              <w:tc>
                <w:tcPr>
                  <w:tcW w:w="1315" w:type="dxa"/>
                </w:tcPr>
                <w:p w14:paraId="37AB1521" w14:textId="77777777" w:rsidR="004B505D" w:rsidRDefault="004B505D" w:rsidP="0090192E">
                  <w:pPr>
                    <w:rPr>
                      <w:ins w:id="1795" w:author="Bonnie Yang [2]" w:date="2024-05-09T18:00:00Z" w16du:dateUtc="2024-05-09T10:00:00Z"/>
                    </w:rPr>
                  </w:pPr>
                </w:p>
              </w:tc>
              <w:tc>
                <w:tcPr>
                  <w:tcW w:w="3924" w:type="dxa"/>
                </w:tcPr>
                <w:p w14:paraId="39566064" w14:textId="77777777" w:rsidR="004B505D" w:rsidRDefault="004B505D" w:rsidP="0090192E">
                  <w:pPr>
                    <w:rPr>
                      <w:ins w:id="1796" w:author="Bonnie Yang [2]" w:date="2024-05-09T18:00:00Z" w16du:dateUtc="2024-05-09T10:00:00Z"/>
                    </w:rPr>
                  </w:pPr>
                </w:p>
              </w:tc>
            </w:tr>
            <w:tr w:rsidR="004B505D" w14:paraId="04EF02F7" w14:textId="77777777" w:rsidTr="0090192E">
              <w:trPr>
                <w:jc w:val="center"/>
                <w:ins w:id="1797" w:author="Bonnie Yang [2]" w:date="2024-05-09T18:00:00Z"/>
              </w:trPr>
              <w:tc>
                <w:tcPr>
                  <w:tcW w:w="1169" w:type="dxa"/>
                </w:tcPr>
                <w:p w14:paraId="7D8BD979" w14:textId="77777777" w:rsidR="004B505D" w:rsidRDefault="004B505D" w:rsidP="0090192E">
                  <w:pPr>
                    <w:rPr>
                      <w:ins w:id="1798" w:author="Bonnie Yang [2]" w:date="2024-05-09T18:00:00Z" w16du:dateUtc="2024-05-09T10:00:00Z"/>
                    </w:rPr>
                  </w:pPr>
                </w:p>
              </w:tc>
              <w:tc>
                <w:tcPr>
                  <w:tcW w:w="1357" w:type="dxa"/>
                </w:tcPr>
                <w:p w14:paraId="7922FA14" w14:textId="77777777" w:rsidR="004B505D" w:rsidRDefault="004B505D" w:rsidP="0090192E">
                  <w:pPr>
                    <w:rPr>
                      <w:ins w:id="1799" w:author="Bonnie Yang [2]" w:date="2024-05-09T18:00:00Z" w16du:dateUtc="2024-05-09T10:00:00Z"/>
                    </w:rPr>
                  </w:pPr>
                </w:p>
              </w:tc>
              <w:tc>
                <w:tcPr>
                  <w:tcW w:w="1315" w:type="dxa"/>
                </w:tcPr>
                <w:p w14:paraId="4DE0CCAC" w14:textId="77777777" w:rsidR="004B505D" w:rsidRDefault="004B505D" w:rsidP="0090192E">
                  <w:pPr>
                    <w:rPr>
                      <w:ins w:id="1800" w:author="Bonnie Yang [2]" w:date="2024-05-09T18:00:00Z" w16du:dateUtc="2024-05-09T10:00:00Z"/>
                    </w:rPr>
                  </w:pPr>
                </w:p>
              </w:tc>
              <w:tc>
                <w:tcPr>
                  <w:tcW w:w="3924" w:type="dxa"/>
                </w:tcPr>
                <w:p w14:paraId="4418C29E" w14:textId="77777777" w:rsidR="004B505D" w:rsidRDefault="004B505D" w:rsidP="0090192E">
                  <w:pPr>
                    <w:rPr>
                      <w:ins w:id="1801" w:author="Bonnie Yang [2]" w:date="2024-05-09T18:00:00Z" w16du:dateUtc="2024-05-09T10:00:00Z"/>
                    </w:rPr>
                  </w:pPr>
                </w:p>
              </w:tc>
            </w:tr>
            <w:tr w:rsidR="004B505D" w14:paraId="492EE953" w14:textId="77777777" w:rsidTr="0090192E">
              <w:trPr>
                <w:jc w:val="center"/>
                <w:ins w:id="1802" w:author="Bonnie Yang [2]" w:date="2024-05-09T18:00:00Z"/>
              </w:trPr>
              <w:tc>
                <w:tcPr>
                  <w:tcW w:w="1169" w:type="dxa"/>
                </w:tcPr>
                <w:p w14:paraId="60516FDB" w14:textId="77777777" w:rsidR="004B505D" w:rsidRDefault="004B505D" w:rsidP="0090192E">
                  <w:pPr>
                    <w:rPr>
                      <w:ins w:id="1803" w:author="Bonnie Yang [2]" w:date="2024-05-09T18:00:00Z" w16du:dateUtc="2024-05-09T10:00:00Z"/>
                    </w:rPr>
                  </w:pPr>
                </w:p>
              </w:tc>
              <w:tc>
                <w:tcPr>
                  <w:tcW w:w="1357" w:type="dxa"/>
                </w:tcPr>
                <w:p w14:paraId="2F3D1241" w14:textId="77777777" w:rsidR="004B505D" w:rsidRDefault="004B505D" w:rsidP="0090192E">
                  <w:pPr>
                    <w:rPr>
                      <w:ins w:id="1804" w:author="Bonnie Yang [2]" w:date="2024-05-09T18:00:00Z" w16du:dateUtc="2024-05-09T10:00:00Z"/>
                    </w:rPr>
                  </w:pPr>
                </w:p>
              </w:tc>
              <w:tc>
                <w:tcPr>
                  <w:tcW w:w="1315" w:type="dxa"/>
                </w:tcPr>
                <w:p w14:paraId="54F21E74" w14:textId="77777777" w:rsidR="004B505D" w:rsidRDefault="004B505D" w:rsidP="0090192E">
                  <w:pPr>
                    <w:rPr>
                      <w:ins w:id="1805" w:author="Bonnie Yang [2]" w:date="2024-05-09T18:00:00Z" w16du:dateUtc="2024-05-09T10:00:00Z"/>
                    </w:rPr>
                  </w:pPr>
                </w:p>
              </w:tc>
              <w:tc>
                <w:tcPr>
                  <w:tcW w:w="3924" w:type="dxa"/>
                </w:tcPr>
                <w:p w14:paraId="678735FC" w14:textId="77777777" w:rsidR="004B505D" w:rsidRPr="00B66734" w:rsidRDefault="004B505D" w:rsidP="0090192E">
                  <w:pPr>
                    <w:rPr>
                      <w:ins w:id="1806" w:author="Bonnie Yang [2]" w:date="2024-05-09T18:00:00Z" w16du:dateUtc="2024-05-09T10:00:00Z"/>
                    </w:rPr>
                  </w:pPr>
                </w:p>
              </w:tc>
            </w:tr>
            <w:tr w:rsidR="004B505D" w14:paraId="1DACB300" w14:textId="77777777" w:rsidTr="0090192E">
              <w:trPr>
                <w:jc w:val="center"/>
                <w:ins w:id="1807" w:author="Bonnie Yang [2]" w:date="2024-05-09T18:00:00Z"/>
              </w:trPr>
              <w:tc>
                <w:tcPr>
                  <w:tcW w:w="1169" w:type="dxa"/>
                </w:tcPr>
                <w:p w14:paraId="27B9FAC2" w14:textId="77777777" w:rsidR="004B505D" w:rsidRDefault="004B505D" w:rsidP="0090192E">
                  <w:pPr>
                    <w:rPr>
                      <w:ins w:id="1808" w:author="Bonnie Yang [2]" w:date="2024-05-09T18:00:00Z" w16du:dateUtc="2024-05-09T10:00:00Z"/>
                    </w:rPr>
                  </w:pPr>
                </w:p>
              </w:tc>
              <w:tc>
                <w:tcPr>
                  <w:tcW w:w="1357" w:type="dxa"/>
                </w:tcPr>
                <w:p w14:paraId="24D5A3A5" w14:textId="77777777" w:rsidR="004B505D" w:rsidRDefault="004B505D" w:rsidP="0090192E">
                  <w:pPr>
                    <w:rPr>
                      <w:ins w:id="1809" w:author="Bonnie Yang [2]" w:date="2024-05-09T18:00:00Z" w16du:dateUtc="2024-05-09T10:00:00Z"/>
                    </w:rPr>
                  </w:pPr>
                </w:p>
              </w:tc>
              <w:tc>
                <w:tcPr>
                  <w:tcW w:w="1315" w:type="dxa"/>
                </w:tcPr>
                <w:p w14:paraId="32F3A924" w14:textId="77777777" w:rsidR="004B505D" w:rsidRDefault="004B505D" w:rsidP="0090192E">
                  <w:pPr>
                    <w:rPr>
                      <w:ins w:id="1810" w:author="Bonnie Yang [2]" w:date="2024-05-09T18:00:00Z" w16du:dateUtc="2024-05-09T10:00:00Z"/>
                    </w:rPr>
                  </w:pPr>
                </w:p>
              </w:tc>
              <w:tc>
                <w:tcPr>
                  <w:tcW w:w="3924" w:type="dxa"/>
                </w:tcPr>
                <w:p w14:paraId="48AC8665" w14:textId="77777777" w:rsidR="004B505D" w:rsidRDefault="004B505D" w:rsidP="0090192E">
                  <w:pPr>
                    <w:rPr>
                      <w:ins w:id="1811" w:author="Bonnie Yang [2]" w:date="2024-05-09T18:00:00Z" w16du:dateUtc="2024-05-09T10:00:00Z"/>
                    </w:rPr>
                  </w:pPr>
                </w:p>
              </w:tc>
            </w:tr>
            <w:tr w:rsidR="004B505D" w14:paraId="09053D58" w14:textId="77777777" w:rsidTr="0090192E">
              <w:trPr>
                <w:jc w:val="center"/>
                <w:ins w:id="1812" w:author="Bonnie Yang [2]" w:date="2024-05-09T18:00:00Z"/>
              </w:trPr>
              <w:tc>
                <w:tcPr>
                  <w:tcW w:w="1169" w:type="dxa"/>
                </w:tcPr>
                <w:p w14:paraId="055BC678" w14:textId="77777777" w:rsidR="004B505D" w:rsidRDefault="004B505D" w:rsidP="0090192E">
                  <w:pPr>
                    <w:rPr>
                      <w:ins w:id="1813" w:author="Bonnie Yang [2]" w:date="2024-05-09T18:00:00Z" w16du:dateUtc="2024-05-09T10:00:00Z"/>
                    </w:rPr>
                  </w:pPr>
                </w:p>
              </w:tc>
              <w:tc>
                <w:tcPr>
                  <w:tcW w:w="1357" w:type="dxa"/>
                </w:tcPr>
                <w:p w14:paraId="2CD9974D" w14:textId="77777777" w:rsidR="004B505D" w:rsidRDefault="004B505D" w:rsidP="0090192E">
                  <w:pPr>
                    <w:rPr>
                      <w:ins w:id="1814" w:author="Bonnie Yang [2]" w:date="2024-05-09T18:00:00Z" w16du:dateUtc="2024-05-09T10:00:00Z"/>
                    </w:rPr>
                  </w:pPr>
                </w:p>
              </w:tc>
              <w:tc>
                <w:tcPr>
                  <w:tcW w:w="1315" w:type="dxa"/>
                </w:tcPr>
                <w:p w14:paraId="328E372C" w14:textId="77777777" w:rsidR="004B505D" w:rsidRDefault="004B505D" w:rsidP="0090192E">
                  <w:pPr>
                    <w:rPr>
                      <w:ins w:id="1815" w:author="Bonnie Yang [2]" w:date="2024-05-09T18:00:00Z" w16du:dateUtc="2024-05-09T10:00:00Z"/>
                    </w:rPr>
                  </w:pPr>
                </w:p>
              </w:tc>
              <w:tc>
                <w:tcPr>
                  <w:tcW w:w="3924" w:type="dxa"/>
                </w:tcPr>
                <w:p w14:paraId="14E7506E" w14:textId="77777777" w:rsidR="004B505D" w:rsidRPr="005C49CE" w:rsidRDefault="004B505D" w:rsidP="0090192E">
                  <w:pPr>
                    <w:rPr>
                      <w:ins w:id="1816" w:author="Bonnie Yang [2]" w:date="2024-05-09T18:00:00Z" w16du:dateUtc="2024-05-09T10:00:00Z"/>
                    </w:rPr>
                  </w:pPr>
                </w:p>
              </w:tc>
            </w:tr>
          </w:tbl>
          <w:p w14:paraId="290F00FB" w14:textId="77777777" w:rsidR="004B505D" w:rsidRDefault="004B505D" w:rsidP="0090192E">
            <w:pPr>
              <w:rPr>
                <w:ins w:id="1817" w:author="Bonnie Yang [2]" w:date="2024-05-09T18:00:00Z" w16du:dateUtc="2024-05-09T10:00:00Z"/>
              </w:rPr>
            </w:pPr>
          </w:p>
        </w:tc>
      </w:tr>
      <w:tr w:rsidR="004B505D" w:rsidRPr="00452515" w14:paraId="068B9ACF" w14:textId="77777777" w:rsidTr="0090192E">
        <w:trPr>
          <w:ins w:id="1818" w:author="Bonnie Yang [2]" w:date="2024-05-09T18:00:00Z"/>
        </w:trPr>
        <w:tc>
          <w:tcPr>
            <w:tcW w:w="8008" w:type="dxa"/>
          </w:tcPr>
          <w:p w14:paraId="49CE331C" w14:textId="77777777" w:rsidR="004B505D" w:rsidRPr="00452515" w:rsidRDefault="004B505D" w:rsidP="0090192E">
            <w:pPr>
              <w:rPr>
                <w:ins w:id="1819" w:author="Bonnie Yang [2]" w:date="2024-05-09T18:00:00Z" w16du:dateUtc="2024-05-09T10:00:00Z"/>
              </w:rPr>
            </w:pPr>
            <w:ins w:id="1820" w:author="Bonnie Yang [2]" w:date="2024-05-09T18:00:00Z" w16du:dateUtc="2024-05-09T10:00:00Z">
              <w:r w:rsidRPr="00E97505">
                <w:rPr>
                  <w:rStyle w:val="Strong"/>
                </w:rPr>
                <w:t>Stakeholder:</w:t>
              </w:r>
              <w:r w:rsidRPr="00452515">
                <w:t xml:space="preserve"> </w:t>
              </w:r>
              <w:r>
                <w:t>User with privilege</w:t>
              </w:r>
            </w:ins>
          </w:p>
        </w:tc>
      </w:tr>
      <w:tr w:rsidR="004B505D" w:rsidRPr="009A0B08" w14:paraId="0B31F038" w14:textId="77777777" w:rsidTr="0090192E">
        <w:trPr>
          <w:ins w:id="1821" w:author="Bonnie Yang [2]" w:date="2024-05-09T18:00:00Z"/>
        </w:trPr>
        <w:tc>
          <w:tcPr>
            <w:tcW w:w="8008" w:type="dxa"/>
          </w:tcPr>
          <w:p w14:paraId="34BE9E50" w14:textId="77777777" w:rsidR="004B505D" w:rsidRDefault="004B505D" w:rsidP="0090192E">
            <w:pPr>
              <w:rPr>
                <w:ins w:id="1822" w:author="Bonnie Yang [2]" w:date="2024-05-09T18:00:00Z" w16du:dateUtc="2024-05-09T10:00:00Z"/>
                <w:rStyle w:val="Strong"/>
                <w:lang w:val="fr-FR"/>
              </w:rPr>
            </w:pPr>
            <w:proofErr w:type="spellStart"/>
            <w:ins w:id="1823" w:author="Bonnie Yang [2]" w:date="2024-05-09T18:00:00Z" w16du:dateUtc="2024-05-09T10:00:00Z">
              <w:r w:rsidRPr="009A0B08">
                <w:rPr>
                  <w:rStyle w:val="Strong"/>
                  <w:lang w:val="fr-FR"/>
                </w:rPr>
                <w:t>Pre-Condition</w:t>
              </w:r>
              <w:proofErr w:type="spellEnd"/>
              <w:r w:rsidRPr="009A0B08">
                <w:rPr>
                  <w:rStyle w:val="Strong"/>
                  <w:lang w:val="fr-FR"/>
                </w:rPr>
                <w:t xml:space="preserve"> : </w:t>
              </w:r>
            </w:ins>
          </w:p>
          <w:p w14:paraId="0FCC35DD" w14:textId="77777777" w:rsidR="004B505D" w:rsidRPr="009A0B08" w:rsidRDefault="004B505D" w:rsidP="0090192E">
            <w:pPr>
              <w:rPr>
                <w:ins w:id="1824" w:author="Bonnie Yang [2]" w:date="2024-05-09T18:00:00Z" w16du:dateUtc="2024-05-09T10:00:00Z"/>
                <w:rStyle w:val="Strong"/>
                <w:lang w:val="fr-FR"/>
              </w:rPr>
            </w:pPr>
          </w:p>
          <w:p w14:paraId="283B07C0" w14:textId="77777777" w:rsidR="004B505D" w:rsidRDefault="004B505D" w:rsidP="0090192E">
            <w:pPr>
              <w:rPr>
                <w:ins w:id="1825" w:author="Bonnie Yang [2]" w:date="2024-05-09T18:00:00Z" w16du:dateUtc="2024-05-09T10:00:00Z"/>
                <w:rStyle w:val="Strong"/>
                <w:lang w:val="fr-FR"/>
              </w:rPr>
            </w:pPr>
            <w:proofErr w:type="gramStart"/>
            <w:ins w:id="1826" w:author="Bonnie Yang [2]" w:date="2024-05-09T18:00:00Z" w16du:dateUtc="2024-05-09T10:00:00Z">
              <w:r w:rsidRPr="009A0B08">
                <w:rPr>
                  <w:rStyle w:val="Strong"/>
                  <w:lang w:val="fr-FR"/>
                </w:rPr>
                <w:t>PRD:</w:t>
              </w:r>
              <w:proofErr w:type="gramEnd"/>
              <w:r w:rsidRPr="009A0B08">
                <w:rPr>
                  <w:rStyle w:val="Strong"/>
                  <w:lang w:val="fr-FR"/>
                </w:rPr>
                <w:t xml:space="preserve"> </w:t>
              </w:r>
            </w:ins>
          </w:p>
          <w:p w14:paraId="7BA50785" w14:textId="77777777" w:rsidR="004B505D" w:rsidRPr="009A0B08" w:rsidRDefault="004B505D" w:rsidP="0090192E">
            <w:pPr>
              <w:rPr>
                <w:ins w:id="1827" w:author="Bonnie Yang [2]" w:date="2024-05-09T18:00:00Z" w16du:dateUtc="2024-05-09T10:00:00Z"/>
                <w:rStyle w:val="Strong"/>
                <w:lang w:val="fr-FR"/>
              </w:rPr>
            </w:pPr>
          </w:p>
          <w:p w14:paraId="051E710E" w14:textId="77777777" w:rsidR="004B505D" w:rsidRDefault="004B505D" w:rsidP="0090192E">
            <w:pPr>
              <w:rPr>
                <w:ins w:id="1828" w:author="Bonnie Yang [2]" w:date="2024-05-09T18:00:00Z" w16du:dateUtc="2024-05-09T10:00:00Z"/>
                <w:rFonts w:ascii="Arial" w:hAnsi="Arial" w:cs="Arial"/>
                <w:sz w:val="20"/>
                <w:szCs w:val="20"/>
                <w:lang w:val="pt-BR"/>
              </w:rPr>
            </w:pPr>
            <w:ins w:id="1829" w:author="Bonnie Yang [2]" w:date="2024-05-09T18:00:00Z" w16du:dateUtc="2024-05-09T10:00:00Z">
              <w:r w:rsidRPr="00D329EE">
                <w:rPr>
                  <w:rFonts w:ascii="Arial" w:hAnsi="Arial" w:cs="Arial" w:hint="eastAsia"/>
                  <w:sz w:val="20"/>
                  <w:szCs w:val="20"/>
                  <w:lang w:val="pt-BR"/>
                </w:rPr>
                <w:t>F</w:t>
              </w:r>
              <w:r w:rsidRPr="00D329EE">
                <w:rPr>
                  <w:rFonts w:ascii="Arial" w:hAnsi="Arial" w:cs="Arial"/>
                  <w:sz w:val="20"/>
                  <w:szCs w:val="20"/>
                  <w:lang w:val="pt-BR"/>
                </w:rPr>
                <w:t xml:space="preserve">igma: </w:t>
              </w:r>
            </w:ins>
          </w:p>
          <w:p w14:paraId="7BE3E3C0" w14:textId="77777777" w:rsidR="004B505D" w:rsidRDefault="004B505D" w:rsidP="0090192E">
            <w:pPr>
              <w:rPr>
                <w:ins w:id="1830" w:author="Bonnie Yang [2]" w:date="2024-05-09T18:00:00Z" w16du:dateUtc="2024-05-09T10:00:00Z"/>
                <w:rFonts w:ascii="Arial" w:hAnsi="Arial" w:cs="Arial"/>
                <w:sz w:val="20"/>
                <w:szCs w:val="20"/>
                <w:lang w:val="pt-BR"/>
              </w:rPr>
            </w:pPr>
          </w:p>
          <w:p w14:paraId="70A52965" w14:textId="77777777" w:rsidR="004B505D" w:rsidRPr="00D329EE" w:rsidRDefault="004B505D" w:rsidP="0090192E">
            <w:pPr>
              <w:rPr>
                <w:ins w:id="1831" w:author="Bonnie Yang [2]" w:date="2024-05-09T18:00:00Z" w16du:dateUtc="2024-05-09T10:00:00Z"/>
                <w:rFonts w:ascii="Arial" w:hAnsi="Arial" w:cs="Arial"/>
                <w:sz w:val="20"/>
                <w:szCs w:val="20"/>
                <w:lang w:val="pt-BR"/>
              </w:rPr>
            </w:pPr>
          </w:p>
        </w:tc>
      </w:tr>
      <w:tr w:rsidR="004B505D" w:rsidRPr="00452515" w14:paraId="1518D54D" w14:textId="77777777" w:rsidTr="0090192E">
        <w:trPr>
          <w:ins w:id="1832" w:author="Bonnie Yang [2]" w:date="2024-05-09T18:00:00Z"/>
        </w:trPr>
        <w:tc>
          <w:tcPr>
            <w:tcW w:w="8008" w:type="dxa"/>
          </w:tcPr>
          <w:p w14:paraId="5AE1EFB5" w14:textId="060F7002" w:rsidR="004B505D" w:rsidRPr="00617564" w:rsidRDefault="004B505D" w:rsidP="00617564">
            <w:pPr>
              <w:rPr>
                <w:b/>
                <w:bCs/>
              </w:rPr>
            </w:pPr>
            <w:ins w:id="1833" w:author="Bonnie Yang [2]" w:date="2024-05-09T18:00:00Z" w16du:dateUtc="2024-05-09T10:00:00Z">
              <w:r w:rsidRPr="00D97083">
                <w:rPr>
                  <w:rFonts w:hint="eastAsia"/>
                  <w:b/>
                  <w:bCs/>
                </w:rPr>
                <w:t>Main Scenario:</w:t>
              </w:r>
            </w:ins>
          </w:p>
          <w:p w14:paraId="7A10E815" w14:textId="07F3995A" w:rsidR="00617564" w:rsidRDefault="00617564" w:rsidP="00617564">
            <w:pPr>
              <w:pStyle w:val="ListParagraph"/>
              <w:numPr>
                <w:ilvl w:val="1"/>
                <w:numId w:val="1673"/>
              </w:numPr>
              <w:rPr>
                <w:ins w:id="1834" w:author="Bonnie Yang [2]" w:date="2024-05-30T17:53:00Z" w16du:dateUtc="2024-05-30T09:53:00Z"/>
              </w:rPr>
            </w:pPr>
          </w:p>
          <w:p w14:paraId="26866CA4" w14:textId="77777777" w:rsidR="00617564" w:rsidRDefault="00617564" w:rsidP="00617564">
            <w:pPr>
              <w:pStyle w:val="ListParagraph"/>
              <w:numPr>
                <w:ilvl w:val="1"/>
                <w:numId w:val="1673"/>
              </w:numPr>
              <w:rPr>
                <w:ins w:id="1835" w:author="Bonnie Yang [2]" w:date="2024-05-30T17:53:00Z" w16du:dateUtc="2024-05-30T09:53:00Z"/>
              </w:rPr>
            </w:pPr>
          </w:p>
          <w:p w14:paraId="511D19CE" w14:textId="49F455A0" w:rsidR="00617564" w:rsidRDefault="00617564">
            <w:pPr>
              <w:pStyle w:val="ListParagraph"/>
              <w:numPr>
                <w:ilvl w:val="0"/>
                <w:numId w:val="1673"/>
              </w:numPr>
              <w:rPr>
                <w:ins w:id="1836" w:author="Bonnie Yang [2]" w:date="2024-05-30T17:53:00Z" w16du:dateUtc="2024-05-30T09:53:00Z"/>
              </w:rPr>
              <w:pPrChange w:id="1837" w:author="Bonnie Yang [2]" w:date="2024-05-30T17:54:00Z" w16du:dateUtc="2024-05-30T09:54:00Z">
                <w:pPr>
                  <w:pStyle w:val="ListParagraph"/>
                  <w:numPr>
                    <w:ilvl w:val="1"/>
                    <w:numId w:val="1673"/>
                  </w:numPr>
                  <w:ind w:left="1440" w:hanging="360"/>
                </w:pPr>
              </w:pPrChange>
            </w:pPr>
            <w:ins w:id="1838" w:author="Bonnie Yang [2]" w:date="2024-05-30T17:53:00Z" w16du:dateUtc="2024-05-30T09:53:00Z">
              <w:r>
                <w:t>W</w:t>
              </w:r>
            </w:ins>
          </w:p>
          <w:p w14:paraId="6EDFA70F" w14:textId="77777777" w:rsidR="004B505D" w:rsidRPr="00BD54DC" w:rsidRDefault="004B505D" w:rsidP="0090192E">
            <w:pPr>
              <w:rPr>
                <w:ins w:id="1839" w:author="Bonnie Yang [2]" w:date="2024-05-09T18:00:00Z" w16du:dateUtc="2024-05-09T10:00:00Z"/>
              </w:rPr>
            </w:pPr>
          </w:p>
        </w:tc>
      </w:tr>
      <w:tr w:rsidR="004B505D" w:rsidRPr="00452515" w14:paraId="2338D302" w14:textId="77777777" w:rsidTr="0090192E">
        <w:trPr>
          <w:ins w:id="1840" w:author="Bonnie Yang [2]" w:date="2024-05-09T18:00:00Z"/>
        </w:trPr>
        <w:tc>
          <w:tcPr>
            <w:tcW w:w="8008" w:type="dxa"/>
          </w:tcPr>
          <w:p w14:paraId="74BB9F58" w14:textId="77777777" w:rsidR="004B505D" w:rsidRDefault="004B505D" w:rsidP="0090192E">
            <w:pPr>
              <w:rPr>
                <w:ins w:id="1841" w:author="Bonnie Yang [2]" w:date="2024-05-09T18:00:00Z" w16du:dateUtc="2024-05-09T10:00:00Z"/>
              </w:rPr>
            </w:pPr>
            <w:ins w:id="1842" w:author="Bonnie Yang [2]" w:date="2024-05-09T18:00:00Z" w16du:dateUtc="2024-05-09T10:00:00Z">
              <w:r w:rsidRPr="00452515">
                <w:t>Extend Scenario:</w:t>
              </w:r>
            </w:ins>
          </w:p>
          <w:p w14:paraId="5CDCF1E5" w14:textId="77777777" w:rsidR="004B505D" w:rsidRPr="00452515" w:rsidRDefault="004B505D" w:rsidP="0090192E">
            <w:pPr>
              <w:rPr>
                <w:ins w:id="1843" w:author="Bonnie Yang [2]" w:date="2024-05-09T18:00:00Z" w16du:dateUtc="2024-05-09T10:00:00Z"/>
              </w:rPr>
            </w:pPr>
          </w:p>
        </w:tc>
      </w:tr>
      <w:tr w:rsidR="004B505D" w:rsidRPr="00452515" w14:paraId="07F7DCC2" w14:textId="77777777" w:rsidTr="0090192E">
        <w:trPr>
          <w:ins w:id="1844" w:author="Bonnie Yang [2]" w:date="2024-05-09T18:00:00Z"/>
        </w:trPr>
        <w:tc>
          <w:tcPr>
            <w:tcW w:w="8008" w:type="dxa"/>
          </w:tcPr>
          <w:p w14:paraId="5603AE05" w14:textId="77777777" w:rsidR="004B505D" w:rsidRDefault="004B505D" w:rsidP="0090192E">
            <w:pPr>
              <w:rPr>
                <w:ins w:id="1845" w:author="Bonnie Yang [2]" w:date="2024-05-09T18:00:00Z" w16du:dateUtc="2024-05-09T10:00:00Z"/>
              </w:rPr>
            </w:pPr>
            <w:ins w:id="1846" w:author="Bonnie Yang [2]" w:date="2024-05-09T18:00:00Z" w16du:dateUtc="2024-05-09T10:00:00Z">
              <w:r w:rsidRPr="00452515">
                <w:t>Exception Scenario:</w:t>
              </w:r>
            </w:ins>
          </w:p>
          <w:p w14:paraId="6637DBCB" w14:textId="77777777" w:rsidR="004B505D" w:rsidRPr="00452515" w:rsidRDefault="004B505D" w:rsidP="0090192E">
            <w:pPr>
              <w:rPr>
                <w:ins w:id="1847" w:author="Bonnie Yang [2]" w:date="2024-05-09T18:00:00Z" w16du:dateUtc="2024-05-09T10:00:00Z"/>
              </w:rPr>
            </w:pPr>
          </w:p>
        </w:tc>
      </w:tr>
      <w:tr w:rsidR="004B505D" w:rsidRPr="00452515" w14:paraId="0D424ABC" w14:textId="77777777" w:rsidTr="0090192E">
        <w:trPr>
          <w:ins w:id="1848" w:author="Bonnie Yang [2]" w:date="2024-05-09T18:00:00Z"/>
        </w:trPr>
        <w:tc>
          <w:tcPr>
            <w:tcW w:w="8008" w:type="dxa"/>
          </w:tcPr>
          <w:p w14:paraId="4ADCA211" w14:textId="77777777" w:rsidR="004B505D" w:rsidRPr="00452515" w:rsidRDefault="004B505D" w:rsidP="0090192E">
            <w:pPr>
              <w:rPr>
                <w:ins w:id="1849" w:author="Bonnie Yang [2]" w:date="2024-05-09T18:00:00Z" w16du:dateUtc="2024-05-09T10:00:00Z"/>
              </w:rPr>
            </w:pPr>
            <w:ins w:id="1850" w:author="Bonnie Yang [2]" w:date="2024-05-09T18:00:00Z" w16du:dateUtc="2024-05-09T10:00:00Z">
              <w:r w:rsidRPr="00452515">
                <w:t>Notes:</w:t>
              </w:r>
            </w:ins>
          </w:p>
        </w:tc>
      </w:tr>
      <w:tr w:rsidR="004B505D" w:rsidRPr="00452515" w14:paraId="186CEA62" w14:textId="77777777" w:rsidTr="0090192E">
        <w:trPr>
          <w:ins w:id="1851" w:author="Bonnie Yang [2]" w:date="2024-05-09T18:00:00Z"/>
        </w:trPr>
        <w:tc>
          <w:tcPr>
            <w:tcW w:w="8008" w:type="dxa"/>
          </w:tcPr>
          <w:p w14:paraId="4339B8A2" w14:textId="77777777" w:rsidR="004B505D" w:rsidRPr="00452515" w:rsidRDefault="004B505D" w:rsidP="0090192E">
            <w:pPr>
              <w:rPr>
                <w:ins w:id="1852" w:author="Bonnie Yang [2]" w:date="2024-05-09T18:00:00Z" w16du:dateUtc="2024-05-09T10:00:00Z"/>
              </w:rPr>
            </w:pPr>
            <w:ins w:id="1853" w:author="Bonnie Yang [2]" w:date="2024-05-09T18:00:00Z" w16du:dateUtc="2024-05-09T10:00:00Z">
              <w:r w:rsidRPr="00452515">
                <w:t>Q/A:</w:t>
              </w:r>
            </w:ins>
          </w:p>
        </w:tc>
      </w:tr>
    </w:tbl>
    <w:p w14:paraId="4521BABE" w14:textId="77777777" w:rsidR="002344AB" w:rsidRPr="00023220" w:rsidRDefault="002344AB" w:rsidP="002344AB"/>
    <w:p w14:paraId="769ECAC0" w14:textId="77777777" w:rsidR="004213BF" w:rsidRDefault="004213BF">
      <w:pPr>
        <w:widowControl/>
        <w:jc w:val="left"/>
      </w:pPr>
    </w:p>
    <w:p w14:paraId="17AB334A" w14:textId="77777777" w:rsidR="00737E3C" w:rsidRPr="00540CD7" w:rsidRDefault="00737E3C">
      <w:pPr>
        <w:widowControl/>
        <w:jc w:val="left"/>
      </w:pPr>
    </w:p>
    <w:sectPr w:rsidR="00737E3C" w:rsidRPr="00540CD7">
      <w:footerReference w:type="default" r:id="rId117"/>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45422" w14:textId="77777777" w:rsidR="000D40D7" w:rsidRDefault="000D40D7" w:rsidP="002A25C8">
      <w:r>
        <w:separator/>
      </w:r>
    </w:p>
  </w:endnote>
  <w:endnote w:type="continuationSeparator" w:id="0">
    <w:p w14:paraId="53BE69FC" w14:textId="77777777" w:rsidR="000D40D7" w:rsidRDefault="000D40D7" w:rsidP="002A25C8">
      <w:r>
        <w:continuationSeparator/>
      </w:r>
    </w:p>
  </w:endnote>
  <w:endnote w:type="continuationNotice" w:id="1">
    <w:p w14:paraId="2DAC40CA" w14:textId="77777777" w:rsidR="000D40D7" w:rsidRDefault="000D40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095061"/>
      <w:docPartObj>
        <w:docPartGallery w:val="Page Numbers (Bottom of Page)"/>
        <w:docPartUnique/>
      </w:docPartObj>
    </w:sdtPr>
    <w:sdtEndPr/>
    <w:sdtContent>
      <w:sdt>
        <w:sdtPr>
          <w:id w:val="-1705238520"/>
          <w:docPartObj>
            <w:docPartGallery w:val="Page Numbers (Top of Page)"/>
            <w:docPartUnique/>
          </w:docPartObj>
        </w:sdtPr>
        <w:sdtEndPr/>
        <w:sdtContent>
          <w:p w14:paraId="35B6E4B6" w14:textId="5ABA34EC" w:rsidR="00D8544B" w:rsidRDefault="00D8544B">
            <w:pPr>
              <w:pStyle w:val="Foo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6248C2E7" w14:textId="77777777" w:rsidR="00D8544B" w:rsidRDefault="00D854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42C25" w14:textId="77777777" w:rsidR="000D40D7" w:rsidRDefault="000D40D7" w:rsidP="002A25C8">
      <w:r>
        <w:separator/>
      </w:r>
    </w:p>
  </w:footnote>
  <w:footnote w:type="continuationSeparator" w:id="0">
    <w:p w14:paraId="47C6D494" w14:textId="77777777" w:rsidR="000D40D7" w:rsidRDefault="000D40D7" w:rsidP="002A25C8">
      <w:r>
        <w:continuationSeparator/>
      </w:r>
    </w:p>
  </w:footnote>
  <w:footnote w:type="continuationNotice" w:id="1">
    <w:p w14:paraId="7CC71C9F" w14:textId="77777777" w:rsidR="000D40D7" w:rsidRDefault="000D40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73"/>
    <w:multiLevelType w:val="hybridMultilevel"/>
    <w:tmpl w:val="3294DDF4"/>
    <w:lvl w:ilvl="0" w:tplc="04090003">
      <w:start w:val="1"/>
      <w:numFmt w:val="bullet"/>
      <w:lvlText w:val="o"/>
      <w:lvlJc w:val="left"/>
      <w:pPr>
        <w:ind w:left="860" w:hanging="440"/>
      </w:pPr>
      <w:rPr>
        <w:rFonts w:ascii="Courier New" w:hAnsi="Courier New" w:cs="Courier New"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0392B7A"/>
    <w:multiLevelType w:val="multilevel"/>
    <w:tmpl w:val="2BA6EF5A"/>
    <w:lvl w:ilvl="0">
      <w:start w:val="1"/>
      <w:numFmt w:val="bullet"/>
      <w:lvlText w:val=""/>
      <w:lvlJc w:val="left"/>
      <w:pPr>
        <w:tabs>
          <w:tab w:val="num" w:pos="731"/>
        </w:tabs>
        <w:ind w:left="731" w:hanging="360"/>
      </w:pPr>
      <w:rPr>
        <w:rFonts w:ascii="Symbol" w:hAnsi="Symbol" w:hint="default"/>
        <w:sz w:val="20"/>
      </w:rPr>
    </w:lvl>
    <w:lvl w:ilvl="1" w:tentative="1">
      <w:numFmt w:val="bullet"/>
      <w:lvlText w:val=""/>
      <w:lvlJc w:val="left"/>
      <w:pPr>
        <w:tabs>
          <w:tab w:val="num" w:pos="1451"/>
        </w:tabs>
        <w:ind w:left="1451" w:hanging="360"/>
      </w:pPr>
      <w:rPr>
        <w:rFonts w:ascii="Symbol" w:hAnsi="Symbol" w:hint="default"/>
        <w:sz w:val="20"/>
      </w:rPr>
    </w:lvl>
    <w:lvl w:ilvl="2" w:tentative="1">
      <w:numFmt w:val="bullet"/>
      <w:lvlText w:val=""/>
      <w:lvlJc w:val="left"/>
      <w:pPr>
        <w:tabs>
          <w:tab w:val="num" w:pos="2171"/>
        </w:tabs>
        <w:ind w:left="2171" w:hanging="360"/>
      </w:pPr>
      <w:rPr>
        <w:rFonts w:ascii="Symbol" w:hAnsi="Symbol" w:hint="default"/>
        <w:sz w:val="20"/>
      </w:rPr>
    </w:lvl>
    <w:lvl w:ilvl="3" w:tentative="1">
      <w:numFmt w:val="bullet"/>
      <w:lvlText w:val=""/>
      <w:lvlJc w:val="left"/>
      <w:pPr>
        <w:tabs>
          <w:tab w:val="num" w:pos="2891"/>
        </w:tabs>
        <w:ind w:left="2891" w:hanging="360"/>
      </w:pPr>
      <w:rPr>
        <w:rFonts w:ascii="Symbol" w:hAnsi="Symbol" w:hint="default"/>
        <w:sz w:val="20"/>
      </w:rPr>
    </w:lvl>
    <w:lvl w:ilvl="4" w:tentative="1">
      <w:numFmt w:val="bullet"/>
      <w:lvlText w:val=""/>
      <w:lvlJc w:val="left"/>
      <w:pPr>
        <w:tabs>
          <w:tab w:val="num" w:pos="3611"/>
        </w:tabs>
        <w:ind w:left="3611" w:hanging="360"/>
      </w:pPr>
      <w:rPr>
        <w:rFonts w:ascii="Symbol" w:hAnsi="Symbol" w:hint="default"/>
        <w:sz w:val="20"/>
      </w:rPr>
    </w:lvl>
    <w:lvl w:ilvl="5" w:tentative="1">
      <w:numFmt w:val="bullet"/>
      <w:lvlText w:val=""/>
      <w:lvlJc w:val="left"/>
      <w:pPr>
        <w:tabs>
          <w:tab w:val="num" w:pos="4331"/>
        </w:tabs>
        <w:ind w:left="4331" w:hanging="360"/>
      </w:pPr>
      <w:rPr>
        <w:rFonts w:ascii="Symbol" w:hAnsi="Symbol" w:hint="default"/>
        <w:sz w:val="20"/>
      </w:rPr>
    </w:lvl>
    <w:lvl w:ilvl="6" w:tentative="1">
      <w:numFmt w:val="bullet"/>
      <w:lvlText w:val=""/>
      <w:lvlJc w:val="left"/>
      <w:pPr>
        <w:tabs>
          <w:tab w:val="num" w:pos="5051"/>
        </w:tabs>
        <w:ind w:left="5051" w:hanging="360"/>
      </w:pPr>
      <w:rPr>
        <w:rFonts w:ascii="Symbol" w:hAnsi="Symbol" w:hint="default"/>
        <w:sz w:val="20"/>
      </w:rPr>
    </w:lvl>
    <w:lvl w:ilvl="7" w:tentative="1">
      <w:numFmt w:val="bullet"/>
      <w:lvlText w:val=""/>
      <w:lvlJc w:val="left"/>
      <w:pPr>
        <w:tabs>
          <w:tab w:val="num" w:pos="5771"/>
        </w:tabs>
        <w:ind w:left="5771" w:hanging="360"/>
      </w:pPr>
      <w:rPr>
        <w:rFonts w:ascii="Symbol" w:hAnsi="Symbol" w:hint="default"/>
        <w:sz w:val="20"/>
      </w:rPr>
    </w:lvl>
    <w:lvl w:ilvl="8" w:tentative="1">
      <w:numFmt w:val="bullet"/>
      <w:lvlText w:val=""/>
      <w:lvlJc w:val="left"/>
      <w:pPr>
        <w:tabs>
          <w:tab w:val="num" w:pos="6491"/>
        </w:tabs>
        <w:ind w:left="6491" w:hanging="360"/>
      </w:pPr>
      <w:rPr>
        <w:rFonts w:ascii="Symbol" w:hAnsi="Symbol" w:hint="default"/>
        <w:sz w:val="20"/>
      </w:rPr>
    </w:lvl>
  </w:abstractNum>
  <w:abstractNum w:abstractNumId="2" w15:restartNumberingAfterBreak="0">
    <w:nsid w:val="00445B1F"/>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4A45F9"/>
    <w:multiLevelType w:val="hybridMultilevel"/>
    <w:tmpl w:val="4334A8C0"/>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4" w15:restartNumberingAfterBreak="0">
    <w:nsid w:val="0072508D"/>
    <w:multiLevelType w:val="multilevel"/>
    <w:tmpl w:val="F6F4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7A0388"/>
    <w:multiLevelType w:val="multilevel"/>
    <w:tmpl w:val="3468D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087633B"/>
    <w:multiLevelType w:val="multilevel"/>
    <w:tmpl w:val="3682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08763CA"/>
    <w:multiLevelType w:val="hybridMultilevel"/>
    <w:tmpl w:val="BA20F438"/>
    <w:lvl w:ilvl="0" w:tplc="7038B6D6">
      <w:start w:val="1"/>
      <w:numFmt w:val="decimal"/>
      <w:lvlText w:val="%1)"/>
      <w:lvlJc w:val="left"/>
      <w:pPr>
        <w:ind w:left="3360" w:hanging="360"/>
      </w:pPr>
      <w:rPr>
        <w:rFonts w:hint="default"/>
      </w:rPr>
    </w:lvl>
    <w:lvl w:ilvl="1" w:tplc="04090019" w:tentative="1">
      <w:start w:val="1"/>
      <w:numFmt w:val="lowerLetter"/>
      <w:lvlText w:val="%2)"/>
      <w:lvlJc w:val="left"/>
      <w:pPr>
        <w:ind w:left="3840" w:hanging="420"/>
      </w:pPr>
    </w:lvl>
    <w:lvl w:ilvl="2" w:tplc="0409001B" w:tentative="1">
      <w:start w:val="1"/>
      <w:numFmt w:val="lowerRoman"/>
      <w:lvlText w:val="%3."/>
      <w:lvlJc w:val="right"/>
      <w:pPr>
        <w:ind w:left="4260" w:hanging="420"/>
      </w:pPr>
    </w:lvl>
    <w:lvl w:ilvl="3" w:tplc="0409000F" w:tentative="1">
      <w:start w:val="1"/>
      <w:numFmt w:val="decimal"/>
      <w:lvlText w:val="%4."/>
      <w:lvlJc w:val="left"/>
      <w:pPr>
        <w:ind w:left="4680" w:hanging="420"/>
      </w:pPr>
    </w:lvl>
    <w:lvl w:ilvl="4" w:tplc="04090019" w:tentative="1">
      <w:start w:val="1"/>
      <w:numFmt w:val="lowerLetter"/>
      <w:lvlText w:val="%5)"/>
      <w:lvlJc w:val="left"/>
      <w:pPr>
        <w:ind w:left="5100" w:hanging="420"/>
      </w:pPr>
    </w:lvl>
    <w:lvl w:ilvl="5" w:tplc="0409001B" w:tentative="1">
      <w:start w:val="1"/>
      <w:numFmt w:val="lowerRoman"/>
      <w:lvlText w:val="%6."/>
      <w:lvlJc w:val="right"/>
      <w:pPr>
        <w:ind w:left="5520" w:hanging="420"/>
      </w:pPr>
    </w:lvl>
    <w:lvl w:ilvl="6" w:tplc="0409000F" w:tentative="1">
      <w:start w:val="1"/>
      <w:numFmt w:val="decimal"/>
      <w:lvlText w:val="%7."/>
      <w:lvlJc w:val="left"/>
      <w:pPr>
        <w:ind w:left="5940" w:hanging="420"/>
      </w:pPr>
    </w:lvl>
    <w:lvl w:ilvl="7" w:tplc="04090019" w:tentative="1">
      <w:start w:val="1"/>
      <w:numFmt w:val="lowerLetter"/>
      <w:lvlText w:val="%8)"/>
      <w:lvlJc w:val="left"/>
      <w:pPr>
        <w:ind w:left="6360" w:hanging="420"/>
      </w:pPr>
    </w:lvl>
    <w:lvl w:ilvl="8" w:tplc="0409001B" w:tentative="1">
      <w:start w:val="1"/>
      <w:numFmt w:val="lowerRoman"/>
      <w:lvlText w:val="%9."/>
      <w:lvlJc w:val="right"/>
      <w:pPr>
        <w:ind w:left="6780" w:hanging="420"/>
      </w:pPr>
    </w:lvl>
  </w:abstractNum>
  <w:abstractNum w:abstractNumId="8" w15:restartNumberingAfterBreak="0">
    <w:nsid w:val="008D4757"/>
    <w:multiLevelType w:val="hybridMultilevel"/>
    <w:tmpl w:val="3414598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00AE3253"/>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0B2680F"/>
    <w:multiLevelType w:val="hybridMultilevel"/>
    <w:tmpl w:val="8A90172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00BA0312"/>
    <w:multiLevelType w:val="hybridMultilevel"/>
    <w:tmpl w:val="88882A7A"/>
    <w:lvl w:ilvl="0" w:tplc="04090011">
      <w:start w:val="1"/>
      <w:numFmt w:val="decimal"/>
      <w:lvlText w:val="%1)"/>
      <w:lvlJc w:val="left"/>
      <w:pPr>
        <w:ind w:left="440" w:hanging="440"/>
      </w:pPr>
    </w:lvl>
    <w:lvl w:ilvl="1" w:tplc="8F2C165E">
      <w:start w:val="1"/>
      <w:numFmt w:val="decimal"/>
      <w:lvlText w:val="%2)"/>
      <w:lvlJc w:val="left"/>
      <w:pPr>
        <w:ind w:left="86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1277424"/>
    <w:multiLevelType w:val="hybridMultilevel"/>
    <w:tmpl w:val="2AC414F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012F09FA"/>
    <w:multiLevelType w:val="hybridMultilevel"/>
    <w:tmpl w:val="FF60B912"/>
    <w:lvl w:ilvl="0" w:tplc="21A8A60E">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1315089"/>
    <w:multiLevelType w:val="hybridMultilevel"/>
    <w:tmpl w:val="E0D2718E"/>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15726C8"/>
    <w:multiLevelType w:val="hybridMultilevel"/>
    <w:tmpl w:val="108C3BE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016351EE"/>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1652BAD"/>
    <w:multiLevelType w:val="hybridMultilevel"/>
    <w:tmpl w:val="6E786612"/>
    <w:lvl w:ilvl="0" w:tplc="6C06867C">
      <w:start w:val="7"/>
      <w:numFmt w:val="decimal"/>
      <w:lvlText w:val="%1."/>
      <w:lvlJc w:val="left"/>
      <w:pPr>
        <w:ind w:left="420" w:hanging="420"/>
      </w:pPr>
      <w:rPr>
        <w:rFonts w:asciiTheme="minorHAnsi" w:eastAsia="宋体" w:hAnsiTheme="minorHAnsi"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18" w15:restartNumberingAfterBreak="0">
    <w:nsid w:val="01681EE6"/>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16D6CCB"/>
    <w:multiLevelType w:val="hybridMultilevel"/>
    <w:tmpl w:val="60FA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1706284"/>
    <w:multiLevelType w:val="hybridMultilevel"/>
    <w:tmpl w:val="6C56BD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018D1BE2"/>
    <w:multiLevelType w:val="hybridMultilevel"/>
    <w:tmpl w:val="B638FF06"/>
    <w:lvl w:ilvl="0" w:tplc="A9D60E46">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197282A"/>
    <w:multiLevelType w:val="hybridMultilevel"/>
    <w:tmpl w:val="25D01DBC"/>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3" w15:restartNumberingAfterBreak="0">
    <w:nsid w:val="019A2866"/>
    <w:multiLevelType w:val="hybridMultilevel"/>
    <w:tmpl w:val="57EA3524"/>
    <w:lvl w:ilvl="0" w:tplc="FFFFFFFF">
      <w:start w:val="1"/>
      <w:numFmt w:val="decimal"/>
      <w:lvlText w:val="%1."/>
      <w:lvlJc w:val="left"/>
      <w:pPr>
        <w:ind w:left="360" w:hanging="360"/>
      </w:p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1AE2A17"/>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1AE2F26"/>
    <w:multiLevelType w:val="hybridMultilevel"/>
    <w:tmpl w:val="25DE2CA2"/>
    <w:lvl w:ilvl="0" w:tplc="2D069E46">
      <w:start w:val="1"/>
      <w:numFmt w:val="bullet"/>
      <w:lvlText w:val=""/>
      <w:lvlJc w:val="left"/>
      <w:pPr>
        <w:tabs>
          <w:tab w:val="num" w:pos="720"/>
        </w:tabs>
        <w:ind w:left="720" w:hanging="360"/>
      </w:pPr>
      <w:rPr>
        <w:rFonts w:ascii="Symbol" w:hAnsi="Symbol" w:hint="default"/>
        <w:sz w:val="20"/>
      </w:rPr>
    </w:lvl>
    <w:lvl w:ilvl="1" w:tplc="7222EDF0" w:tentative="1">
      <w:start w:val="1"/>
      <w:numFmt w:val="bullet"/>
      <w:lvlText w:val="o"/>
      <w:lvlJc w:val="left"/>
      <w:pPr>
        <w:tabs>
          <w:tab w:val="num" w:pos="1440"/>
        </w:tabs>
        <w:ind w:left="1440" w:hanging="360"/>
      </w:pPr>
      <w:rPr>
        <w:rFonts w:ascii="Courier New" w:hAnsi="Courier New" w:hint="default"/>
        <w:sz w:val="20"/>
      </w:rPr>
    </w:lvl>
    <w:lvl w:ilvl="2" w:tplc="B170A50C" w:tentative="1">
      <w:start w:val="1"/>
      <w:numFmt w:val="bullet"/>
      <w:lvlText w:val=""/>
      <w:lvlJc w:val="left"/>
      <w:pPr>
        <w:tabs>
          <w:tab w:val="num" w:pos="2160"/>
        </w:tabs>
        <w:ind w:left="2160" w:hanging="360"/>
      </w:pPr>
      <w:rPr>
        <w:rFonts w:ascii="Wingdings" w:hAnsi="Wingdings" w:hint="default"/>
        <w:sz w:val="20"/>
      </w:rPr>
    </w:lvl>
    <w:lvl w:ilvl="3" w:tplc="3318772E" w:tentative="1">
      <w:start w:val="1"/>
      <w:numFmt w:val="bullet"/>
      <w:lvlText w:val=""/>
      <w:lvlJc w:val="left"/>
      <w:pPr>
        <w:tabs>
          <w:tab w:val="num" w:pos="2880"/>
        </w:tabs>
        <w:ind w:left="2880" w:hanging="360"/>
      </w:pPr>
      <w:rPr>
        <w:rFonts w:ascii="Wingdings" w:hAnsi="Wingdings" w:hint="default"/>
        <w:sz w:val="20"/>
      </w:rPr>
    </w:lvl>
    <w:lvl w:ilvl="4" w:tplc="A2F2BDB2" w:tentative="1">
      <w:start w:val="1"/>
      <w:numFmt w:val="bullet"/>
      <w:lvlText w:val=""/>
      <w:lvlJc w:val="left"/>
      <w:pPr>
        <w:tabs>
          <w:tab w:val="num" w:pos="3600"/>
        </w:tabs>
        <w:ind w:left="3600" w:hanging="360"/>
      </w:pPr>
      <w:rPr>
        <w:rFonts w:ascii="Wingdings" w:hAnsi="Wingdings" w:hint="default"/>
        <w:sz w:val="20"/>
      </w:rPr>
    </w:lvl>
    <w:lvl w:ilvl="5" w:tplc="072ECFD8" w:tentative="1">
      <w:start w:val="1"/>
      <w:numFmt w:val="bullet"/>
      <w:lvlText w:val=""/>
      <w:lvlJc w:val="left"/>
      <w:pPr>
        <w:tabs>
          <w:tab w:val="num" w:pos="4320"/>
        </w:tabs>
        <w:ind w:left="4320" w:hanging="360"/>
      </w:pPr>
      <w:rPr>
        <w:rFonts w:ascii="Wingdings" w:hAnsi="Wingdings" w:hint="default"/>
        <w:sz w:val="20"/>
      </w:rPr>
    </w:lvl>
    <w:lvl w:ilvl="6" w:tplc="13D8CB84" w:tentative="1">
      <w:start w:val="1"/>
      <w:numFmt w:val="bullet"/>
      <w:lvlText w:val=""/>
      <w:lvlJc w:val="left"/>
      <w:pPr>
        <w:tabs>
          <w:tab w:val="num" w:pos="5040"/>
        </w:tabs>
        <w:ind w:left="5040" w:hanging="360"/>
      </w:pPr>
      <w:rPr>
        <w:rFonts w:ascii="Wingdings" w:hAnsi="Wingdings" w:hint="default"/>
        <w:sz w:val="20"/>
      </w:rPr>
    </w:lvl>
    <w:lvl w:ilvl="7" w:tplc="33BE62D6" w:tentative="1">
      <w:start w:val="1"/>
      <w:numFmt w:val="bullet"/>
      <w:lvlText w:val=""/>
      <w:lvlJc w:val="left"/>
      <w:pPr>
        <w:tabs>
          <w:tab w:val="num" w:pos="5760"/>
        </w:tabs>
        <w:ind w:left="5760" w:hanging="360"/>
      </w:pPr>
      <w:rPr>
        <w:rFonts w:ascii="Wingdings" w:hAnsi="Wingdings" w:hint="default"/>
        <w:sz w:val="20"/>
      </w:rPr>
    </w:lvl>
    <w:lvl w:ilvl="8" w:tplc="149262DA"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947FA"/>
    <w:multiLevelType w:val="hybridMultilevel"/>
    <w:tmpl w:val="ED6849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1B9505C"/>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1BB00B9"/>
    <w:multiLevelType w:val="hybridMultilevel"/>
    <w:tmpl w:val="9FE8311C"/>
    <w:lvl w:ilvl="0" w:tplc="FFFFFFFF">
      <w:start w:val="1"/>
      <w:numFmt w:val="bullet"/>
      <w:lvlText w:val=""/>
      <w:lvlJc w:val="left"/>
      <w:pPr>
        <w:ind w:left="420" w:hanging="420"/>
      </w:pPr>
      <w:rPr>
        <w:rFonts w:ascii="Wingdings" w:hAnsi="Wingdings" w:hint="default"/>
      </w:rPr>
    </w:lvl>
    <w:lvl w:ilvl="1" w:tplc="04090001">
      <w:start w:val="1"/>
      <w:numFmt w:val="bullet"/>
      <w:lvlText w:val=""/>
      <w:lvlJc w:val="left"/>
      <w:pPr>
        <w:ind w:left="78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 w15:restartNumberingAfterBreak="0">
    <w:nsid w:val="01C1770E"/>
    <w:multiLevelType w:val="multilevel"/>
    <w:tmpl w:val="2B3C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1C6256D"/>
    <w:multiLevelType w:val="hybridMultilevel"/>
    <w:tmpl w:val="13DC2C98"/>
    <w:lvl w:ilvl="0" w:tplc="3C3C45D8">
      <w:start w:val="7"/>
      <w:numFmt w:val="decimal"/>
      <w:lvlText w:val="%1."/>
      <w:lvlJc w:val="left"/>
      <w:pPr>
        <w:ind w:left="1200" w:hanging="360"/>
      </w:pPr>
      <w:rPr>
        <w:rFonts w:asciiTheme="minorEastAsia" w:eastAsia="宋体"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1C876DF"/>
    <w:multiLevelType w:val="multilevel"/>
    <w:tmpl w:val="4D68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1CA55FE"/>
    <w:multiLevelType w:val="hybridMultilevel"/>
    <w:tmpl w:val="A0DCC158"/>
    <w:lvl w:ilvl="0" w:tplc="8BBAD7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1CF0731"/>
    <w:multiLevelType w:val="hybridMultilevel"/>
    <w:tmpl w:val="970AFC9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01E84727"/>
    <w:multiLevelType w:val="hybridMultilevel"/>
    <w:tmpl w:val="CC7C2798"/>
    <w:lvl w:ilvl="0" w:tplc="48705B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1FE14C2"/>
    <w:multiLevelType w:val="hybridMultilevel"/>
    <w:tmpl w:val="AC745032"/>
    <w:lvl w:ilvl="0" w:tplc="C9566C80">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20A5B17"/>
    <w:multiLevelType w:val="hybridMultilevel"/>
    <w:tmpl w:val="9398D8E0"/>
    <w:lvl w:ilvl="0" w:tplc="E0BC1014">
      <w:start w:val="1"/>
      <w:numFmt w:val="decimal"/>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37" w15:restartNumberingAfterBreak="0">
    <w:nsid w:val="023130B0"/>
    <w:multiLevelType w:val="hybridMultilevel"/>
    <w:tmpl w:val="4126B576"/>
    <w:lvl w:ilvl="0" w:tplc="FFFFFFFF">
      <w:start w:val="1"/>
      <w:numFmt w:val="decimal"/>
      <w:lvlText w:val="%1."/>
      <w:lvlJc w:val="left"/>
      <w:pPr>
        <w:ind w:left="780" w:hanging="420"/>
      </w:pPr>
      <w:rPr>
        <w:rFonts w:hint="default"/>
      </w:rPr>
    </w:lvl>
    <w:lvl w:ilvl="1" w:tplc="FFFFFFFF">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38" w15:restartNumberingAfterBreak="0">
    <w:nsid w:val="0235527A"/>
    <w:multiLevelType w:val="hybridMultilevel"/>
    <w:tmpl w:val="CEBEFC2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02453469"/>
    <w:multiLevelType w:val="hybridMultilevel"/>
    <w:tmpl w:val="B7A0E36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0" w15:restartNumberingAfterBreak="0">
    <w:nsid w:val="027336EF"/>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27D331C"/>
    <w:multiLevelType w:val="hybridMultilevel"/>
    <w:tmpl w:val="1758D346"/>
    <w:lvl w:ilvl="0" w:tplc="05EC6B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02C2082B"/>
    <w:multiLevelType w:val="multilevel"/>
    <w:tmpl w:val="02DADE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02CB649A"/>
    <w:multiLevelType w:val="multilevel"/>
    <w:tmpl w:val="5DBEC58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ind w:left="2160" w:hanging="360"/>
      </w:pPr>
      <w:rPr>
        <w:rFonts w:hint="default"/>
      </w:rPr>
    </w:lvl>
    <w:lvl w:ilvl="3">
      <w:numFmt w:val="bullet"/>
      <w:lvlText w:val="-"/>
      <w:lvlJc w:val="left"/>
      <w:pPr>
        <w:ind w:left="2880" w:hanging="360"/>
      </w:pPr>
      <w:rPr>
        <w:rFonts w:ascii="等线" w:eastAsia="等线" w:hAnsi="等线" w:cs="宋体" w:hint="eastAsia"/>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2CE5A0A"/>
    <w:multiLevelType w:val="hybridMultilevel"/>
    <w:tmpl w:val="D8EA13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02D30029"/>
    <w:multiLevelType w:val="hybridMultilevel"/>
    <w:tmpl w:val="A2BCB96E"/>
    <w:lvl w:ilvl="0" w:tplc="A490D510">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2E718A6"/>
    <w:multiLevelType w:val="multilevel"/>
    <w:tmpl w:val="94DE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3051336"/>
    <w:multiLevelType w:val="hybridMultilevel"/>
    <w:tmpl w:val="6CD811A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031313EC"/>
    <w:multiLevelType w:val="hybridMultilevel"/>
    <w:tmpl w:val="A5E4AC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49" w15:restartNumberingAfterBreak="0">
    <w:nsid w:val="033E0991"/>
    <w:multiLevelType w:val="hybridMultilevel"/>
    <w:tmpl w:val="40AC85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03447A79"/>
    <w:multiLevelType w:val="hybridMultilevel"/>
    <w:tmpl w:val="94A8700A"/>
    <w:lvl w:ilvl="0" w:tplc="FFFFFFFF">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51" w15:restartNumberingAfterBreak="0">
    <w:nsid w:val="03463A59"/>
    <w:multiLevelType w:val="hybridMultilevel"/>
    <w:tmpl w:val="3A0A0A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035A5275"/>
    <w:multiLevelType w:val="hybridMultilevel"/>
    <w:tmpl w:val="2D5EF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03626758"/>
    <w:multiLevelType w:val="hybridMultilevel"/>
    <w:tmpl w:val="083AE5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0369086E"/>
    <w:multiLevelType w:val="hybridMultilevel"/>
    <w:tmpl w:val="0CF2F6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03877B38"/>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038A79F9"/>
    <w:multiLevelType w:val="hybridMultilevel"/>
    <w:tmpl w:val="AFACD36A"/>
    <w:lvl w:ilvl="0" w:tplc="07D0F1B0">
      <w:start w:val="1"/>
      <w:numFmt w:val="decimal"/>
      <w:lvlText w:val="%1)"/>
      <w:lvlJc w:val="left"/>
      <w:pPr>
        <w:ind w:left="1154" w:hanging="420"/>
      </w:p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57" w15:restartNumberingAfterBreak="0">
    <w:nsid w:val="03A17298"/>
    <w:multiLevelType w:val="multilevel"/>
    <w:tmpl w:val="8E000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67" w:firstLine="513"/>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3B01651"/>
    <w:multiLevelType w:val="multilevel"/>
    <w:tmpl w:val="8D4296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 w15:restartNumberingAfterBreak="0">
    <w:nsid w:val="03B2664C"/>
    <w:multiLevelType w:val="hybridMultilevel"/>
    <w:tmpl w:val="6512F6E4"/>
    <w:lvl w:ilvl="0" w:tplc="681EC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03BB4F43"/>
    <w:multiLevelType w:val="hybridMultilevel"/>
    <w:tmpl w:val="F7042048"/>
    <w:lvl w:ilvl="0" w:tplc="A7329BB6">
      <w:start w:val="10"/>
      <w:numFmt w:val="decimal"/>
      <w:lvlText w:val="%1."/>
      <w:lvlJc w:val="left"/>
      <w:pPr>
        <w:ind w:left="720" w:hanging="36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03C25FF4"/>
    <w:multiLevelType w:val="multilevel"/>
    <w:tmpl w:val="DDDC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3CA0777"/>
    <w:multiLevelType w:val="hybridMultilevel"/>
    <w:tmpl w:val="2D3018B4"/>
    <w:lvl w:ilvl="0" w:tplc="B090221C">
      <w:start w:val="1"/>
      <w:numFmt w:val="lowerRoman"/>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03D373BC"/>
    <w:multiLevelType w:val="hybridMultilevel"/>
    <w:tmpl w:val="7E40F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3E63CD9"/>
    <w:multiLevelType w:val="hybridMultilevel"/>
    <w:tmpl w:val="B714F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03FB60FD"/>
    <w:multiLevelType w:val="multilevel"/>
    <w:tmpl w:val="341E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4001A01"/>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04032977"/>
    <w:multiLevelType w:val="hybridMultilevel"/>
    <w:tmpl w:val="EFF2A00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04071DE7"/>
    <w:multiLevelType w:val="hybridMultilevel"/>
    <w:tmpl w:val="DB82932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041B29A0"/>
    <w:multiLevelType w:val="hybridMultilevel"/>
    <w:tmpl w:val="16504BA0"/>
    <w:lvl w:ilvl="0" w:tplc="9BA0B276">
      <w:start w:val="1"/>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 w15:restartNumberingAfterBreak="0">
    <w:nsid w:val="041D6C09"/>
    <w:multiLevelType w:val="hybridMultilevel"/>
    <w:tmpl w:val="13DC3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04240893"/>
    <w:multiLevelType w:val="multilevel"/>
    <w:tmpl w:val="5A3C24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4306626"/>
    <w:multiLevelType w:val="hybridMultilevel"/>
    <w:tmpl w:val="7B68DA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04542E6A"/>
    <w:multiLevelType w:val="hybridMultilevel"/>
    <w:tmpl w:val="9CB67710"/>
    <w:lvl w:ilvl="0" w:tplc="7E645E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0463680A"/>
    <w:multiLevelType w:val="hybridMultilevel"/>
    <w:tmpl w:val="26C823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049A3726"/>
    <w:multiLevelType w:val="hybridMultilevel"/>
    <w:tmpl w:val="FC5605F6"/>
    <w:lvl w:ilvl="0" w:tplc="04090001">
      <w:start w:val="1"/>
      <w:numFmt w:val="bullet"/>
      <w:lvlText w:val=""/>
      <w:lvlJc w:val="left"/>
      <w:pPr>
        <w:ind w:left="1289" w:hanging="420"/>
      </w:pPr>
      <w:rPr>
        <w:rFonts w:ascii="Wingdings" w:hAnsi="Wingdings" w:hint="default"/>
      </w:rPr>
    </w:lvl>
    <w:lvl w:ilvl="1" w:tplc="04090003" w:tentative="1">
      <w:start w:val="1"/>
      <w:numFmt w:val="bullet"/>
      <w:lvlText w:val=""/>
      <w:lvlJc w:val="left"/>
      <w:pPr>
        <w:ind w:left="1709" w:hanging="420"/>
      </w:pPr>
      <w:rPr>
        <w:rFonts w:ascii="Wingdings" w:hAnsi="Wingdings" w:hint="default"/>
      </w:rPr>
    </w:lvl>
    <w:lvl w:ilvl="2" w:tplc="04090005" w:tentative="1">
      <w:start w:val="1"/>
      <w:numFmt w:val="bullet"/>
      <w:lvlText w:val=""/>
      <w:lvlJc w:val="left"/>
      <w:pPr>
        <w:ind w:left="2129" w:hanging="420"/>
      </w:pPr>
      <w:rPr>
        <w:rFonts w:ascii="Wingdings" w:hAnsi="Wingdings" w:hint="default"/>
      </w:rPr>
    </w:lvl>
    <w:lvl w:ilvl="3" w:tplc="04090001" w:tentative="1">
      <w:start w:val="1"/>
      <w:numFmt w:val="bullet"/>
      <w:lvlText w:val=""/>
      <w:lvlJc w:val="left"/>
      <w:pPr>
        <w:ind w:left="2549" w:hanging="420"/>
      </w:pPr>
      <w:rPr>
        <w:rFonts w:ascii="Wingdings" w:hAnsi="Wingdings" w:hint="default"/>
      </w:rPr>
    </w:lvl>
    <w:lvl w:ilvl="4" w:tplc="04090003" w:tentative="1">
      <w:start w:val="1"/>
      <w:numFmt w:val="bullet"/>
      <w:lvlText w:val=""/>
      <w:lvlJc w:val="left"/>
      <w:pPr>
        <w:ind w:left="2969" w:hanging="420"/>
      </w:pPr>
      <w:rPr>
        <w:rFonts w:ascii="Wingdings" w:hAnsi="Wingdings" w:hint="default"/>
      </w:rPr>
    </w:lvl>
    <w:lvl w:ilvl="5" w:tplc="04090005" w:tentative="1">
      <w:start w:val="1"/>
      <w:numFmt w:val="bullet"/>
      <w:lvlText w:val=""/>
      <w:lvlJc w:val="left"/>
      <w:pPr>
        <w:ind w:left="3389" w:hanging="420"/>
      </w:pPr>
      <w:rPr>
        <w:rFonts w:ascii="Wingdings" w:hAnsi="Wingdings" w:hint="default"/>
      </w:rPr>
    </w:lvl>
    <w:lvl w:ilvl="6" w:tplc="04090001" w:tentative="1">
      <w:start w:val="1"/>
      <w:numFmt w:val="bullet"/>
      <w:lvlText w:val=""/>
      <w:lvlJc w:val="left"/>
      <w:pPr>
        <w:ind w:left="3809" w:hanging="420"/>
      </w:pPr>
      <w:rPr>
        <w:rFonts w:ascii="Wingdings" w:hAnsi="Wingdings" w:hint="default"/>
      </w:rPr>
    </w:lvl>
    <w:lvl w:ilvl="7" w:tplc="04090003" w:tentative="1">
      <w:start w:val="1"/>
      <w:numFmt w:val="bullet"/>
      <w:lvlText w:val=""/>
      <w:lvlJc w:val="left"/>
      <w:pPr>
        <w:ind w:left="4229" w:hanging="420"/>
      </w:pPr>
      <w:rPr>
        <w:rFonts w:ascii="Wingdings" w:hAnsi="Wingdings" w:hint="default"/>
      </w:rPr>
    </w:lvl>
    <w:lvl w:ilvl="8" w:tplc="04090005" w:tentative="1">
      <w:start w:val="1"/>
      <w:numFmt w:val="bullet"/>
      <w:lvlText w:val=""/>
      <w:lvlJc w:val="left"/>
      <w:pPr>
        <w:ind w:left="4649" w:hanging="420"/>
      </w:pPr>
      <w:rPr>
        <w:rFonts w:ascii="Wingdings" w:hAnsi="Wingdings" w:hint="default"/>
      </w:rPr>
    </w:lvl>
  </w:abstractNum>
  <w:abstractNum w:abstractNumId="76" w15:restartNumberingAfterBreak="0">
    <w:nsid w:val="04AD1753"/>
    <w:multiLevelType w:val="hybridMultilevel"/>
    <w:tmpl w:val="764A53D6"/>
    <w:lvl w:ilvl="0" w:tplc="0409000F">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7" w15:restartNumberingAfterBreak="0">
    <w:nsid w:val="04B676D8"/>
    <w:multiLevelType w:val="hybridMultilevel"/>
    <w:tmpl w:val="3C783748"/>
    <w:lvl w:ilvl="0" w:tplc="621402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04B95462"/>
    <w:multiLevelType w:val="hybridMultilevel"/>
    <w:tmpl w:val="FE78E5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04C23852"/>
    <w:multiLevelType w:val="multilevel"/>
    <w:tmpl w:val="CE30B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0" w15:restartNumberingAfterBreak="0">
    <w:nsid w:val="04D93442"/>
    <w:multiLevelType w:val="multilevel"/>
    <w:tmpl w:val="0F14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4E44DA0"/>
    <w:multiLevelType w:val="hybridMultilevel"/>
    <w:tmpl w:val="1AE8966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2" w15:restartNumberingAfterBreak="0">
    <w:nsid w:val="04EA2E00"/>
    <w:multiLevelType w:val="hybridMultilevel"/>
    <w:tmpl w:val="DA58FDA4"/>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5011656"/>
    <w:multiLevelType w:val="hybridMultilevel"/>
    <w:tmpl w:val="3AE4C714"/>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0501316D"/>
    <w:multiLevelType w:val="hybridMultilevel"/>
    <w:tmpl w:val="E0EA1C1A"/>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5" w15:restartNumberingAfterBreak="0">
    <w:nsid w:val="05123501"/>
    <w:multiLevelType w:val="multilevel"/>
    <w:tmpl w:val="602621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51E7D3A"/>
    <w:multiLevelType w:val="hybridMultilevel"/>
    <w:tmpl w:val="E976158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7" w15:restartNumberingAfterBreak="0">
    <w:nsid w:val="052631C1"/>
    <w:multiLevelType w:val="hybridMultilevel"/>
    <w:tmpl w:val="ECA400E2"/>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88" w15:restartNumberingAfterBreak="0">
    <w:nsid w:val="052B6FBD"/>
    <w:multiLevelType w:val="hybridMultilevel"/>
    <w:tmpl w:val="4080F56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054424B2"/>
    <w:multiLevelType w:val="hybridMultilevel"/>
    <w:tmpl w:val="069C08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058D27AB"/>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05941DB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05996B26"/>
    <w:multiLevelType w:val="hybridMultilevel"/>
    <w:tmpl w:val="AC7814BC"/>
    <w:lvl w:ilvl="0" w:tplc="04090001">
      <w:start w:val="1"/>
      <w:numFmt w:val="bullet"/>
      <w:lvlText w:val=""/>
      <w:lvlJc w:val="left"/>
      <w:pPr>
        <w:ind w:left="780" w:hanging="360"/>
      </w:pPr>
      <w:rPr>
        <w:rFonts w:ascii="Symbol" w:hAnsi="Symbol" w:hint="default"/>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3" w15:restartNumberingAfterBreak="0">
    <w:nsid w:val="05AC4D69"/>
    <w:multiLevelType w:val="hybridMultilevel"/>
    <w:tmpl w:val="FFCA6FF4"/>
    <w:lvl w:ilvl="0" w:tplc="0C9C429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05BB7F4A"/>
    <w:multiLevelType w:val="hybridMultilevel"/>
    <w:tmpl w:val="41C21BB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5" w15:restartNumberingAfterBreak="0">
    <w:nsid w:val="05D73F8A"/>
    <w:multiLevelType w:val="multilevel"/>
    <w:tmpl w:val="933E5F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5E020D6"/>
    <w:multiLevelType w:val="hybridMultilevel"/>
    <w:tmpl w:val="F4EEE3CE"/>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7" w15:restartNumberingAfterBreak="0">
    <w:nsid w:val="06063EFA"/>
    <w:multiLevelType w:val="hybridMultilevel"/>
    <w:tmpl w:val="983CBCBA"/>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062865BB"/>
    <w:multiLevelType w:val="hybridMultilevel"/>
    <w:tmpl w:val="FD683116"/>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06355AE3"/>
    <w:multiLevelType w:val="hybridMultilevel"/>
    <w:tmpl w:val="5AA25FA2"/>
    <w:lvl w:ilvl="0" w:tplc="8F2C165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0" w15:restartNumberingAfterBreak="0">
    <w:nsid w:val="063D064D"/>
    <w:multiLevelType w:val="multilevel"/>
    <w:tmpl w:val="D76A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065B7352"/>
    <w:multiLevelType w:val="multilevel"/>
    <w:tmpl w:val="CFB6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67B4E9A"/>
    <w:multiLevelType w:val="hybridMultilevel"/>
    <w:tmpl w:val="7F264E16"/>
    <w:lvl w:ilvl="0" w:tplc="6698559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06B4478E"/>
    <w:multiLevelType w:val="multilevel"/>
    <w:tmpl w:val="865CD8E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6C60182"/>
    <w:multiLevelType w:val="multilevel"/>
    <w:tmpl w:val="13F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06D1379B"/>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06D55A52"/>
    <w:multiLevelType w:val="hybridMultilevel"/>
    <w:tmpl w:val="D4A8CD8E"/>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06E0684B"/>
    <w:multiLevelType w:val="hybridMultilevel"/>
    <w:tmpl w:val="8F88DB56"/>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108" w15:restartNumberingAfterBreak="0">
    <w:nsid w:val="06E06DC4"/>
    <w:multiLevelType w:val="hybridMultilevel"/>
    <w:tmpl w:val="AA6683C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9" w15:restartNumberingAfterBreak="0">
    <w:nsid w:val="070B5500"/>
    <w:multiLevelType w:val="hybridMultilevel"/>
    <w:tmpl w:val="76CA9F0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15:restartNumberingAfterBreak="0">
    <w:nsid w:val="071277EC"/>
    <w:multiLevelType w:val="hybridMultilevel"/>
    <w:tmpl w:val="4476E69A"/>
    <w:lvl w:ilvl="0" w:tplc="64080C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15:restartNumberingAfterBreak="0">
    <w:nsid w:val="072A0C8A"/>
    <w:multiLevelType w:val="hybridMultilevel"/>
    <w:tmpl w:val="69CC5886"/>
    <w:lvl w:ilvl="0" w:tplc="2D8A8C8E">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2" w15:restartNumberingAfterBreak="0">
    <w:nsid w:val="07307AAA"/>
    <w:multiLevelType w:val="hybridMultilevel"/>
    <w:tmpl w:val="503694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3" w15:restartNumberingAfterBreak="0">
    <w:nsid w:val="074510EA"/>
    <w:multiLevelType w:val="hybridMultilevel"/>
    <w:tmpl w:val="25243C90"/>
    <w:lvl w:ilvl="0" w:tplc="F8989BBC">
      <w:start w:val="13"/>
      <w:numFmt w:val="decimal"/>
      <w:lvlText w:val="%1."/>
      <w:lvlJc w:val="left"/>
      <w:pPr>
        <w:ind w:left="16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07462C18"/>
    <w:multiLevelType w:val="hybridMultilevel"/>
    <w:tmpl w:val="9E3AADAC"/>
    <w:lvl w:ilvl="0" w:tplc="04090001">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abstractNum w:abstractNumId="115" w15:restartNumberingAfterBreak="0">
    <w:nsid w:val="0747554F"/>
    <w:multiLevelType w:val="hybridMultilevel"/>
    <w:tmpl w:val="DC183E4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6" w15:restartNumberingAfterBreak="0">
    <w:nsid w:val="074F0DFC"/>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075B6AA1"/>
    <w:multiLevelType w:val="multilevel"/>
    <w:tmpl w:val="D598C2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07711B90"/>
    <w:multiLevelType w:val="multilevel"/>
    <w:tmpl w:val="12EC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07723E03"/>
    <w:multiLevelType w:val="hybridMultilevel"/>
    <w:tmpl w:val="68A4D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0795015E"/>
    <w:multiLevelType w:val="hybridMultilevel"/>
    <w:tmpl w:val="4EA0E826"/>
    <w:lvl w:ilvl="0" w:tplc="CECAD98C">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07C843A3"/>
    <w:multiLevelType w:val="hybridMultilevel"/>
    <w:tmpl w:val="35464638"/>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07CD71FC"/>
    <w:multiLevelType w:val="multilevel"/>
    <w:tmpl w:val="67D4A5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07DF30AE"/>
    <w:multiLevelType w:val="hybridMultilevel"/>
    <w:tmpl w:val="A546E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08030900"/>
    <w:multiLevelType w:val="hybridMultilevel"/>
    <w:tmpl w:val="E58E080E"/>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25" w15:restartNumberingAfterBreak="0">
    <w:nsid w:val="081077AA"/>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6" w15:restartNumberingAfterBreak="0">
    <w:nsid w:val="084456BF"/>
    <w:multiLevelType w:val="hybridMultilevel"/>
    <w:tmpl w:val="D464A66E"/>
    <w:lvl w:ilvl="0" w:tplc="02FE2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08513CBA"/>
    <w:multiLevelType w:val="hybridMultilevel"/>
    <w:tmpl w:val="314ECCF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8" w15:restartNumberingAfterBreak="0">
    <w:nsid w:val="08850CFC"/>
    <w:multiLevelType w:val="hybridMultilevel"/>
    <w:tmpl w:val="C5DAF9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088A36E7"/>
    <w:multiLevelType w:val="hybridMultilevel"/>
    <w:tmpl w:val="F1F25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08914A6D"/>
    <w:multiLevelType w:val="hybridMultilevel"/>
    <w:tmpl w:val="0A1ADB0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1" w15:restartNumberingAfterBreak="0">
    <w:nsid w:val="08A96198"/>
    <w:multiLevelType w:val="hybridMultilevel"/>
    <w:tmpl w:val="8F2E5EFC"/>
    <w:lvl w:ilvl="0" w:tplc="04090001">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32" w15:restartNumberingAfterBreak="0">
    <w:nsid w:val="08B06E4F"/>
    <w:multiLevelType w:val="hybridMultilevel"/>
    <w:tmpl w:val="44281326"/>
    <w:lvl w:ilvl="0" w:tplc="04090003">
      <w:start w:val="1"/>
      <w:numFmt w:val="bullet"/>
      <w:lvlText w:val="o"/>
      <w:lvlJc w:val="left"/>
      <w:pPr>
        <w:ind w:left="562" w:hanging="420"/>
      </w:pPr>
      <w:rPr>
        <w:rFonts w:ascii="Courier New" w:hAnsi="Courier New" w:cs="Courier New"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33" w15:restartNumberingAfterBreak="0">
    <w:nsid w:val="08B360CB"/>
    <w:multiLevelType w:val="hybridMultilevel"/>
    <w:tmpl w:val="15280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08BF3C27"/>
    <w:multiLevelType w:val="multilevel"/>
    <w:tmpl w:val="1D58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08CB7D4B"/>
    <w:multiLevelType w:val="hybridMultilevel"/>
    <w:tmpl w:val="E1C60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08D573A1"/>
    <w:multiLevelType w:val="hybridMultilevel"/>
    <w:tmpl w:val="D03E80A8"/>
    <w:lvl w:ilvl="0" w:tplc="94C49276">
      <w:start w:val="1"/>
      <w:numFmt w:val="decimal"/>
      <w:lvlText w:val="%1)"/>
      <w:lvlJc w:val="left"/>
      <w:pPr>
        <w:ind w:left="443" w:hanging="420"/>
      </w:pPr>
    </w:lvl>
    <w:lvl w:ilvl="1" w:tplc="FFFFFFFF" w:tentative="1">
      <w:start w:val="1"/>
      <w:numFmt w:val="lowerLetter"/>
      <w:lvlText w:val="%2)"/>
      <w:lvlJc w:val="left"/>
      <w:pPr>
        <w:ind w:left="863" w:hanging="420"/>
      </w:pPr>
    </w:lvl>
    <w:lvl w:ilvl="2" w:tplc="FFFFFFFF" w:tentative="1">
      <w:start w:val="1"/>
      <w:numFmt w:val="lowerRoman"/>
      <w:lvlText w:val="%3."/>
      <w:lvlJc w:val="right"/>
      <w:pPr>
        <w:ind w:left="1283" w:hanging="420"/>
      </w:pPr>
    </w:lvl>
    <w:lvl w:ilvl="3" w:tplc="FFFFFFFF" w:tentative="1">
      <w:start w:val="1"/>
      <w:numFmt w:val="decimal"/>
      <w:lvlText w:val="%4."/>
      <w:lvlJc w:val="left"/>
      <w:pPr>
        <w:ind w:left="1703" w:hanging="420"/>
      </w:pPr>
    </w:lvl>
    <w:lvl w:ilvl="4" w:tplc="FFFFFFFF" w:tentative="1">
      <w:start w:val="1"/>
      <w:numFmt w:val="lowerLetter"/>
      <w:lvlText w:val="%5)"/>
      <w:lvlJc w:val="left"/>
      <w:pPr>
        <w:ind w:left="2123" w:hanging="420"/>
      </w:pPr>
    </w:lvl>
    <w:lvl w:ilvl="5" w:tplc="FFFFFFFF" w:tentative="1">
      <w:start w:val="1"/>
      <w:numFmt w:val="lowerRoman"/>
      <w:lvlText w:val="%6."/>
      <w:lvlJc w:val="right"/>
      <w:pPr>
        <w:ind w:left="2543" w:hanging="420"/>
      </w:pPr>
    </w:lvl>
    <w:lvl w:ilvl="6" w:tplc="FFFFFFFF" w:tentative="1">
      <w:start w:val="1"/>
      <w:numFmt w:val="decimal"/>
      <w:lvlText w:val="%7."/>
      <w:lvlJc w:val="left"/>
      <w:pPr>
        <w:ind w:left="2963" w:hanging="420"/>
      </w:pPr>
    </w:lvl>
    <w:lvl w:ilvl="7" w:tplc="FFFFFFFF" w:tentative="1">
      <w:start w:val="1"/>
      <w:numFmt w:val="lowerLetter"/>
      <w:lvlText w:val="%8)"/>
      <w:lvlJc w:val="left"/>
      <w:pPr>
        <w:ind w:left="3383" w:hanging="420"/>
      </w:pPr>
    </w:lvl>
    <w:lvl w:ilvl="8" w:tplc="FFFFFFFF" w:tentative="1">
      <w:start w:val="1"/>
      <w:numFmt w:val="lowerRoman"/>
      <w:lvlText w:val="%9."/>
      <w:lvlJc w:val="right"/>
      <w:pPr>
        <w:ind w:left="3803" w:hanging="420"/>
      </w:pPr>
    </w:lvl>
  </w:abstractNum>
  <w:abstractNum w:abstractNumId="137" w15:restartNumberingAfterBreak="0">
    <w:nsid w:val="08EA2513"/>
    <w:multiLevelType w:val="multilevel"/>
    <w:tmpl w:val="FF18C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0912214C"/>
    <w:multiLevelType w:val="multilevel"/>
    <w:tmpl w:val="2436B6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9" w15:restartNumberingAfterBreak="0">
    <w:nsid w:val="092618AD"/>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093024B2"/>
    <w:multiLevelType w:val="hybridMultilevel"/>
    <w:tmpl w:val="2E98D8BE"/>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41" w15:restartNumberingAfterBreak="0">
    <w:nsid w:val="0932002C"/>
    <w:multiLevelType w:val="hybridMultilevel"/>
    <w:tmpl w:val="7D26788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2" w15:restartNumberingAfterBreak="0">
    <w:nsid w:val="09385D81"/>
    <w:multiLevelType w:val="hybridMultilevel"/>
    <w:tmpl w:val="483C959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3" w15:restartNumberingAfterBreak="0">
    <w:nsid w:val="09401C83"/>
    <w:multiLevelType w:val="hybridMultilevel"/>
    <w:tmpl w:val="041E3394"/>
    <w:lvl w:ilvl="0" w:tplc="A7305D16">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095C4B6A"/>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45" w15:restartNumberingAfterBreak="0">
    <w:nsid w:val="09622D09"/>
    <w:multiLevelType w:val="hybridMultilevel"/>
    <w:tmpl w:val="8BD027CC"/>
    <w:lvl w:ilvl="0" w:tplc="37FE9700">
      <w:start w:val="2"/>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096B71F0"/>
    <w:multiLevelType w:val="hybridMultilevel"/>
    <w:tmpl w:val="BC4C2D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09732A68"/>
    <w:multiLevelType w:val="hybridMultilevel"/>
    <w:tmpl w:val="B0A0740E"/>
    <w:lvl w:ilvl="0" w:tplc="04090003">
      <w:start w:val="1"/>
      <w:numFmt w:val="bullet"/>
      <w:lvlText w:val="o"/>
      <w:lvlJc w:val="left"/>
      <w:pPr>
        <w:ind w:left="1260" w:hanging="420"/>
      </w:pPr>
      <w:rPr>
        <w:rFonts w:ascii="Courier New" w:hAnsi="Courier New" w:cs="Courier New" w:hint="default"/>
      </w:r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8" w15:restartNumberingAfterBreak="0">
    <w:nsid w:val="097D23A0"/>
    <w:multiLevelType w:val="hybridMultilevel"/>
    <w:tmpl w:val="5A84F266"/>
    <w:lvl w:ilvl="0" w:tplc="BFD25D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 w15:restartNumberingAfterBreak="0">
    <w:nsid w:val="09926195"/>
    <w:multiLevelType w:val="hybridMultilevel"/>
    <w:tmpl w:val="4DA66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09D72717"/>
    <w:multiLevelType w:val="hybridMultilevel"/>
    <w:tmpl w:val="9FA862A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1" w15:restartNumberingAfterBreak="0">
    <w:nsid w:val="09FD705B"/>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2" w15:restartNumberingAfterBreak="0">
    <w:nsid w:val="0A046D94"/>
    <w:multiLevelType w:val="hybridMultilevel"/>
    <w:tmpl w:val="04C09B9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3" w15:restartNumberingAfterBreak="0">
    <w:nsid w:val="0A0B0354"/>
    <w:multiLevelType w:val="hybridMultilevel"/>
    <w:tmpl w:val="605065C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4" w15:restartNumberingAfterBreak="0">
    <w:nsid w:val="0A1613D1"/>
    <w:multiLevelType w:val="hybridMultilevel"/>
    <w:tmpl w:val="1758D0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0A377EAC"/>
    <w:multiLevelType w:val="hybridMultilevel"/>
    <w:tmpl w:val="24A431C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0A406315"/>
    <w:multiLevelType w:val="hybridMultilevel"/>
    <w:tmpl w:val="3B38432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7" w15:restartNumberingAfterBreak="0">
    <w:nsid w:val="0A41148A"/>
    <w:multiLevelType w:val="hybridMultilevel"/>
    <w:tmpl w:val="DF5695D4"/>
    <w:lvl w:ilvl="0" w:tplc="93DC0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0A4368F3"/>
    <w:multiLevelType w:val="hybridMultilevel"/>
    <w:tmpl w:val="1658AB62"/>
    <w:lvl w:ilvl="0" w:tplc="04090001">
      <w:start w:val="1"/>
      <w:numFmt w:val="bullet"/>
      <w:lvlText w:val=""/>
      <w:lvlJc w:val="left"/>
      <w:pPr>
        <w:ind w:left="1199" w:hanging="420"/>
      </w:pPr>
      <w:rPr>
        <w:rFonts w:ascii="Wingdings" w:hAnsi="Wingdings"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59" w15:restartNumberingAfterBreak="0">
    <w:nsid w:val="0A45391A"/>
    <w:multiLevelType w:val="multilevel"/>
    <w:tmpl w:val="9930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0A56240C"/>
    <w:multiLevelType w:val="hybridMultilevel"/>
    <w:tmpl w:val="49687CE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1" w15:restartNumberingAfterBreak="0">
    <w:nsid w:val="0A756557"/>
    <w:multiLevelType w:val="hybridMultilevel"/>
    <w:tmpl w:val="2E16849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0AE63B72"/>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63" w15:restartNumberingAfterBreak="0">
    <w:nsid w:val="0AF16233"/>
    <w:multiLevelType w:val="multilevel"/>
    <w:tmpl w:val="09D4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0AF17066"/>
    <w:multiLevelType w:val="hybridMultilevel"/>
    <w:tmpl w:val="75C8E082"/>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5" w15:restartNumberingAfterBreak="0">
    <w:nsid w:val="0AF6327A"/>
    <w:multiLevelType w:val="hybridMultilevel"/>
    <w:tmpl w:val="D110CAE0"/>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6" w15:restartNumberingAfterBreak="0">
    <w:nsid w:val="0AFD4295"/>
    <w:multiLevelType w:val="hybridMultilevel"/>
    <w:tmpl w:val="0ABC3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0B2D6C78"/>
    <w:multiLevelType w:val="hybridMultilevel"/>
    <w:tmpl w:val="06C050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8" w15:restartNumberingAfterBreak="0">
    <w:nsid w:val="0B382628"/>
    <w:multiLevelType w:val="hybridMultilevel"/>
    <w:tmpl w:val="BC244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0B44701B"/>
    <w:multiLevelType w:val="hybridMultilevel"/>
    <w:tmpl w:val="AD981A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0B4A4302"/>
    <w:multiLevelType w:val="hybridMultilevel"/>
    <w:tmpl w:val="ADC290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0B4B7F80"/>
    <w:multiLevelType w:val="hybridMultilevel"/>
    <w:tmpl w:val="62B642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0B531BD3"/>
    <w:multiLevelType w:val="multilevel"/>
    <w:tmpl w:val="498E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0B5600D5"/>
    <w:multiLevelType w:val="hybridMultilevel"/>
    <w:tmpl w:val="11F2DDFA"/>
    <w:lvl w:ilvl="0" w:tplc="BDCE1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0B572FC7"/>
    <w:multiLevelType w:val="hybridMultilevel"/>
    <w:tmpl w:val="B8BC81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5" w15:restartNumberingAfterBreak="0">
    <w:nsid w:val="0B6B3118"/>
    <w:multiLevelType w:val="hybridMultilevel"/>
    <w:tmpl w:val="5ED488EE"/>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76" w15:restartNumberingAfterBreak="0">
    <w:nsid w:val="0B961AF1"/>
    <w:multiLevelType w:val="multilevel"/>
    <w:tmpl w:val="A4FE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0BAC7870"/>
    <w:multiLevelType w:val="multilevel"/>
    <w:tmpl w:val="792AA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0BC528DB"/>
    <w:multiLevelType w:val="multilevel"/>
    <w:tmpl w:val="2A1C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0BCA025C"/>
    <w:multiLevelType w:val="hybridMultilevel"/>
    <w:tmpl w:val="A0ECF0F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0" w15:restartNumberingAfterBreak="0">
    <w:nsid w:val="0BCF45A2"/>
    <w:multiLevelType w:val="hybridMultilevel"/>
    <w:tmpl w:val="B11E669C"/>
    <w:lvl w:ilvl="0" w:tplc="F7D449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0C0266FE"/>
    <w:multiLevelType w:val="hybridMultilevel"/>
    <w:tmpl w:val="6D4A34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0C1A65A3"/>
    <w:multiLevelType w:val="hybridMultilevel"/>
    <w:tmpl w:val="B8843C6C"/>
    <w:lvl w:ilvl="0" w:tplc="04090011">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83" w15:restartNumberingAfterBreak="0">
    <w:nsid w:val="0C1E7F03"/>
    <w:multiLevelType w:val="multilevel"/>
    <w:tmpl w:val="F3F809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0C293004"/>
    <w:multiLevelType w:val="hybridMultilevel"/>
    <w:tmpl w:val="978EB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0C293946"/>
    <w:multiLevelType w:val="hybridMultilevel"/>
    <w:tmpl w:val="A0D8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0C3F7D3B"/>
    <w:multiLevelType w:val="hybridMultilevel"/>
    <w:tmpl w:val="7BEA266C"/>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0C525036"/>
    <w:multiLevelType w:val="hybridMultilevel"/>
    <w:tmpl w:val="E32EF8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8" w15:restartNumberingAfterBreak="0">
    <w:nsid w:val="0C5D6E4E"/>
    <w:multiLevelType w:val="hybridMultilevel"/>
    <w:tmpl w:val="3094E4A4"/>
    <w:lvl w:ilvl="0" w:tplc="0AE438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0C7A5A77"/>
    <w:multiLevelType w:val="multilevel"/>
    <w:tmpl w:val="90CA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0C856BA7"/>
    <w:multiLevelType w:val="multilevel"/>
    <w:tmpl w:val="727224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0C8B60E6"/>
    <w:multiLevelType w:val="hybridMultilevel"/>
    <w:tmpl w:val="2206A2BA"/>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92" w15:restartNumberingAfterBreak="0">
    <w:nsid w:val="0C9446F1"/>
    <w:multiLevelType w:val="hybridMultilevel"/>
    <w:tmpl w:val="91166228"/>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93" w15:restartNumberingAfterBreak="0">
    <w:nsid w:val="0C997414"/>
    <w:multiLevelType w:val="hybridMultilevel"/>
    <w:tmpl w:val="606467B2"/>
    <w:lvl w:ilvl="0" w:tplc="0C56A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0C9A2213"/>
    <w:multiLevelType w:val="hybridMultilevel"/>
    <w:tmpl w:val="B2981E02"/>
    <w:lvl w:ilvl="0" w:tplc="4A528262">
      <w:start w:val="39"/>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0CA2502B"/>
    <w:multiLevelType w:val="hybridMultilevel"/>
    <w:tmpl w:val="06B0013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0CA5358F"/>
    <w:multiLevelType w:val="hybridMultilevel"/>
    <w:tmpl w:val="CC36EB6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0CAD0DB9"/>
    <w:multiLevelType w:val="hybridMultilevel"/>
    <w:tmpl w:val="50DA1D8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8" w15:restartNumberingAfterBreak="0">
    <w:nsid w:val="0CBB0713"/>
    <w:multiLevelType w:val="multilevel"/>
    <w:tmpl w:val="062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0CBF2230"/>
    <w:multiLevelType w:val="hybridMultilevel"/>
    <w:tmpl w:val="8A74F87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0" w15:restartNumberingAfterBreak="0">
    <w:nsid w:val="0CCE6142"/>
    <w:multiLevelType w:val="hybridMultilevel"/>
    <w:tmpl w:val="6D20F86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0CCE7418"/>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02" w15:restartNumberingAfterBreak="0">
    <w:nsid w:val="0CE14182"/>
    <w:multiLevelType w:val="hybridMultilevel"/>
    <w:tmpl w:val="93F83A02"/>
    <w:lvl w:ilvl="0" w:tplc="EF229194">
      <w:start w:val="7"/>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0CE55749"/>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4" w15:restartNumberingAfterBreak="0">
    <w:nsid w:val="0CE73592"/>
    <w:multiLevelType w:val="hybridMultilevel"/>
    <w:tmpl w:val="A86E0252"/>
    <w:lvl w:ilvl="0" w:tplc="EF1A7E74">
      <w:start w:val="1"/>
      <w:numFmt w:val="decimal"/>
      <w:lvlText w:val="%1)"/>
      <w:lvlJc w:val="left"/>
      <w:pPr>
        <w:tabs>
          <w:tab w:val="num" w:pos="720"/>
        </w:tabs>
        <w:ind w:left="720" w:hanging="360"/>
      </w:pPr>
    </w:lvl>
    <w:lvl w:ilvl="1" w:tplc="A8F42CA4">
      <w:start w:val="1"/>
      <w:numFmt w:val="decimal"/>
      <w:lvlText w:val="%2."/>
      <w:lvlJc w:val="left"/>
      <w:pPr>
        <w:ind w:left="1440" w:hanging="360"/>
      </w:pPr>
      <w:rPr>
        <w:rFonts w:hint="default"/>
      </w:rPr>
    </w:lvl>
    <w:lvl w:ilvl="2" w:tplc="039E02B2">
      <w:start w:val="1"/>
      <w:numFmt w:val="decimal"/>
      <w:lvlText w:val="%3)"/>
      <w:lvlJc w:val="left"/>
      <w:pPr>
        <w:ind w:left="2160" w:hanging="360"/>
      </w:pPr>
      <w:rPr>
        <w:rFonts w:hint="default"/>
      </w:rPr>
    </w:lvl>
    <w:lvl w:ilvl="3" w:tplc="C22A745E" w:tentative="1">
      <w:start w:val="1"/>
      <w:numFmt w:val="lowerLetter"/>
      <w:lvlText w:val="%4."/>
      <w:lvlJc w:val="left"/>
      <w:pPr>
        <w:tabs>
          <w:tab w:val="num" w:pos="2880"/>
        </w:tabs>
        <w:ind w:left="2880" w:hanging="360"/>
      </w:pPr>
    </w:lvl>
    <w:lvl w:ilvl="4" w:tplc="C7C68B3A" w:tentative="1">
      <w:start w:val="1"/>
      <w:numFmt w:val="lowerLetter"/>
      <w:lvlText w:val="%5."/>
      <w:lvlJc w:val="left"/>
      <w:pPr>
        <w:tabs>
          <w:tab w:val="num" w:pos="3600"/>
        </w:tabs>
        <w:ind w:left="3600" w:hanging="360"/>
      </w:pPr>
    </w:lvl>
    <w:lvl w:ilvl="5" w:tplc="D2F82DC0" w:tentative="1">
      <w:start w:val="1"/>
      <w:numFmt w:val="lowerLetter"/>
      <w:lvlText w:val="%6."/>
      <w:lvlJc w:val="left"/>
      <w:pPr>
        <w:tabs>
          <w:tab w:val="num" w:pos="4320"/>
        </w:tabs>
        <w:ind w:left="4320" w:hanging="360"/>
      </w:pPr>
    </w:lvl>
    <w:lvl w:ilvl="6" w:tplc="76CE6152" w:tentative="1">
      <w:start w:val="1"/>
      <w:numFmt w:val="lowerLetter"/>
      <w:lvlText w:val="%7."/>
      <w:lvlJc w:val="left"/>
      <w:pPr>
        <w:tabs>
          <w:tab w:val="num" w:pos="5040"/>
        </w:tabs>
        <w:ind w:left="5040" w:hanging="360"/>
      </w:pPr>
    </w:lvl>
    <w:lvl w:ilvl="7" w:tplc="F2E6F290" w:tentative="1">
      <w:start w:val="1"/>
      <w:numFmt w:val="lowerLetter"/>
      <w:lvlText w:val="%8."/>
      <w:lvlJc w:val="left"/>
      <w:pPr>
        <w:tabs>
          <w:tab w:val="num" w:pos="5760"/>
        </w:tabs>
        <w:ind w:left="5760" w:hanging="360"/>
      </w:pPr>
    </w:lvl>
    <w:lvl w:ilvl="8" w:tplc="153E6508" w:tentative="1">
      <w:start w:val="1"/>
      <w:numFmt w:val="lowerLetter"/>
      <w:lvlText w:val="%9."/>
      <w:lvlJc w:val="left"/>
      <w:pPr>
        <w:tabs>
          <w:tab w:val="num" w:pos="6480"/>
        </w:tabs>
        <w:ind w:left="6480" w:hanging="360"/>
      </w:pPr>
    </w:lvl>
  </w:abstractNum>
  <w:abstractNum w:abstractNumId="205" w15:restartNumberingAfterBreak="0">
    <w:nsid w:val="0CE857A3"/>
    <w:multiLevelType w:val="hybridMultilevel"/>
    <w:tmpl w:val="AF5837D2"/>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206" w15:restartNumberingAfterBreak="0">
    <w:nsid w:val="0CEC753E"/>
    <w:multiLevelType w:val="hybridMultilevel"/>
    <w:tmpl w:val="59B6F9EE"/>
    <w:lvl w:ilvl="0" w:tplc="04090001">
      <w:start w:val="1"/>
      <w:numFmt w:val="bullet"/>
      <w:lvlText w:val=""/>
      <w:lvlJc w:val="left"/>
      <w:pPr>
        <w:ind w:left="728" w:hanging="420"/>
      </w:pPr>
      <w:rPr>
        <w:rFonts w:ascii="Wingdings" w:hAnsi="Wingdings" w:hint="default"/>
      </w:rPr>
    </w:lvl>
    <w:lvl w:ilvl="1" w:tplc="04090003" w:tentative="1">
      <w:start w:val="1"/>
      <w:numFmt w:val="bullet"/>
      <w:lvlText w:val=""/>
      <w:lvlJc w:val="left"/>
      <w:pPr>
        <w:ind w:left="1148" w:hanging="420"/>
      </w:pPr>
      <w:rPr>
        <w:rFonts w:ascii="Wingdings" w:hAnsi="Wingdings" w:hint="default"/>
      </w:rPr>
    </w:lvl>
    <w:lvl w:ilvl="2" w:tplc="04090005" w:tentative="1">
      <w:start w:val="1"/>
      <w:numFmt w:val="bullet"/>
      <w:lvlText w:val=""/>
      <w:lvlJc w:val="left"/>
      <w:pPr>
        <w:ind w:left="1568" w:hanging="420"/>
      </w:pPr>
      <w:rPr>
        <w:rFonts w:ascii="Wingdings" w:hAnsi="Wingdings" w:hint="default"/>
      </w:rPr>
    </w:lvl>
    <w:lvl w:ilvl="3" w:tplc="04090001" w:tentative="1">
      <w:start w:val="1"/>
      <w:numFmt w:val="bullet"/>
      <w:lvlText w:val=""/>
      <w:lvlJc w:val="left"/>
      <w:pPr>
        <w:ind w:left="1988" w:hanging="420"/>
      </w:pPr>
      <w:rPr>
        <w:rFonts w:ascii="Wingdings" w:hAnsi="Wingdings" w:hint="default"/>
      </w:rPr>
    </w:lvl>
    <w:lvl w:ilvl="4" w:tplc="04090003" w:tentative="1">
      <w:start w:val="1"/>
      <w:numFmt w:val="bullet"/>
      <w:lvlText w:val=""/>
      <w:lvlJc w:val="left"/>
      <w:pPr>
        <w:ind w:left="2408" w:hanging="420"/>
      </w:pPr>
      <w:rPr>
        <w:rFonts w:ascii="Wingdings" w:hAnsi="Wingdings" w:hint="default"/>
      </w:rPr>
    </w:lvl>
    <w:lvl w:ilvl="5" w:tplc="04090005" w:tentative="1">
      <w:start w:val="1"/>
      <w:numFmt w:val="bullet"/>
      <w:lvlText w:val=""/>
      <w:lvlJc w:val="left"/>
      <w:pPr>
        <w:ind w:left="2828" w:hanging="420"/>
      </w:pPr>
      <w:rPr>
        <w:rFonts w:ascii="Wingdings" w:hAnsi="Wingdings" w:hint="default"/>
      </w:rPr>
    </w:lvl>
    <w:lvl w:ilvl="6" w:tplc="04090001" w:tentative="1">
      <w:start w:val="1"/>
      <w:numFmt w:val="bullet"/>
      <w:lvlText w:val=""/>
      <w:lvlJc w:val="left"/>
      <w:pPr>
        <w:ind w:left="3248" w:hanging="420"/>
      </w:pPr>
      <w:rPr>
        <w:rFonts w:ascii="Wingdings" w:hAnsi="Wingdings" w:hint="default"/>
      </w:rPr>
    </w:lvl>
    <w:lvl w:ilvl="7" w:tplc="04090003" w:tentative="1">
      <w:start w:val="1"/>
      <w:numFmt w:val="bullet"/>
      <w:lvlText w:val=""/>
      <w:lvlJc w:val="left"/>
      <w:pPr>
        <w:ind w:left="3668" w:hanging="420"/>
      </w:pPr>
      <w:rPr>
        <w:rFonts w:ascii="Wingdings" w:hAnsi="Wingdings" w:hint="default"/>
      </w:rPr>
    </w:lvl>
    <w:lvl w:ilvl="8" w:tplc="04090005" w:tentative="1">
      <w:start w:val="1"/>
      <w:numFmt w:val="bullet"/>
      <w:lvlText w:val=""/>
      <w:lvlJc w:val="left"/>
      <w:pPr>
        <w:ind w:left="4088" w:hanging="420"/>
      </w:pPr>
      <w:rPr>
        <w:rFonts w:ascii="Wingdings" w:hAnsi="Wingdings" w:hint="default"/>
      </w:rPr>
    </w:lvl>
  </w:abstractNum>
  <w:abstractNum w:abstractNumId="207" w15:restartNumberingAfterBreak="0">
    <w:nsid w:val="0CEE3F32"/>
    <w:multiLevelType w:val="multilevel"/>
    <w:tmpl w:val="35BA6B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0CF2648D"/>
    <w:multiLevelType w:val="hybridMultilevel"/>
    <w:tmpl w:val="21D07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0D041651"/>
    <w:multiLevelType w:val="hybridMultilevel"/>
    <w:tmpl w:val="AF62E71E"/>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210" w15:restartNumberingAfterBreak="0">
    <w:nsid w:val="0D0C2E6F"/>
    <w:multiLevelType w:val="hybridMultilevel"/>
    <w:tmpl w:val="1CF2BE98"/>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1" w15:restartNumberingAfterBreak="0">
    <w:nsid w:val="0D1E6A5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0D423CA7"/>
    <w:multiLevelType w:val="hybridMultilevel"/>
    <w:tmpl w:val="18F020D0"/>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3" w15:restartNumberingAfterBreak="0">
    <w:nsid w:val="0D4675AB"/>
    <w:multiLevelType w:val="hybridMultilevel"/>
    <w:tmpl w:val="A8FAED9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4" w15:restartNumberingAfterBreak="0">
    <w:nsid w:val="0D5B1FBB"/>
    <w:multiLevelType w:val="hybridMultilevel"/>
    <w:tmpl w:val="F8E2A03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5" w15:restartNumberingAfterBreak="0">
    <w:nsid w:val="0D7279B4"/>
    <w:multiLevelType w:val="hybridMultilevel"/>
    <w:tmpl w:val="6EDC6D60"/>
    <w:lvl w:ilvl="0" w:tplc="04090001">
      <w:start w:val="1"/>
      <w:numFmt w:val="bullet"/>
      <w:lvlText w:val=""/>
      <w:lvlJc w:val="left"/>
      <w:pPr>
        <w:ind w:left="1292" w:hanging="420"/>
      </w:pPr>
      <w:rPr>
        <w:rFonts w:ascii="Wingdings" w:hAnsi="Wingdings" w:hint="default"/>
      </w:rPr>
    </w:lvl>
    <w:lvl w:ilvl="1" w:tplc="04090003" w:tentative="1">
      <w:start w:val="1"/>
      <w:numFmt w:val="bullet"/>
      <w:lvlText w:val=""/>
      <w:lvlJc w:val="left"/>
      <w:pPr>
        <w:ind w:left="1712" w:hanging="420"/>
      </w:pPr>
      <w:rPr>
        <w:rFonts w:ascii="Wingdings" w:hAnsi="Wingdings" w:hint="default"/>
      </w:rPr>
    </w:lvl>
    <w:lvl w:ilvl="2" w:tplc="04090005" w:tentative="1">
      <w:start w:val="1"/>
      <w:numFmt w:val="bullet"/>
      <w:lvlText w:val=""/>
      <w:lvlJc w:val="left"/>
      <w:pPr>
        <w:ind w:left="2132" w:hanging="420"/>
      </w:pPr>
      <w:rPr>
        <w:rFonts w:ascii="Wingdings" w:hAnsi="Wingdings" w:hint="default"/>
      </w:rPr>
    </w:lvl>
    <w:lvl w:ilvl="3" w:tplc="04090001" w:tentative="1">
      <w:start w:val="1"/>
      <w:numFmt w:val="bullet"/>
      <w:lvlText w:val=""/>
      <w:lvlJc w:val="left"/>
      <w:pPr>
        <w:ind w:left="2552" w:hanging="420"/>
      </w:pPr>
      <w:rPr>
        <w:rFonts w:ascii="Wingdings" w:hAnsi="Wingdings" w:hint="default"/>
      </w:rPr>
    </w:lvl>
    <w:lvl w:ilvl="4" w:tplc="04090003" w:tentative="1">
      <w:start w:val="1"/>
      <w:numFmt w:val="bullet"/>
      <w:lvlText w:val=""/>
      <w:lvlJc w:val="left"/>
      <w:pPr>
        <w:ind w:left="2972" w:hanging="420"/>
      </w:pPr>
      <w:rPr>
        <w:rFonts w:ascii="Wingdings" w:hAnsi="Wingdings" w:hint="default"/>
      </w:rPr>
    </w:lvl>
    <w:lvl w:ilvl="5" w:tplc="04090005" w:tentative="1">
      <w:start w:val="1"/>
      <w:numFmt w:val="bullet"/>
      <w:lvlText w:val=""/>
      <w:lvlJc w:val="left"/>
      <w:pPr>
        <w:ind w:left="3392" w:hanging="420"/>
      </w:pPr>
      <w:rPr>
        <w:rFonts w:ascii="Wingdings" w:hAnsi="Wingdings" w:hint="default"/>
      </w:rPr>
    </w:lvl>
    <w:lvl w:ilvl="6" w:tplc="04090001" w:tentative="1">
      <w:start w:val="1"/>
      <w:numFmt w:val="bullet"/>
      <w:lvlText w:val=""/>
      <w:lvlJc w:val="left"/>
      <w:pPr>
        <w:ind w:left="3812" w:hanging="420"/>
      </w:pPr>
      <w:rPr>
        <w:rFonts w:ascii="Wingdings" w:hAnsi="Wingdings" w:hint="default"/>
      </w:rPr>
    </w:lvl>
    <w:lvl w:ilvl="7" w:tplc="04090003" w:tentative="1">
      <w:start w:val="1"/>
      <w:numFmt w:val="bullet"/>
      <w:lvlText w:val=""/>
      <w:lvlJc w:val="left"/>
      <w:pPr>
        <w:ind w:left="4232" w:hanging="420"/>
      </w:pPr>
      <w:rPr>
        <w:rFonts w:ascii="Wingdings" w:hAnsi="Wingdings" w:hint="default"/>
      </w:rPr>
    </w:lvl>
    <w:lvl w:ilvl="8" w:tplc="04090005" w:tentative="1">
      <w:start w:val="1"/>
      <w:numFmt w:val="bullet"/>
      <w:lvlText w:val=""/>
      <w:lvlJc w:val="left"/>
      <w:pPr>
        <w:ind w:left="4652" w:hanging="420"/>
      </w:pPr>
      <w:rPr>
        <w:rFonts w:ascii="Wingdings" w:hAnsi="Wingdings" w:hint="default"/>
      </w:rPr>
    </w:lvl>
  </w:abstractNum>
  <w:abstractNum w:abstractNumId="216" w15:restartNumberingAfterBreak="0">
    <w:nsid w:val="0D907D07"/>
    <w:multiLevelType w:val="hybridMultilevel"/>
    <w:tmpl w:val="957A1116"/>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217" w15:restartNumberingAfterBreak="0">
    <w:nsid w:val="0DB74C49"/>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0DBA3DDC"/>
    <w:multiLevelType w:val="hybridMultilevel"/>
    <w:tmpl w:val="BE1E1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0DC44280"/>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0DD37FE3"/>
    <w:multiLevelType w:val="hybridMultilevel"/>
    <w:tmpl w:val="0D5A9DC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0DDE25F7"/>
    <w:multiLevelType w:val="hybridMultilevel"/>
    <w:tmpl w:val="4CB676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0DEF3C31"/>
    <w:multiLevelType w:val="hybridMultilevel"/>
    <w:tmpl w:val="A950D4D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3" w15:restartNumberingAfterBreak="0">
    <w:nsid w:val="0E1619F4"/>
    <w:multiLevelType w:val="multilevel"/>
    <w:tmpl w:val="D38E7EA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24" w15:restartNumberingAfterBreak="0">
    <w:nsid w:val="0E2F4887"/>
    <w:multiLevelType w:val="multilevel"/>
    <w:tmpl w:val="55E2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0E42274D"/>
    <w:multiLevelType w:val="hybridMultilevel"/>
    <w:tmpl w:val="E2ECF3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0E423D81"/>
    <w:multiLevelType w:val="hybridMultilevel"/>
    <w:tmpl w:val="6F94DA2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7" w15:restartNumberingAfterBreak="0">
    <w:nsid w:val="0E4F1123"/>
    <w:multiLevelType w:val="hybridMultilevel"/>
    <w:tmpl w:val="19ECE2B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8" w15:restartNumberingAfterBreak="0">
    <w:nsid w:val="0E667EE7"/>
    <w:multiLevelType w:val="hybridMultilevel"/>
    <w:tmpl w:val="6B88B0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9" w15:restartNumberingAfterBreak="0">
    <w:nsid w:val="0E6B493F"/>
    <w:multiLevelType w:val="hybridMultilevel"/>
    <w:tmpl w:val="9A68FCE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0" w15:restartNumberingAfterBreak="0">
    <w:nsid w:val="0E742BEB"/>
    <w:multiLevelType w:val="hybridMultilevel"/>
    <w:tmpl w:val="3BEAD9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0E9948E9"/>
    <w:multiLevelType w:val="multilevel"/>
    <w:tmpl w:val="8BD8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0EB15A3F"/>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0ECC5CED"/>
    <w:multiLevelType w:val="multilevel"/>
    <w:tmpl w:val="6C12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0EEF2110"/>
    <w:multiLevelType w:val="hybridMultilevel"/>
    <w:tmpl w:val="33B876D0"/>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235" w15:restartNumberingAfterBreak="0">
    <w:nsid w:val="0EFE5E0A"/>
    <w:multiLevelType w:val="hybridMultilevel"/>
    <w:tmpl w:val="BC4C3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0F085EA8"/>
    <w:multiLevelType w:val="hybridMultilevel"/>
    <w:tmpl w:val="33300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7" w15:restartNumberingAfterBreak="0">
    <w:nsid w:val="0F19605A"/>
    <w:multiLevelType w:val="hybridMultilevel"/>
    <w:tmpl w:val="735ABCE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8" w15:restartNumberingAfterBreak="0">
    <w:nsid w:val="0F2A5E80"/>
    <w:multiLevelType w:val="hybridMultilevel"/>
    <w:tmpl w:val="3BEE79E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9" w15:restartNumberingAfterBreak="0">
    <w:nsid w:val="0F457CCE"/>
    <w:multiLevelType w:val="hybridMultilevel"/>
    <w:tmpl w:val="6B20099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0" w15:restartNumberingAfterBreak="0">
    <w:nsid w:val="0F490512"/>
    <w:multiLevelType w:val="hybridMultilevel"/>
    <w:tmpl w:val="47ECAAC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41" w15:restartNumberingAfterBreak="0">
    <w:nsid w:val="0F4922CD"/>
    <w:multiLevelType w:val="hybridMultilevel"/>
    <w:tmpl w:val="3C1447AC"/>
    <w:lvl w:ilvl="0" w:tplc="72C425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2" w15:restartNumberingAfterBreak="0">
    <w:nsid w:val="0F4B57FF"/>
    <w:multiLevelType w:val="hybridMultilevel"/>
    <w:tmpl w:val="2F4A8D94"/>
    <w:lvl w:ilvl="0" w:tplc="331C0918">
      <w:start w:val="13"/>
      <w:numFmt w:val="decimal"/>
      <w:lvlText w:val="%1)"/>
      <w:lvlJc w:val="left"/>
      <w:pPr>
        <w:ind w:left="840" w:hanging="420"/>
      </w:pPr>
      <w:rPr>
        <w:rFonts w:hint="eastAsia"/>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abstractNum w:abstractNumId="243" w15:restartNumberingAfterBreak="0">
    <w:nsid w:val="0F4C06A1"/>
    <w:multiLevelType w:val="multilevel"/>
    <w:tmpl w:val="1186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0F4E6100"/>
    <w:multiLevelType w:val="hybridMultilevel"/>
    <w:tmpl w:val="363CE8F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5" w15:restartNumberingAfterBreak="0">
    <w:nsid w:val="0F607EDE"/>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6" w15:restartNumberingAfterBreak="0">
    <w:nsid w:val="0F637CEF"/>
    <w:multiLevelType w:val="hybridMultilevel"/>
    <w:tmpl w:val="F49A6C90"/>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7" w15:restartNumberingAfterBreak="0">
    <w:nsid w:val="0F6B339A"/>
    <w:multiLevelType w:val="hybridMultilevel"/>
    <w:tmpl w:val="A2EE36CA"/>
    <w:lvl w:ilvl="0" w:tplc="4E14E2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0F6B372E"/>
    <w:multiLevelType w:val="hybridMultilevel"/>
    <w:tmpl w:val="40A215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9" w15:restartNumberingAfterBreak="0">
    <w:nsid w:val="0F734EA5"/>
    <w:multiLevelType w:val="multilevel"/>
    <w:tmpl w:val="C8B2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0F7521E7"/>
    <w:multiLevelType w:val="hybridMultilevel"/>
    <w:tmpl w:val="A5CAE300"/>
    <w:lvl w:ilvl="0" w:tplc="04090001">
      <w:start w:val="1"/>
      <w:numFmt w:val="bullet"/>
      <w:lvlText w:val=""/>
      <w:lvlJc w:val="left"/>
      <w:pPr>
        <w:ind w:left="1220" w:hanging="440"/>
      </w:pPr>
      <w:rPr>
        <w:rFonts w:ascii="Wingdings" w:hAnsi="Wingdings"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251" w15:restartNumberingAfterBreak="0">
    <w:nsid w:val="0FA84A29"/>
    <w:multiLevelType w:val="hybridMultilevel"/>
    <w:tmpl w:val="8FCCF00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2" w15:restartNumberingAfterBreak="0">
    <w:nsid w:val="0FA97F16"/>
    <w:multiLevelType w:val="hybridMultilevel"/>
    <w:tmpl w:val="68AE531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3" w15:restartNumberingAfterBreak="0">
    <w:nsid w:val="0FAB5737"/>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0FDC1926"/>
    <w:multiLevelType w:val="multilevel"/>
    <w:tmpl w:val="DB34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0FDE79AA"/>
    <w:multiLevelType w:val="hybridMultilevel"/>
    <w:tmpl w:val="2DFA20BA"/>
    <w:lvl w:ilvl="0" w:tplc="04090003">
      <w:start w:val="1"/>
      <w:numFmt w:val="bullet"/>
      <w:lvlText w:val="o"/>
      <w:lvlJc w:val="left"/>
      <w:pPr>
        <w:ind w:left="1260" w:hanging="420"/>
      </w:pPr>
      <w:rPr>
        <w:rFonts w:ascii="Courier New" w:hAnsi="Courier New" w:cs="Courier New"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6" w15:restartNumberingAfterBreak="0">
    <w:nsid w:val="0FE578AE"/>
    <w:multiLevelType w:val="hybridMultilevel"/>
    <w:tmpl w:val="E788130A"/>
    <w:lvl w:ilvl="0" w:tplc="F8FA3518">
      <w:start w:val="8"/>
      <w:numFmt w:val="decimal"/>
      <w:lvlText w:val="%1."/>
      <w:lvlJc w:val="left"/>
      <w:pPr>
        <w:ind w:left="562" w:hanging="420"/>
      </w:pPr>
      <w:rPr>
        <w:rFonts w:hint="eastAsia"/>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57" w15:restartNumberingAfterBreak="0">
    <w:nsid w:val="0FEA32C9"/>
    <w:multiLevelType w:val="multilevel"/>
    <w:tmpl w:val="1D58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100251BC"/>
    <w:multiLevelType w:val="hybridMultilevel"/>
    <w:tmpl w:val="CB0894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10054783"/>
    <w:multiLevelType w:val="hybridMultilevel"/>
    <w:tmpl w:val="50902AA0"/>
    <w:lvl w:ilvl="0" w:tplc="49DA9976">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100E1A6D"/>
    <w:multiLevelType w:val="hybridMultilevel"/>
    <w:tmpl w:val="0758F89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61" w15:restartNumberingAfterBreak="0">
    <w:nsid w:val="10350451"/>
    <w:multiLevelType w:val="hybridMultilevel"/>
    <w:tmpl w:val="87FC577A"/>
    <w:lvl w:ilvl="0" w:tplc="04090003">
      <w:start w:val="1"/>
      <w:numFmt w:val="bullet"/>
      <w:lvlText w:val="o"/>
      <w:lvlJc w:val="left"/>
      <w:pPr>
        <w:ind w:left="440" w:hanging="440"/>
      </w:pPr>
      <w:rPr>
        <w:rFonts w:ascii="Courier New"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2" w15:restartNumberingAfterBreak="0">
    <w:nsid w:val="10413847"/>
    <w:multiLevelType w:val="hybridMultilevel"/>
    <w:tmpl w:val="42EA59A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3" w15:restartNumberingAfterBreak="0">
    <w:nsid w:val="10431080"/>
    <w:multiLevelType w:val="hybridMultilevel"/>
    <w:tmpl w:val="083A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10490353"/>
    <w:multiLevelType w:val="hybridMultilevel"/>
    <w:tmpl w:val="7886081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105E0C3A"/>
    <w:multiLevelType w:val="hybridMultilevel"/>
    <w:tmpl w:val="663EBF30"/>
    <w:lvl w:ilvl="0" w:tplc="272E5C74">
      <w:start w:val="1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1062226E"/>
    <w:multiLevelType w:val="hybridMultilevel"/>
    <w:tmpl w:val="1CA4192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7" w15:restartNumberingAfterBreak="0">
    <w:nsid w:val="10746C2C"/>
    <w:multiLevelType w:val="hybridMultilevel"/>
    <w:tmpl w:val="3432C2F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8" w15:restartNumberingAfterBreak="0">
    <w:nsid w:val="10A07D42"/>
    <w:multiLevelType w:val="hybridMultilevel"/>
    <w:tmpl w:val="7D44376E"/>
    <w:lvl w:ilvl="0" w:tplc="FECCA1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10A41D82"/>
    <w:multiLevelType w:val="hybridMultilevel"/>
    <w:tmpl w:val="B652FA78"/>
    <w:lvl w:ilvl="0" w:tplc="FFFFFFFF">
      <w:start w:val="1"/>
      <w:numFmt w:val="decimal"/>
      <w:lvlText w:val="%1."/>
      <w:lvlJc w:val="left"/>
      <w:pPr>
        <w:ind w:left="840" w:hanging="420"/>
      </w:pPr>
      <w:rPr>
        <w:rFonts w:hint="eastAsia"/>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0" w15:restartNumberingAfterBreak="0">
    <w:nsid w:val="10A95BA1"/>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10D73EB2"/>
    <w:multiLevelType w:val="hybridMultilevel"/>
    <w:tmpl w:val="EF88FC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10FC3D07"/>
    <w:multiLevelType w:val="hybridMultilevel"/>
    <w:tmpl w:val="F74CC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11075CE9"/>
    <w:multiLevelType w:val="hybridMultilevel"/>
    <w:tmpl w:val="393AD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15:restartNumberingAfterBreak="0">
    <w:nsid w:val="1130211D"/>
    <w:multiLevelType w:val="hybridMultilevel"/>
    <w:tmpl w:val="290C0DC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5" w15:restartNumberingAfterBreak="0">
    <w:nsid w:val="11313BEA"/>
    <w:multiLevelType w:val="hybridMultilevel"/>
    <w:tmpl w:val="483C959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6" w15:restartNumberingAfterBreak="0">
    <w:nsid w:val="11356163"/>
    <w:multiLevelType w:val="multilevel"/>
    <w:tmpl w:val="B072A84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440"/>
      </w:pPr>
      <w:rPr>
        <w:rFonts w:hint="default"/>
        <w:b/>
      </w:rPr>
    </w:lvl>
    <w:lvl w:ilvl="8">
      <w:start w:val="1"/>
      <w:numFmt w:val="decimal"/>
      <w:isLgl/>
      <w:lvlText w:val="%1.%2.%3.%4.%5.%6.%7.%8.%9"/>
      <w:lvlJc w:val="left"/>
      <w:pPr>
        <w:ind w:left="4680" w:hanging="1800"/>
      </w:pPr>
      <w:rPr>
        <w:rFonts w:hint="default"/>
        <w:b/>
      </w:rPr>
    </w:lvl>
  </w:abstractNum>
  <w:abstractNum w:abstractNumId="277" w15:restartNumberingAfterBreak="0">
    <w:nsid w:val="114E00E7"/>
    <w:multiLevelType w:val="hybridMultilevel"/>
    <w:tmpl w:val="A5DED72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78" w15:restartNumberingAfterBreak="0">
    <w:nsid w:val="1157583E"/>
    <w:multiLevelType w:val="hybridMultilevel"/>
    <w:tmpl w:val="02303D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15:restartNumberingAfterBreak="0">
    <w:nsid w:val="11760750"/>
    <w:multiLevelType w:val="hybridMultilevel"/>
    <w:tmpl w:val="6CAA48B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15:restartNumberingAfterBreak="0">
    <w:nsid w:val="117C7225"/>
    <w:multiLevelType w:val="multilevel"/>
    <w:tmpl w:val="C6A66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11812D93"/>
    <w:multiLevelType w:val="multilevel"/>
    <w:tmpl w:val="3EEC66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11B04602"/>
    <w:multiLevelType w:val="hybridMultilevel"/>
    <w:tmpl w:val="018A6044"/>
    <w:lvl w:ilvl="0" w:tplc="04090011">
      <w:start w:val="1"/>
      <w:numFmt w:val="decimal"/>
      <w:lvlText w:val="%1)"/>
      <w:lvlJc w:val="left"/>
      <w:pPr>
        <w:ind w:left="871" w:hanging="420"/>
      </w:pPr>
    </w:lvl>
    <w:lvl w:ilvl="1" w:tplc="04090019" w:tentative="1">
      <w:start w:val="1"/>
      <w:numFmt w:val="lowerLetter"/>
      <w:lvlText w:val="%2)"/>
      <w:lvlJc w:val="left"/>
      <w:pPr>
        <w:ind w:left="1291" w:hanging="420"/>
      </w:pPr>
    </w:lvl>
    <w:lvl w:ilvl="2" w:tplc="0409001B" w:tentative="1">
      <w:start w:val="1"/>
      <w:numFmt w:val="lowerRoman"/>
      <w:lvlText w:val="%3."/>
      <w:lvlJc w:val="right"/>
      <w:pPr>
        <w:ind w:left="1711" w:hanging="420"/>
      </w:pPr>
    </w:lvl>
    <w:lvl w:ilvl="3" w:tplc="0409000F" w:tentative="1">
      <w:start w:val="1"/>
      <w:numFmt w:val="decimal"/>
      <w:lvlText w:val="%4."/>
      <w:lvlJc w:val="left"/>
      <w:pPr>
        <w:ind w:left="2131" w:hanging="420"/>
      </w:pPr>
    </w:lvl>
    <w:lvl w:ilvl="4" w:tplc="04090019" w:tentative="1">
      <w:start w:val="1"/>
      <w:numFmt w:val="lowerLetter"/>
      <w:lvlText w:val="%5)"/>
      <w:lvlJc w:val="left"/>
      <w:pPr>
        <w:ind w:left="2551" w:hanging="420"/>
      </w:pPr>
    </w:lvl>
    <w:lvl w:ilvl="5" w:tplc="0409001B" w:tentative="1">
      <w:start w:val="1"/>
      <w:numFmt w:val="lowerRoman"/>
      <w:lvlText w:val="%6."/>
      <w:lvlJc w:val="right"/>
      <w:pPr>
        <w:ind w:left="2971" w:hanging="420"/>
      </w:pPr>
    </w:lvl>
    <w:lvl w:ilvl="6" w:tplc="0409000F" w:tentative="1">
      <w:start w:val="1"/>
      <w:numFmt w:val="decimal"/>
      <w:lvlText w:val="%7."/>
      <w:lvlJc w:val="left"/>
      <w:pPr>
        <w:ind w:left="3391" w:hanging="420"/>
      </w:pPr>
    </w:lvl>
    <w:lvl w:ilvl="7" w:tplc="04090019" w:tentative="1">
      <w:start w:val="1"/>
      <w:numFmt w:val="lowerLetter"/>
      <w:lvlText w:val="%8)"/>
      <w:lvlJc w:val="left"/>
      <w:pPr>
        <w:ind w:left="3811" w:hanging="420"/>
      </w:pPr>
    </w:lvl>
    <w:lvl w:ilvl="8" w:tplc="0409001B" w:tentative="1">
      <w:start w:val="1"/>
      <w:numFmt w:val="lowerRoman"/>
      <w:lvlText w:val="%9."/>
      <w:lvlJc w:val="right"/>
      <w:pPr>
        <w:ind w:left="4231" w:hanging="420"/>
      </w:pPr>
    </w:lvl>
  </w:abstractNum>
  <w:abstractNum w:abstractNumId="283" w15:restartNumberingAfterBreak="0">
    <w:nsid w:val="11B73FC9"/>
    <w:multiLevelType w:val="multilevel"/>
    <w:tmpl w:val="61DC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11C5697F"/>
    <w:multiLevelType w:val="hybridMultilevel"/>
    <w:tmpl w:val="C39821E4"/>
    <w:lvl w:ilvl="0" w:tplc="0409000F">
      <w:start w:val="1"/>
      <w:numFmt w:val="decimal"/>
      <w:lvlText w:val="%1."/>
      <w:lvlJc w:val="left"/>
      <w:pPr>
        <w:ind w:left="720" w:hanging="360"/>
      </w:pPr>
      <w:rPr>
        <w:rFonts w:hint="eastAsia"/>
      </w:rPr>
    </w:lvl>
    <w:lvl w:ilvl="1" w:tplc="04090011">
      <w:start w:val="1"/>
      <w:numFmt w:val="decimal"/>
      <w:lvlText w:val="%2)"/>
      <w:lvlJc w:val="left"/>
      <w:pPr>
        <w:ind w:left="1500" w:hanging="42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11E70B54"/>
    <w:multiLevelType w:val="hybridMultilevel"/>
    <w:tmpl w:val="2B805AD4"/>
    <w:lvl w:ilvl="0" w:tplc="FFFFFFFF">
      <w:start w:val="1"/>
      <w:numFmt w:val="decimal"/>
      <w:lvlText w:val="%1)"/>
      <w:lvlJc w:val="left"/>
      <w:pPr>
        <w:ind w:left="1521" w:hanging="420"/>
      </w:pPr>
    </w:lvl>
    <w:lvl w:ilvl="1" w:tplc="FFFFFFFF" w:tentative="1">
      <w:start w:val="1"/>
      <w:numFmt w:val="lowerLetter"/>
      <w:lvlText w:val="%2)"/>
      <w:lvlJc w:val="left"/>
      <w:pPr>
        <w:ind w:left="1941" w:hanging="420"/>
      </w:pPr>
    </w:lvl>
    <w:lvl w:ilvl="2" w:tplc="FFFFFFFF" w:tentative="1">
      <w:start w:val="1"/>
      <w:numFmt w:val="lowerRoman"/>
      <w:lvlText w:val="%3."/>
      <w:lvlJc w:val="right"/>
      <w:pPr>
        <w:ind w:left="2361" w:hanging="420"/>
      </w:pPr>
    </w:lvl>
    <w:lvl w:ilvl="3" w:tplc="FFFFFFFF" w:tentative="1">
      <w:start w:val="1"/>
      <w:numFmt w:val="decimal"/>
      <w:lvlText w:val="%4."/>
      <w:lvlJc w:val="left"/>
      <w:pPr>
        <w:ind w:left="2781" w:hanging="420"/>
      </w:pPr>
    </w:lvl>
    <w:lvl w:ilvl="4" w:tplc="FFFFFFFF" w:tentative="1">
      <w:start w:val="1"/>
      <w:numFmt w:val="lowerLetter"/>
      <w:lvlText w:val="%5)"/>
      <w:lvlJc w:val="left"/>
      <w:pPr>
        <w:ind w:left="3201" w:hanging="420"/>
      </w:pPr>
    </w:lvl>
    <w:lvl w:ilvl="5" w:tplc="FFFFFFFF" w:tentative="1">
      <w:start w:val="1"/>
      <w:numFmt w:val="lowerRoman"/>
      <w:lvlText w:val="%6."/>
      <w:lvlJc w:val="right"/>
      <w:pPr>
        <w:ind w:left="3621" w:hanging="420"/>
      </w:pPr>
    </w:lvl>
    <w:lvl w:ilvl="6" w:tplc="FFFFFFFF" w:tentative="1">
      <w:start w:val="1"/>
      <w:numFmt w:val="decimal"/>
      <w:lvlText w:val="%7."/>
      <w:lvlJc w:val="left"/>
      <w:pPr>
        <w:ind w:left="4041" w:hanging="420"/>
      </w:pPr>
    </w:lvl>
    <w:lvl w:ilvl="7" w:tplc="FFFFFFFF" w:tentative="1">
      <w:start w:val="1"/>
      <w:numFmt w:val="lowerLetter"/>
      <w:lvlText w:val="%8)"/>
      <w:lvlJc w:val="left"/>
      <w:pPr>
        <w:ind w:left="4461" w:hanging="420"/>
      </w:pPr>
    </w:lvl>
    <w:lvl w:ilvl="8" w:tplc="FFFFFFFF" w:tentative="1">
      <w:start w:val="1"/>
      <w:numFmt w:val="lowerRoman"/>
      <w:lvlText w:val="%9."/>
      <w:lvlJc w:val="right"/>
      <w:pPr>
        <w:ind w:left="4881" w:hanging="420"/>
      </w:pPr>
    </w:lvl>
  </w:abstractNum>
  <w:abstractNum w:abstractNumId="286" w15:restartNumberingAfterBreak="0">
    <w:nsid w:val="12003C01"/>
    <w:multiLevelType w:val="hybridMultilevel"/>
    <w:tmpl w:val="FBC6A44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7" w15:restartNumberingAfterBreak="0">
    <w:nsid w:val="1202023B"/>
    <w:multiLevelType w:val="hybridMultilevel"/>
    <w:tmpl w:val="07580BC4"/>
    <w:lvl w:ilvl="0" w:tplc="B090221C">
      <w:start w:val="1"/>
      <w:numFmt w:val="lowerRoman"/>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8" w15:restartNumberingAfterBreak="0">
    <w:nsid w:val="12201B52"/>
    <w:multiLevelType w:val="hybridMultilevel"/>
    <w:tmpl w:val="9B50EC7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9" w15:restartNumberingAfterBreak="0">
    <w:nsid w:val="122F3FD4"/>
    <w:multiLevelType w:val="hybridMultilevel"/>
    <w:tmpl w:val="B0A65FBA"/>
    <w:lvl w:ilvl="0" w:tplc="FFFFFFFF">
      <w:start w:val="3"/>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90" w15:restartNumberingAfterBreak="0">
    <w:nsid w:val="124928C2"/>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291" w15:restartNumberingAfterBreak="0">
    <w:nsid w:val="12737675"/>
    <w:multiLevelType w:val="hybridMultilevel"/>
    <w:tmpl w:val="6A9EB7D6"/>
    <w:lvl w:ilvl="0" w:tplc="7CDECDA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127B3F73"/>
    <w:multiLevelType w:val="multilevel"/>
    <w:tmpl w:val="A53C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12840495"/>
    <w:multiLevelType w:val="hybridMultilevel"/>
    <w:tmpl w:val="01708C7A"/>
    <w:lvl w:ilvl="0" w:tplc="C79EB4A8">
      <w:start w:val="1"/>
      <w:numFmt w:val="lowerLetter"/>
      <w:lvlText w:val="%1."/>
      <w:lvlJc w:val="left"/>
      <w:pPr>
        <w:ind w:left="1190" w:hanging="360"/>
      </w:pPr>
      <w:rPr>
        <w:rFonts w:hint="default"/>
      </w:rPr>
    </w:lvl>
    <w:lvl w:ilvl="1" w:tplc="04090019" w:tentative="1">
      <w:start w:val="1"/>
      <w:numFmt w:val="lowerLetter"/>
      <w:lvlText w:val="%2."/>
      <w:lvlJc w:val="left"/>
      <w:pPr>
        <w:ind w:left="1910" w:hanging="360"/>
      </w:pPr>
    </w:lvl>
    <w:lvl w:ilvl="2" w:tplc="0409001B" w:tentative="1">
      <w:start w:val="1"/>
      <w:numFmt w:val="lowerRoman"/>
      <w:lvlText w:val="%3."/>
      <w:lvlJc w:val="right"/>
      <w:pPr>
        <w:ind w:left="2630" w:hanging="180"/>
      </w:pPr>
    </w:lvl>
    <w:lvl w:ilvl="3" w:tplc="0409000F" w:tentative="1">
      <w:start w:val="1"/>
      <w:numFmt w:val="decimal"/>
      <w:lvlText w:val="%4."/>
      <w:lvlJc w:val="left"/>
      <w:pPr>
        <w:ind w:left="3350" w:hanging="360"/>
      </w:pPr>
    </w:lvl>
    <w:lvl w:ilvl="4" w:tplc="04090019" w:tentative="1">
      <w:start w:val="1"/>
      <w:numFmt w:val="lowerLetter"/>
      <w:lvlText w:val="%5."/>
      <w:lvlJc w:val="left"/>
      <w:pPr>
        <w:ind w:left="4070" w:hanging="360"/>
      </w:pPr>
    </w:lvl>
    <w:lvl w:ilvl="5" w:tplc="0409001B" w:tentative="1">
      <w:start w:val="1"/>
      <w:numFmt w:val="lowerRoman"/>
      <w:lvlText w:val="%6."/>
      <w:lvlJc w:val="right"/>
      <w:pPr>
        <w:ind w:left="4790" w:hanging="180"/>
      </w:pPr>
    </w:lvl>
    <w:lvl w:ilvl="6" w:tplc="0409000F" w:tentative="1">
      <w:start w:val="1"/>
      <w:numFmt w:val="decimal"/>
      <w:lvlText w:val="%7."/>
      <w:lvlJc w:val="left"/>
      <w:pPr>
        <w:ind w:left="5510" w:hanging="360"/>
      </w:pPr>
    </w:lvl>
    <w:lvl w:ilvl="7" w:tplc="04090019" w:tentative="1">
      <w:start w:val="1"/>
      <w:numFmt w:val="lowerLetter"/>
      <w:lvlText w:val="%8."/>
      <w:lvlJc w:val="left"/>
      <w:pPr>
        <w:ind w:left="6230" w:hanging="360"/>
      </w:pPr>
    </w:lvl>
    <w:lvl w:ilvl="8" w:tplc="0409001B" w:tentative="1">
      <w:start w:val="1"/>
      <w:numFmt w:val="lowerRoman"/>
      <w:lvlText w:val="%9."/>
      <w:lvlJc w:val="right"/>
      <w:pPr>
        <w:ind w:left="6950" w:hanging="180"/>
      </w:pPr>
    </w:lvl>
  </w:abstractNum>
  <w:abstractNum w:abstractNumId="294" w15:restartNumberingAfterBreak="0">
    <w:nsid w:val="129752B1"/>
    <w:multiLevelType w:val="hybridMultilevel"/>
    <w:tmpl w:val="4CB676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15:restartNumberingAfterBreak="0">
    <w:nsid w:val="12CD06D1"/>
    <w:multiLevelType w:val="hybridMultilevel"/>
    <w:tmpl w:val="75EAFC14"/>
    <w:lvl w:ilvl="0" w:tplc="0A78F8B6">
      <w:start w:val="2"/>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12DB18E7"/>
    <w:multiLevelType w:val="hybridMultilevel"/>
    <w:tmpl w:val="15A252A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7" w15:restartNumberingAfterBreak="0">
    <w:nsid w:val="12FC0106"/>
    <w:multiLevelType w:val="hybridMultilevel"/>
    <w:tmpl w:val="FEF48DC6"/>
    <w:lvl w:ilvl="0" w:tplc="D39C83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8" w15:restartNumberingAfterBreak="0">
    <w:nsid w:val="13276C83"/>
    <w:multiLevelType w:val="hybridMultilevel"/>
    <w:tmpl w:val="7A72EF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15:restartNumberingAfterBreak="0">
    <w:nsid w:val="13334A69"/>
    <w:multiLevelType w:val="hybridMultilevel"/>
    <w:tmpl w:val="8A9CFC50"/>
    <w:lvl w:ilvl="0" w:tplc="04090001">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0" w15:restartNumberingAfterBreak="0">
    <w:nsid w:val="13381194"/>
    <w:multiLevelType w:val="hybridMultilevel"/>
    <w:tmpl w:val="0DE463E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1" w15:restartNumberingAfterBreak="0">
    <w:nsid w:val="133E5348"/>
    <w:multiLevelType w:val="multilevel"/>
    <w:tmpl w:val="9402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134271B2"/>
    <w:multiLevelType w:val="hybridMultilevel"/>
    <w:tmpl w:val="24960B20"/>
    <w:lvl w:ilvl="0" w:tplc="04090003">
      <w:start w:val="1"/>
      <w:numFmt w:val="bullet"/>
      <w:lvlText w:val="o"/>
      <w:lvlJc w:val="left"/>
      <w:pPr>
        <w:ind w:left="1031" w:hanging="440"/>
      </w:pPr>
      <w:rPr>
        <w:rFonts w:ascii="Courier New" w:hAnsi="Courier New" w:cs="Courier New" w:hint="default"/>
      </w:rPr>
    </w:lvl>
    <w:lvl w:ilvl="1" w:tplc="04090003" w:tentative="1">
      <w:start w:val="1"/>
      <w:numFmt w:val="bullet"/>
      <w:lvlText w:val=""/>
      <w:lvlJc w:val="left"/>
      <w:pPr>
        <w:ind w:left="1471" w:hanging="440"/>
      </w:pPr>
      <w:rPr>
        <w:rFonts w:ascii="Wingdings" w:hAnsi="Wingdings" w:hint="default"/>
      </w:rPr>
    </w:lvl>
    <w:lvl w:ilvl="2" w:tplc="04090005" w:tentative="1">
      <w:start w:val="1"/>
      <w:numFmt w:val="bullet"/>
      <w:lvlText w:val=""/>
      <w:lvlJc w:val="left"/>
      <w:pPr>
        <w:ind w:left="1911" w:hanging="440"/>
      </w:pPr>
      <w:rPr>
        <w:rFonts w:ascii="Wingdings" w:hAnsi="Wingdings" w:hint="default"/>
      </w:rPr>
    </w:lvl>
    <w:lvl w:ilvl="3" w:tplc="04090001" w:tentative="1">
      <w:start w:val="1"/>
      <w:numFmt w:val="bullet"/>
      <w:lvlText w:val=""/>
      <w:lvlJc w:val="left"/>
      <w:pPr>
        <w:ind w:left="2351" w:hanging="440"/>
      </w:pPr>
      <w:rPr>
        <w:rFonts w:ascii="Wingdings" w:hAnsi="Wingdings" w:hint="default"/>
      </w:rPr>
    </w:lvl>
    <w:lvl w:ilvl="4" w:tplc="04090003" w:tentative="1">
      <w:start w:val="1"/>
      <w:numFmt w:val="bullet"/>
      <w:lvlText w:val=""/>
      <w:lvlJc w:val="left"/>
      <w:pPr>
        <w:ind w:left="2791" w:hanging="440"/>
      </w:pPr>
      <w:rPr>
        <w:rFonts w:ascii="Wingdings" w:hAnsi="Wingdings" w:hint="default"/>
      </w:rPr>
    </w:lvl>
    <w:lvl w:ilvl="5" w:tplc="04090005" w:tentative="1">
      <w:start w:val="1"/>
      <w:numFmt w:val="bullet"/>
      <w:lvlText w:val=""/>
      <w:lvlJc w:val="left"/>
      <w:pPr>
        <w:ind w:left="3231" w:hanging="440"/>
      </w:pPr>
      <w:rPr>
        <w:rFonts w:ascii="Wingdings" w:hAnsi="Wingdings" w:hint="default"/>
      </w:rPr>
    </w:lvl>
    <w:lvl w:ilvl="6" w:tplc="04090001" w:tentative="1">
      <w:start w:val="1"/>
      <w:numFmt w:val="bullet"/>
      <w:lvlText w:val=""/>
      <w:lvlJc w:val="left"/>
      <w:pPr>
        <w:ind w:left="3671" w:hanging="440"/>
      </w:pPr>
      <w:rPr>
        <w:rFonts w:ascii="Wingdings" w:hAnsi="Wingdings" w:hint="default"/>
      </w:rPr>
    </w:lvl>
    <w:lvl w:ilvl="7" w:tplc="04090003" w:tentative="1">
      <w:start w:val="1"/>
      <w:numFmt w:val="bullet"/>
      <w:lvlText w:val=""/>
      <w:lvlJc w:val="left"/>
      <w:pPr>
        <w:ind w:left="4111" w:hanging="440"/>
      </w:pPr>
      <w:rPr>
        <w:rFonts w:ascii="Wingdings" w:hAnsi="Wingdings" w:hint="default"/>
      </w:rPr>
    </w:lvl>
    <w:lvl w:ilvl="8" w:tplc="04090005" w:tentative="1">
      <w:start w:val="1"/>
      <w:numFmt w:val="bullet"/>
      <w:lvlText w:val=""/>
      <w:lvlJc w:val="left"/>
      <w:pPr>
        <w:ind w:left="4551" w:hanging="440"/>
      </w:pPr>
      <w:rPr>
        <w:rFonts w:ascii="Wingdings" w:hAnsi="Wingdings" w:hint="default"/>
      </w:rPr>
    </w:lvl>
  </w:abstractNum>
  <w:abstractNum w:abstractNumId="303" w15:restartNumberingAfterBreak="0">
    <w:nsid w:val="136124E3"/>
    <w:multiLevelType w:val="hybridMultilevel"/>
    <w:tmpl w:val="B238B58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4" w15:restartNumberingAfterBreak="0">
    <w:nsid w:val="138B79D6"/>
    <w:multiLevelType w:val="hybridMultilevel"/>
    <w:tmpl w:val="FFDC2CF6"/>
    <w:lvl w:ilvl="0" w:tplc="8CFE9670">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5" w15:restartNumberingAfterBreak="0">
    <w:nsid w:val="13A56725"/>
    <w:multiLevelType w:val="hybridMultilevel"/>
    <w:tmpl w:val="9B4052FC"/>
    <w:lvl w:ilvl="0" w:tplc="E11ED802">
      <w:start w:val="1"/>
      <w:numFmt w:val="bullet"/>
      <w:lvlText w:val=""/>
      <w:lvlJc w:val="left"/>
      <w:pPr>
        <w:tabs>
          <w:tab w:val="num" w:pos="720"/>
        </w:tabs>
        <w:ind w:left="720" w:hanging="360"/>
      </w:pPr>
      <w:rPr>
        <w:rFonts w:ascii="Symbol" w:hAnsi="Symbol" w:hint="default"/>
        <w:sz w:val="20"/>
      </w:rPr>
    </w:lvl>
    <w:lvl w:ilvl="1" w:tplc="4D48412C" w:tentative="1">
      <w:start w:val="1"/>
      <w:numFmt w:val="bullet"/>
      <w:lvlText w:val="o"/>
      <w:lvlJc w:val="left"/>
      <w:pPr>
        <w:tabs>
          <w:tab w:val="num" w:pos="1440"/>
        </w:tabs>
        <w:ind w:left="1440" w:hanging="360"/>
      </w:pPr>
      <w:rPr>
        <w:rFonts w:ascii="Courier New" w:hAnsi="Courier New" w:hint="default"/>
        <w:sz w:val="20"/>
      </w:rPr>
    </w:lvl>
    <w:lvl w:ilvl="2" w:tplc="AB9612B8" w:tentative="1">
      <w:start w:val="1"/>
      <w:numFmt w:val="bullet"/>
      <w:lvlText w:val=""/>
      <w:lvlJc w:val="left"/>
      <w:pPr>
        <w:tabs>
          <w:tab w:val="num" w:pos="2160"/>
        </w:tabs>
        <w:ind w:left="2160" w:hanging="360"/>
      </w:pPr>
      <w:rPr>
        <w:rFonts w:ascii="Wingdings" w:hAnsi="Wingdings" w:hint="default"/>
        <w:sz w:val="20"/>
      </w:rPr>
    </w:lvl>
    <w:lvl w:ilvl="3" w:tplc="726E87AC" w:tentative="1">
      <w:start w:val="1"/>
      <w:numFmt w:val="bullet"/>
      <w:lvlText w:val=""/>
      <w:lvlJc w:val="left"/>
      <w:pPr>
        <w:tabs>
          <w:tab w:val="num" w:pos="2880"/>
        </w:tabs>
        <w:ind w:left="2880" w:hanging="360"/>
      </w:pPr>
      <w:rPr>
        <w:rFonts w:ascii="Wingdings" w:hAnsi="Wingdings" w:hint="default"/>
        <w:sz w:val="20"/>
      </w:rPr>
    </w:lvl>
    <w:lvl w:ilvl="4" w:tplc="6BC6E75A" w:tentative="1">
      <w:start w:val="1"/>
      <w:numFmt w:val="bullet"/>
      <w:lvlText w:val=""/>
      <w:lvlJc w:val="left"/>
      <w:pPr>
        <w:tabs>
          <w:tab w:val="num" w:pos="3600"/>
        </w:tabs>
        <w:ind w:left="3600" w:hanging="360"/>
      </w:pPr>
      <w:rPr>
        <w:rFonts w:ascii="Wingdings" w:hAnsi="Wingdings" w:hint="default"/>
        <w:sz w:val="20"/>
      </w:rPr>
    </w:lvl>
    <w:lvl w:ilvl="5" w:tplc="FAC27B96" w:tentative="1">
      <w:start w:val="1"/>
      <w:numFmt w:val="bullet"/>
      <w:lvlText w:val=""/>
      <w:lvlJc w:val="left"/>
      <w:pPr>
        <w:tabs>
          <w:tab w:val="num" w:pos="4320"/>
        </w:tabs>
        <w:ind w:left="4320" w:hanging="360"/>
      </w:pPr>
      <w:rPr>
        <w:rFonts w:ascii="Wingdings" w:hAnsi="Wingdings" w:hint="default"/>
        <w:sz w:val="20"/>
      </w:rPr>
    </w:lvl>
    <w:lvl w:ilvl="6" w:tplc="BAACF87A" w:tentative="1">
      <w:start w:val="1"/>
      <w:numFmt w:val="bullet"/>
      <w:lvlText w:val=""/>
      <w:lvlJc w:val="left"/>
      <w:pPr>
        <w:tabs>
          <w:tab w:val="num" w:pos="5040"/>
        </w:tabs>
        <w:ind w:left="5040" w:hanging="360"/>
      </w:pPr>
      <w:rPr>
        <w:rFonts w:ascii="Wingdings" w:hAnsi="Wingdings" w:hint="default"/>
        <w:sz w:val="20"/>
      </w:rPr>
    </w:lvl>
    <w:lvl w:ilvl="7" w:tplc="0F6E41D8" w:tentative="1">
      <w:start w:val="1"/>
      <w:numFmt w:val="bullet"/>
      <w:lvlText w:val=""/>
      <w:lvlJc w:val="left"/>
      <w:pPr>
        <w:tabs>
          <w:tab w:val="num" w:pos="5760"/>
        </w:tabs>
        <w:ind w:left="5760" w:hanging="360"/>
      </w:pPr>
      <w:rPr>
        <w:rFonts w:ascii="Wingdings" w:hAnsi="Wingdings" w:hint="default"/>
        <w:sz w:val="20"/>
      </w:rPr>
    </w:lvl>
    <w:lvl w:ilvl="8" w:tplc="6CF6991E"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3D45253"/>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13EE4304"/>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15:restartNumberingAfterBreak="0">
    <w:nsid w:val="13FD74F5"/>
    <w:multiLevelType w:val="hybridMultilevel"/>
    <w:tmpl w:val="36AA71C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9" w15:restartNumberingAfterBreak="0">
    <w:nsid w:val="140D6E48"/>
    <w:multiLevelType w:val="hybridMultilevel"/>
    <w:tmpl w:val="7936A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15:restartNumberingAfterBreak="0">
    <w:nsid w:val="141219C7"/>
    <w:multiLevelType w:val="hybridMultilevel"/>
    <w:tmpl w:val="A4409A40"/>
    <w:lvl w:ilvl="0" w:tplc="C9069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14146833"/>
    <w:multiLevelType w:val="hybridMultilevel"/>
    <w:tmpl w:val="27369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2" w15:restartNumberingAfterBreak="0">
    <w:nsid w:val="14204C07"/>
    <w:multiLevelType w:val="hybridMultilevel"/>
    <w:tmpl w:val="C7943472"/>
    <w:lvl w:ilvl="0" w:tplc="04090001">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13" w15:restartNumberingAfterBreak="0">
    <w:nsid w:val="142F08A3"/>
    <w:multiLevelType w:val="hybridMultilevel"/>
    <w:tmpl w:val="B8F6297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14384DFC"/>
    <w:multiLevelType w:val="hybridMultilevel"/>
    <w:tmpl w:val="D90C3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143973ED"/>
    <w:multiLevelType w:val="hybridMultilevel"/>
    <w:tmpl w:val="F9BC3C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6" w15:restartNumberingAfterBreak="0">
    <w:nsid w:val="143A1BF5"/>
    <w:multiLevelType w:val="hybridMultilevel"/>
    <w:tmpl w:val="5F78E95C"/>
    <w:lvl w:ilvl="0" w:tplc="5448C3A6">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15:restartNumberingAfterBreak="0">
    <w:nsid w:val="143A3210"/>
    <w:multiLevelType w:val="hybridMultilevel"/>
    <w:tmpl w:val="BBFE8CC0"/>
    <w:lvl w:ilvl="0" w:tplc="88861C5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8" w15:restartNumberingAfterBreak="0">
    <w:nsid w:val="143C695C"/>
    <w:multiLevelType w:val="hybridMultilevel"/>
    <w:tmpl w:val="6B4806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144A0A91"/>
    <w:multiLevelType w:val="hybridMultilevel"/>
    <w:tmpl w:val="FAD8BEBC"/>
    <w:lvl w:ilvl="0" w:tplc="AFFE488A">
      <w:start w:val="18"/>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15:restartNumberingAfterBreak="0">
    <w:nsid w:val="144A1E71"/>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1" w15:restartNumberingAfterBreak="0">
    <w:nsid w:val="144B2305"/>
    <w:multiLevelType w:val="hybridMultilevel"/>
    <w:tmpl w:val="3DC41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144C4E05"/>
    <w:multiLevelType w:val="hybridMultilevel"/>
    <w:tmpl w:val="9C66A5CC"/>
    <w:lvl w:ilvl="0" w:tplc="8F2C165E">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3" w15:restartNumberingAfterBreak="0">
    <w:nsid w:val="14547DF1"/>
    <w:multiLevelType w:val="hybridMultilevel"/>
    <w:tmpl w:val="BADCFA7C"/>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24" w15:restartNumberingAfterBreak="0">
    <w:nsid w:val="146D4253"/>
    <w:multiLevelType w:val="hybridMultilevel"/>
    <w:tmpl w:val="B9E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147454EB"/>
    <w:multiLevelType w:val="hybridMultilevel"/>
    <w:tmpl w:val="EE4675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6" w15:restartNumberingAfterBreak="0">
    <w:nsid w:val="14A10BA0"/>
    <w:multiLevelType w:val="hybridMultilevel"/>
    <w:tmpl w:val="ED0EE99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27" w15:restartNumberingAfterBreak="0">
    <w:nsid w:val="14B75B01"/>
    <w:multiLevelType w:val="multilevel"/>
    <w:tmpl w:val="01C4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14B93070"/>
    <w:multiLevelType w:val="multilevel"/>
    <w:tmpl w:val="0C9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14BE7A2D"/>
    <w:multiLevelType w:val="hybridMultilevel"/>
    <w:tmpl w:val="A3BE24D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30" w15:restartNumberingAfterBreak="0">
    <w:nsid w:val="14CD36B7"/>
    <w:multiLevelType w:val="hybridMultilevel"/>
    <w:tmpl w:val="B4885514"/>
    <w:lvl w:ilvl="0" w:tplc="48705B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150F0328"/>
    <w:multiLevelType w:val="multilevel"/>
    <w:tmpl w:val="74F2ED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152C7579"/>
    <w:multiLevelType w:val="hybridMultilevel"/>
    <w:tmpl w:val="C3AE91E8"/>
    <w:lvl w:ilvl="0" w:tplc="ADD426DC">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152E343E"/>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34" w15:restartNumberingAfterBreak="0">
    <w:nsid w:val="152E4456"/>
    <w:multiLevelType w:val="hybridMultilevel"/>
    <w:tmpl w:val="9D565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15:restartNumberingAfterBreak="0">
    <w:nsid w:val="156458D4"/>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1568740D"/>
    <w:multiLevelType w:val="hybridMultilevel"/>
    <w:tmpl w:val="2A4C15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7" w15:restartNumberingAfterBreak="0">
    <w:nsid w:val="157021E0"/>
    <w:multiLevelType w:val="hybridMultilevel"/>
    <w:tmpl w:val="ACD85E62"/>
    <w:lvl w:ilvl="0" w:tplc="676CFF4A">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338" w15:restartNumberingAfterBreak="0">
    <w:nsid w:val="157A20A4"/>
    <w:multiLevelType w:val="hybridMultilevel"/>
    <w:tmpl w:val="FC305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15910E3F"/>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15952266"/>
    <w:multiLevelType w:val="hybridMultilevel"/>
    <w:tmpl w:val="A86E0252"/>
    <w:lvl w:ilvl="0" w:tplc="1C00AD30">
      <w:start w:val="1"/>
      <w:numFmt w:val="decimal"/>
      <w:lvlText w:val="%1)"/>
      <w:lvlJc w:val="left"/>
      <w:pPr>
        <w:tabs>
          <w:tab w:val="num" w:pos="720"/>
        </w:tabs>
        <w:ind w:left="720" w:hanging="360"/>
      </w:pPr>
    </w:lvl>
    <w:lvl w:ilvl="1" w:tplc="95649978">
      <w:start w:val="1"/>
      <w:numFmt w:val="decimal"/>
      <w:lvlText w:val="%2."/>
      <w:lvlJc w:val="left"/>
      <w:pPr>
        <w:ind w:left="1440" w:hanging="360"/>
      </w:pPr>
      <w:rPr>
        <w:rFonts w:hint="default"/>
      </w:rPr>
    </w:lvl>
    <w:lvl w:ilvl="2" w:tplc="3056E480">
      <w:start w:val="1"/>
      <w:numFmt w:val="decimal"/>
      <w:lvlText w:val="%3)"/>
      <w:lvlJc w:val="left"/>
      <w:pPr>
        <w:ind w:left="2160" w:hanging="360"/>
      </w:pPr>
      <w:rPr>
        <w:rFonts w:hint="default"/>
      </w:rPr>
    </w:lvl>
    <w:lvl w:ilvl="3" w:tplc="C10A1644" w:tentative="1">
      <w:start w:val="1"/>
      <w:numFmt w:val="lowerLetter"/>
      <w:lvlText w:val="%4."/>
      <w:lvlJc w:val="left"/>
      <w:pPr>
        <w:tabs>
          <w:tab w:val="num" w:pos="2880"/>
        </w:tabs>
        <w:ind w:left="2880" w:hanging="360"/>
      </w:pPr>
    </w:lvl>
    <w:lvl w:ilvl="4" w:tplc="731C6BB0" w:tentative="1">
      <w:start w:val="1"/>
      <w:numFmt w:val="lowerLetter"/>
      <w:lvlText w:val="%5."/>
      <w:lvlJc w:val="left"/>
      <w:pPr>
        <w:tabs>
          <w:tab w:val="num" w:pos="3600"/>
        </w:tabs>
        <w:ind w:left="3600" w:hanging="360"/>
      </w:pPr>
    </w:lvl>
    <w:lvl w:ilvl="5" w:tplc="A1A258EA" w:tentative="1">
      <w:start w:val="1"/>
      <w:numFmt w:val="lowerLetter"/>
      <w:lvlText w:val="%6."/>
      <w:lvlJc w:val="left"/>
      <w:pPr>
        <w:tabs>
          <w:tab w:val="num" w:pos="4320"/>
        </w:tabs>
        <w:ind w:left="4320" w:hanging="360"/>
      </w:pPr>
    </w:lvl>
    <w:lvl w:ilvl="6" w:tplc="81E0FBC2" w:tentative="1">
      <w:start w:val="1"/>
      <w:numFmt w:val="lowerLetter"/>
      <w:lvlText w:val="%7."/>
      <w:lvlJc w:val="left"/>
      <w:pPr>
        <w:tabs>
          <w:tab w:val="num" w:pos="5040"/>
        </w:tabs>
        <w:ind w:left="5040" w:hanging="360"/>
      </w:pPr>
    </w:lvl>
    <w:lvl w:ilvl="7" w:tplc="E462341A" w:tentative="1">
      <w:start w:val="1"/>
      <w:numFmt w:val="lowerLetter"/>
      <w:lvlText w:val="%8."/>
      <w:lvlJc w:val="left"/>
      <w:pPr>
        <w:tabs>
          <w:tab w:val="num" w:pos="5760"/>
        </w:tabs>
        <w:ind w:left="5760" w:hanging="360"/>
      </w:pPr>
    </w:lvl>
    <w:lvl w:ilvl="8" w:tplc="3CBC8054" w:tentative="1">
      <w:start w:val="1"/>
      <w:numFmt w:val="lowerLetter"/>
      <w:lvlText w:val="%9."/>
      <w:lvlJc w:val="left"/>
      <w:pPr>
        <w:tabs>
          <w:tab w:val="num" w:pos="6480"/>
        </w:tabs>
        <w:ind w:left="6480" w:hanging="360"/>
      </w:pPr>
    </w:lvl>
  </w:abstractNum>
  <w:abstractNum w:abstractNumId="341" w15:restartNumberingAfterBreak="0">
    <w:nsid w:val="159B0889"/>
    <w:multiLevelType w:val="hybridMultilevel"/>
    <w:tmpl w:val="FFF05B8A"/>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2" w15:restartNumberingAfterBreak="0">
    <w:nsid w:val="15DB35D1"/>
    <w:multiLevelType w:val="hybridMultilevel"/>
    <w:tmpl w:val="924CF7C0"/>
    <w:lvl w:ilvl="0" w:tplc="2D4048A6">
      <w:start w:val="1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15:restartNumberingAfterBreak="0">
    <w:nsid w:val="15DE0B49"/>
    <w:multiLevelType w:val="hybridMultilevel"/>
    <w:tmpl w:val="6F101274"/>
    <w:lvl w:ilvl="0" w:tplc="4B820DA0">
      <w:start w:val="1"/>
      <w:numFmt w:val="decimal"/>
      <w:lvlText w:val="%1."/>
      <w:lvlJc w:val="left"/>
      <w:pPr>
        <w:ind w:left="360" w:hanging="360"/>
      </w:pPr>
    </w:lvl>
    <w:lvl w:ilvl="1" w:tplc="F28A6198">
      <w:start w:val="1"/>
      <w:numFmt w:val="lowerLetter"/>
      <w:lvlText w:val="%2."/>
      <w:lvlJc w:val="left"/>
      <w:pPr>
        <w:ind w:left="1080" w:hanging="360"/>
      </w:pPr>
    </w:lvl>
    <w:lvl w:ilvl="2" w:tplc="637AAC2A">
      <w:start w:val="1"/>
      <w:numFmt w:val="lowerRoman"/>
      <w:lvlText w:val="%3."/>
      <w:lvlJc w:val="right"/>
      <w:pPr>
        <w:ind w:left="1800" w:hanging="180"/>
      </w:pPr>
    </w:lvl>
    <w:lvl w:ilvl="3" w:tplc="50D43626">
      <w:start w:val="1"/>
      <w:numFmt w:val="decimal"/>
      <w:lvlText w:val="%4."/>
      <w:lvlJc w:val="left"/>
      <w:pPr>
        <w:ind w:left="2520" w:hanging="360"/>
      </w:pPr>
    </w:lvl>
    <w:lvl w:ilvl="4" w:tplc="DB1EBA0A">
      <w:start w:val="1"/>
      <w:numFmt w:val="lowerLetter"/>
      <w:lvlText w:val="%5."/>
      <w:lvlJc w:val="left"/>
      <w:pPr>
        <w:ind w:left="3240" w:hanging="360"/>
      </w:pPr>
    </w:lvl>
    <w:lvl w:ilvl="5" w:tplc="A9AA4C38">
      <w:start w:val="1"/>
      <w:numFmt w:val="lowerRoman"/>
      <w:lvlText w:val="%6."/>
      <w:lvlJc w:val="right"/>
      <w:pPr>
        <w:ind w:left="3960" w:hanging="180"/>
      </w:pPr>
    </w:lvl>
    <w:lvl w:ilvl="6" w:tplc="5E0C4A88">
      <w:start w:val="1"/>
      <w:numFmt w:val="decimal"/>
      <w:lvlText w:val="%7."/>
      <w:lvlJc w:val="left"/>
      <w:pPr>
        <w:ind w:left="4680" w:hanging="360"/>
      </w:pPr>
    </w:lvl>
    <w:lvl w:ilvl="7" w:tplc="C838C124">
      <w:start w:val="1"/>
      <w:numFmt w:val="lowerLetter"/>
      <w:lvlText w:val="%8."/>
      <w:lvlJc w:val="left"/>
      <w:pPr>
        <w:ind w:left="5400" w:hanging="360"/>
      </w:pPr>
    </w:lvl>
    <w:lvl w:ilvl="8" w:tplc="208271EC">
      <w:start w:val="1"/>
      <w:numFmt w:val="lowerRoman"/>
      <w:lvlText w:val="%9."/>
      <w:lvlJc w:val="right"/>
      <w:pPr>
        <w:ind w:left="6120" w:hanging="180"/>
      </w:pPr>
    </w:lvl>
  </w:abstractNum>
  <w:abstractNum w:abstractNumId="344" w15:restartNumberingAfterBreak="0">
    <w:nsid w:val="15F20D9B"/>
    <w:multiLevelType w:val="hybridMultilevel"/>
    <w:tmpl w:val="CC9E52B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45" w15:restartNumberingAfterBreak="0">
    <w:nsid w:val="16003741"/>
    <w:multiLevelType w:val="hybridMultilevel"/>
    <w:tmpl w:val="CFF0C448"/>
    <w:lvl w:ilvl="0" w:tplc="CC242288">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15:restartNumberingAfterBreak="0">
    <w:nsid w:val="160A4032"/>
    <w:multiLevelType w:val="hybridMultilevel"/>
    <w:tmpl w:val="19CC2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15:restartNumberingAfterBreak="0">
    <w:nsid w:val="160B5298"/>
    <w:multiLevelType w:val="multilevel"/>
    <w:tmpl w:val="B716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16167BB0"/>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15:restartNumberingAfterBreak="0">
    <w:nsid w:val="161D011E"/>
    <w:multiLevelType w:val="hybridMultilevel"/>
    <w:tmpl w:val="C0202FC6"/>
    <w:lvl w:ilvl="0" w:tplc="105E63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0" w15:restartNumberingAfterBreak="0">
    <w:nsid w:val="162B134B"/>
    <w:multiLevelType w:val="hybridMultilevel"/>
    <w:tmpl w:val="4E5EC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16417A4D"/>
    <w:multiLevelType w:val="hybridMultilevel"/>
    <w:tmpl w:val="5DEA50A0"/>
    <w:lvl w:ilvl="0" w:tplc="3C2A984A">
      <w:start w:val="6"/>
      <w:numFmt w:val="decimal"/>
      <w:lvlText w:val="%1."/>
      <w:lvlJc w:val="left"/>
      <w:pPr>
        <w:ind w:left="360" w:hanging="360"/>
      </w:pPr>
      <w:rPr>
        <w:rFonts w:asciiTheme="minorEastAsia" w:eastAsia="宋体" w:hAnsi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2" w15:restartNumberingAfterBreak="0">
    <w:nsid w:val="16590DAF"/>
    <w:multiLevelType w:val="multilevel"/>
    <w:tmpl w:val="548627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166673F7"/>
    <w:multiLevelType w:val="hybridMultilevel"/>
    <w:tmpl w:val="1BFE6626"/>
    <w:lvl w:ilvl="0" w:tplc="5B206BB2">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16771103"/>
    <w:multiLevelType w:val="hybridMultilevel"/>
    <w:tmpl w:val="9350CA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5" w15:restartNumberingAfterBreak="0">
    <w:nsid w:val="167E1992"/>
    <w:multiLevelType w:val="hybridMultilevel"/>
    <w:tmpl w:val="0E369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16993236"/>
    <w:multiLevelType w:val="multilevel"/>
    <w:tmpl w:val="D7C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16AC0287"/>
    <w:multiLevelType w:val="hybridMultilevel"/>
    <w:tmpl w:val="41E2F5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16B55978"/>
    <w:multiLevelType w:val="hybridMultilevel"/>
    <w:tmpl w:val="C0F297A8"/>
    <w:lvl w:ilvl="0" w:tplc="05C23A40">
      <w:start w:val="4"/>
      <w:numFmt w:val="decimal"/>
      <w:lvlText w:val="%1)"/>
      <w:lvlJc w:val="left"/>
      <w:pPr>
        <w:ind w:left="443"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15:restartNumberingAfterBreak="0">
    <w:nsid w:val="16C65F86"/>
    <w:multiLevelType w:val="hybridMultilevel"/>
    <w:tmpl w:val="104CADE8"/>
    <w:lvl w:ilvl="0" w:tplc="04090011">
      <w:start w:val="1"/>
      <w:numFmt w:val="decimal"/>
      <w:lvlText w:val="%1)"/>
      <w:lvlJc w:val="left"/>
      <w:pPr>
        <w:ind w:left="780" w:hanging="360"/>
      </w:pPr>
      <w:rPr>
        <w:rFonts w:hint="default"/>
        <w:sz w:val="22"/>
      </w:rPr>
    </w:lvl>
    <w:lvl w:ilvl="1" w:tplc="04090001">
      <w:start w:val="1"/>
      <w:numFmt w:val="bullet"/>
      <w:lvlText w:val=""/>
      <w:lvlJc w:val="left"/>
      <w:pPr>
        <w:ind w:left="1500" w:hanging="360"/>
      </w:pPr>
      <w:rPr>
        <w:rFonts w:ascii="Symbol" w:hAnsi="Symbol"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0" w15:restartNumberingAfterBreak="0">
    <w:nsid w:val="16D06C11"/>
    <w:multiLevelType w:val="hybridMultilevel"/>
    <w:tmpl w:val="2AC41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15:restartNumberingAfterBreak="0">
    <w:nsid w:val="16E325AA"/>
    <w:multiLevelType w:val="hybridMultilevel"/>
    <w:tmpl w:val="424EF9DA"/>
    <w:lvl w:ilvl="0" w:tplc="A3B27C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15:restartNumberingAfterBreak="0">
    <w:nsid w:val="16E62FB8"/>
    <w:multiLevelType w:val="hybridMultilevel"/>
    <w:tmpl w:val="C91A7378"/>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363" w15:restartNumberingAfterBreak="0">
    <w:nsid w:val="16F43F5A"/>
    <w:multiLevelType w:val="hybridMultilevel"/>
    <w:tmpl w:val="07BE68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4" w15:restartNumberingAfterBreak="0">
    <w:nsid w:val="170666F8"/>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5" w15:restartNumberingAfterBreak="0">
    <w:nsid w:val="17136BDC"/>
    <w:multiLevelType w:val="hybridMultilevel"/>
    <w:tmpl w:val="64545578"/>
    <w:lvl w:ilvl="0" w:tplc="20D28CE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6" w15:restartNumberingAfterBreak="0">
    <w:nsid w:val="17217BA9"/>
    <w:multiLevelType w:val="hybridMultilevel"/>
    <w:tmpl w:val="B0A65FBA"/>
    <w:lvl w:ilvl="0" w:tplc="74127772">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7" w15:restartNumberingAfterBreak="0">
    <w:nsid w:val="17235FAB"/>
    <w:multiLevelType w:val="hybridMultilevel"/>
    <w:tmpl w:val="A6C0AD4E"/>
    <w:lvl w:ilvl="0" w:tplc="D1368C70">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15:restartNumberingAfterBreak="0">
    <w:nsid w:val="17263F1B"/>
    <w:multiLevelType w:val="hybridMultilevel"/>
    <w:tmpl w:val="673030CE"/>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69" w15:restartNumberingAfterBreak="0">
    <w:nsid w:val="173169EC"/>
    <w:multiLevelType w:val="hybridMultilevel"/>
    <w:tmpl w:val="8200BED0"/>
    <w:lvl w:ilvl="0" w:tplc="04090003">
      <w:start w:val="1"/>
      <w:numFmt w:val="bullet"/>
      <w:lvlText w:val="o"/>
      <w:lvlJc w:val="left"/>
      <w:pPr>
        <w:ind w:left="420" w:hanging="420"/>
      </w:pPr>
      <w:rPr>
        <w:rFonts w:ascii="Courier New" w:hAnsi="Courier New" w:cs="Courier New"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0" w15:restartNumberingAfterBreak="0">
    <w:nsid w:val="173B6E5B"/>
    <w:multiLevelType w:val="hybridMultilevel"/>
    <w:tmpl w:val="D57692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173C0C54"/>
    <w:multiLevelType w:val="multilevel"/>
    <w:tmpl w:val="4E78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174034D8"/>
    <w:multiLevelType w:val="multilevel"/>
    <w:tmpl w:val="CB4CDA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3" w15:restartNumberingAfterBreak="0">
    <w:nsid w:val="17513149"/>
    <w:multiLevelType w:val="hybridMultilevel"/>
    <w:tmpl w:val="EC1202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4" w15:restartNumberingAfterBreak="0">
    <w:nsid w:val="17525ED1"/>
    <w:multiLevelType w:val="hybridMultilevel"/>
    <w:tmpl w:val="4CB67616"/>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5" w15:restartNumberingAfterBreak="0">
    <w:nsid w:val="1770491D"/>
    <w:multiLevelType w:val="hybridMultilevel"/>
    <w:tmpl w:val="59AEFF9A"/>
    <w:lvl w:ilvl="0" w:tplc="29E8EDD2">
      <w:start w:val="16"/>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15:restartNumberingAfterBreak="0">
    <w:nsid w:val="177F2016"/>
    <w:multiLevelType w:val="multilevel"/>
    <w:tmpl w:val="2688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17803BC1"/>
    <w:multiLevelType w:val="hybridMultilevel"/>
    <w:tmpl w:val="11D2ED3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78" w15:restartNumberingAfterBreak="0">
    <w:nsid w:val="17956C03"/>
    <w:multiLevelType w:val="hybridMultilevel"/>
    <w:tmpl w:val="04C09B9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79" w15:restartNumberingAfterBreak="0">
    <w:nsid w:val="17984508"/>
    <w:multiLevelType w:val="multilevel"/>
    <w:tmpl w:val="0B1C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17A36B28"/>
    <w:multiLevelType w:val="multilevel"/>
    <w:tmpl w:val="3B44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17A43626"/>
    <w:multiLevelType w:val="hybridMultilevel"/>
    <w:tmpl w:val="31E0E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17AA1211"/>
    <w:multiLevelType w:val="hybridMultilevel"/>
    <w:tmpl w:val="93BAE8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3" w15:restartNumberingAfterBreak="0">
    <w:nsid w:val="17C7724B"/>
    <w:multiLevelType w:val="multilevel"/>
    <w:tmpl w:val="F3A0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17CD35A8"/>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85" w15:restartNumberingAfterBreak="0">
    <w:nsid w:val="17D56F5C"/>
    <w:multiLevelType w:val="hybridMultilevel"/>
    <w:tmpl w:val="E71E20C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86" w15:restartNumberingAfterBreak="0">
    <w:nsid w:val="17EB5700"/>
    <w:multiLevelType w:val="hybridMultilevel"/>
    <w:tmpl w:val="3BEAD9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7" w15:restartNumberingAfterBreak="0">
    <w:nsid w:val="17EC645D"/>
    <w:multiLevelType w:val="hybridMultilevel"/>
    <w:tmpl w:val="FC88B9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8" w15:restartNumberingAfterBreak="0">
    <w:nsid w:val="18077BC5"/>
    <w:multiLevelType w:val="hybridMultilevel"/>
    <w:tmpl w:val="68E8029C"/>
    <w:lvl w:ilvl="0" w:tplc="E520AF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9" w15:restartNumberingAfterBreak="0">
    <w:nsid w:val="183610E7"/>
    <w:multiLevelType w:val="hybridMultilevel"/>
    <w:tmpl w:val="1CF2E526"/>
    <w:lvl w:ilvl="0" w:tplc="260E52F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15:restartNumberingAfterBreak="0">
    <w:nsid w:val="18390887"/>
    <w:multiLevelType w:val="hybridMultilevel"/>
    <w:tmpl w:val="A9C2E096"/>
    <w:lvl w:ilvl="0" w:tplc="3F2CC9A2">
      <w:start w:val="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1" w15:restartNumberingAfterBreak="0">
    <w:nsid w:val="183E2F0C"/>
    <w:multiLevelType w:val="hybridMultilevel"/>
    <w:tmpl w:val="51940B18"/>
    <w:lvl w:ilvl="0" w:tplc="FB64E42E">
      <w:start w:val="1"/>
      <w:numFmt w:val="decimal"/>
      <w:lvlText w:val="%1."/>
      <w:lvlJc w:val="left"/>
      <w:pPr>
        <w:ind w:left="360" w:hanging="360"/>
      </w:pPr>
      <w:rPr>
        <w:rFonts w:asciiTheme="minorHAnsi" w:hAnsiTheme="minorHAnsi" w:hint="default"/>
        <w:sz w:val="2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2" w15:restartNumberingAfterBreak="0">
    <w:nsid w:val="18610331"/>
    <w:multiLevelType w:val="hybridMultilevel"/>
    <w:tmpl w:val="5F8E24AE"/>
    <w:lvl w:ilvl="0" w:tplc="04090003">
      <w:start w:val="1"/>
      <w:numFmt w:val="bullet"/>
      <w:lvlText w:val="o"/>
      <w:lvlJc w:val="left"/>
      <w:pPr>
        <w:ind w:left="1050" w:hanging="420"/>
      </w:pPr>
      <w:rPr>
        <w:rFonts w:ascii="Courier New" w:hAnsi="Courier New" w:cs="Courier New"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93" w15:restartNumberingAfterBreak="0">
    <w:nsid w:val="18D14131"/>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18EA7A0B"/>
    <w:multiLevelType w:val="hybridMultilevel"/>
    <w:tmpl w:val="BA026236"/>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95" w15:restartNumberingAfterBreak="0">
    <w:nsid w:val="18F46D46"/>
    <w:multiLevelType w:val="hybridMultilevel"/>
    <w:tmpl w:val="A802DCC2"/>
    <w:lvl w:ilvl="0" w:tplc="EB908B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15:restartNumberingAfterBreak="0">
    <w:nsid w:val="190626BE"/>
    <w:multiLevelType w:val="multilevel"/>
    <w:tmpl w:val="27B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190C0912"/>
    <w:multiLevelType w:val="hybridMultilevel"/>
    <w:tmpl w:val="1AE8966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98" w15:restartNumberingAfterBreak="0">
    <w:nsid w:val="19103BAC"/>
    <w:multiLevelType w:val="hybridMultilevel"/>
    <w:tmpl w:val="8B000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9" w15:restartNumberingAfterBreak="0">
    <w:nsid w:val="192025F5"/>
    <w:multiLevelType w:val="multilevel"/>
    <w:tmpl w:val="1D58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194C2F3F"/>
    <w:multiLevelType w:val="hybridMultilevel"/>
    <w:tmpl w:val="85CC6726"/>
    <w:lvl w:ilvl="0" w:tplc="04090011">
      <w:start w:val="1"/>
      <w:numFmt w:val="decimal"/>
      <w:lvlText w:val="%1)"/>
      <w:lvlJc w:val="left"/>
      <w:pPr>
        <w:ind w:left="1154" w:hanging="420"/>
      </w:p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401" w15:restartNumberingAfterBreak="0">
    <w:nsid w:val="19521CFE"/>
    <w:multiLevelType w:val="hybridMultilevel"/>
    <w:tmpl w:val="F32ED950"/>
    <w:lvl w:ilvl="0" w:tplc="DA50BD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2" w15:restartNumberingAfterBreak="0">
    <w:nsid w:val="1980667C"/>
    <w:multiLevelType w:val="hybridMultilevel"/>
    <w:tmpl w:val="C722F40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03" w15:restartNumberingAfterBreak="0">
    <w:nsid w:val="198B1D3A"/>
    <w:multiLevelType w:val="hybridMultilevel"/>
    <w:tmpl w:val="D37A7138"/>
    <w:lvl w:ilvl="0" w:tplc="04090003">
      <w:start w:val="1"/>
      <w:numFmt w:val="bullet"/>
      <w:lvlText w:val="o"/>
      <w:lvlJc w:val="left"/>
      <w:pPr>
        <w:ind w:left="780" w:hanging="420"/>
      </w:pPr>
      <w:rPr>
        <w:rFonts w:ascii="Courier New" w:hAnsi="Courier New" w:cs="Courier New"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4" w15:restartNumberingAfterBreak="0">
    <w:nsid w:val="19980EC7"/>
    <w:multiLevelType w:val="multilevel"/>
    <w:tmpl w:val="18B0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19A45191"/>
    <w:multiLevelType w:val="hybridMultilevel"/>
    <w:tmpl w:val="D72E8636"/>
    <w:lvl w:ilvl="0" w:tplc="0DB08CEE">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15:restartNumberingAfterBreak="0">
    <w:nsid w:val="19A865AA"/>
    <w:multiLevelType w:val="hybridMultilevel"/>
    <w:tmpl w:val="F412ECA2"/>
    <w:lvl w:ilvl="0" w:tplc="5D7E3BE2">
      <w:start w:val="3"/>
      <w:numFmt w:val="lowerLetter"/>
      <w:lvlText w:val="%1."/>
      <w:lvlJc w:val="left"/>
      <w:pPr>
        <w:ind w:left="840" w:hanging="420"/>
      </w:pPr>
      <w:rPr>
        <w:rFonts w:hint="eastAsia"/>
      </w:rPr>
    </w:lvl>
    <w:lvl w:ilvl="1" w:tplc="04090019" w:tentative="1">
      <w:start w:val="1"/>
      <w:numFmt w:val="lowerLetter"/>
      <w:lvlText w:val="%2)"/>
      <w:lvlJc w:val="left"/>
      <w:pPr>
        <w:ind w:left="180" w:hanging="420"/>
      </w:pPr>
    </w:lvl>
    <w:lvl w:ilvl="2" w:tplc="0409001B" w:tentative="1">
      <w:start w:val="1"/>
      <w:numFmt w:val="lowerRoman"/>
      <w:lvlText w:val="%3."/>
      <w:lvlJc w:val="right"/>
      <w:pPr>
        <w:ind w:left="600" w:hanging="420"/>
      </w:pPr>
    </w:lvl>
    <w:lvl w:ilvl="3" w:tplc="0409000F" w:tentative="1">
      <w:start w:val="1"/>
      <w:numFmt w:val="decimal"/>
      <w:lvlText w:val="%4."/>
      <w:lvlJc w:val="left"/>
      <w:pPr>
        <w:ind w:left="1020" w:hanging="420"/>
      </w:pPr>
    </w:lvl>
    <w:lvl w:ilvl="4" w:tplc="04090019" w:tentative="1">
      <w:start w:val="1"/>
      <w:numFmt w:val="lowerLetter"/>
      <w:lvlText w:val="%5)"/>
      <w:lvlJc w:val="left"/>
      <w:pPr>
        <w:ind w:left="1440" w:hanging="420"/>
      </w:pPr>
    </w:lvl>
    <w:lvl w:ilvl="5" w:tplc="0409001B" w:tentative="1">
      <w:start w:val="1"/>
      <w:numFmt w:val="lowerRoman"/>
      <w:lvlText w:val="%6."/>
      <w:lvlJc w:val="right"/>
      <w:pPr>
        <w:ind w:left="1860" w:hanging="420"/>
      </w:pPr>
    </w:lvl>
    <w:lvl w:ilvl="6" w:tplc="0409000F" w:tentative="1">
      <w:start w:val="1"/>
      <w:numFmt w:val="decimal"/>
      <w:lvlText w:val="%7."/>
      <w:lvlJc w:val="left"/>
      <w:pPr>
        <w:ind w:left="2280" w:hanging="420"/>
      </w:pPr>
    </w:lvl>
    <w:lvl w:ilvl="7" w:tplc="04090019" w:tentative="1">
      <w:start w:val="1"/>
      <w:numFmt w:val="lowerLetter"/>
      <w:lvlText w:val="%8)"/>
      <w:lvlJc w:val="left"/>
      <w:pPr>
        <w:ind w:left="2700" w:hanging="420"/>
      </w:pPr>
    </w:lvl>
    <w:lvl w:ilvl="8" w:tplc="0409001B" w:tentative="1">
      <w:start w:val="1"/>
      <w:numFmt w:val="lowerRoman"/>
      <w:lvlText w:val="%9."/>
      <w:lvlJc w:val="right"/>
      <w:pPr>
        <w:ind w:left="3120" w:hanging="420"/>
      </w:pPr>
    </w:lvl>
  </w:abstractNum>
  <w:abstractNum w:abstractNumId="407" w15:restartNumberingAfterBreak="0">
    <w:nsid w:val="19A87649"/>
    <w:multiLevelType w:val="hybridMultilevel"/>
    <w:tmpl w:val="E3920318"/>
    <w:lvl w:ilvl="0" w:tplc="8C24BA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8" w15:restartNumberingAfterBreak="0">
    <w:nsid w:val="19AE4B5F"/>
    <w:multiLevelType w:val="hybridMultilevel"/>
    <w:tmpl w:val="6F101274"/>
    <w:lvl w:ilvl="0" w:tplc="4B820DA0">
      <w:start w:val="1"/>
      <w:numFmt w:val="decimal"/>
      <w:lvlText w:val="%1."/>
      <w:lvlJc w:val="left"/>
      <w:pPr>
        <w:ind w:left="360" w:hanging="360"/>
      </w:pPr>
    </w:lvl>
    <w:lvl w:ilvl="1" w:tplc="F28A6198">
      <w:start w:val="1"/>
      <w:numFmt w:val="lowerLetter"/>
      <w:lvlText w:val="%2."/>
      <w:lvlJc w:val="left"/>
      <w:pPr>
        <w:ind w:left="1080" w:hanging="360"/>
      </w:pPr>
    </w:lvl>
    <w:lvl w:ilvl="2" w:tplc="637AAC2A">
      <w:start w:val="1"/>
      <w:numFmt w:val="lowerRoman"/>
      <w:lvlText w:val="%3."/>
      <w:lvlJc w:val="right"/>
      <w:pPr>
        <w:ind w:left="1800" w:hanging="180"/>
      </w:pPr>
    </w:lvl>
    <w:lvl w:ilvl="3" w:tplc="50D43626">
      <w:start w:val="1"/>
      <w:numFmt w:val="decimal"/>
      <w:lvlText w:val="%4."/>
      <w:lvlJc w:val="left"/>
      <w:pPr>
        <w:ind w:left="2520" w:hanging="360"/>
      </w:pPr>
    </w:lvl>
    <w:lvl w:ilvl="4" w:tplc="DB1EBA0A">
      <w:start w:val="1"/>
      <w:numFmt w:val="lowerLetter"/>
      <w:lvlText w:val="%5."/>
      <w:lvlJc w:val="left"/>
      <w:pPr>
        <w:ind w:left="3240" w:hanging="360"/>
      </w:pPr>
    </w:lvl>
    <w:lvl w:ilvl="5" w:tplc="A9AA4C38">
      <w:start w:val="1"/>
      <w:numFmt w:val="lowerRoman"/>
      <w:lvlText w:val="%6."/>
      <w:lvlJc w:val="right"/>
      <w:pPr>
        <w:ind w:left="3960" w:hanging="180"/>
      </w:pPr>
    </w:lvl>
    <w:lvl w:ilvl="6" w:tplc="5E0C4A88">
      <w:start w:val="1"/>
      <w:numFmt w:val="decimal"/>
      <w:lvlText w:val="%7."/>
      <w:lvlJc w:val="left"/>
      <w:pPr>
        <w:ind w:left="4680" w:hanging="360"/>
      </w:pPr>
    </w:lvl>
    <w:lvl w:ilvl="7" w:tplc="C838C124">
      <w:start w:val="1"/>
      <w:numFmt w:val="lowerLetter"/>
      <w:lvlText w:val="%8."/>
      <w:lvlJc w:val="left"/>
      <w:pPr>
        <w:ind w:left="5400" w:hanging="360"/>
      </w:pPr>
    </w:lvl>
    <w:lvl w:ilvl="8" w:tplc="208271EC">
      <w:start w:val="1"/>
      <w:numFmt w:val="lowerRoman"/>
      <w:lvlText w:val="%9."/>
      <w:lvlJc w:val="right"/>
      <w:pPr>
        <w:ind w:left="6120" w:hanging="180"/>
      </w:pPr>
    </w:lvl>
  </w:abstractNum>
  <w:abstractNum w:abstractNumId="409" w15:restartNumberingAfterBreak="0">
    <w:nsid w:val="19AF0284"/>
    <w:multiLevelType w:val="hybridMultilevel"/>
    <w:tmpl w:val="5D8E9502"/>
    <w:lvl w:ilvl="0" w:tplc="04090001">
      <w:start w:val="1"/>
      <w:numFmt w:val="bullet"/>
      <w:lvlText w:val=""/>
      <w:lvlJc w:val="left"/>
      <w:pPr>
        <w:ind w:left="1310" w:hanging="440"/>
      </w:pPr>
      <w:rPr>
        <w:rFonts w:ascii="Wingdings" w:hAnsi="Wingdings" w:hint="default"/>
      </w:rPr>
    </w:lvl>
    <w:lvl w:ilvl="1" w:tplc="04090003" w:tentative="1">
      <w:start w:val="1"/>
      <w:numFmt w:val="bullet"/>
      <w:lvlText w:val=""/>
      <w:lvlJc w:val="left"/>
      <w:pPr>
        <w:ind w:left="1750" w:hanging="440"/>
      </w:pPr>
      <w:rPr>
        <w:rFonts w:ascii="Wingdings" w:hAnsi="Wingdings" w:hint="default"/>
      </w:rPr>
    </w:lvl>
    <w:lvl w:ilvl="2" w:tplc="04090005" w:tentative="1">
      <w:start w:val="1"/>
      <w:numFmt w:val="bullet"/>
      <w:lvlText w:val=""/>
      <w:lvlJc w:val="left"/>
      <w:pPr>
        <w:ind w:left="2190" w:hanging="440"/>
      </w:pPr>
      <w:rPr>
        <w:rFonts w:ascii="Wingdings" w:hAnsi="Wingdings" w:hint="default"/>
      </w:rPr>
    </w:lvl>
    <w:lvl w:ilvl="3" w:tplc="04090001" w:tentative="1">
      <w:start w:val="1"/>
      <w:numFmt w:val="bullet"/>
      <w:lvlText w:val=""/>
      <w:lvlJc w:val="left"/>
      <w:pPr>
        <w:ind w:left="2630" w:hanging="440"/>
      </w:pPr>
      <w:rPr>
        <w:rFonts w:ascii="Wingdings" w:hAnsi="Wingdings" w:hint="default"/>
      </w:rPr>
    </w:lvl>
    <w:lvl w:ilvl="4" w:tplc="04090003" w:tentative="1">
      <w:start w:val="1"/>
      <w:numFmt w:val="bullet"/>
      <w:lvlText w:val=""/>
      <w:lvlJc w:val="left"/>
      <w:pPr>
        <w:ind w:left="3070" w:hanging="440"/>
      </w:pPr>
      <w:rPr>
        <w:rFonts w:ascii="Wingdings" w:hAnsi="Wingdings" w:hint="default"/>
      </w:rPr>
    </w:lvl>
    <w:lvl w:ilvl="5" w:tplc="04090005" w:tentative="1">
      <w:start w:val="1"/>
      <w:numFmt w:val="bullet"/>
      <w:lvlText w:val=""/>
      <w:lvlJc w:val="left"/>
      <w:pPr>
        <w:ind w:left="3510" w:hanging="440"/>
      </w:pPr>
      <w:rPr>
        <w:rFonts w:ascii="Wingdings" w:hAnsi="Wingdings" w:hint="default"/>
      </w:rPr>
    </w:lvl>
    <w:lvl w:ilvl="6" w:tplc="04090001" w:tentative="1">
      <w:start w:val="1"/>
      <w:numFmt w:val="bullet"/>
      <w:lvlText w:val=""/>
      <w:lvlJc w:val="left"/>
      <w:pPr>
        <w:ind w:left="3950" w:hanging="440"/>
      </w:pPr>
      <w:rPr>
        <w:rFonts w:ascii="Wingdings" w:hAnsi="Wingdings" w:hint="default"/>
      </w:rPr>
    </w:lvl>
    <w:lvl w:ilvl="7" w:tplc="04090003" w:tentative="1">
      <w:start w:val="1"/>
      <w:numFmt w:val="bullet"/>
      <w:lvlText w:val=""/>
      <w:lvlJc w:val="left"/>
      <w:pPr>
        <w:ind w:left="4390" w:hanging="440"/>
      </w:pPr>
      <w:rPr>
        <w:rFonts w:ascii="Wingdings" w:hAnsi="Wingdings" w:hint="default"/>
      </w:rPr>
    </w:lvl>
    <w:lvl w:ilvl="8" w:tplc="04090005" w:tentative="1">
      <w:start w:val="1"/>
      <w:numFmt w:val="bullet"/>
      <w:lvlText w:val=""/>
      <w:lvlJc w:val="left"/>
      <w:pPr>
        <w:ind w:left="4830" w:hanging="440"/>
      </w:pPr>
      <w:rPr>
        <w:rFonts w:ascii="Wingdings" w:hAnsi="Wingdings" w:hint="default"/>
      </w:rPr>
    </w:lvl>
  </w:abstractNum>
  <w:abstractNum w:abstractNumId="410" w15:restartNumberingAfterBreak="0">
    <w:nsid w:val="1A031CFA"/>
    <w:multiLevelType w:val="hybridMultilevel"/>
    <w:tmpl w:val="9BE6367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1" w15:restartNumberingAfterBreak="0">
    <w:nsid w:val="1A0619F2"/>
    <w:multiLevelType w:val="hybridMultilevel"/>
    <w:tmpl w:val="389AEB92"/>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2" w15:restartNumberingAfterBreak="0">
    <w:nsid w:val="1A224FFD"/>
    <w:multiLevelType w:val="hybridMultilevel"/>
    <w:tmpl w:val="3A20556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13" w15:restartNumberingAfterBreak="0">
    <w:nsid w:val="1A32358B"/>
    <w:multiLevelType w:val="hybridMultilevel"/>
    <w:tmpl w:val="8D72CFAE"/>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414" w15:restartNumberingAfterBreak="0">
    <w:nsid w:val="1A3C35E0"/>
    <w:multiLevelType w:val="hybridMultilevel"/>
    <w:tmpl w:val="212A932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15:restartNumberingAfterBreak="0">
    <w:nsid w:val="1A4335B6"/>
    <w:multiLevelType w:val="hybridMultilevel"/>
    <w:tmpl w:val="286CF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1A4B635C"/>
    <w:multiLevelType w:val="hybridMultilevel"/>
    <w:tmpl w:val="9F980AA0"/>
    <w:lvl w:ilvl="0" w:tplc="DF0C6574">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7" w15:restartNumberingAfterBreak="0">
    <w:nsid w:val="1A810331"/>
    <w:multiLevelType w:val="hybridMultilevel"/>
    <w:tmpl w:val="4E1278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8" w15:restartNumberingAfterBreak="0">
    <w:nsid w:val="1A8F127E"/>
    <w:multiLevelType w:val="hybridMultilevel"/>
    <w:tmpl w:val="C03A19C8"/>
    <w:lvl w:ilvl="0" w:tplc="3B2423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9" w15:restartNumberingAfterBreak="0">
    <w:nsid w:val="1A962385"/>
    <w:multiLevelType w:val="hybridMultilevel"/>
    <w:tmpl w:val="DF101E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15:restartNumberingAfterBreak="0">
    <w:nsid w:val="1A990D4C"/>
    <w:multiLevelType w:val="hybridMultilevel"/>
    <w:tmpl w:val="D0EEB1CC"/>
    <w:lvl w:ilvl="0" w:tplc="FCFC0BCE">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421" w15:restartNumberingAfterBreak="0">
    <w:nsid w:val="1AB95F62"/>
    <w:multiLevelType w:val="hybridMultilevel"/>
    <w:tmpl w:val="EDE2BE8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2" w15:restartNumberingAfterBreak="0">
    <w:nsid w:val="1AC77099"/>
    <w:multiLevelType w:val="hybridMultilevel"/>
    <w:tmpl w:val="B5C6E44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3" w15:restartNumberingAfterBreak="0">
    <w:nsid w:val="1AE02DC2"/>
    <w:multiLevelType w:val="hybridMultilevel"/>
    <w:tmpl w:val="16622AE6"/>
    <w:lvl w:ilvl="0" w:tplc="674C5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4" w15:restartNumberingAfterBreak="0">
    <w:nsid w:val="1AED2809"/>
    <w:multiLevelType w:val="hybridMultilevel"/>
    <w:tmpl w:val="1A823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1B1772B9"/>
    <w:multiLevelType w:val="hybridMultilevel"/>
    <w:tmpl w:val="C68C5F1C"/>
    <w:lvl w:ilvl="0" w:tplc="86C0D52C">
      <w:start w:val="30"/>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15:restartNumberingAfterBreak="0">
    <w:nsid w:val="1B1E0D49"/>
    <w:multiLevelType w:val="hybridMultilevel"/>
    <w:tmpl w:val="3A5E7B5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7" w15:restartNumberingAfterBreak="0">
    <w:nsid w:val="1B2E79A4"/>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8" w15:restartNumberingAfterBreak="0">
    <w:nsid w:val="1B414101"/>
    <w:multiLevelType w:val="hybridMultilevel"/>
    <w:tmpl w:val="0AF4B1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9" w15:restartNumberingAfterBreak="0">
    <w:nsid w:val="1B553FD5"/>
    <w:multiLevelType w:val="hybridMultilevel"/>
    <w:tmpl w:val="3C8C2E12"/>
    <w:lvl w:ilvl="0" w:tplc="04090001">
      <w:start w:val="1"/>
      <w:numFmt w:val="bullet"/>
      <w:lvlText w:val=""/>
      <w:lvlJc w:val="left"/>
      <w:pPr>
        <w:ind w:left="728" w:hanging="420"/>
      </w:pPr>
      <w:rPr>
        <w:rFonts w:ascii="Wingdings" w:hAnsi="Wingdings" w:hint="default"/>
      </w:rPr>
    </w:lvl>
    <w:lvl w:ilvl="1" w:tplc="04090003" w:tentative="1">
      <w:start w:val="1"/>
      <w:numFmt w:val="bullet"/>
      <w:lvlText w:val=""/>
      <w:lvlJc w:val="left"/>
      <w:pPr>
        <w:ind w:left="1148" w:hanging="420"/>
      </w:pPr>
      <w:rPr>
        <w:rFonts w:ascii="Wingdings" w:hAnsi="Wingdings" w:hint="default"/>
      </w:rPr>
    </w:lvl>
    <w:lvl w:ilvl="2" w:tplc="04090005" w:tentative="1">
      <w:start w:val="1"/>
      <w:numFmt w:val="bullet"/>
      <w:lvlText w:val=""/>
      <w:lvlJc w:val="left"/>
      <w:pPr>
        <w:ind w:left="1568" w:hanging="420"/>
      </w:pPr>
      <w:rPr>
        <w:rFonts w:ascii="Wingdings" w:hAnsi="Wingdings" w:hint="default"/>
      </w:rPr>
    </w:lvl>
    <w:lvl w:ilvl="3" w:tplc="04090001" w:tentative="1">
      <w:start w:val="1"/>
      <w:numFmt w:val="bullet"/>
      <w:lvlText w:val=""/>
      <w:lvlJc w:val="left"/>
      <w:pPr>
        <w:ind w:left="1988" w:hanging="420"/>
      </w:pPr>
      <w:rPr>
        <w:rFonts w:ascii="Wingdings" w:hAnsi="Wingdings" w:hint="default"/>
      </w:rPr>
    </w:lvl>
    <w:lvl w:ilvl="4" w:tplc="04090003" w:tentative="1">
      <w:start w:val="1"/>
      <w:numFmt w:val="bullet"/>
      <w:lvlText w:val=""/>
      <w:lvlJc w:val="left"/>
      <w:pPr>
        <w:ind w:left="2408" w:hanging="420"/>
      </w:pPr>
      <w:rPr>
        <w:rFonts w:ascii="Wingdings" w:hAnsi="Wingdings" w:hint="default"/>
      </w:rPr>
    </w:lvl>
    <w:lvl w:ilvl="5" w:tplc="04090005" w:tentative="1">
      <w:start w:val="1"/>
      <w:numFmt w:val="bullet"/>
      <w:lvlText w:val=""/>
      <w:lvlJc w:val="left"/>
      <w:pPr>
        <w:ind w:left="2828" w:hanging="420"/>
      </w:pPr>
      <w:rPr>
        <w:rFonts w:ascii="Wingdings" w:hAnsi="Wingdings" w:hint="default"/>
      </w:rPr>
    </w:lvl>
    <w:lvl w:ilvl="6" w:tplc="04090001" w:tentative="1">
      <w:start w:val="1"/>
      <w:numFmt w:val="bullet"/>
      <w:lvlText w:val=""/>
      <w:lvlJc w:val="left"/>
      <w:pPr>
        <w:ind w:left="3248" w:hanging="420"/>
      </w:pPr>
      <w:rPr>
        <w:rFonts w:ascii="Wingdings" w:hAnsi="Wingdings" w:hint="default"/>
      </w:rPr>
    </w:lvl>
    <w:lvl w:ilvl="7" w:tplc="04090003" w:tentative="1">
      <w:start w:val="1"/>
      <w:numFmt w:val="bullet"/>
      <w:lvlText w:val=""/>
      <w:lvlJc w:val="left"/>
      <w:pPr>
        <w:ind w:left="3668" w:hanging="420"/>
      </w:pPr>
      <w:rPr>
        <w:rFonts w:ascii="Wingdings" w:hAnsi="Wingdings" w:hint="default"/>
      </w:rPr>
    </w:lvl>
    <w:lvl w:ilvl="8" w:tplc="04090005" w:tentative="1">
      <w:start w:val="1"/>
      <w:numFmt w:val="bullet"/>
      <w:lvlText w:val=""/>
      <w:lvlJc w:val="left"/>
      <w:pPr>
        <w:ind w:left="4088" w:hanging="420"/>
      </w:pPr>
      <w:rPr>
        <w:rFonts w:ascii="Wingdings" w:hAnsi="Wingdings" w:hint="default"/>
      </w:rPr>
    </w:lvl>
  </w:abstractNum>
  <w:abstractNum w:abstractNumId="430" w15:restartNumberingAfterBreak="0">
    <w:nsid w:val="1B5B1BF9"/>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31" w15:restartNumberingAfterBreak="0">
    <w:nsid w:val="1B610289"/>
    <w:multiLevelType w:val="hybridMultilevel"/>
    <w:tmpl w:val="49BC1750"/>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2" w15:restartNumberingAfterBreak="0">
    <w:nsid w:val="1B732EE4"/>
    <w:multiLevelType w:val="hybridMultilevel"/>
    <w:tmpl w:val="E42E4B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15:restartNumberingAfterBreak="0">
    <w:nsid w:val="1B8A27C4"/>
    <w:multiLevelType w:val="multilevel"/>
    <w:tmpl w:val="878EF1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4" w15:restartNumberingAfterBreak="0">
    <w:nsid w:val="1B9009AB"/>
    <w:multiLevelType w:val="hybridMultilevel"/>
    <w:tmpl w:val="E15C1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1BC76352"/>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6" w15:restartNumberingAfterBreak="0">
    <w:nsid w:val="1BD7350F"/>
    <w:multiLevelType w:val="hybridMultilevel"/>
    <w:tmpl w:val="A16895D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7" w15:restartNumberingAfterBreak="0">
    <w:nsid w:val="1BEA18F7"/>
    <w:multiLevelType w:val="hybridMultilevel"/>
    <w:tmpl w:val="D2AE1466"/>
    <w:lvl w:ilvl="0" w:tplc="4912CB3E">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15:restartNumberingAfterBreak="0">
    <w:nsid w:val="1BFB1470"/>
    <w:multiLevelType w:val="hybridMultilevel"/>
    <w:tmpl w:val="75D621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9" w15:restartNumberingAfterBreak="0">
    <w:nsid w:val="1BFB28FF"/>
    <w:multiLevelType w:val="hybridMultilevel"/>
    <w:tmpl w:val="0FDE1E0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0" w15:restartNumberingAfterBreak="0">
    <w:nsid w:val="1C244146"/>
    <w:multiLevelType w:val="hybridMultilevel"/>
    <w:tmpl w:val="C6F05C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1" w15:restartNumberingAfterBreak="0">
    <w:nsid w:val="1C3A1D0E"/>
    <w:multiLevelType w:val="hybridMultilevel"/>
    <w:tmpl w:val="D18A2B52"/>
    <w:lvl w:ilvl="0" w:tplc="BC5A3CA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1C453176"/>
    <w:multiLevelType w:val="multilevel"/>
    <w:tmpl w:val="5A78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1C5814F7"/>
    <w:multiLevelType w:val="multilevel"/>
    <w:tmpl w:val="0610FE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1C63328B"/>
    <w:multiLevelType w:val="multilevel"/>
    <w:tmpl w:val="5282BA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5" w15:restartNumberingAfterBreak="0">
    <w:nsid w:val="1C761018"/>
    <w:multiLevelType w:val="hybridMultilevel"/>
    <w:tmpl w:val="56FA458A"/>
    <w:lvl w:ilvl="0" w:tplc="C56C4F38">
      <w:start w:val="1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6" w15:restartNumberingAfterBreak="0">
    <w:nsid w:val="1C884E74"/>
    <w:multiLevelType w:val="hybridMultilevel"/>
    <w:tmpl w:val="23D043D6"/>
    <w:lvl w:ilvl="0" w:tplc="93C46C50">
      <w:start w:val="1"/>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7" w15:restartNumberingAfterBreak="0">
    <w:nsid w:val="1C9C4A3C"/>
    <w:multiLevelType w:val="hybridMultilevel"/>
    <w:tmpl w:val="4080F56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8" w15:restartNumberingAfterBreak="0">
    <w:nsid w:val="1CA34E2F"/>
    <w:multiLevelType w:val="hybridMultilevel"/>
    <w:tmpl w:val="3B3843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9" w15:restartNumberingAfterBreak="0">
    <w:nsid w:val="1CB91689"/>
    <w:multiLevelType w:val="hybridMultilevel"/>
    <w:tmpl w:val="4F4443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0" w15:restartNumberingAfterBreak="0">
    <w:nsid w:val="1CC033E4"/>
    <w:multiLevelType w:val="hybridMultilevel"/>
    <w:tmpl w:val="D3608586"/>
    <w:lvl w:ilvl="0" w:tplc="C70A7DD8">
      <w:start w:val="9"/>
      <w:numFmt w:val="decimal"/>
      <w:lvlText w:val="%1."/>
      <w:lvlJc w:val="left"/>
      <w:pPr>
        <w:ind w:left="420" w:hanging="42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15:restartNumberingAfterBreak="0">
    <w:nsid w:val="1CD37788"/>
    <w:multiLevelType w:val="hybridMultilevel"/>
    <w:tmpl w:val="FFA615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1CFB0420"/>
    <w:multiLevelType w:val="multilevel"/>
    <w:tmpl w:val="02F2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1D033AE3"/>
    <w:multiLevelType w:val="hybridMultilevel"/>
    <w:tmpl w:val="BF84E366"/>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4" w15:restartNumberingAfterBreak="0">
    <w:nsid w:val="1D0A2F60"/>
    <w:multiLevelType w:val="multilevel"/>
    <w:tmpl w:val="D25E215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5" w15:restartNumberingAfterBreak="0">
    <w:nsid w:val="1D1C7E29"/>
    <w:multiLevelType w:val="hybridMultilevel"/>
    <w:tmpl w:val="8A5080B8"/>
    <w:lvl w:ilvl="0" w:tplc="5AECA10E">
      <w:start w:val="30"/>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6" w15:restartNumberingAfterBreak="0">
    <w:nsid w:val="1D242D95"/>
    <w:multiLevelType w:val="hybridMultilevel"/>
    <w:tmpl w:val="823253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7" w15:restartNumberingAfterBreak="0">
    <w:nsid w:val="1D2849A3"/>
    <w:multiLevelType w:val="hybridMultilevel"/>
    <w:tmpl w:val="590221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8" w15:restartNumberingAfterBreak="0">
    <w:nsid w:val="1D340915"/>
    <w:multiLevelType w:val="hybridMultilevel"/>
    <w:tmpl w:val="3F5E6580"/>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9" w15:restartNumberingAfterBreak="0">
    <w:nsid w:val="1D3E138F"/>
    <w:multiLevelType w:val="multilevel"/>
    <w:tmpl w:val="0292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1D422B76"/>
    <w:multiLevelType w:val="hybridMultilevel"/>
    <w:tmpl w:val="0CEACBCA"/>
    <w:lvl w:ilvl="0" w:tplc="0409000F">
      <w:start w:val="1"/>
      <w:numFmt w:val="decimal"/>
      <w:lvlText w:val="%1."/>
      <w:lvlJc w:val="left"/>
      <w:pPr>
        <w:ind w:left="605" w:hanging="420"/>
      </w:pPr>
    </w:lvl>
    <w:lvl w:ilvl="1" w:tplc="04090019" w:tentative="1">
      <w:start w:val="1"/>
      <w:numFmt w:val="lowerLetter"/>
      <w:lvlText w:val="%2)"/>
      <w:lvlJc w:val="left"/>
      <w:pPr>
        <w:ind w:left="1025" w:hanging="420"/>
      </w:pPr>
    </w:lvl>
    <w:lvl w:ilvl="2" w:tplc="0409001B" w:tentative="1">
      <w:start w:val="1"/>
      <w:numFmt w:val="lowerRoman"/>
      <w:lvlText w:val="%3."/>
      <w:lvlJc w:val="right"/>
      <w:pPr>
        <w:ind w:left="1445" w:hanging="420"/>
      </w:pPr>
    </w:lvl>
    <w:lvl w:ilvl="3" w:tplc="0409000F" w:tentative="1">
      <w:start w:val="1"/>
      <w:numFmt w:val="decimal"/>
      <w:lvlText w:val="%4."/>
      <w:lvlJc w:val="left"/>
      <w:pPr>
        <w:ind w:left="1865" w:hanging="420"/>
      </w:pPr>
    </w:lvl>
    <w:lvl w:ilvl="4" w:tplc="04090019" w:tentative="1">
      <w:start w:val="1"/>
      <w:numFmt w:val="lowerLetter"/>
      <w:lvlText w:val="%5)"/>
      <w:lvlJc w:val="left"/>
      <w:pPr>
        <w:ind w:left="2285" w:hanging="420"/>
      </w:pPr>
    </w:lvl>
    <w:lvl w:ilvl="5" w:tplc="0409001B" w:tentative="1">
      <w:start w:val="1"/>
      <w:numFmt w:val="lowerRoman"/>
      <w:lvlText w:val="%6."/>
      <w:lvlJc w:val="right"/>
      <w:pPr>
        <w:ind w:left="2705" w:hanging="420"/>
      </w:pPr>
    </w:lvl>
    <w:lvl w:ilvl="6" w:tplc="0409000F" w:tentative="1">
      <w:start w:val="1"/>
      <w:numFmt w:val="decimal"/>
      <w:lvlText w:val="%7."/>
      <w:lvlJc w:val="left"/>
      <w:pPr>
        <w:ind w:left="3125" w:hanging="420"/>
      </w:pPr>
    </w:lvl>
    <w:lvl w:ilvl="7" w:tplc="04090019" w:tentative="1">
      <w:start w:val="1"/>
      <w:numFmt w:val="lowerLetter"/>
      <w:lvlText w:val="%8)"/>
      <w:lvlJc w:val="left"/>
      <w:pPr>
        <w:ind w:left="3545" w:hanging="420"/>
      </w:pPr>
    </w:lvl>
    <w:lvl w:ilvl="8" w:tplc="0409001B" w:tentative="1">
      <w:start w:val="1"/>
      <w:numFmt w:val="lowerRoman"/>
      <w:lvlText w:val="%9."/>
      <w:lvlJc w:val="right"/>
      <w:pPr>
        <w:ind w:left="3965" w:hanging="420"/>
      </w:pPr>
    </w:lvl>
  </w:abstractNum>
  <w:abstractNum w:abstractNumId="461" w15:restartNumberingAfterBreak="0">
    <w:nsid w:val="1D4C307C"/>
    <w:multiLevelType w:val="hybridMultilevel"/>
    <w:tmpl w:val="A768E9DE"/>
    <w:lvl w:ilvl="0" w:tplc="197032E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2" w15:restartNumberingAfterBreak="0">
    <w:nsid w:val="1D740FD5"/>
    <w:multiLevelType w:val="hybridMultilevel"/>
    <w:tmpl w:val="A3E890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3" w15:restartNumberingAfterBreak="0">
    <w:nsid w:val="1D882F00"/>
    <w:multiLevelType w:val="hybridMultilevel"/>
    <w:tmpl w:val="81EE2B0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64" w15:restartNumberingAfterBreak="0">
    <w:nsid w:val="1D8C4AC6"/>
    <w:multiLevelType w:val="hybridMultilevel"/>
    <w:tmpl w:val="861668C6"/>
    <w:lvl w:ilvl="0" w:tplc="C56C4F38">
      <w:start w:val="11"/>
      <w:numFmt w:val="decimal"/>
      <w:lvlText w:val="%1)"/>
      <w:lvlJc w:val="left"/>
      <w:pPr>
        <w:ind w:left="78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15:restartNumberingAfterBreak="0">
    <w:nsid w:val="1D976E9F"/>
    <w:multiLevelType w:val="hybridMultilevel"/>
    <w:tmpl w:val="1264026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6" w15:restartNumberingAfterBreak="0">
    <w:nsid w:val="1D992A60"/>
    <w:multiLevelType w:val="hybridMultilevel"/>
    <w:tmpl w:val="A730743E"/>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7" w15:restartNumberingAfterBreak="0">
    <w:nsid w:val="1D9C154B"/>
    <w:multiLevelType w:val="hybridMultilevel"/>
    <w:tmpl w:val="31E8E2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8" w15:restartNumberingAfterBreak="0">
    <w:nsid w:val="1D9D3DD1"/>
    <w:multiLevelType w:val="hybridMultilevel"/>
    <w:tmpl w:val="5F7C9592"/>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469" w15:restartNumberingAfterBreak="0">
    <w:nsid w:val="1DAE5F9A"/>
    <w:multiLevelType w:val="hybridMultilevel"/>
    <w:tmpl w:val="ED349AC6"/>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0" w15:restartNumberingAfterBreak="0">
    <w:nsid w:val="1DF62CA5"/>
    <w:multiLevelType w:val="hybridMultilevel"/>
    <w:tmpl w:val="EC2266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1" w15:restartNumberingAfterBreak="0">
    <w:nsid w:val="1E304D18"/>
    <w:multiLevelType w:val="hybridMultilevel"/>
    <w:tmpl w:val="9598886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2" w15:restartNumberingAfterBreak="0">
    <w:nsid w:val="1E3F1CE6"/>
    <w:multiLevelType w:val="multilevel"/>
    <w:tmpl w:val="BCD84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1E457A6A"/>
    <w:multiLevelType w:val="hybridMultilevel"/>
    <w:tmpl w:val="0C9AEB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4" w15:restartNumberingAfterBreak="0">
    <w:nsid w:val="1E4A2EB4"/>
    <w:multiLevelType w:val="hybridMultilevel"/>
    <w:tmpl w:val="B7885F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15:restartNumberingAfterBreak="0">
    <w:nsid w:val="1E583C22"/>
    <w:multiLevelType w:val="hybridMultilevel"/>
    <w:tmpl w:val="5E80B88A"/>
    <w:lvl w:ilvl="0" w:tplc="08A4E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15:restartNumberingAfterBreak="0">
    <w:nsid w:val="1E6953B3"/>
    <w:multiLevelType w:val="hybridMultilevel"/>
    <w:tmpl w:val="7D8E3588"/>
    <w:lvl w:ilvl="0" w:tplc="857C728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1E6B15D5"/>
    <w:multiLevelType w:val="hybridMultilevel"/>
    <w:tmpl w:val="9E0849D4"/>
    <w:lvl w:ilvl="0" w:tplc="0486E0B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15:restartNumberingAfterBreak="0">
    <w:nsid w:val="1E7535D3"/>
    <w:multiLevelType w:val="hybridMultilevel"/>
    <w:tmpl w:val="6628A5D0"/>
    <w:lvl w:ilvl="0" w:tplc="B81E0F08">
      <w:start w:val="1"/>
      <w:numFmt w:val="decimal"/>
      <w:lvlText w:val="%1."/>
      <w:lvlJc w:val="left"/>
      <w:pPr>
        <w:ind w:left="1080" w:hanging="360"/>
      </w:pPr>
      <w:rPr>
        <w:rFonts w:asciiTheme="minorHAnsi" w:eastAsiaTheme="minorEastAsia"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9" w15:restartNumberingAfterBreak="0">
    <w:nsid w:val="1E7F1D37"/>
    <w:multiLevelType w:val="hybridMultilevel"/>
    <w:tmpl w:val="E43A181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0" w15:restartNumberingAfterBreak="0">
    <w:nsid w:val="1E805187"/>
    <w:multiLevelType w:val="multilevel"/>
    <w:tmpl w:val="FF6A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1E817103"/>
    <w:multiLevelType w:val="multilevel"/>
    <w:tmpl w:val="C52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1E887637"/>
    <w:multiLevelType w:val="hybridMultilevel"/>
    <w:tmpl w:val="FB76AB4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3" w15:restartNumberingAfterBreak="0">
    <w:nsid w:val="1E931D41"/>
    <w:multiLevelType w:val="hybridMultilevel"/>
    <w:tmpl w:val="DD0CC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15:restartNumberingAfterBreak="0">
    <w:nsid w:val="1EAE1E4C"/>
    <w:multiLevelType w:val="hybridMultilevel"/>
    <w:tmpl w:val="E1AC4136"/>
    <w:lvl w:ilvl="0" w:tplc="870EB4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5" w15:restartNumberingAfterBreak="0">
    <w:nsid w:val="1EE74969"/>
    <w:multiLevelType w:val="hybridMultilevel"/>
    <w:tmpl w:val="30E65370"/>
    <w:lvl w:ilvl="0" w:tplc="E124E3B6">
      <w:start w:val="1"/>
      <w:numFmt w:val="decimal"/>
      <w:lvlText w:val="%1)"/>
      <w:lvlJc w:val="left"/>
      <w:pPr>
        <w:tabs>
          <w:tab w:val="num" w:pos="720"/>
        </w:tabs>
        <w:ind w:left="720" w:hanging="360"/>
      </w:pPr>
    </w:lvl>
    <w:lvl w:ilvl="1" w:tplc="4726CBB6">
      <w:start w:val="1"/>
      <w:numFmt w:val="bullet"/>
      <w:lvlText w:val=""/>
      <w:lvlJc w:val="left"/>
      <w:pPr>
        <w:ind w:left="1440" w:hanging="360"/>
      </w:pPr>
      <w:rPr>
        <w:rFonts w:ascii="Symbol" w:hAnsi="Symbol" w:hint="default"/>
      </w:rPr>
    </w:lvl>
    <w:lvl w:ilvl="2" w:tplc="BCAA554A">
      <w:start w:val="1"/>
      <w:numFmt w:val="decimal"/>
      <w:lvlText w:val="%3)"/>
      <w:lvlJc w:val="left"/>
      <w:pPr>
        <w:ind w:left="2160" w:hanging="360"/>
      </w:pPr>
      <w:rPr>
        <w:rFonts w:hint="default"/>
      </w:rPr>
    </w:lvl>
    <w:lvl w:ilvl="3" w:tplc="646C1314" w:tentative="1">
      <w:start w:val="1"/>
      <w:numFmt w:val="lowerLetter"/>
      <w:lvlText w:val="%4."/>
      <w:lvlJc w:val="left"/>
      <w:pPr>
        <w:tabs>
          <w:tab w:val="num" w:pos="2880"/>
        </w:tabs>
        <w:ind w:left="2880" w:hanging="360"/>
      </w:pPr>
    </w:lvl>
    <w:lvl w:ilvl="4" w:tplc="54A6DABA" w:tentative="1">
      <w:start w:val="1"/>
      <w:numFmt w:val="lowerLetter"/>
      <w:lvlText w:val="%5."/>
      <w:lvlJc w:val="left"/>
      <w:pPr>
        <w:tabs>
          <w:tab w:val="num" w:pos="3600"/>
        </w:tabs>
        <w:ind w:left="3600" w:hanging="360"/>
      </w:pPr>
    </w:lvl>
    <w:lvl w:ilvl="5" w:tplc="CBAAD09A" w:tentative="1">
      <w:start w:val="1"/>
      <w:numFmt w:val="lowerLetter"/>
      <w:lvlText w:val="%6."/>
      <w:lvlJc w:val="left"/>
      <w:pPr>
        <w:tabs>
          <w:tab w:val="num" w:pos="4320"/>
        </w:tabs>
        <w:ind w:left="4320" w:hanging="360"/>
      </w:pPr>
    </w:lvl>
    <w:lvl w:ilvl="6" w:tplc="2E4C65F8" w:tentative="1">
      <w:start w:val="1"/>
      <w:numFmt w:val="lowerLetter"/>
      <w:lvlText w:val="%7."/>
      <w:lvlJc w:val="left"/>
      <w:pPr>
        <w:tabs>
          <w:tab w:val="num" w:pos="5040"/>
        </w:tabs>
        <w:ind w:left="5040" w:hanging="360"/>
      </w:pPr>
    </w:lvl>
    <w:lvl w:ilvl="7" w:tplc="65DC0CDE" w:tentative="1">
      <w:start w:val="1"/>
      <w:numFmt w:val="lowerLetter"/>
      <w:lvlText w:val="%8."/>
      <w:lvlJc w:val="left"/>
      <w:pPr>
        <w:tabs>
          <w:tab w:val="num" w:pos="5760"/>
        </w:tabs>
        <w:ind w:left="5760" w:hanging="360"/>
      </w:pPr>
    </w:lvl>
    <w:lvl w:ilvl="8" w:tplc="1798A614" w:tentative="1">
      <w:start w:val="1"/>
      <w:numFmt w:val="lowerLetter"/>
      <w:lvlText w:val="%9."/>
      <w:lvlJc w:val="left"/>
      <w:pPr>
        <w:tabs>
          <w:tab w:val="num" w:pos="6480"/>
        </w:tabs>
        <w:ind w:left="6480" w:hanging="360"/>
      </w:pPr>
    </w:lvl>
  </w:abstractNum>
  <w:abstractNum w:abstractNumId="486" w15:restartNumberingAfterBreak="0">
    <w:nsid w:val="1F040E03"/>
    <w:multiLevelType w:val="hybridMultilevel"/>
    <w:tmpl w:val="70F4C8C0"/>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87" w15:restartNumberingAfterBreak="0">
    <w:nsid w:val="1F06581E"/>
    <w:multiLevelType w:val="hybridMultilevel"/>
    <w:tmpl w:val="285493D2"/>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8" w15:restartNumberingAfterBreak="0">
    <w:nsid w:val="1F083680"/>
    <w:multiLevelType w:val="multilevel"/>
    <w:tmpl w:val="01C2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1F2F0ECE"/>
    <w:multiLevelType w:val="hybridMultilevel"/>
    <w:tmpl w:val="2988A80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90" w15:restartNumberingAfterBreak="0">
    <w:nsid w:val="1F357215"/>
    <w:multiLevelType w:val="multilevel"/>
    <w:tmpl w:val="CA2A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1F541BE6"/>
    <w:multiLevelType w:val="hybridMultilevel"/>
    <w:tmpl w:val="9564C122"/>
    <w:lvl w:ilvl="0" w:tplc="E4EE1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15:restartNumberingAfterBreak="0">
    <w:nsid w:val="1F5D59E0"/>
    <w:multiLevelType w:val="hybridMultilevel"/>
    <w:tmpl w:val="85601C8A"/>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3" w15:restartNumberingAfterBreak="0">
    <w:nsid w:val="1F6B73BF"/>
    <w:multiLevelType w:val="multilevel"/>
    <w:tmpl w:val="609E1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1F6D5D3D"/>
    <w:multiLevelType w:val="hybridMultilevel"/>
    <w:tmpl w:val="5E0E987C"/>
    <w:lvl w:ilvl="0" w:tplc="3BC42452">
      <w:start w:val="2"/>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15:restartNumberingAfterBreak="0">
    <w:nsid w:val="1F73436D"/>
    <w:multiLevelType w:val="hybridMultilevel"/>
    <w:tmpl w:val="E7B0FDB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96" w15:restartNumberingAfterBreak="0">
    <w:nsid w:val="1F8E3580"/>
    <w:multiLevelType w:val="hybridMultilevel"/>
    <w:tmpl w:val="53DA2CFE"/>
    <w:lvl w:ilvl="0" w:tplc="63005B0C">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7" w15:restartNumberingAfterBreak="0">
    <w:nsid w:val="1FA958CB"/>
    <w:multiLevelType w:val="hybridMultilevel"/>
    <w:tmpl w:val="677A4BA0"/>
    <w:lvl w:ilvl="0" w:tplc="9000D2E2">
      <w:start w:val="8"/>
      <w:numFmt w:val="decimal"/>
      <w:lvlText w:val="%1."/>
      <w:lvlJc w:val="left"/>
      <w:pPr>
        <w:ind w:left="1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8" w15:restartNumberingAfterBreak="0">
    <w:nsid w:val="1FB054F4"/>
    <w:multiLevelType w:val="hybridMultilevel"/>
    <w:tmpl w:val="D3BA25B4"/>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499" w15:restartNumberingAfterBreak="0">
    <w:nsid w:val="1FCF7FA1"/>
    <w:multiLevelType w:val="hybridMultilevel"/>
    <w:tmpl w:val="49DCEFD8"/>
    <w:lvl w:ilvl="0" w:tplc="04090003">
      <w:start w:val="1"/>
      <w:numFmt w:val="bullet"/>
      <w:lvlText w:val="o"/>
      <w:lvlJc w:val="left"/>
      <w:pPr>
        <w:ind w:left="780" w:hanging="420"/>
      </w:pPr>
      <w:rPr>
        <w:rFonts w:ascii="Courier New" w:hAnsi="Courier New" w:cs="Courier New"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0" w15:restartNumberingAfterBreak="0">
    <w:nsid w:val="1FDD2584"/>
    <w:multiLevelType w:val="hybridMultilevel"/>
    <w:tmpl w:val="FF26F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1" w15:restartNumberingAfterBreak="0">
    <w:nsid w:val="1FE83C62"/>
    <w:multiLevelType w:val="hybridMultilevel"/>
    <w:tmpl w:val="68DAF4E4"/>
    <w:lvl w:ilvl="0" w:tplc="4C524F92">
      <w:start w:val="16"/>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2" w15:restartNumberingAfterBreak="0">
    <w:nsid w:val="1FE96044"/>
    <w:multiLevelType w:val="hybridMultilevel"/>
    <w:tmpl w:val="3A009B3E"/>
    <w:lvl w:ilvl="0" w:tplc="18F6EBC2">
      <w:start w:val="1"/>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3" w15:restartNumberingAfterBreak="0">
    <w:nsid w:val="20120065"/>
    <w:multiLevelType w:val="multilevel"/>
    <w:tmpl w:val="9B0A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2025701F"/>
    <w:multiLevelType w:val="hybridMultilevel"/>
    <w:tmpl w:val="68C4C64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5" w15:restartNumberingAfterBreak="0">
    <w:nsid w:val="20370AF7"/>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6" w15:restartNumberingAfterBreak="0">
    <w:nsid w:val="203A7F2E"/>
    <w:multiLevelType w:val="hybridMultilevel"/>
    <w:tmpl w:val="298C4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203C590E"/>
    <w:multiLevelType w:val="multilevel"/>
    <w:tmpl w:val="62C6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204536A6"/>
    <w:multiLevelType w:val="hybridMultilevel"/>
    <w:tmpl w:val="7FB6025E"/>
    <w:lvl w:ilvl="0" w:tplc="04090003">
      <w:start w:val="1"/>
      <w:numFmt w:val="bullet"/>
      <w:lvlText w:val="o"/>
      <w:lvlJc w:val="left"/>
      <w:pPr>
        <w:ind w:left="860" w:hanging="440"/>
      </w:pPr>
      <w:rPr>
        <w:rFonts w:ascii="Courier New" w:hAnsi="Courier New" w:cs="Courier New"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9" w15:restartNumberingAfterBreak="0">
    <w:nsid w:val="206337EB"/>
    <w:multiLevelType w:val="hybridMultilevel"/>
    <w:tmpl w:val="F90495A4"/>
    <w:lvl w:ilvl="0" w:tplc="2D8A8C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10" w15:restartNumberingAfterBreak="0">
    <w:nsid w:val="206874A2"/>
    <w:multiLevelType w:val="multilevel"/>
    <w:tmpl w:val="64C2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20760365"/>
    <w:multiLevelType w:val="multilevel"/>
    <w:tmpl w:val="C91492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20A22F36"/>
    <w:multiLevelType w:val="hybridMultilevel"/>
    <w:tmpl w:val="302C637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3" w15:restartNumberingAfterBreak="0">
    <w:nsid w:val="20A34ADC"/>
    <w:multiLevelType w:val="hybridMultilevel"/>
    <w:tmpl w:val="527A7FCC"/>
    <w:lvl w:ilvl="0" w:tplc="48AA05B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4" w15:restartNumberingAfterBreak="0">
    <w:nsid w:val="20B60DBE"/>
    <w:multiLevelType w:val="hybridMultilevel"/>
    <w:tmpl w:val="02608AB0"/>
    <w:lvl w:ilvl="0" w:tplc="D9181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20BA3B0B"/>
    <w:multiLevelType w:val="hybridMultilevel"/>
    <w:tmpl w:val="B2D8830C"/>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6" w15:restartNumberingAfterBreak="0">
    <w:nsid w:val="20C02FA9"/>
    <w:multiLevelType w:val="hybridMultilevel"/>
    <w:tmpl w:val="D39226BA"/>
    <w:lvl w:ilvl="0" w:tplc="38EC0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7" w15:restartNumberingAfterBreak="0">
    <w:nsid w:val="20C97C33"/>
    <w:multiLevelType w:val="multilevel"/>
    <w:tmpl w:val="19AE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20DC5370"/>
    <w:multiLevelType w:val="hybridMultilevel"/>
    <w:tmpl w:val="02E0B94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9" w15:restartNumberingAfterBreak="0">
    <w:nsid w:val="21167063"/>
    <w:multiLevelType w:val="hybridMultilevel"/>
    <w:tmpl w:val="C7F8FE04"/>
    <w:lvl w:ilvl="0" w:tplc="EB8287CC">
      <w:start w:val="14"/>
      <w:numFmt w:val="decimal"/>
      <w:lvlText w:val="%1."/>
      <w:lvlJc w:val="left"/>
      <w:pPr>
        <w:ind w:left="669"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0" w15:restartNumberingAfterBreak="0">
    <w:nsid w:val="2118535C"/>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1" w15:restartNumberingAfterBreak="0">
    <w:nsid w:val="211B520B"/>
    <w:multiLevelType w:val="hybridMultilevel"/>
    <w:tmpl w:val="7CF43A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2" w15:restartNumberingAfterBreak="0">
    <w:nsid w:val="21335336"/>
    <w:multiLevelType w:val="hybridMultilevel"/>
    <w:tmpl w:val="1898F228"/>
    <w:lvl w:ilvl="0" w:tplc="8DD22216">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15:restartNumberingAfterBreak="0">
    <w:nsid w:val="213764BE"/>
    <w:multiLevelType w:val="hybridMultilevel"/>
    <w:tmpl w:val="C3669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15:restartNumberingAfterBreak="0">
    <w:nsid w:val="214B6021"/>
    <w:multiLevelType w:val="hybridMultilevel"/>
    <w:tmpl w:val="336872FA"/>
    <w:lvl w:ilvl="0" w:tplc="D0303B56">
      <w:start w:val="22"/>
      <w:numFmt w:val="decimal"/>
      <w:lvlText w:val="%1)"/>
      <w:lvlJc w:val="left"/>
      <w:pPr>
        <w:ind w:left="420" w:hanging="420"/>
      </w:pPr>
      <w:rPr>
        <w:rFonts w:hint="eastAsia"/>
      </w:rPr>
    </w:lvl>
    <w:lvl w:ilvl="1" w:tplc="04090019" w:tentative="1">
      <w:start w:val="1"/>
      <w:numFmt w:val="lowerLetter"/>
      <w:lvlText w:val="%2)"/>
      <w:lvlJc w:val="left"/>
      <w:pPr>
        <w:ind w:left="-240" w:hanging="420"/>
      </w:pPr>
    </w:lvl>
    <w:lvl w:ilvl="2" w:tplc="0409001B" w:tentative="1">
      <w:start w:val="1"/>
      <w:numFmt w:val="lowerRoman"/>
      <w:lvlText w:val="%3."/>
      <w:lvlJc w:val="right"/>
      <w:pPr>
        <w:ind w:left="180" w:hanging="420"/>
      </w:pPr>
    </w:lvl>
    <w:lvl w:ilvl="3" w:tplc="0409000F" w:tentative="1">
      <w:start w:val="1"/>
      <w:numFmt w:val="decimal"/>
      <w:lvlText w:val="%4."/>
      <w:lvlJc w:val="left"/>
      <w:pPr>
        <w:ind w:left="600" w:hanging="420"/>
      </w:pPr>
    </w:lvl>
    <w:lvl w:ilvl="4" w:tplc="04090019" w:tentative="1">
      <w:start w:val="1"/>
      <w:numFmt w:val="lowerLetter"/>
      <w:lvlText w:val="%5)"/>
      <w:lvlJc w:val="left"/>
      <w:pPr>
        <w:ind w:left="1020" w:hanging="420"/>
      </w:pPr>
    </w:lvl>
    <w:lvl w:ilvl="5" w:tplc="0409001B" w:tentative="1">
      <w:start w:val="1"/>
      <w:numFmt w:val="lowerRoman"/>
      <w:lvlText w:val="%6."/>
      <w:lvlJc w:val="right"/>
      <w:pPr>
        <w:ind w:left="1440" w:hanging="420"/>
      </w:pPr>
    </w:lvl>
    <w:lvl w:ilvl="6" w:tplc="0409000F" w:tentative="1">
      <w:start w:val="1"/>
      <w:numFmt w:val="decimal"/>
      <w:lvlText w:val="%7."/>
      <w:lvlJc w:val="left"/>
      <w:pPr>
        <w:ind w:left="1860" w:hanging="420"/>
      </w:pPr>
    </w:lvl>
    <w:lvl w:ilvl="7" w:tplc="04090019" w:tentative="1">
      <w:start w:val="1"/>
      <w:numFmt w:val="lowerLetter"/>
      <w:lvlText w:val="%8)"/>
      <w:lvlJc w:val="left"/>
      <w:pPr>
        <w:ind w:left="2280" w:hanging="420"/>
      </w:pPr>
    </w:lvl>
    <w:lvl w:ilvl="8" w:tplc="0409001B" w:tentative="1">
      <w:start w:val="1"/>
      <w:numFmt w:val="lowerRoman"/>
      <w:lvlText w:val="%9."/>
      <w:lvlJc w:val="right"/>
      <w:pPr>
        <w:ind w:left="2700" w:hanging="420"/>
      </w:pPr>
    </w:lvl>
  </w:abstractNum>
  <w:abstractNum w:abstractNumId="525" w15:restartNumberingAfterBreak="0">
    <w:nsid w:val="214F04F6"/>
    <w:multiLevelType w:val="hybridMultilevel"/>
    <w:tmpl w:val="F914F750"/>
    <w:lvl w:ilvl="0" w:tplc="CF2C637C">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6" w15:restartNumberingAfterBreak="0">
    <w:nsid w:val="215323D5"/>
    <w:multiLevelType w:val="hybridMultilevel"/>
    <w:tmpl w:val="BEDC89CE"/>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27" w15:restartNumberingAfterBreak="0">
    <w:nsid w:val="216963F3"/>
    <w:multiLevelType w:val="hybridMultilevel"/>
    <w:tmpl w:val="696A94D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8" w15:restartNumberingAfterBreak="0">
    <w:nsid w:val="217A722C"/>
    <w:multiLevelType w:val="hybridMultilevel"/>
    <w:tmpl w:val="25743434"/>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29" w15:restartNumberingAfterBreak="0">
    <w:nsid w:val="21A62506"/>
    <w:multiLevelType w:val="hybridMultilevel"/>
    <w:tmpl w:val="08C489F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30" w15:restartNumberingAfterBreak="0">
    <w:nsid w:val="21CA0115"/>
    <w:multiLevelType w:val="hybridMultilevel"/>
    <w:tmpl w:val="750A972A"/>
    <w:lvl w:ilvl="0" w:tplc="04090003">
      <w:start w:val="1"/>
      <w:numFmt w:val="bullet"/>
      <w:lvlText w:val="o"/>
      <w:lvlJc w:val="left"/>
      <w:pPr>
        <w:ind w:left="880" w:hanging="440"/>
      </w:pPr>
      <w:rPr>
        <w:rFonts w:ascii="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1" w15:restartNumberingAfterBreak="0">
    <w:nsid w:val="21E33B40"/>
    <w:multiLevelType w:val="hybridMultilevel"/>
    <w:tmpl w:val="644C4F24"/>
    <w:lvl w:ilvl="0" w:tplc="B0A0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15:restartNumberingAfterBreak="0">
    <w:nsid w:val="21E7484F"/>
    <w:multiLevelType w:val="multilevel"/>
    <w:tmpl w:val="A074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21EC0942"/>
    <w:multiLevelType w:val="hybridMultilevel"/>
    <w:tmpl w:val="A8042C9C"/>
    <w:lvl w:ilvl="0" w:tplc="FF180498">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4" w15:restartNumberingAfterBreak="0">
    <w:nsid w:val="21ED3E5E"/>
    <w:multiLevelType w:val="hybridMultilevel"/>
    <w:tmpl w:val="D43EFF9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5" w15:restartNumberingAfterBreak="0">
    <w:nsid w:val="21EF7327"/>
    <w:multiLevelType w:val="hybridMultilevel"/>
    <w:tmpl w:val="002AA7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6" w15:restartNumberingAfterBreak="0">
    <w:nsid w:val="21F61B56"/>
    <w:multiLevelType w:val="hybridMultilevel"/>
    <w:tmpl w:val="CA0EF8CA"/>
    <w:lvl w:ilvl="0" w:tplc="40382AA2">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7" w15:restartNumberingAfterBreak="0">
    <w:nsid w:val="22183C03"/>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8" w15:restartNumberingAfterBreak="0">
    <w:nsid w:val="223035EF"/>
    <w:multiLevelType w:val="hybridMultilevel"/>
    <w:tmpl w:val="98DEF486"/>
    <w:lvl w:ilvl="0" w:tplc="69348FCA">
      <w:start w:val="6"/>
      <w:numFmt w:val="decimal"/>
      <w:lvlText w:val="%1."/>
      <w:lvlJc w:val="left"/>
      <w:pPr>
        <w:ind w:left="12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9" w15:restartNumberingAfterBreak="0">
    <w:nsid w:val="2238699F"/>
    <w:multiLevelType w:val="hybridMultilevel"/>
    <w:tmpl w:val="70B673E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0" w15:restartNumberingAfterBreak="0">
    <w:nsid w:val="22467DAC"/>
    <w:multiLevelType w:val="multilevel"/>
    <w:tmpl w:val="2C6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224868B4"/>
    <w:multiLevelType w:val="hybridMultilevel"/>
    <w:tmpl w:val="36363B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2" w15:restartNumberingAfterBreak="0">
    <w:nsid w:val="224D1FF5"/>
    <w:multiLevelType w:val="hybridMultilevel"/>
    <w:tmpl w:val="B0624562"/>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543" w15:restartNumberingAfterBreak="0">
    <w:nsid w:val="225F4375"/>
    <w:multiLevelType w:val="hybridMultilevel"/>
    <w:tmpl w:val="27E4B0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4" w15:restartNumberingAfterBreak="0">
    <w:nsid w:val="2267128A"/>
    <w:multiLevelType w:val="hybridMultilevel"/>
    <w:tmpl w:val="BD3EA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5" w15:restartNumberingAfterBreak="0">
    <w:nsid w:val="22695AF3"/>
    <w:multiLevelType w:val="hybridMultilevel"/>
    <w:tmpl w:val="6C00AD44"/>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46" w15:restartNumberingAfterBreak="0">
    <w:nsid w:val="226B15A7"/>
    <w:multiLevelType w:val="hybridMultilevel"/>
    <w:tmpl w:val="47588BC4"/>
    <w:lvl w:ilvl="0" w:tplc="FFFFFFFF">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47" w15:restartNumberingAfterBreak="0">
    <w:nsid w:val="227D60D1"/>
    <w:multiLevelType w:val="hybridMultilevel"/>
    <w:tmpl w:val="D94A967C"/>
    <w:lvl w:ilvl="0" w:tplc="E6E6AD0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8" w15:restartNumberingAfterBreak="0">
    <w:nsid w:val="228039FC"/>
    <w:multiLevelType w:val="multilevel"/>
    <w:tmpl w:val="FF18C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22845469"/>
    <w:multiLevelType w:val="hybridMultilevel"/>
    <w:tmpl w:val="18DE6B0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0" w15:restartNumberingAfterBreak="0">
    <w:nsid w:val="2290382E"/>
    <w:multiLevelType w:val="hybridMultilevel"/>
    <w:tmpl w:val="58DE8E2E"/>
    <w:lvl w:ilvl="0" w:tplc="D34473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1" w15:restartNumberingAfterBreak="0">
    <w:nsid w:val="22967B78"/>
    <w:multiLevelType w:val="multilevel"/>
    <w:tmpl w:val="0566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22A12AA4"/>
    <w:multiLevelType w:val="hybridMultilevel"/>
    <w:tmpl w:val="302C637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3" w15:restartNumberingAfterBreak="0">
    <w:nsid w:val="22FA00ED"/>
    <w:multiLevelType w:val="hybridMultilevel"/>
    <w:tmpl w:val="4F6C47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4" w15:restartNumberingAfterBreak="0">
    <w:nsid w:val="22FE2B9B"/>
    <w:multiLevelType w:val="hybridMultilevel"/>
    <w:tmpl w:val="075A6E78"/>
    <w:lvl w:ilvl="0" w:tplc="04090003">
      <w:start w:val="1"/>
      <w:numFmt w:val="bullet"/>
      <w:lvlText w:val="o"/>
      <w:lvlJc w:val="left"/>
      <w:pPr>
        <w:ind w:left="1031" w:hanging="440"/>
      </w:pPr>
      <w:rPr>
        <w:rFonts w:ascii="Courier New" w:hAnsi="Courier New" w:cs="Courier New" w:hint="default"/>
      </w:rPr>
    </w:lvl>
    <w:lvl w:ilvl="1" w:tplc="04090003" w:tentative="1">
      <w:start w:val="1"/>
      <w:numFmt w:val="bullet"/>
      <w:lvlText w:val=""/>
      <w:lvlJc w:val="left"/>
      <w:pPr>
        <w:ind w:left="1471" w:hanging="440"/>
      </w:pPr>
      <w:rPr>
        <w:rFonts w:ascii="Wingdings" w:hAnsi="Wingdings" w:hint="default"/>
      </w:rPr>
    </w:lvl>
    <w:lvl w:ilvl="2" w:tplc="04090005" w:tentative="1">
      <w:start w:val="1"/>
      <w:numFmt w:val="bullet"/>
      <w:lvlText w:val=""/>
      <w:lvlJc w:val="left"/>
      <w:pPr>
        <w:ind w:left="1911" w:hanging="440"/>
      </w:pPr>
      <w:rPr>
        <w:rFonts w:ascii="Wingdings" w:hAnsi="Wingdings" w:hint="default"/>
      </w:rPr>
    </w:lvl>
    <w:lvl w:ilvl="3" w:tplc="04090001" w:tentative="1">
      <w:start w:val="1"/>
      <w:numFmt w:val="bullet"/>
      <w:lvlText w:val=""/>
      <w:lvlJc w:val="left"/>
      <w:pPr>
        <w:ind w:left="2351" w:hanging="440"/>
      </w:pPr>
      <w:rPr>
        <w:rFonts w:ascii="Wingdings" w:hAnsi="Wingdings" w:hint="default"/>
      </w:rPr>
    </w:lvl>
    <w:lvl w:ilvl="4" w:tplc="04090003" w:tentative="1">
      <w:start w:val="1"/>
      <w:numFmt w:val="bullet"/>
      <w:lvlText w:val=""/>
      <w:lvlJc w:val="left"/>
      <w:pPr>
        <w:ind w:left="2791" w:hanging="440"/>
      </w:pPr>
      <w:rPr>
        <w:rFonts w:ascii="Wingdings" w:hAnsi="Wingdings" w:hint="default"/>
      </w:rPr>
    </w:lvl>
    <w:lvl w:ilvl="5" w:tplc="04090005" w:tentative="1">
      <w:start w:val="1"/>
      <w:numFmt w:val="bullet"/>
      <w:lvlText w:val=""/>
      <w:lvlJc w:val="left"/>
      <w:pPr>
        <w:ind w:left="3231" w:hanging="440"/>
      </w:pPr>
      <w:rPr>
        <w:rFonts w:ascii="Wingdings" w:hAnsi="Wingdings" w:hint="default"/>
      </w:rPr>
    </w:lvl>
    <w:lvl w:ilvl="6" w:tplc="04090001" w:tentative="1">
      <w:start w:val="1"/>
      <w:numFmt w:val="bullet"/>
      <w:lvlText w:val=""/>
      <w:lvlJc w:val="left"/>
      <w:pPr>
        <w:ind w:left="3671" w:hanging="440"/>
      </w:pPr>
      <w:rPr>
        <w:rFonts w:ascii="Wingdings" w:hAnsi="Wingdings" w:hint="default"/>
      </w:rPr>
    </w:lvl>
    <w:lvl w:ilvl="7" w:tplc="04090003" w:tentative="1">
      <w:start w:val="1"/>
      <w:numFmt w:val="bullet"/>
      <w:lvlText w:val=""/>
      <w:lvlJc w:val="left"/>
      <w:pPr>
        <w:ind w:left="4111" w:hanging="440"/>
      </w:pPr>
      <w:rPr>
        <w:rFonts w:ascii="Wingdings" w:hAnsi="Wingdings" w:hint="default"/>
      </w:rPr>
    </w:lvl>
    <w:lvl w:ilvl="8" w:tplc="04090005" w:tentative="1">
      <w:start w:val="1"/>
      <w:numFmt w:val="bullet"/>
      <w:lvlText w:val=""/>
      <w:lvlJc w:val="left"/>
      <w:pPr>
        <w:ind w:left="4551" w:hanging="440"/>
      </w:pPr>
      <w:rPr>
        <w:rFonts w:ascii="Wingdings" w:hAnsi="Wingdings" w:hint="default"/>
      </w:rPr>
    </w:lvl>
  </w:abstractNum>
  <w:abstractNum w:abstractNumId="555" w15:restartNumberingAfterBreak="0">
    <w:nsid w:val="22FF4DF6"/>
    <w:multiLevelType w:val="hybridMultilevel"/>
    <w:tmpl w:val="407A1E3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6" w15:restartNumberingAfterBreak="0">
    <w:nsid w:val="230945AD"/>
    <w:multiLevelType w:val="hybridMultilevel"/>
    <w:tmpl w:val="1CE03840"/>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7" w15:restartNumberingAfterBreak="0">
    <w:nsid w:val="231D5424"/>
    <w:multiLevelType w:val="hybridMultilevel"/>
    <w:tmpl w:val="D0B8C6AC"/>
    <w:lvl w:ilvl="0" w:tplc="FFFFFFFF">
      <w:start w:val="1"/>
      <w:numFmt w:val="decimal"/>
      <w:lvlText w:val="%1."/>
      <w:lvlJc w:val="left"/>
      <w:pPr>
        <w:ind w:left="1140" w:hanging="420"/>
      </w:pPr>
      <w:rPr>
        <w:rFonts w:hint="default"/>
      </w:rPr>
    </w:lvl>
    <w:lvl w:ilvl="1" w:tplc="FFFFFFFF" w:tentative="1">
      <w:start w:val="1"/>
      <w:numFmt w:val="bullet"/>
      <w:lvlText w:val=""/>
      <w:lvlJc w:val="left"/>
      <w:pPr>
        <w:ind w:left="1560" w:hanging="420"/>
      </w:pPr>
      <w:rPr>
        <w:rFonts w:ascii="Wingdings" w:hAnsi="Wingdings" w:hint="default"/>
      </w:rPr>
    </w:lvl>
    <w:lvl w:ilvl="2" w:tplc="FFFFFFFF" w:tentative="1">
      <w:start w:val="1"/>
      <w:numFmt w:val="bullet"/>
      <w:lvlText w:val=""/>
      <w:lvlJc w:val="left"/>
      <w:pPr>
        <w:ind w:left="1980" w:hanging="420"/>
      </w:pPr>
      <w:rPr>
        <w:rFonts w:ascii="Wingdings" w:hAnsi="Wingdings" w:hint="default"/>
      </w:rPr>
    </w:lvl>
    <w:lvl w:ilvl="3" w:tplc="FFFFFFFF" w:tentative="1">
      <w:start w:val="1"/>
      <w:numFmt w:val="bullet"/>
      <w:lvlText w:val=""/>
      <w:lvlJc w:val="left"/>
      <w:pPr>
        <w:ind w:left="2400" w:hanging="420"/>
      </w:pPr>
      <w:rPr>
        <w:rFonts w:ascii="Wingdings" w:hAnsi="Wingdings" w:hint="default"/>
      </w:rPr>
    </w:lvl>
    <w:lvl w:ilvl="4" w:tplc="FFFFFFFF" w:tentative="1">
      <w:start w:val="1"/>
      <w:numFmt w:val="bullet"/>
      <w:lvlText w:val=""/>
      <w:lvlJc w:val="left"/>
      <w:pPr>
        <w:ind w:left="2820" w:hanging="420"/>
      </w:pPr>
      <w:rPr>
        <w:rFonts w:ascii="Wingdings" w:hAnsi="Wingdings" w:hint="default"/>
      </w:rPr>
    </w:lvl>
    <w:lvl w:ilvl="5" w:tplc="FFFFFFFF" w:tentative="1">
      <w:start w:val="1"/>
      <w:numFmt w:val="bullet"/>
      <w:lvlText w:val=""/>
      <w:lvlJc w:val="left"/>
      <w:pPr>
        <w:ind w:left="3240" w:hanging="420"/>
      </w:pPr>
      <w:rPr>
        <w:rFonts w:ascii="Wingdings" w:hAnsi="Wingdings" w:hint="default"/>
      </w:rPr>
    </w:lvl>
    <w:lvl w:ilvl="6" w:tplc="FFFFFFFF" w:tentative="1">
      <w:start w:val="1"/>
      <w:numFmt w:val="bullet"/>
      <w:lvlText w:val=""/>
      <w:lvlJc w:val="left"/>
      <w:pPr>
        <w:ind w:left="3660" w:hanging="420"/>
      </w:pPr>
      <w:rPr>
        <w:rFonts w:ascii="Wingdings" w:hAnsi="Wingdings" w:hint="default"/>
      </w:rPr>
    </w:lvl>
    <w:lvl w:ilvl="7" w:tplc="FFFFFFFF" w:tentative="1">
      <w:start w:val="1"/>
      <w:numFmt w:val="bullet"/>
      <w:lvlText w:val=""/>
      <w:lvlJc w:val="left"/>
      <w:pPr>
        <w:ind w:left="4080" w:hanging="420"/>
      </w:pPr>
      <w:rPr>
        <w:rFonts w:ascii="Wingdings" w:hAnsi="Wingdings" w:hint="default"/>
      </w:rPr>
    </w:lvl>
    <w:lvl w:ilvl="8" w:tplc="FFFFFFFF" w:tentative="1">
      <w:start w:val="1"/>
      <w:numFmt w:val="bullet"/>
      <w:lvlText w:val=""/>
      <w:lvlJc w:val="left"/>
      <w:pPr>
        <w:ind w:left="4500" w:hanging="420"/>
      </w:pPr>
      <w:rPr>
        <w:rFonts w:ascii="Wingdings" w:hAnsi="Wingdings" w:hint="default"/>
      </w:rPr>
    </w:lvl>
  </w:abstractNum>
  <w:abstractNum w:abstractNumId="558" w15:restartNumberingAfterBreak="0">
    <w:nsid w:val="233B3B2A"/>
    <w:multiLevelType w:val="hybridMultilevel"/>
    <w:tmpl w:val="FBD831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9" w15:restartNumberingAfterBreak="0">
    <w:nsid w:val="234E1CE5"/>
    <w:multiLevelType w:val="multilevel"/>
    <w:tmpl w:val="8E000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67" w:firstLine="513"/>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235935C7"/>
    <w:multiLevelType w:val="hybridMultilevel"/>
    <w:tmpl w:val="E2A0C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1" w15:restartNumberingAfterBreak="0">
    <w:nsid w:val="23606349"/>
    <w:multiLevelType w:val="multilevel"/>
    <w:tmpl w:val="52FC19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62" w15:restartNumberingAfterBreak="0">
    <w:nsid w:val="2365229B"/>
    <w:multiLevelType w:val="hybridMultilevel"/>
    <w:tmpl w:val="84D8C95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63" w15:restartNumberingAfterBreak="0">
    <w:nsid w:val="23A34F94"/>
    <w:multiLevelType w:val="multilevel"/>
    <w:tmpl w:val="5A1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23A6548A"/>
    <w:multiLevelType w:val="hybridMultilevel"/>
    <w:tmpl w:val="DD92CC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5" w15:restartNumberingAfterBreak="0">
    <w:nsid w:val="23A77F91"/>
    <w:multiLevelType w:val="hybridMultilevel"/>
    <w:tmpl w:val="0262AA0A"/>
    <w:lvl w:ilvl="0" w:tplc="3D6CC39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6" w15:restartNumberingAfterBreak="0">
    <w:nsid w:val="23E538B7"/>
    <w:multiLevelType w:val="hybridMultilevel"/>
    <w:tmpl w:val="D3F4C8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7" w15:restartNumberingAfterBreak="0">
    <w:nsid w:val="2405139B"/>
    <w:multiLevelType w:val="hybridMultilevel"/>
    <w:tmpl w:val="A57AC2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8" w15:restartNumberingAfterBreak="0">
    <w:nsid w:val="24214797"/>
    <w:multiLevelType w:val="hybridMultilevel"/>
    <w:tmpl w:val="813077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9" w15:restartNumberingAfterBreak="0">
    <w:nsid w:val="242A0DA2"/>
    <w:multiLevelType w:val="multilevel"/>
    <w:tmpl w:val="4722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24620D6A"/>
    <w:multiLevelType w:val="hybridMultilevel"/>
    <w:tmpl w:val="49AE20B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571" w15:restartNumberingAfterBreak="0">
    <w:nsid w:val="24661675"/>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2" w15:restartNumberingAfterBreak="0">
    <w:nsid w:val="24882351"/>
    <w:multiLevelType w:val="hybridMultilevel"/>
    <w:tmpl w:val="46547A0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73" w15:restartNumberingAfterBreak="0">
    <w:nsid w:val="24981466"/>
    <w:multiLevelType w:val="hybridMultilevel"/>
    <w:tmpl w:val="DA28F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4" w15:restartNumberingAfterBreak="0">
    <w:nsid w:val="24BA2643"/>
    <w:multiLevelType w:val="hybridMultilevel"/>
    <w:tmpl w:val="08B2F13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5" w15:restartNumberingAfterBreak="0">
    <w:nsid w:val="2530646C"/>
    <w:multiLevelType w:val="hybridMultilevel"/>
    <w:tmpl w:val="9EA228E2"/>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576" w15:restartNumberingAfterBreak="0">
    <w:nsid w:val="2550234D"/>
    <w:multiLevelType w:val="hybridMultilevel"/>
    <w:tmpl w:val="F6F6C7C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77" w15:restartNumberingAfterBreak="0">
    <w:nsid w:val="25637671"/>
    <w:multiLevelType w:val="hybridMultilevel"/>
    <w:tmpl w:val="5B26310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78" w15:restartNumberingAfterBreak="0">
    <w:nsid w:val="2578236B"/>
    <w:multiLevelType w:val="hybridMultilevel"/>
    <w:tmpl w:val="4434DBC0"/>
    <w:lvl w:ilvl="0" w:tplc="77E404D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79" w15:restartNumberingAfterBreak="0">
    <w:nsid w:val="257F2E22"/>
    <w:multiLevelType w:val="hybridMultilevel"/>
    <w:tmpl w:val="07D48E7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0" w15:restartNumberingAfterBreak="0">
    <w:nsid w:val="258049FC"/>
    <w:multiLevelType w:val="multilevel"/>
    <w:tmpl w:val="F9D2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258E614D"/>
    <w:multiLevelType w:val="hybridMultilevel"/>
    <w:tmpl w:val="27F2D1CE"/>
    <w:lvl w:ilvl="0" w:tplc="3370D900">
      <w:start w:val="8"/>
      <w:numFmt w:val="decimal"/>
      <w:lvlText w:val="%1)"/>
      <w:lvlJc w:val="left"/>
      <w:pPr>
        <w:ind w:left="44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2" w15:restartNumberingAfterBreak="0">
    <w:nsid w:val="2591708F"/>
    <w:multiLevelType w:val="hybridMultilevel"/>
    <w:tmpl w:val="E8BCF7B8"/>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3" w15:restartNumberingAfterBreak="0">
    <w:nsid w:val="259B679F"/>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4" w15:restartNumberingAfterBreak="0">
    <w:nsid w:val="259C1230"/>
    <w:multiLevelType w:val="multilevel"/>
    <w:tmpl w:val="EEB6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259F77AA"/>
    <w:multiLevelType w:val="hybridMultilevel"/>
    <w:tmpl w:val="7C9A90F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86" w15:restartNumberingAfterBreak="0">
    <w:nsid w:val="25B12B2E"/>
    <w:multiLevelType w:val="multilevel"/>
    <w:tmpl w:val="7BCE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25BE14FA"/>
    <w:multiLevelType w:val="hybridMultilevel"/>
    <w:tmpl w:val="C7C6897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8" w15:restartNumberingAfterBreak="0">
    <w:nsid w:val="25BF38F6"/>
    <w:multiLevelType w:val="hybridMultilevel"/>
    <w:tmpl w:val="061E17D4"/>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589" w15:restartNumberingAfterBreak="0">
    <w:nsid w:val="25E33363"/>
    <w:multiLevelType w:val="hybridMultilevel"/>
    <w:tmpl w:val="AEC8BF36"/>
    <w:lvl w:ilvl="0" w:tplc="0409000F">
      <w:start w:val="1"/>
      <w:numFmt w:val="decimal"/>
      <w:lvlText w:val="%1."/>
      <w:lvlJc w:val="left"/>
      <w:pPr>
        <w:ind w:left="840" w:hanging="42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90" w15:restartNumberingAfterBreak="0">
    <w:nsid w:val="25EF0501"/>
    <w:multiLevelType w:val="hybridMultilevel"/>
    <w:tmpl w:val="3760EDC8"/>
    <w:lvl w:ilvl="0" w:tplc="DABAA090">
      <w:start w:val="9"/>
      <w:numFmt w:val="decimal"/>
      <w:lvlText w:val="%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1" w15:restartNumberingAfterBreak="0">
    <w:nsid w:val="260F59B0"/>
    <w:multiLevelType w:val="hybridMultilevel"/>
    <w:tmpl w:val="9182C7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2" w15:restartNumberingAfterBreak="0">
    <w:nsid w:val="261655B6"/>
    <w:multiLevelType w:val="multilevel"/>
    <w:tmpl w:val="E306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261F2271"/>
    <w:multiLevelType w:val="hybridMultilevel"/>
    <w:tmpl w:val="0240C120"/>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594" w15:restartNumberingAfterBreak="0">
    <w:nsid w:val="2627689E"/>
    <w:multiLevelType w:val="hybridMultilevel"/>
    <w:tmpl w:val="68AE3678"/>
    <w:lvl w:ilvl="0" w:tplc="5AFA7F56">
      <w:start w:val="2"/>
      <w:numFmt w:val="decimal"/>
      <w:lvlText w:val="%1)"/>
      <w:lvlJc w:val="left"/>
      <w:pPr>
        <w:ind w:left="729"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5" w15:restartNumberingAfterBreak="0">
    <w:nsid w:val="262E5E01"/>
    <w:multiLevelType w:val="multilevel"/>
    <w:tmpl w:val="3AAC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26401CFB"/>
    <w:multiLevelType w:val="hybridMultilevel"/>
    <w:tmpl w:val="9CAE6550"/>
    <w:lvl w:ilvl="0" w:tplc="48BA6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7" w15:restartNumberingAfterBreak="0">
    <w:nsid w:val="265D76F3"/>
    <w:multiLevelType w:val="hybridMultilevel"/>
    <w:tmpl w:val="A63E1C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8" w15:restartNumberingAfterBreak="0">
    <w:nsid w:val="26722B7D"/>
    <w:multiLevelType w:val="hybridMultilevel"/>
    <w:tmpl w:val="07602F8A"/>
    <w:lvl w:ilvl="0" w:tplc="307434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9" w15:restartNumberingAfterBreak="0">
    <w:nsid w:val="2676385A"/>
    <w:multiLevelType w:val="multilevel"/>
    <w:tmpl w:val="346685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0" w15:restartNumberingAfterBreak="0">
    <w:nsid w:val="26861AD3"/>
    <w:multiLevelType w:val="hybridMultilevel"/>
    <w:tmpl w:val="74D817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1" w15:restartNumberingAfterBreak="0">
    <w:nsid w:val="26944796"/>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2" w15:restartNumberingAfterBreak="0">
    <w:nsid w:val="26CB7422"/>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3" w15:restartNumberingAfterBreak="0">
    <w:nsid w:val="26D44701"/>
    <w:multiLevelType w:val="hybridMultilevel"/>
    <w:tmpl w:val="EC3C3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4" w15:restartNumberingAfterBreak="0">
    <w:nsid w:val="26E25347"/>
    <w:multiLevelType w:val="hybridMultilevel"/>
    <w:tmpl w:val="34284A5E"/>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05" w15:restartNumberingAfterBreak="0">
    <w:nsid w:val="26EB4302"/>
    <w:multiLevelType w:val="hybridMultilevel"/>
    <w:tmpl w:val="E0FCE2DA"/>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6" w15:restartNumberingAfterBreak="0">
    <w:nsid w:val="26EE39E7"/>
    <w:multiLevelType w:val="hybridMultilevel"/>
    <w:tmpl w:val="1D186D4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7" w15:restartNumberingAfterBreak="0">
    <w:nsid w:val="270360D0"/>
    <w:multiLevelType w:val="hybridMultilevel"/>
    <w:tmpl w:val="C818BB20"/>
    <w:lvl w:ilvl="0" w:tplc="CCAEE8FA">
      <w:start w:val="1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8" w15:restartNumberingAfterBreak="0">
    <w:nsid w:val="27436A78"/>
    <w:multiLevelType w:val="hybridMultilevel"/>
    <w:tmpl w:val="760ADC58"/>
    <w:lvl w:ilvl="0" w:tplc="DEF043A8">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9" w15:restartNumberingAfterBreak="0">
    <w:nsid w:val="27645725"/>
    <w:multiLevelType w:val="hybridMultilevel"/>
    <w:tmpl w:val="A19A1EF2"/>
    <w:lvl w:ilvl="0" w:tplc="9D7C35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0" w15:restartNumberingAfterBreak="0">
    <w:nsid w:val="27744503"/>
    <w:multiLevelType w:val="hybridMultilevel"/>
    <w:tmpl w:val="87C88B88"/>
    <w:lvl w:ilvl="0" w:tplc="AE383D0E">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1" w15:restartNumberingAfterBreak="0">
    <w:nsid w:val="27841DB1"/>
    <w:multiLevelType w:val="hybridMultilevel"/>
    <w:tmpl w:val="AB1A8CCA"/>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612" w15:restartNumberingAfterBreak="0">
    <w:nsid w:val="278B4630"/>
    <w:multiLevelType w:val="hybridMultilevel"/>
    <w:tmpl w:val="3D624E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3" w15:restartNumberingAfterBreak="0">
    <w:nsid w:val="279253BE"/>
    <w:multiLevelType w:val="hybridMultilevel"/>
    <w:tmpl w:val="FB1E6AE6"/>
    <w:lvl w:ilvl="0" w:tplc="00A4E19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4" w15:restartNumberingAfterBreak="0">
    <w:nsid w:val="279D6E90"/>
    <w:multiLevelType w:val="hybridMultilevel"/>
    <w:tmpl w:val="CDC48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5" w15:restartNumberingAfterBreak="0">
    <w:nsid w:val="27AF2FD5"/>
    <w:multiLevelType w:val="hybridMultilevel"/>
    <w:tmpl w:val="26C823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6" w15:restartNumberingAfterBreak="0">
    <w:nsid w:val="27B20AA7"/>
    <w:multiLevelType w:val="hybridMultilevel"/>
    <w:tmpl w:val="C06A59A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17" w15:restartNumberingAfterBreak="0">
    <w:nsid w:val="27B741C3"/>
    <w:multiLevelType w:val="hybridMultilevel"/>
    <w:tmpl w:val="A426F088"/>
    <w:lvl w:ilvl="0" w:tplc="FFFFFFFF">
      <w:start w:val="1"/>
      <w:numFmt w:val="decimal"/>
      <w:lvlText w:val="%1)"/>
      <w:lvlJc w:val="left"/>
      <w:pPr>
        <w:ind w:left="1200" w:hanging="420"/>
      </w:pPr>
      <w:rPr>
        <w:rFonts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618" w15:restartNumberingAfterBreak="0">
    <w:nsid w:val="27B865EE"/>
    <w:multiLevelType w:val="hybridMultilevel"/>
    <w:tmpl w:val="6BB450F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19" w15:restartNumberingAfterBreak="0">
    <w:nsid w:val="27C14F72"/>
    <w:multiLevelType w:val="hybridMultilevel"/>
    <w:tmpl w:val="0BFE62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0" w15:restartNumberingAfterBreak="0">
    <w:nsid w:val="27D42697"/>
    <w:multiLevelType w:val="hybridMultilevel"/>
    <w:tmpl w:val="F6D4AA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1" w15:restartNumberingAfterBreak="0">
    <w:nsid w:val="27E53301"/>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2" w15:restartNumberingAfterBreak="0">
    <w:nsid w:val="27EA7664"/>
    <w:multiLevelType w:val="hybridMultilevel"/>
    <w:tmpl w:val="FFFFFFFF"/>
    <w:lvl w:ilvl="0" w:tplc="6DFA68A4">
      <w:start w:val="1"/>
      <w:numFmt w:val="decimal"/>
      <w:lvlText w:val="%1."/>
      <w:lvlJc w:val="left"/>
      <w:pPr>
        <w:ind w:left="720" w:hanging="360"/>
      </w:pPr>
    </w:lvl>
    <w:lvl w:ilvl="1" w:tplc="C2C6DD4E">
      <w:start w:val="1"/>
      <w:numFmt w:val="lowerLetter"/>
      <w:lvlText w:val="%2."/>
      <w:lvlJc w:val="left"/>
      <w:pPr>
        <w:ind w:left="1440" w:hanging="360"/>
      </w:pPr>
    </w:lvl>
    <w:lvl w:ilvl="2" w:tplc="AFF2542A">
      <w:start w:val="1"/>
      <w:numFmt w:val="lowerRoman"/>
      <w:lvlText w:val="%3."/>
      <w:lvlJc w:val="right"/>
      <w:pPr>
        <w:ind w:left="2160" w:hanging="180"/>
      </w:pPr>
    </w:lvl>
    <w:lvl w:ilvl="3" w:tplc="51549A9E">
      <w:start w:val="1"/>
      <w:numFmt w:val="decimal"/>
      <w:lvlText w:val="%4."/>
      <w:lvlJc w:val="left"/>
      <w:pPr>
        <w:ind w:left="2880" w:hanging="360"/>
      </w:pPr>
    </w:lvl>
    <w:lvl w:ilvl="4" w:tplc="46D4AAC0">
      <w:start w:val="1"/>
      <w:numFmt w:val="lowerLetter"/>
      <w:lvlText w:val="%5."/>
      <w:lvlJc w:val="left"/>
      <w:pPr>
        <w:ind w:left="3600" w:hanging="360"/>
      </w:pPr>
    </w:lvl>
    <w:lvl w:ilvl="5" w:tplc="1BB2F7F6">
      <w:start w:val="1"/>
      <w:numFmt w:val="lowerRoman"/>
      <w:lvlText w:val="%6."/>
      <w:lvlJc w:val="right"/>
      <w:pPr>
        <w:ind w:left="4320" w:hanging="180"/>
      </w:pPr>
    </w:lvl>
    <w:lvl w:ilvl="6" w:tplc="41C48E74">
      <w:start w:val="1"/>
      <w:numFmt w:val="decimal"/>
      <w:lvlText w:val="%7."/>
      <w:lvlJc w:val="left"/>
      <w:pPr>
        <w:ind w:left="5040" w:hanging="360"/>
      </w:pPr>
    </w:lvl>
    <w:lvl w:ilvl="7" w:tplc="887470EA">
      <w:start w:val="1"/>
      <w:numFmt w:val="lowerLetter"/>
      <w:lvlText w:val="%8."/>
      <w:lvlJc w:val="left"/>
      <w:pPr>
        <w:ind w:left="5760" w:hanging="360"/>
      </w:pPr>
    </w:lvl>
    <w:lvl w:ilvl="8" w:tplc="27D80960">
      <w:start w:val="1"/>
      <w:numFmt w:val="lowerRoman"/>
      <w:lvlText w:val="%9."/>
      <w:lvlJc w:val="right"/>
      <w:pPr>
        <w:ind w:left="6480" w:hanging="180"/>
      </w:pPr>
    </w:lvl>
  </w:abstractNum>
  <w:abstractNum w:abstractNumId="623" w15:restartNumberingAfterBreak="0">
    <w:nsid w:val="27F6523B"/>
    <w:multiLevelType w:val="hybridMultilevel"/>
    <w:tmpl w:val="4126B576"/>
    <w:lvl w:ilvl="0" w:tplc="FFFFFFFF">
      <w:start w:val="1"/>
      <w:numFmt w:val="decimal"/>
      <w:lvlText w:val="%1."/>
      <w:lvlJc w:val="left"/>
      <w:pPr>
        <w:ind w:left="780" w:hanging="420"/>
      </w:pPr>
      <w:rPr>
        <w:rFonts w:hint="default"/>
      </w:rPr>
    </w:lvl>
    <w:lvl w:ilvl="1" w:tplc="FFFFFFFF">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624" w15:restartNumberingAfterBreak="0">
    <w:nsid w:val="280B76CC"/>
    <w:multiLevelType w:val="hybridMultilevel"/>
    <w:tmpl w:val="8A44E0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5" w15:restartNumberingAfterBreak="0">
    <w:nsid w:val="282A12EE"/>
    <w:multiLevelType w:val="hybridMultilevel"/>
    <w:tmpl w:val="4AA61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6" w15:restartNumberingAfterBreak="0">
    <w:nsid w:val="28335BAC"/>
    <w:multiLevelType w:val="hybridMultilevel"/>
    <w:tmpl w:val="2BF25E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7" w15:restartNumberingAfterBreak="0">
    <w:nsid w:val="283C51E4"/>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628" w15:restartNumberingAfterBreak="0">
    <w:nsid w:val="2840584D"/>
    <w:multiLevelType w:val="hybridMultilevel"/>
    <w:tmpl w:val="AC70B6AE"/>
    <w:lvl w:ilvl="0" w:tplc="04090001">
      <w:start w:val="1"/>
      <w:numFmt w:val="bullet"/>
      <w:lvlText w:val=""/>
      <w:lvlJc w:val="left"/>
      <w:pPr>
        <w:ind w:left="1200" w:hanging="420"/>
      </w:pPr>
      <w:rPr>
        <w:rFonts w:ascii="Wingdings" w:hAnsi="Wingding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29" w15:restartNumberingAfterBreak="0">
    <w:nsid w:val="2869726B"/>
    <w:multiLevelType w:val="hybridMultilevel"/>
    <w:tmpl w:val="391C6B6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0" w15:restartNumberingAfterBreak="0">
    <w:nsid w:val="288D745B"/>
    <w:multiLevelType w:val="hybridMultilevel"/>
    <w:tmpl w:val="54C477C8"/>
    <w:lvl w:ilvl="0" w:tplc="B930F04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1" w15:restartNumberingAfterBreak="0">
    <w:nsid w:val="28946F60"/>
    <w:multiLevelType w:val="hybridMultilevel"/>
    <w:tmpl w:val="6C4041CE"/>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32" w15:restartNumberingAfterBreak="0">
    <w:nsid w:val="28AB528C"/>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3" w15:restartNumberingAfterBreak="0">
    <w:nsid w:val="28C84B25"/>
    <w:multiLevelType w:val="hybridMultilevel"/>
    <w:tmpl w:val="FA423C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4" w15:restartNumberingAfterBreak="0">
    <w:nsid w:val="28CD02A4"/>
    <w:multiLevelType w:val="hybridMultilevel"/>
    <w:tmpl w:val="E3DE4AA4"/>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5" w15:restartNumberingAfterBreak="0">
    <w:nsid w:val="28CD7CAA"/>
    <w:multiLevelType w:val="multilevel"/>
    <w:tmpl w:val="9916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28D36D01"/>
    <w:multiLevelType w:val="hybridMultilevel"/>
    <w:tmpl w:val="1DCA1E6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637" w15:restartNumberingAfterBreak="0">
    <w:nsid w:val="28DF25AD"/>
    <w:multiLevelType w:val="hybridMultilevel"/>
    <w:tmpl w:val="27CAEA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8" w15:restartNumberingAfterBreak="0">
    <w:nsid w:val="28E632FC"/>
    <w:multiLevelType w:val="hybridMultilevel"/>
    <w:tmpl w:val="4516C3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9" w15:restartNumberingAfterBreak="0">
    <w:nsid w:val="290A2A9A"/>
    <w:multiLevelType w:val="hybridMultilevel"/>
    <w:tmpl w:val="47ECAAC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40" w15:restartNumberingAfterBreak="0">
    <w:nsid w:val="290C7540"/>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1" w15:restartNumberingAfterBreak="0">
    <w:nsid w:val="29234BEF"/>
    <w:multiLevelType w:val="hybridMultilevel"/>
    <w:tmpl w:val="A912B2D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2" w15:restartNumberingAfterBreak="0">
    <w:nsid w:val="294E56D3"/>
    <w:multiLevelType w:val="hybridMultilevel"/>
    <w:tmpl w:val="5D04ED2E"/>
    <w:lvl w:ilvl="0" w:tplc="51E0651C">
      <w:start w:val="6"/>
      <w:numFmt w:val="decimal"/>
      <w:lvlText w:val="%1)"/>
      <w:lvlJc w:val="left"/>
      <w:pPr>
        <w:ind w:left="44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3" w15:restartNumberingAfterBreak="0">
    <w:nsid w:val="29777AB5"/>
    <w:multiLevelType w:val="hybridMultilevel"/>
    <w:tmpl w:val="51267914"/>
    <w:lvl w:ilvl="0" w:tplc="7EFC31E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4" w15:restartNumberingAfterBreak="0">
    <w:nsid w:val="29821B93"/>
    <w:multiLevelType w:val="hybridMultilevel"/>
    <w:tmpl w:val="3CBA29A2"/>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45" w15:restartNumberingAfterBreak="0">
    <w:nsid w:val="29961556"/>
    <w:multiLevelType w:val="hybridMultilevel"/>
    <w:tmpl w:val="1B0854AE"/>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46" w15:restartNumberingAfterBreak="0">
    <w:nsid w:val="299750FF"/>
    <w:multiLevelType w:val="hybridMultilevel"/>
    <w:tmpl w:val="5668485E"/>
    <w:lvl w:ilvl="0" w:tplc="0409000F">
      <w:start w:val="1"/>
      <w:numFmt w:val="decimal"/>
      <w:lvlText w:val="%1."/>
      <w:lvlJc w:val="left"/>
      <w:pPr>
        <w:ind w:left="1620" w:hanging="4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7" w15:restartNumberingAfterBreak="0">
    <w:nsid w:val="29B718CC"/>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8" w15:restartNumberingAfterBreak="0">
    <w:nsid w:val="29C059DC"/>
    <w:multiLevelType w:val="hybridMultilevel"/>
    <w:tmpl w:val="FD683116"/>
    <w:lvl w:ilvl="0" w:tplc="FFFFFFFF">
      <w:start w:val="1"/>
      <w:numFmt w:val="decimal"/>
      <w:lvlText w:val="%1."/>
      <w:lvlJc w:val="left"/>
      <w:pPr>
        <w:ind w:left="120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49" w15:restartNumberingAfterBreak="0">
    <w:nsid w:val="29D80464"/>
    <w:multiLevelType w:val="hybridMultilevel"/>
    <w:tmpl w:val="3B4C39E8"/>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0" w15:restartNumberingAfterBreak="0">
    <w:nsid w:val="29E455AB"/>
    <w:multiLevelType w:val="hybridMultilevel"/>
    <w:tmpl w:val="B108F6D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51" w15:restartNumberingAfterBreak="0">
    <w:nsid w:val="29EB5C70"/>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2" w15:restartNumberingAfterBreak="0">
    <w:nsid w:val="2A2D2CC6"/>
    <w:multiLevelType w:val="hybridMultilevel"/>
    <w:tmpl w:val="E6060DFA"/>
    <w:lvl w:ilvl="0" w:tplc="04090003">
      <w:start w:val="1"/>
      <w:numFmt w:val="bullet"/>
      <w:lvlText w:val="o"/>
      <w:lvlJc w:val="left"/>
      <w:pPr>
        <w:ind w:left="840" w:hanging="420"/>
      </w:pPr>
      <w:rPr>
        <w:rFonts w:ascii="Courier New" w:hAnsi="Courier New" w:cs="Courier New"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53" w15:restartNumberingAfterBreak="0">
    <w:nsid w:val="2A2E724D"/>
    <w:multiLevelType w:val="hybridMultilevel"/>
    <w:tmpl w:val="7C9A90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4" w15:restartNumberingAfterBreak="0">
    <w:nsid w:val="2A3913AE"/>
    <w:multiLevelType w:val="hybridMultilevel"/>
    <w:tmpl w:val="64882C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5" w15:restartNumberingAfterBreak="0">
    <w:nsid w:val="2A583962"/>
    <w:multiLevelType w:val="hybridMultilevel"/>
    <w:tmpl w:val="90626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15:restartNumberingAfterBreak="0">
    <w:nsid w:val="2A5F3BD4"/>
    <w:multiLevelType w:val="multilevel"/>
    <w:tmpl w:val="CD446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2A6A667C"/>
    <w:multiLevelType w:val="hybridMultilevel"/>
    <w:tmpl w:val="27369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8" w15:restartNumberingAfterBreak="0">
    <w:nsid w:val="2A7A44EC"/>
    <w:multiLevelType w:val="hybridMultilevel"/>
    <w:tmpl w:val="95E02CE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9" w15:restartNumberingAfterBreak="0">
    <w:nsid w:val="2A831464"/>
    <w:multiLevelType w:val="multilevel"/>
    <w:tmpl w:val="DA8A9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2A926B75"/>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1" w15:restartNumberingAfterBreak="0">
    <w:nsid w:val="2ABD52F1"/>
    <w:multiLevelType w:val="hybridMultilevel"/>
    <w:tmpl w:val="39E8ECC8"/>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62" w15:restartNumberingAfterBreak="0">
    <w:nsid w:val="2AC87355"/>
    <w:multiLevelType w:val="hybridMultilevel"/>
    <w:tmpl w:val="BB5A124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3" w15:restartNumberingAfterBreak="0">
    <w:nsid w:val="2ACE5CC0"/>
    <w:multiLevelType w:val="hybridMultilevel"/>
    <w:tmpl w:val="0DF83B7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64" w15:restartNumberingAfterBreak="0">
    <w:nsid w:val="2ADB4334"/>
    <w:multiLevelType w:val="hybridMultilevel"/>
    <w:tmpl w:val="3C0E6F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15:restartNumberingAfterBreak="0">
    <w:nsid w:val="2AE676D7"/>
    <w:multiLevelType w:val="hybridMultilevel"/>
    <w:tmpl w:val="BD9814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6" w15:restartNumberingAfterBreak="0">
    <w:nsid w:val="2AE83E01"/>
    <w:multiLevelType w:val="multilevel"/>
    <w:tmpl w:val="EFA2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2AF77D30"/>
    <w:multiLevelType w:val="hybridMultilevel"/>
    <w:tmpl w:val="EFA40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8" w15:restartNumberingAfterBreak="0">
    <w:nsid w:val="2B0461CC"/>
    <w:multiLevelType w:val="hybridMultilevel"/>
    <w:tmpl w:val="372E4066"/>
    <w:lvl w:ilvl="0" w:tplc="FFFFFFFF">
      <w:start w:val="1"/>
      <w:numFmt w:val="decimal"/>
      <w:lvlText w:val="%1)"/>
      <w:lvlJc w:val="left"/>
      <w:pPr>
        <w:ind w:left="1140" w:hanging="420"/>
      </w:p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669" w15:restartNumberingAfterBreak="0">
    <w:nsid w:val="2B0812D8"/>
    <w:multiLevelType w:val="hybridMultilevel"/>
    <w:tmpl w:val="85D85732"/>
    <w:lvl w:ilvl="0" w:tplc="04090001">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0" w15:restartNumberingAfterBreak="0">
    <w:nsid w:val="2B256430"/>
    <w:multiLevelType w:val="hybridMultilevel"/>
    <w:tmpl w:val="EBF4B322"/>
    <w:lvl w:ilvl="0" w:tplc="04090011">
      <w:start w:val="1"/>
      <w:numFmt w:val="decimal"/>
      <w:lvlText w:val="%1)"/>
      <w:lvlJc w:val="left"/>
      <w:pPr>
        <w:ind w:left="840" w:hanging="420"/>
      </w:pPr>
    </w:lvl>
    <w:lvl w:ilvl="1" w:tplc="C4767CE6">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1" w15:restartNumberingAfterBreak="0">
    <w:nsid w:val="2B3139F5"/>
    <w:multiLevelType w:val="hybridMultilevel"/>
    <w:tmpl w:val="494684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2" w15:restartNumberingAfterBreak="0">
    <w:nsid w:val="2B3977C0"/>
    <w:multiLevelType w:val="multilevel"/>
    <w:tmpl w:val="C30C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3" w15:restartNumberingAfterBreak="0">
    <w:nsid w:val="2B5C1A43"/>
    <w:multiLevelType w:val="hybridMultilevel"/>
    <w:tmpl w:val="58AAD50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4" w15:restartNumberingAfterBreak="0">
    <w:nsid w:val="2B5E7A00"/>
    <w:multiLevelType w:val="hybridMultilevel"/>
    <w:tmpl w:val="3A5E7B5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5" w15:restartNumberingAfterBreak="0">
    <w:nsid w:val="2B6C0FAA"/>
    <w:multiLevelType w:val="hybridMultilevel"/>
    <w:tmpl w:val="47588BC4"/>
    <w:lvl w:ilvl="0" w:tplc="FFFFFFFF">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76" w15:restartNumberingAfterBreak="0">
    <w:nsid w:val="2B8D76E9"/>
    <w:multiLevelType w:val="hybridMultilevel"/>
    <w:tmpl w:val="43CE80D2"/>
    <w:lvl w:ilvl="0" w:tplc="48AA05B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7" w15:restartNumberingAfterBreak="0">
    <w:nsid w:val="2BB57ECD"/>
    <w:multiLevelType w:val="hybridMultilevel"/>
    <w:tmpl w:val="C68EB02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78" w15:restartNumberingAfterBreak="0">
    <w:nsid w:val="2BCB4E9F"/>
    <w:multiLevelType w:val="hybridMultilevel"/>
    <w:tmpl w:val="C7220E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9" w15:restartNumberingAfterBreak="0">
    <w:nsid w:val="2BF51970"/>
    <w:multiLevelType w:val="multilevel"/>
    <w:tmpl w:val="317A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2BF81620"/>
    <w:multiLevelType w:val="hybridMultilevel"/>
    <w:tmpl w:val="19D6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1" w15:restartNumberingAfterBreak="0">
    <w:nsid w:val="2C05065D"/>
    <w:multiLevelType w:val="hybridMultilevel"/>
    <w:tmpl w:val="4C141894"/>
    <w:lvl w:ilvl="0" w:tplc="04090011">
      <w:start w:val="1"/>
      <w:numFmt w:val="decimal"/>
      <w:lvlText w:val="%1)"/>
      <w:lvlJc w:val="left"/>
      <w:pPr>
        <w:ind w:left="840" w:hanging="420"/>
      </w:pPr>
    </w:lvl>
    <w:lvl w:ilvl="1" w:tplc="04090001">
      <w:start w:val="1"/>
      <w:numFmt w:val="bullet"/>
      <w:lvlText w:val=""/>
      <w:lvlJc w:val="left"/>
      <w:pPr>
        <w:ind w:left="1260" w:hanging="420"/>
      </w:pPr>
      <w:rPr>
        <w:rFonts w:ascii="Symbol" w:hAnsi="Symbol"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2" w15:restartNumberingAfterBreak="0">
    <w:nsid w:val="2C44596B"/>
    <w:multiLevelType w:val="hybridMultilevel"/>
    <w:tmpl w:val="59AEFF9A"/>
    <w:lvl w:ilvl="0" w:tplc="FFFFFFFF">
      <w:start w:val="16"/>
      <w:numFmt w:val="decimal"/>
      <w:lvlText w:val="%1)"/>
      <w:lvlJc w:val="left"/>
      <w:pPr>
        <w:ind w:left="72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83" w15:restartNumberingAfterBreak="0">
    <w:nsid w:val="2C5C0EE7"/>
    <w:multiLevelType w:val="hybridMultilevel"/>
    <w:tmpl w:val="BC7EB036"/>
    <w:lvl w:ilvl="0" w:tplc="04090003">
      <w:start w:val="1"/>
      <w:numFmt w:val="bullet"/>
      <w:lvlText w:val="o"/>
      <w:lvlJc w:val="left"/>
      <w:pPr>
        <w:ind w:left="981" w:hanging="420"/>
      </w:pPr>
      <w:rPr>
        <w:rFonts w:ascii="Courier New" w:hAnsi="Courier New" w:cs="Courier New"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684" w15:restartNumberingAfterBreak="0">
    <w:nsid w:val="2C6738AE"/>
    <w:multiLevelType w:val="hybridMultilevel"/>
    <w:tmpl w:val="6C00AD4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5" w15:restartNumberingAfterBreak="0">
    <w:nsid w:val="2C7951F5"/>
    <w:multiLevelType w:val="hybridMultilevel"/>
    <w:tmpl w:val="CFC8BF3A"/>
    <w:lvl w:ilvl="0" w:tplc="F2E499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6" w15:restartNumberingAfterBreak="0">
    <w:nsid w:val="2C817989"/>
    <w:multiLevelType w:val="hybridMultilevel"/>
    <w:tmpl w:val="A6CC50A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7" w15:restartNumberingAfterBreak="0">
    <w:nsid w:val="2C9505E5"/>
    <w:multiLevelType w:val="hybridMultilevel"/>
    <w:tmpl w:val="02048B3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688" w15:restartNumberingAfterBreak="0">
    <w:nsid w:val="2C963CBD"/>
    <w:multiLevelType w:val="hybridMultilevel"/>
    <w:tmpl w:val="B3CC2DD6"/>
    <w:lvl w:ilvl="0" w:tplc="17E06F8E">
      <w:start w:val="2"/>
      <w:numFmt w:val="decimal"/>
      <w:lvlText w:val="%1)"/>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9" w15:restartNumberingAfterBreak="0">
    <w:nsid w:val="2C9A4428"/>
    <w:multiLevelType w:val="hybridMultilevel"/>
    <w:tmpl w:val="E01E659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0" w15:restartNumberingAfterBreak="0">
    <w:nsid w:val="2CA62209"/>
    <w:multiLevelType w:val="hybridMultilevel"/>
    <w:tmpl w:val="449EB3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1" w15:restartNumberingAfterBreak="0">
    <w:nsid w:val="2CC3751E"/>
    <w:multiLevelType w:val="hybridMultilevel"/>
    <w:tmpl w:val="86803DE4"/>
    <w:lvl w:ilvl="0" w:tplc="FEDCEE16">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2" w15:restartNumberingAfterBreak="0">
    <w:nsid w:val="2CC53F9D"/>
    <w:multiLevelType w:val="hybridMultilevel"/>
    <w:tmpl w:val="49AEF410"/>
    <w:lvl w:ilvl="0" w:tplc="5EEC1FB8">
      <w:start w:val="15"/>
      <w:numFmt w:val="decimal"/>
      <w:lvlText w:val="%1."/>
      <w:lvlJc w:val="left"/>
      <w:pPr>
        <w:ind w:left="420" w:hanging="420"/>
      </w:pPr>
      <w:rPr>
        <w:rFonts w:asciiTheme="minorEastAsia" w:eastAsia="宋体" w:hAnsiTheme="minorEastAsia"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3" w15:restartNumberingAfterBreak="0">
    <w:nsid w:val="2CC65D54"/>
    <w:multiLevelType w:val="multilevel"/>
    <w:tmpl w:val="720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2CCB15E6"/>
    <w:multiLevelType w:val="hybridMultilevel"/>
    <w:tmpl w:val="8968C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5" w15:restartNumberingAfterBreak="0">
    <w:nsid w:val="2CD92F38"/>
    <w:multiLevelType w:val="hybridMultilevel"/>
    <w:tmpl w:val="B0DED9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6" w15:restartNumberingAfterBreak="0">
    <w:nsid w:val="2CF02A05"/>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7" w15:restartNumberingAfterBreak="0">
    <w:nsid w:val="2CF62161"/>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2CF87492"/>
    <w:multiLevelType w:val="hybridMultilevel"/>
    <w:tmpl w:val="FA4CF550"/>
    <w:lvl w:ilvl="0" w:tplc="5C489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9" w15:restartNumberingAfterBreak="0">
    <w:nsid w:val="2CFF7A4D"/>
    <w:multiLevelType w:val="multilevel"/>
    <w:tmpl w:val="5B18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2D060174"/>
    <w:multiLevelType w:val="hybridMultilevel"/>
    <w:tmpl w:val="E070BA7C"/>
    <w:lvl w:ilvl="0" w:tplc="0409000F">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701" w15:restartNumberingAfterBreak="0">
    <w:nsid w:val="2D0B42E7"/>
    <w:multiLevelType w:val="hybridMultilevel"/>
    <w:tmpl w:val="9E0849D4"/>
    <w:lvl w:ilvl="0" w:tplc="FFFFFFFF">
      <w:start w:val="1"/>
      <w:numFmt w:val="decimal"/>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2" w15:restartNumberingAfterBreak="0">
    <w:nsid w:val="2D1410E6"/>
    <w:multiLevelType w:val="hybridMultilevel"/>
    <w:tmpl w:val="FC34EFD0"/>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703" w15:restartNumberingAfterBreak="0">
    <w:nsid w:val="2D277317"/>
    <w:multiLevelType w:val="hybridMultilevel"/>
    <w:tmpl w:val="C1600EEA"/>
    <w:lvl w:ilvl="0" w:tplc="6AD25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4" w15:restartNumberingAfterBreak="0">
    <w:nsid w:val="2D2B0A1C"/>
    <w:multiLevelType w:val="hybridMultilevel"/>
    <w:tmpl w:val="64A0DEE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05" w15:restartNumberingAfterBreak="0">
    <w:nsid w:val="2D3D287F"/>
    <w:multiLevelType w:val="hybridMultilevel"/>
    <w:tmpl w:val="FD683116"/>
    <w:lvl w:ilvl="0" w:tplc="FFFFFFFF">
      <w:start w:val="1"/>
      <w:numFmt w:val="decimal"/>
      <w:lvlText w:val="%1."/>
      <w:lvlJc w:val="left"/>
      <w:pPr>
        <w:ind w:left="120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6" w15:restartNumberingAfterBreak="0">
    <w:nsid w:val="2D4D309A"/>
    <w:multiLevelType w:val="hybridMultilevel"/>
    <w:tmpl w:val="6C743E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7" w15:restartNumberingAfterBreak="0">
    <w:nsid w:val="2D4E371E"/>
    <w:multiLevelType w:val="hybridMultilevel"/>
    <w:tmpl w:val="CF58FED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8" w15:restartNumberingAfterBreak="0">
    <w:nsid w:val="2D851221"/>
    <w:multiLevelType w:val="multilevel"/>
    <w:tmpl w:val="4A3C7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2D9E37A9"/>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0" w15:restartNumberingAfterBreak="0">
    <w:nsid w:val="2DAF49C0"/>
    <w:multiLevelType w:val="hybridMultilevel"/>
    <w:tmpl w:val="05E6AF60"/>
    <w:lvl w:ilvl="0" w:tplc="BDBE9D8C">
      <w:start w:val="14"/>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1" w15:restartNumberingAfterBreak="0">
    <w:nsid w:val="2DBD6AB3"/>
    <w:multiLevelType w:val="hybridMultilevel"/>
    <w:tmpl w:val="A4A01BC6"/>
    <w:lvl w:ilvl="0" w:tplc="C94E29D4">
      <w:start w:val="1"/>
      <w:numFmt w:val="decimal"/>
      <w:lvlText w:val="%1."/>
      <w:lvlJc w:val="left"/>
      <w:pPr>
        <w:ind w:left="420" w:hanging="420"/>
      </w:pPr>
      <w:rPr>
        <w:b w:val="0"/>
        <w:bCs w:val="0"/>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12" w15:restartNumberingAfterBreak="0">
    <w:nsid w:val="2DCF1266"/>
    <w:multiLevelType w:val="hybridMultilevel"/>
    <w:tmpl w:val="E9D2A9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3" w15:restartNumberingAfterBreak="0">
    <w:nsid w:val="2DD45C58"/>
    <w:multiLevelType w:val="hybridMultilevel"/>
    <w:tmpl w:val="EFBCC3D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14" w15:restartNumberingAfterBreak="0">
    <w:nsid w:val="2DD4607D"/>
    <w:multiLevelType w:val="hybridMultilevel"/>
    <w:tmpl w:val="A03462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5" w15:restartNumberingAfterBreak="0">
    <w:nsid w:val="2DD87494"/>
    <w:multiLevelType w:val="hybridMultilevel"/>
    <w:tmpl w:val="69FEC5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6" w15:restartNumberingAfterBreak="0">
    <w:nsid w:val="2DE976E4"/>
    <w:multiLevelType w:val="multilevel"/>
    <w:tmpl w:val="BF7ECF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7" w15:restartNumberingAfterBreak="0">
    <w:nsid w:val="2DF07A71"/>
    <w:multiLevelType w:val="hybridMultilevel"/>
    <w:tmpl w:val="82940C46"/>
    <w:lvl w:ilvl="0" w:tplc="221E4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8" w15:restartNumberingAfterBreak="0">
    <w:nsid w:val="2DF12D3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9" w15:restartNumberingAfterBreak="0">
    <w:nsid w:val="2E0536DF"/>
    <w:multiLevelType w:val="hybridMultilevel"/>
    <w:tmpl w:val="345E4FD2"/>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20" w15:restartNumberingAfterBreak="0">
    <w:nsid w:val="2E065BB3"/>
    <w:multiLevelType w:val="hybridMultilevel"/>
    <w:tmpl w:val="4C1891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1" w15:restartNumberingAfterBreak="0">
    <w:nsid w:val="2E135DCC"/>
    <w:multiLevelType w:val="hybridMultilevel"/>
    <w:tmpl w:val="53184D5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22" w15:restartNumberingAfterBreak="0">
    <w:nsid w:val="2E1929A6"/>
    <w:multiLevelType w:val="hybridMultilevel"/>
    <w:tmpl w:val="E4E22D2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3" w15:restartNumberingAfterBreak="0">
    <w:nsid w:val="2E1F2783"/>
    <w:multiLevelType w:val="hybridMultilevel"/>
    <w:tmpl w:val="EC3C3D1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24" w15:restartNumberingAfterBreak="0">
    <w:nsid w:val="2E44223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5" w15:restartNumberingAfterBreak="0">
    <w:nsid w:val="2E5A6492"/>
    <w:multiLevelType w:val="hybridMultilevel"/>
    <w:tmpl w:val="13A02C5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26" w15:restartNumberingAfterBreak="0">
    <w:nsid w:val="2EBD485F"/>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27" w15:restartNumberingAfterBreak="0">
    <w:nsid w:val="2ED55F71"/>
    <w:multiLevelType w:val="hybridMultilevel"/>
    <w:tmpl w:val="8AF8F698"/>
    <w:lvl w:ilvl="0" w:tplc="FFFFFFFF">
      <w:start w:val="1"/>
      <w:numFmt w:val="decimal"/>
      <w:lvlText w:val="%1)"/>
      <w:lvlJc w:val="left"/>
      <w:pPr>
        <w:ind w:left="981" w:hanging="420"/>
      </w:pPr>
    </w:lvl>
    <w:lvl w:ilvl="1" w:tplc="FFFFFFFF" w:tentative="1">
      <w:start w:val="1"/>
      <w:numFmt w:val="lowerLetter"/>
      <w:lvlText w:val="%2)"/>
      <w:lvlJc w:val="left"/>
      <w:pPr>
        <w:ind w:left="1401" w:hanging="420"/>
      </w:pPr>
    </w:lvl>
    <w:lvl w:ilvl="2" w:tplc="FFFFFFFF" w:tentative="1">
      <w:start w:val="1"/>
      <w:numFmt w:val="lowerRoman"/>
      <w:lvlText w:val="%3."/>
      <w:lvlJc w:val="right"/>
      <w:pPr>
        <w:ind w:left="1821" w:hanging="420"/>
      </w:pPr>
    </w:lvl>
    <w:lvl w:ilvl="3" w:tplc="FFFFFFFF" w:tentative="1">
      <w:start w:val="1"/>
      <w:numFmt w:val="decimal"/>
      <w:lvlText w:val="%4."/>
      <w:lvlJc w:val="left"/>
      <w:pPr>
        <w:ind w:left="2241" w:hanging="420"/>
      </w:pPr>
    </w:lvl>
    <w:lvl w:ilvl="4" w:tplc="FFFFFFFF" w:tentative="1">
      <w:start w:val="1"/>
      <w:numFmt w:val="lowerLetter"/>
      <w:lvlText w:val="%5)"/>
      <w:lvlJc w:val="left"/>
      <w:pPr>
        <w:ind w:left="2661" w:hanging="420"/>
      </w:pPr>
    </w:lvl>
    <w:lvl w:ilvl="5" w:tplc="FFFFFFFF" w:tentative="1">
      <w:start w:val="1"/>
      <w:numFmt w:val="lowerRoman"/>
      <w:lvlText w:val="%6."/>
      <w:lvlJc w:val="right"/>
      <w:pPr>
        <w:ind w:left="3081" w:hanging="420"/>
      </w:pPr>
    </w:lvl>
    <w:lvl w:ilvl="6" w:tplc="FFFFFFFF" w:tentative="1">
      <w:start w:val="1"/>
      <w:numFmt w:val="decimal"/>
      <w:lvlText w:val="%7."/>
      <w:lvlJc w:val="left"/>
      <w:pPr>
        <w:ind w:left="3501" w:hanging="420"/>
      </w:pPr>
    </w:lvl>
    <w:lvl w:ilvl="7" w:tplc="FFFFFFFF" w:tentative="1">
      <w:start w:val="1"/>
      <w:numFmt w:val="lowerLetter"/>
      <w:lvlText w:val="%8)"/>
      <w:lvlJc w:val="left"/>
      <w:pPr>
        <w:ind w:left="3921" w:hanging="420"/>
      </w:pPr>
    </w:lvl>
    <w:lvl w:ilvl="8" w:tplc="FFFFFFFF" w:tentative="1">
      <w:start w:val="1"/>
      <w:numFmt w:val="lowerRoman"/>
      <w:lvlText w:val="%9."/>
      <w:lvlJc w:val="right"/>
      <w:pPr>
        <w:ind w:left="4341" w:hanging="420"/>
      </w:pPr>
    </w:lvl>
  </w:abstractNum>
  <w:abstractNum w:abstractNumId="728" w15:restartNumberingAfterBreak="0">
    <w:nsid w:val="2EF934D3"/>
    <w:multiLevelType w:val="hybridMultilevel"/>
    <w:tmpl w:val="5CBAA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9" w15:restartNumberingAfterBreak="0">
    <w:nsid w:val="2F2F4ACA"/>
    <w:multiLevelType w:val="multilevel"/>
    <w:tmpl w:val="BB10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2F58107E"/>
    <w:multiLevelType w:val="hybridMultilevel"/>
    <w:tmpl w:val="3A6E1924"/>
    <w:lvl w:ilvl="0" w:tplc="DCF417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1" w15:restartNumberingAfterBreak="0">
    <w:nsid w:val="2F7853D9"/>
    <w:multiLevelType w:val="hybridMultilevel"/>
    <w:tmpl w:val="D3D08E26"/>
    <w:lvl w:ilvl="0" w:tplc="04090011">
      <w:start w:val="1"/>
      <w:numFmt w:val="decimal"/>
      <w:lvlText w:val="%1)"/>
      <w:lvlJc w:val="left"/>
      <w:pPr>
        <w:ind w:left="420" w:hanging="420"/>
      </w:pPr>
    </w:lvl>
    <w:lvl w:ilvl="1" w:tplc="04090011">
      <w:start w:val="1"/>
      <w:numFmt w:val="decimal"/>
      <w:lvlText w:val="%2)"/>
      <w:lvlJc w:val="left"/>
      <w:pPr>
        <w:ind w:left="78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2" w15:restartNumberingAfterBreak="0">
    <w:nsid w:val="2F7B3386"/>
    <w:multiLevelType w:val="hybridMultilevel"/>
    <w:tmpl w:val="CB368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3" w15:restartNumberingAfterBreak="0">
    <w:nsid w:val="2F9103C2"/>
    <w:multiLevelType w:val="hybridMultilevel"/>
    <w:tmpl w:val="D72E89A4"/>
    <w:lvl w:ilvl="0" w:tplc="04090003">
      <w:start w:val="1"/>
      <w:numFmt w:val="bullet"/>
      <w:lvlText w:val="o"/>
      <w:lvlJc w:val="left"/>
      <w:pPr>
        <w:ind w:left="1560" w:hanging="420"/>
      </w:pPr>
      <w:rPr>
        <w:rFonts w:ascii="Courier New" w:hAnsi="Courier New" w:cs="Courier New"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734" w15:restartNumberingAfterBreak="0">
    <w:nsid w:val="2F9E0E3D"/>
    <w:multiLevelType w:val="multilevel"/>
    <w:tmpl w:val="BE3E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2FA50A06"/>
    <w:multiLevelType w:val="hybridMultilevel"/>
    <w:tmpl w:val="85EE5CD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6" w15:restartNumberingAfterBreak="0">
    <w:nsid w:val="2FBC0738"/>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7" w15:restartNumberingAfterBreak="0">
    <w:nsid w:val="2FC02591"/>
    <w:multiLevelType w:val="hybridMultilevel"/>
    <w:tmpl w:val="35E6038A"/>
    <w:lvl w:ilvl="0" w:tplc="E8C6B640">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F8C2AF42">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8" w15:restartNumberingAfterBreak="0">
    <w:nsid w:val="2FC13623"/>
    <w:multiLevelType w:val="hybridMultilevel"/>
    <w:tmpl w:val="1F4E5E0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9" w15:restartNumberingAfterBreak="0">
    <w:nsid w:val="2FD66CA2"/>
    <w:multiLevelType w:val="hybridMultilevel"/>
    <w:tmpl w:val="B0C86D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0" w15:restartNumberingAfterBreak="0">
    <w:nsid w:val="2FFA4A85"/>
    <w:multiLevelType w:val="multilevel"/>
    <w:tmpl w:val="97B8122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b w:val="0"/>
      </w:rPr>
    </w:lvl>
    <w:lvl w:ilvl="5">
      <w:start w:val="1"/>
      <w:numFmt w:val="decimal"/>
      <w:isLgl/>
      <w:lvlText w:val="%1.%2.%3.%4.%5.%6"/>
      <w:lvlJc w:val="left"/>
      <w:pPr>
        <w:ind w:left="2880" w:hanging="1080"/>
      </w:pPr>
      <w:rPr>
        <w:rFonts w:hint="default"/>
        <w:b w:val="0"/>
      </w:rPr>
    </w:lvl>
    <w:lvl w:ilvl="6">
      <w:start w:val="1"/>
      <w:numFmt w:val="decimal"/>
      <w:isLgl/>
      <w:lvlText w:val="%1.%2.%3.%4.%5.%6.%7"/>
      <w:lvlJc w:val="left"/>
      <w:pPr>
        <w:ind w:left="3600" w:hanging="1440"/>
      </w:pPr>
      <w:rPr>
        <w:rFonts w:hint="default"/>
        <w:b w:val="0"/>
      </w:rPr>
    </w:lvl>
    <w:lvl w:ilvl="7">
      <w:start w:val="1"/>
      <w:numFmt w:val="decimal"/>
      <w:isLgl/>
      <w:lvlText w:val="%1.%2.%3.%4.%5.%6.%7.%8"/>
      <w:lvlJc w:val="left"/>
      <w:pPr>
        <w:ind w:left="3960" w:hanging="1440"/>
      </w:pPr>
      <w:rPr>
        <w:rFonts w:hint="default"/>
        <w:b w:val="0"/>
      </w:rPr>
    </w:lvl>
    <w:lvl w:ilvl="8">
      <w:start w:val="1"/>
      <w:numFmt w:val="decimal"/>
      <w:isLgl/>
      <w:lvlText w:val="%1.%2.%3.%4.%5.%6.%7.%8.%9"/>
      <w:lvlJc w:val="left"/>
      <w:pPr>
        <w:ind w:left="4680" w:hanging="1800"/>
      </w:pPr>
      <w:rPr>
        <w:rFonts w:hint="default"/>
        <w:b w:val="0"/>
      </w:rPr>
    </w:lvl>
  </w:abstractNum>
  <w:abstractNum w:abstractNumId="741" w15:restartNumberingAfterBreak="0">
    <w:nsid w:val="300449AC"/>
    <w:multiLevelType w:val="multilevel"/>
    <w:tmpl w:val="2AA0CB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30130ED5"/>
    <w:multiLevelType w:val="hybridMultilevel"/>
    <w:tmpl w:val="5FBE61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3" w15:restartNumberingAfterBreak="0">
    <w:nsid w:val="30421D34"/>
    <w:multiLevelType w:val="hybridMultilevel"/>
    <w:tmpl w:val="2BB67382"/>
    <w:lvl w:ilvl="0" w:tplc="A8E607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4" w15:restartNumberingAfterBreak="0">
    <w:nsid w:val="304462C2"/>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5" w15:restartNumberingAfterBreak="0">
    <w:nsid w:val="306E2037"/>
    <w:multiLevelType w:val="hybridMultilevel"/>
    <w:tmpl w:val="ED349AC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746" w15:restartNumberingAfterBreak="0">
    <w:nsid w:val="30795019"/>
    <w:multiLevelType w:val="multilevel"/>
    <w:tmpl w:val="58982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3091556F"/>
    <w:multiLevelType w:val="hybridMultilevel"/>
    <w:tmpl w:val="744CE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8" w15:restartNumberingAfterBreak="0">
    <w:nsid w:val="30950FBE"/>
    <w:multiLevelType w:val="hybridMultilevel"/>
    <w:tmpl w:val="2CAE9C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749" w15:restartNumberingAfterBreak="0">
    <w:nsid w:val="30991ADD"/>
    <w:multiLevelType w:val="hybridMultilevel"/>
    <w:tmpl w:val="A55AD92E"/>
    <w:lvl w:ilvl="0" w:tplc="8F2C165E">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50" w15:restartNumberingAfterBreak="0">
    <w:nsid w:val="309C1E53"/>
    <w:multiLevelType w:val="hybridMultilevel"/>
    <w:tmpl w:val="1B9EDB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1" w15:restartNumberingAfterBreak="0">
    <w:nsid w:val="30B07E50"/>
    <w:multiLevelType w:val="hybridMultilevel"/>
    <w:tmpl w:val="21E00700"/>
    <w:lvl w:ilvl="0" w:tplc="F99C6B04">
      <w:start w:val="1"/>
      <w:numFmt w:val="decimal"/>
      <w:lvlText w:val="%1."/>
      <w:lvlJc w:val="left"/>
      <w:pPr>
        <w:ind w:left="360" w:hanging="360"/>
      </w:pPr>
      <w:rPr>
        <w:rFonts w:asciiTheme="minorHAnsi" w:eastAsiaTheme="minorHAnsi" w:hAnsiTheme="minorHAnsi"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2" w15:restartNumberingAfterBreak="0">
    <w:nsid w:val="30D35598"/>
    <w:multiLevelType w:val="hybridMultilevel"/>
    <w:tmpl w:val="FD683116"/>
    <w:lvl w:ilvl="0" w:tplc="FFFFFFFF">
      <w:start w:val="1"/>
      <w:numFmt w:val="decimal"/>
      <w:lvlText w:val="%1."/>
      <w:lvlJc w:val="left"/>
      <w:pPr>
        <w:ind w:left="1740" w:hanging="480"/>
      </w:pPr>
      <w:rPr>
        <w:rFonts w:hint="default"/>
      </w:rPr>
    </w:lvl>
    <w:lvl w:ilvl="1" w:tplc="FFFFFFFF" w:tentative="1">
      <w:start w:val="1"/>
      <w:numFmt w:val="lowerLetter"/>
      <w:lvlText w:val="%2)"/>
      <w:lvlJc w:val="left"/>
      <w:pPr>
        <w:ind w:left="1380" w:hanging="420"/>
      </w:pPr>
    </w:lvl>
    <w:lvl w:ilvl="2" w:tplc="FFFFFFFF" w:tentative="1">
      <w:start w:val="1"/>
      <w:numFmt w:val="lowerRoman"/>
      <w:lvlText w:val="%3."/>
      <w:lvlJc w:val="right"/>
      <w:pPr>
        <w:ind w:left="1800" w:hanging="420"/>
      </w:pPr>
    </w:lvl>
    <w:lvl w:ilvl="3" w:tplc="FFFFFFFF" w:tentative="1">
      <w:start w:val="1"/>
      <w:numFmt w:val="decimal"/>
      <w:lvlText w:val="%4."/>
      <w:lvlJc w:val="left"/>
      <w:pPr>
        <w:ind w:left="2220" w:hanging="420"/>
      </w:pPr>
    </w:lvl>
    <w:lvl w:ilvl="4" w:tplc="FFFFFFFF" w:tentative="1">
      <w:start w:val="1"/>
      <w:numFmt w:val="lowerLetter"/>
      <w:lvlText w:val="%5)"/>
      <w:lvlJc w:val="left"/>
      <w:pPr>
        <w:ind w:left="2640" w:hanging="420"/>
      </w:pPr>
    </w:lvl>
    <w:lvl w:ilvl="5" w:tplc="FFFFFFFF" w:tentative="1">
      <w:start w:val="1"/>
      <w:numFmt w:val="lowerRoman"/>
      <w:lvlText w:val="%6."/>
      <w:lvlJc w:val="right"/>
      <w:pPr>
        <w:ind w:left="3060" w:hanging="420"/>
      </w:pPr>
    </w:lvl>
    <w:lvl w:ilvl="6" w:tplc="FFFFFFFF" w:tentative="1">
      <w:start w:val="1"/>
      <w:numFmt w:val="decimal"/>
      <w:lvlText w:val="%7."/>
      <w:lvlJc w:val="left"/>
      <w:pPr>
        <w:ind w:left="3480" w:hanging="420"/>
      </w:pPr>
    </w:lvl>
    <w:lvl w:ilvl="7" w:tplc="FFFFFFFF" w:tentative="1">
      <w:start w:val="1"/>
      <w:numFmt w:val="lowerLetter"/>
      <w:lvlText w:val="%8)"/>
      <w:lvlJc w:val="left"/>
      <w:pPr>
        <w:ind w:left="3900" w:hanging="420"/>
      </w:pPr>
    </w:lvl>
    <w:lvl w:ilvl="8" w:tplc="FFFFFFFF" w:tentative="1">
      <w:start w:val="1"/>
      <w:numFmt w:val="lowerRoman"/>
      <w:lvlText w:val="%9."/>
      <w:lvlJc w:val="right"/>
      <w:pPr>
        <w:ind w:left="4320" w:hanging="420"/>
      </w:pPr>
    </w:lvl>
  </w:abstractNum>
  <w:abstractNum w:abstractNumId="753" w15:restartNumberingAfterBreak="0">
    <w:nsid w:val="30D4780A"/>
    <w:multiLevelType w:val="hybridMultilevel"/>
    <w:tmpl w:val="D51078D0"/>
    <w:lvl w:ilvl="0" w:tplc="48705B52">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754" w15:restartNumberingAfterBreak="0">
    <w:nsid w:val="30FC7E4E"/>
    <w:multiLevelType w:val="hybridMultilevel"/>
    <w:tmpl w:val="E0302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5" w15:restartNumberingAfterBreak="0">
    <w:nsid w:val="311A7ACF"/>
    <w:multiLevelType w:val="hybridMultilevel"/>
    <w:tmpl w:val="35601CF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6" w15:restartNumberingAfterBreak="0">
    <w:nsid w:val="312D3C55"/>
    <w:multiLevelType w:val="hybridMultilevel"/>
    <w:tmpl w:val="84A2DCE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7" w15:restartNumberingAfterBreak="0">
    <w:nsid w:val="313C774B"/>
    <w:multiLevelType w:val="hybridMultilevel"/>
    <w:tmpl w:val="73A61D6A"/>
    <w:lvl w:ilvl="0" w:tplc="6D2A64E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8" w15:restartNumberingAfterBreak="0">
    <w:nsid w:val="31460F67"/>
    <w:multiLevelType w:val="hybridMultilevel"/>
    <w:tmpl w:val="363C0D2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59" w15:restartNumberingAfterBreak="0">
    <w:nsid w:val="315F53B1"/>
    <w:multiLevelType w:val="hybridMultilevel"/>
    <w:tmpl w:val="D74E8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0" w15:restartNumberingAfterBreak="0">
    <w:nsid w:val="31733E96"/>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1" w15:restartNumberingAfterBreak="0">
    <w:nsid w:val="31751E87"/>
    <w:multiLevelType w:val="hybridMultilevel"/>
    <w:tmpl w:val="3BEAD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2" w15:restartNumberingAfterBreak="0">
    <w:nsid w:val="317D3CBB"/>
    <w:multiLevelType w:val="hybridMultilevel"/>
    <w:tmpl w:val="49DE30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3" w15:restartNumberingAfterBreak="0">
    <w:nsid w:val="31AA0FEA"/>
    <w:multiLevelType w:val="hybridMultilevel"/>
    <w:tmpl w:val="8048EF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4" w15:restartNumberingAfterBreak="0">
    <w:nsid w:val="31AF4AEE"/>
    <w:multiLevelType w:val="hybridMultilevel"/>
    <w:tmpl w:val="564C346C"/>
    <w:lvl w:ilvl="0" w:tplc="FFFFFFFF">
      <w:start w:val="1"/>
      <w:numFmt w:val="decimal"/>
      <w:lvlText w:val="%1)"/>
      <w:lvlJc w:val="left"/>
      <w:pPr>
        <w:ind w:left="729" w:hanging="420"/>
      </w:pPr>
      <w:rPr>
        <w:rFonts w:hint="default"/>
      </w:rPr>
    </w:lvl>
    <w:lvl w:ilvl="1" w:tplc="FFFFFFFF" w:tentative="1">
      <w:start w:val="1"/>
      <w:numFmt w:val="bullet"/>
      <w:lvlText w:val=""/>
      <w:lvlJc w:val="left"/>
      <w:pPr>
        <w:ind w:left="1149" w:hanging="420"/>
      </w:pPr>
      <w:rPr>
        <w:rFonts w:ascii="Wingdings" w:hAnsi="Wingdings" w:hint="default"/>
      </w:rPr>
    </w:lvl>
    <w:lvl w:ilvl="2" w:tplc="FFFFFFFF" w:tentative="1">
      <w:start w:val="1"/>
      <w:numFmt w:val="bullet"/>
      <w:lvlText w:val=""/>
      <w:lvlJc w:val="left"/>
      <w:pPr>
        <w:ind w:left="1569" w:hanging="420"/>
      </w:pPr>
      <w:rPr>
        <w:rFonts w:ascii="Wingdings" w:hAnsi="Wingdings" w:hint="default"/>
      </w:rPr>
    </w:lvl>
    <w:lvl w:ilvl="3" w:tplc="FFFFFFFF" w:tentative="1">
      <w:start w:val="1"/>
      <w:numFmt w:val="bullet"/>
      <w:lvlText w:val=""/>
      <w:lvlJc w:val="left"/>
      <w:pPr>
        <w:ind w:left="1989" w:hanging="420"/>
      </w:pPr>
      <w:rPr>
        <w:rFonts w:ascii="Wingdings" w:hAnsi="Wingdings" w:hint="default"/>
      </w:rPr>
    </w:lvl>
    <w:lvl w:ilvl="4" w:tplc="FFFFFFFF" w:tentative="1">
      <w:start w:val="1"/>
      <w:numFmt w:val="bullet"/>
      <w:lvlText w:val=""/>
      <w:lvlJc w:val="left"/>
      <w:pPr>
        <w:ind w:left="2409" w:hanging="420"/>
      </w:pPr>
      <w:rPr>
        <w:rFonts w:ascii="Wingdings" w:hAnsi="Wingdings" w:hint="default"/>
      </w:rPr>
    </w:lvl>
    <w:lvl w:ilvl="5" w:tplc="FFFFFFFF" w:tentative="1">
      <w:start w:val="1"/>
      <w:numFmt w:val="bullet"/>
      <w:lvlText w:val=""/>
      <w:lvlJc w:val="left"/>
      <w:pPr>
        <w:ind w:left="2829" w:hanging="420"/>
      </w:pPr>
      <w:rPr>
        <w:rFonts w:ascii="Wingdings" w:hAnsi="Wingdings" w:hint="default"/>
      </w:rPr>
    </w:lvl>
    <w:lvl w:ilvl="6" w:tplc="FFFFFFFF" w:tentative="1">
      <w:start w:val="1"/>
      <w:numFmt w:val="bullet"/>
      <w:lvlText w:val=""/>
      <w:lvlJc w:val="left"/>
      <w:pPr>
        <w:ind w:left="3249" w:hanging="420"/>
      </w:pPr>
      <w:rPr>
        <w:rFonts w:ascii="Wingdings" w:hAnsi="Wingdings" w:hint="default"/>
      </w:rPr>
    </w:lvl>
    <w:lvl w:ilvl="7" w:tplc="FFFFFFFF" w:tentative="1">
      <w:start w:val="1"/>
      <w:numFmt w:val="bullet"/>
      <w:lvlText w:val=""/>
      <w:lvlJc w:val="left"/>
      <w:pPr>
        <w:ind w:left="3669" w:hanging="420"/>
      </w:pPr>
      <w:rPr>
        <w:rFonts w:ascii="Wingdings" w:hAnsi="Wingdings" w:hint="default"/>
      </w:rPr>
    </w:lvl>
    <w:lvl w:ilvl="8" w:tplc="FFFFFFFF" w:tentative="1">
      <w:start w:val="1"/>
      <w:numFmt w:val="bullet"/>
      <w:lvlText w:val=""/>
      <w:lvlJc w:val="left"/>
      <w:pPr>
        <w:ind w:left="4089" w:hanging="420"/>
      </w:pPr>
      <w:rPr>
        <w:rFonts w:ascii="Wingdings" w:hAnsi="Wingdings" w:hint="default"/>
      </w:rPr>
    </w:lvl>
  </w:abstractNum>
  <w:abstractNum w:abstractNumId="765" w15:restartNumberingAfterBreak="0">
    <w:nsid w:val="31B77197"/>
    <w:multiLevelType w:val="hybridMultilevel"/>
    <w:tmpl w:val="FB1E52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6" w15:restartNumberingAfterBreak="0">
    <w:nsid w:val="31C34E24"/>
    <w:multiLevelType w:val="hybridMultilevel"/>
    <w:tmpl w:val="1174D142"/>
    <w:lvl w:ilvl="0" w:tplc="8E609C5A">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7" w15:restartNumberingAfterBreak="0">
    <w:nsid w:val="31C75EC6"/>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768" w15:restartNumberingAfterBreak="0">
    <w:nsid w:val="31D1545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9" w15:restartNumberingAfterBreak="0">
    <w:nsid w:val="31EA1F9D"/>
    <w:multiLevelType w:val="hybridMultilevel"/>
    <w:tmpl w:val="1E1695C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70" w15:restartNumberingAfterBreak="0">
    <w:nsid w:val="31F67239"/>
    <w:multiLevelType w:val="hybridMultilevel"/>
    <w:tmpl w:val="2F4A8D94"/>
    <w:lvl w:ilvl="0" w:tplc="FFFFFFFF">
      <w:start w:val="13"/>
      <w:numFmt w:val="decimal"/>
      <w:lvlText w:val="%1)"/>
      <w:lvlJc w:val="left"/>
      <w:pPr>
        <w:ind w:left="840" w:hanging="420"/>
      </w:pPr>
      <w:rPr>
        <w:rFonts w:hint="eastAsia"/>
      </w:rPr>
    </w:lvl>
    <w:lvl w:ilvl="1" w:tplc="FFFFFFFF" w:tentative="1">
      <w:start w:val="1"/>
      <w:numFmt w:val="lowerLetter"/>
      <w:lvlText w:val="%2)"/>
      <w:lvlJc w:val="left"/>
      <w:pPr>
        <w:ind w:left="1237" w:hanging="420"/>
      </w:pPr>
    </w:lvl>
    <w:lvl w:ilvl="2" w:tplc="FFFFFFFF" w:tentative="1">
      <w:start w:val="1"/>
      <w:numFmt w:val="lowerRoman"/>
      <w:lvlText w:val="%3."/>
      <w:lvlJc w:val="right"/>
      <w:pPr>
        <w:ind w:left="1657" w:hanging="420"/>
      </w:pPr>
    </w:lvl>
    <w:lvl w:ilvl="3" w:tplc="FFFFFFFF" w:tentative="1">
      <w:start w:val="1"/>
      <w:numFmt w:val="decimal"/>
      <w:lvlText w:val="%4."/>
      <w:lvlJc w:val="left"/>
      <w:pPr>
        <w:ind w:left="2077" w:hanging="420"/>
      </w:pPr>
    </w:lvl>
    <w:lvl w:ilvl="4" w:tplc="FFFFFFFF" w:tentative="1">
      <w:start w:val="1"/>
      <w:numFmt w:val="lowerLetter"/>
      <w:lvlText w:val="%5)"/>
      <w:lvlJc w:val="left"/>
      <w:pPr>
        <w:ind w:left="2497" w:hanging="420"/>
      </w:pPr>
    </w:lvl>
    <w:lvl w:ilvl="5" w:tplc="FFFFFFFF" w:tentative="1">
      <w:start w:val="1"/>
      <w:numFmt w:val="lowerRoman"/>
      <w:lvlText w:val="%6."/>
      <w:lvlJc w:val="right"/>
      <w:pPr>
        <w:ind w:left="2917" w:hanging="420"/>
      </w:pPr>
    </w:lvl>
    <w:lvl w:ilvl="6" w:tplc="FFFFFFFF" w:tentative="1">
      <w:start w:val="1"/>
      <w:numFmt w:val="decimal"/>
      <w:lvlText w:val="%7."/>
      <w:lvlJc w:val="left"/>
      <w:pPr>
        <w:ind w:left="3337" w:hanging="420"/>
      </w:pPr>
    </w:lvl>
    <w:lvl w:ilvl="7" w:tplc="FFFFFFFF" w:tentative="1">
      <w:start w:val="1"/>
      <w:numFmt w:val="lowerLetter"/>
      <w:lvlText w:val="%8)"/>
      <w:lvlJc w:val="left"/>
      <w:pPr>
        <w:ind w:left="3757" w:hanging="420"/>
      </w:pPr>
    </w:lvl>
    <w:lvl w:ilvl="8" w:tplc="FFFFFFFF" w:tentative="1">
      <w:start w:val="1"/>
      <w:numFmt w:val="lowerRoman"/>
      <w:lvlText w:val="%9."/>
      <w:lvlJc w:val="right"/>
      <w:pPr>
        <w:ind w:left="4177" w:hanging="420"/>
      </w:pPr>
    </w:lvl>
  </w:abstractNum>
  <w:abstractNum w:abstractNumId="771" w15:restartNumberingAfterBreak="0">
    <w:nsid w:val="321876C7"/>
    <w:multiLevelType w:val="multilevel"/>
    <w:tmpl w:val="15DC1D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322150A5"/>
    <w:multiLevelType w:val="hybridMultilevel"/>
    <w:tmpl w:val="27369A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3" w15:restartNumberingAfterBreak="0">
    <w:nsid w:val="32291962"/>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4" w15:restartNumberingAfterBreak="0">
    <w:nsid w:val="323E1FEB"/>
    <w:multiLevelType w:val="multilevel"/>
    <w:tmpl w:val="03B69CB6"/>
    <w:lvl w:ilvl="0">
      <w:start w:val="1"/>
      <w:numFmt w:val="decimal"/>
      <w:pStyle w:val="Heading1"/>
      <w:lvlText w:val="%1"/>
      <w:lvlJc w:val="left"/>
      <w:pPr>
        <w:ind w:left="425" w:hanging="425"/>
      </w:pPr>
      <w:rPr>
        <w:rFonts w:hint="eastAsia"/>
      </w:rPr>
    </w:lvl>
    <w:lvl w:ilvl="1">
      <w:start w:val="1"/>
      <w:numFmt w:val="decimal"/>
      <w:pStyle w:val="Heading2"/>
      <w:suff w:val="space"/>
      <w:lvlText w:val="%1.%2"/>
      <w:lvlJc w:val="left"/>
      <w:pPr>
        <w:ind w:left="567" w:hanging="340"/>
      </w:pPr>
      <w:rPr>
        <w:rFonts w:hint="eastAsia"/>
      </w:rPr>
    </w:lvl>
    <w:lvl w:ilvl="2">
      <w:start w:val="1"/>
      <w:numFmt w:val="decimal"/>
      <w:pStyle w:val="Heading3"/>
      <w:suff w:val="space"/>
      <w:lvlText w:val="%1.%2.%3"/>
      <w:lvlJc w:val="left"/>
      <w:pPr>
        <w:ind w:left="851"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75" w15:restartNumberingAfterBreak="0">
    <w:nsid w:val="324550E5"/>
    <w:multiLevelType w:val="hybridMultilevel"/>
    <w:tmpl w:val="3A16B7B6"/>
    <w:lvl w:ilvl="0" w:tplc="CF2C637C">
      <w:start w:val="1"/>
      <w:numFmt w:val="decimal"/>
      <w:lvlText w:val="%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76" w15:restartNumberingAfterBreak="0">
    <w:nsid w:val="32552489"/>
    <w:multiLevelType w:val="hybridMultilevel"/>
    <w:tmpl w:val="B09A9B0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77" w15:restartNumberingAfterBreak="0">
    <w:nsid w:val="3257030A"/>
    <w:multiLevelType w:val="hybridMultilevel"/>
    <w:tmpl w:val="7ECCE612"/>
    <w:lvl w:ilvl="0" w:tplc="755832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8" w15:restartNumberingAfterBreak="0">
    <w:nsid w:val="325D6651"/>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9" w15:restartNumberingAfterBreak="0">
    <w:nsid w:val="327C0B1B"/>
    <w:multiLevelType w:val="hybridMultilevel"/>
    <w:tmpl w:val="84DC5A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0" w15:restartNumberingAfterBreak="0">
    <w:nsid w:val="328A11AF"/>
    <w:multiLevelType w:val="hybridMultilevel"/>
    <w:tmpl w:val="F4EEE3CE"/>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781" w15:restartNumberingAfterBreak="0">
    <w:nsid w:val="32A517CD"/>
    <w:multiLevelType w:val="multilevel"/>
    <w:tmpl w:val="89C0F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32DD15CE"/>
    <w:multiLevelType w:val="hybridMultilevel"/>
    <w:tmpl w:val="B4BC190E"/>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83" w15:restartNumberingAfterBreak="0">
    <w:nsid w:val="32E24120"/>
    <w:multiLevelType w:val="hybridMultilevel"/>
    <w:tmpl w:val="8FAEAB7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4" w15:restartNumberingAfterBreak="0">
    <w:nsid w:val="32F21A75"/>
    <w:multiLevelType w:val="hybridMultilevel"/>
    <w:tmpl w:val="5C6C30F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5" w15:restartNumberingAfterBreak="0">
    <w:nsid w:val="3301794E"/>
    <w:multiLevelType w:val="hybridMultilevel"/>
    <w:tmpl w:val="0E4A75E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6" w15:restartNumberingAfterBreak="0">
    <w:nsid w:val="330469D2"/>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33184B59"/>
    <w:multiLevelType w:val="hybridMultilevel"/>
    <w:tmpl w:val="9E2C8908"/>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788" w15:restartNumberingAfterBreak="0">
    <w:nsid w:val="33504356"/>
    <w:multiLevelType w:val="hybridMultilevel"/>
    <w:tmpl w:val="FF68F8FA"/>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789" w15:restartNumberingAfterBreak="0">
    <w:nsid w:val="335B60DA"/>
    <w:multiLevelType w:val="hybridMultilevel"/>
    <w:tmpl w:val="A78E9A76"/>
    <w:lvl w:ilvl="0" w:tplc="04090011">
      <w:start w:val="1"/>
      <w:numFmt w:val="decimal"/>
      <w:lvlText w:val="%1)"/>
      <w:lvlJc w:val="left"/>
      <w:pPr>
        <w:ind w:left="729" w:hanging="420"/>
      </w:pPr>
    </w:lvl>
    <w:lvl w:ilvl="1" w:tplc="04090019" w:tentative="1">
      <w:start w:val="1"/>
      <w:numFmt w:val="lowerLetter"/>
      <w:lvlText w:val="%2)"/>
      <w:lvlJc w:val="left"/>
      <w:pPr>
        <w:ind w:left="1149" w:hanging="420"/>
      </w:pPr>
    </w:lvl>
    <w:lvl w:ilvl="2" w:tplc="0409001B" w:tentative="1">
      <w:start w:val="1"/>
      <w:numFmt w:val="lowerRoman"/>
      <w:lvlText w:val="%3."/>
      <w:lvlJc w:val="right"/>
      <w:pPr>
        <w:ind w:left="1569" w:hanging="420"/>
      </w:pPr>
    </w:lvl>
    <w:lvl w:ilvl="3" w:tplc="0409000F" w:tentative="1">
      <w:start w:val="1"/>
      <w:numFmt w:val="decimal"/>
      <w:lvlText w:val="%4."/>
      <w:lvlJc w:val="left"/>
      <w:pPr>
        <w:ind w:left="1989" w:hanging="420"/>
      </w:pPr>
    </w:lvl>
    <w:lvl w:ilvl="4" w:tplc="04090019" w:tentative="1">
      <w:start w:val="1"/>
      <w:numFmt w:val="lowerLetter"/>
      <w:lvlText w:val="%5)"/>
      <w:lvlJc w:val="left"/>
      <w:pPr>
        <w:ind w:left="2409" w:hanging="420"/>
      </w:pPr>
    </w:lvl>
    <w:lvl w:ilvl="5" w:tplc="0409001B" w:tentative="1">
      <w:start w:val="1"/>
      <w:numFmt w:val="lowerRoman"/>
      <w:lvlText w:val="%6."/>
      <w:lvlJc w:val="right"/>
      <w:pPr>
        <w:ind w:left="2829" w:hanging="420"/>
      </w:pPr>
    </w:lvl>
    <w:lvl w:ilvl="6" w:tplc="0409000F" w:tentative="1">
      <w:start w:val="1"/>
      <w:numFmt w:val="decimal"/>
      <w:lvlText w:val="%7."/>
      <w:lvlJc w:val="left"/>
      <w:pPr>
        <w:ind w:left="3249" w:hanging="420"/>
      </w:pPr>
    </w:lvl>
    <w:lvl w:ilvl="7" w:tplc="04090019" w:tentative="1">
      <w:start w:val="1"/>
      <w:numFmt w:val="lowerLetter"/>
      <w:lvlText w:val="%8)"/>
      <w:lvlJc w:val="left"/>
      <w:pPr>
        <w:ind w:left="3669" w:hanging="420"/>
      </w:pPr>
    </w:lvl>
    <w:lvl w:ilvl="8" w:tplc="0409001B" w:tentative="1">
      <w:start w:val="1"/>
      <w:numFmt w:val="lowerRoman"/>
      <w:lvlText w:val="%9."/>
      <w:lvlJc w:val="right"/>
      <w:pPr>
        <w:ind w:left="4089" w:hanging="420"/>
      </w:pPr>
    </w:lvl>
  </w:abstractNum>
  <w:abstractNum w:abstractNumId="790" w15:restartNumberingAfterBreak="0">
    <w:nsid w:val="337248BB"/>
    <w:multiLevelType w:val="multilevel"/>
    <w:tmpl w:val="0646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1" w15:restartNumberingAfterBreak="0">
    <w:nsid w:val="337D7419"/>
    <w:multiLevelType w:val="multilevel"/>
    <w:tmpl w:val="621E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3393448A"/>
    <w:multiLevelType w:val="hybridMultilevel"/>
    <w:tmpl w:val="53100184"/>
    <w:lvl w:ilvl="0" w:tplc="B622D0B0">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3" w15:restartNumberingAfterBreak="0">
    <w:nsid w:val="33964DF2"/>
    <w:multiLevelType w:val="multilevel"/>
    <w:tmpl w:val="F932A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4" w15:restartNumberingAfterBreak="0">
    <w:nsid w:val="33B323B1"/>
    <w:multiLevelType w:val="hybridMultilevel"/>
    <w:tmpl w:val="E9425162"/>
    <w:lvl w:ilvl="0" w:tplc="072801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5" w15:restartNumberingAfterBreak="0">
    <w:nsid w:val="33B558F8"/>
    <w:multiLevelType w:val="hybridMultilevel"/>
    <w:tmpl w:val="E1EE10F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96" w15:restartNumberingAfterBreak="0">
    <w:nsid w:val="33B90D3F"/>
    <w:multiLevelType w:val="hybridMultilevel"/>
    <w:tmpl w:val="835A99F6"/>
    <w:lvl w:ilvl="0" w:tplc="FFFFFFFF">
      <w:start w:val="8"/>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97" w15:restartNumberingAfterBreak="0">
    <w:nsid w:val="33C41A27"/>
    <w:multiLevelType w:val="multilevel"/>
    <w:tmpl w:val="8E000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67" w:firstLine="513"/>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33C836F0"/>
    <w:multiLevelType w:val="hybridMultilevel"/>
    <w:tmpl w:val="8EBA0FBA"/>
    <w:lvl w:ilvl="0" w:tplc="9034A4A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9" w15:restartNumberingAfterBreak="0">
    <w:nsid w:val="33E21995"/>
    <w:multiLevelType w:val="hybridMultilevel"/>
    <w:tmpl w:val="C4AEE6DE"/>
    <w:lvl w:ilvl="0" w:tplc="FFFFFFFF">
      <w:start w:val="2"/>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00" w15:restartNumberingAfterBreak="0">
    <w:nsid w:val="33E355F7"/>
    <w:multiLevelType w:val="hybridMultilevel"/>
    <w:tmpl w:val="74346430"/>
    <w:lvl w:ilvl="0" w:tplc="04090001">
      <w:start w:val="1"/>
      <w:numFmt w:val="bullet"/>
      <w:lvlText w:val=""/>
      <w:lvlJc w:val="left"/>
      <w:pPr>
        <w:ind w:left="651" w:hanging="420"/>
      </w:pPr>
      <w:rPr>
        <w:rFonts w:ascii="Wingdings" w:hAnsi="Wingdings" w:hint="default"/>
      </w:rPr>
    </w:lvl>
    <w:lvl w:ilvl="1" w:tplc="04090003" w:tentative="1">
      <w:start w:val="1"/>
      <w:numFmt w:val="bullet"/>
      <w:lvlText w:val=""/>
      <w:lvlJc w:val="left"/>
      <w:pPr>
        <w:ind w:left="1071" w:hanging="420"/>
      </w:pPr>
      <w:rPr>
        <w:rFonts w:ascii="Wingdings" w:hAnsi="Wingdings" w:hint="default"/>
      </w:rPr>
    </w:lvl>
    <w:lvl w:ilvl="2" w:tplc="04090005" w:tentative="1">
      <w:start w:val="1"/>
      <w:numFmt w:val="bullet"/>
      <w:lvlText w:val=""/>
      <w:lvlJc w:val="left"/>
      <w:pPr>
        <w:ind w:left="1491" w:hanging="420"/>
      </w:pPr>
      <w:rPr>
        <w:rFonts w:ascii="Wingdings" w:hAnsi="Wingdings" w:hint="default"/>
      </w:rPr>
    </w:lvl>
    <w:lvl w:ilvl="3" w:tplc="04090001" w:tentative="1">
      <w:start w:val="1"/>
      <w:numFmt w:val="bullet"/>
      <w:lvlText w:val=""/>
      <w:lvlJc w:val="left"/>
      <w:pPr>
        <w:ind w:left="1911" w:hanging="420"/>
      </w:pPr>
      <w:rPr>
        <w:rFonts w:ascii="Wingdings" w:hAnsi="Wingdings" w:hint="default"/>
      </w:rPr>
    </w:lvl>
    <w:lvl w:ilvl="4" w:tplc="04090003" w:tentative="1">
      <w:start w:val="1"/>
      <w:numFmt w:val="bullet"/>
      <w:lvlText w:val=""/>
      <w:lvlJc w:val="left"/>
      <w:pPr>
        <w:ind w:left="2331" w:hanging="420"/>
      </w:pPr>
      <w:rPr>
        <w:rFonts w:ascii="Wingdings" w:hAnsi="Wingdings" w:hint="default"/>
      </w:rPr>
    </w:lvl>
    <w:lvl w:ilvl="5" w:tplc="04090005" w:tentative="1">
      <w:start w:val="1"/>
      <w:numFmt w:val="bullet"/>
      <w:lvlText w:val=""/>
      <w:lvlJc w:val="left"/>
      <w:pPr>
        <w:ind w:left="2751" w:hanging="420"/>
      </w:pPr>
      <w:rPr>
        <w:rFonts w:ascii="Wingdings" w:hAnsi="Wingdings" w:hint="default"/>
      </w:rPr>
    </w:lvl>
    <w:lvl w:ilvl="6" w:tplc="04090001" w:tentative="1">
      <w:start w:val="1"/>
      <w:numFmt w:val="bullet"/>
      <w:lvlText w:val=""/>
      <w:lvlJc w:val="left"/>
      <w:pPr>
        <w:ind w:left="3171" w:hanging="420"/>
      </w:pPr>
      <w:rPr>
        <w:rFonts w:ascii="Wingdings" w:hAnsi="Wingdings" w:hint="default"/>
      </w:rPr>
    </w:lvl>
    <w:lvl w:ilvl="7" w:tplc="04090003" w:tentative="1">
      <w:start w:val="1"/>
      <w:numFmt w:val="bullet"/>
      <w:lvlText w:val=""/>
      <w:lvlJc w:val="left"/>
      <w:pPr>
        <w:ind w:left="3591" w:hanging="420"/>
      </w:pPr>
      <w:rPr>
        <w:rFonts w:ascii="Wingdings" w:hAnsi="Wingdings" w:hint="default"/>
      </w:rPr>
    </w:lvl>
    <w:lvl w:ilvl="8" w:tplc="04090005" w:tentative="1">
      <w:start w:val="1"/>
      <w:numFmt w:val="bullet"/>
      <w:lvlText w:val=""/>
      <w:lvlJc w:val="left"/>
      <w:pPr>
        <w:ind w:left="4011" w:hanging="420"/>
      </w:pPr>
      <w:rPr>
        <w:rFonts w:ascii="Wingdings" w:hAnsi="Wingdings" w:hint="default"/>
      </w:rPr>
    </w:lvl>
  </w:abstractNum>
  <w:abstractNum w:abstractNumId="801" w15:restartNumberingAfterBreak="0">
    <w:nsid w:val="33E80751"/>
    <w:multiLevelType w:val="hybridMultilevel"/>
    <w:tmpl w:val="D624C642"/>
    <w:lvl w:ilvl="0" w:tplc="1A742C96">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2" w15:restartNumberingAfterBreak="0">
    <w:nsid w:val="33FA38EF"/>
    <w:multiLevelType w:val="hybridMultilevel"/>
    <w:tmpl w:val="9808EE8E"/>
    <w:lvl w:ilvl="0" w:tplc="366C3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3" w15:restartNumberingAfterBreak="0">
    <w:nsid w:val="342B07D9"/>
    <w:multiLevelType w:val="multilevel"/>
    <w:tmpl w:val="79F639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342F1CEA"/>
    <w:multiLevelType w:val="hybridMultilevel"/>
    <w:tmpl w:val="0B949DC6"/>
    <w:lvl w:ilvl="0" w:tplc="BB1A5BD6">
      <w:start w:val="3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5" w15:restartNumberingAfterBreak="0">
    <w:nsid w:val="344E4C6E"/>
    <w:multiLevelType w:val="hybridMultilevel"/>
    <w:tmpl w:val="3732DF0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6" w15:restartNumberingAfterBreak="0">
    <w:nsid w:val="34527DCA"/>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7" w15:restartNumberingAfterBreak="0">
    <w:nsid w:val="346133D9"/>
    <w:multiLevelType w:val="hybridMultilevel"/>
    <w:tmpl w:val="04BA9F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8" w15:restartNumberingAfterBreak="0">
    <w:nsid w:val="346E0F77"/>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9" w15:restartNumberingAfterBreak="0">
    <w:nsid w:val="347532D1"/>
    <w:multiLevelType w:val="hybridMultilevel"/>
    <w:tmpl w:val="689CB1D4"/>
    <w:lvl w:ilvl="0" w:tplc="04090003">
      <w:start w:val="1"/>
      <w:numFmt w:val="bullet"/>
      <w:lvlText w:val="o"/>
      <w:lvlJc w:val="left"/>
      <w:pPr>
        <w:ind w:left="981" w:hanging="420"/>
      </w:pPr>
      <w:rPr>
        <w:rFonts w:ascii="Courier New" w:hAnsi="Courier New" w:cs="Courier New"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810" w15:restartNumberingAfterBreak="0">
    <w:nsid w:val="34834702"/>
    <w:multiLevelType w:val="hybridMultilevel"/>
    <w:tmpl w:val="C2F829A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11" w15:restartNumberingAfterBreak="0">
    <w:nsid w:val="34B36ACE"/>
    <w:multiLevelType w:val="multilevel"/>
    <w:tmpl w:val="77E40014"/>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812" w15:restartNumberingAfterBreak="0">
    <w:nsid w:val="34B658F5"/>
    <w:multiLevelType w:val="hybridMultilevel"/>
    <w:tmpl w:val="DD8A9BF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13" w15:restartNumberingAfterBreak="0">
    <w:nsid w:val="34CB7EBD"/>
    <w:multiLevelType w:val="hybridMultilevel"/>
    <w:tmpl w:val="77E04030"/>
    <w:lvl w:ilvl="0" w:tplc="04090001">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4" w15:restartNumberingAfterBreak="0">
    <w:nsid w:val="34CF2D88"/>
    <w:multiLevelType w:val="hybridMultilevel"/>
    <w:tmpl w:val="5C72E26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815" w15:restartNumberingAfterBreak="0">
    <w:nsid w:val="34D17C74"/>
    <w:multiLevelType w:val="hybridMultilevel"/>
    <w:tmpl w:val="75CA39C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16" w15:restartNumberingAfterBreak="0">
    <w:nsid w:val="34D91D0A"/>
    <w:multiLevelType w:val="multilevel"/>
    <w:tmpl w:val="9CA889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34E44F65"/>
    <w:multiLevelType w:val="hybridMultilevel"/>
    <w:tmpl w:val="30E2D05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18" w15:restartNumberingAfterBreak="0">
    <w:nsid w:val="34F14020"/>
    <w:multiLevelType w:val="hybridMultilevel"/>
    <w:tmpl w:val="798A3C60"/>
    <w:lvl w:ilvl="0" w:tplc="9F18051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9" w15:restartNumberingAfterBreak="0">
    <w:nsid w:val="34F9704A"/>
    <w:multiLevelType w:val="hybridMultilevel"/>
    <w:tmpl w:val="212A9320"/>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20" w15:restartNumberingAfterBreak="0">
    <w:nsid w:val="35094E37"/>
    <w:multiLevelType w:val="hybridMultilevel"/>
    <w:tmpl w:val="A1A4A2B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1" w15:restartNumberingAfterBreak="0">
    <w:nsid w:val="351475B4"/>
    <w:multiLevelType w:val="hybridMultilevel"/>
    <w:tmpl w:val="F14C8B48"/>
    <w:lvl w:ilvl="0" w:tplc="EFC4DDDC">
      <w:start w:val="6"/>
      <w:numFmt w:val="decimal"/>
      <w:lvlText w:val="%1)"/>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822" w15:restartNumberingAfterBreak="0">
    <w:nsid w:val="352918E6"/>
    <w:multiLevelType w:val="hybridMultilevel"/>
    <w:tmpl w:val="EF32D6AE"/>
    <w:lvl w:ilvl="0" w:tplc="6E14714C">
      <w:start w:val="1"/>
      <w:numFmt w:val="bullet"/>
      <w:lvlText w:val=""/>
      <w:lvlJc w:val="left"/>
      <w:pPr>
        <w:tabs>
          <w:tab w:val="num" w:pos="720"/>
        </w:tabs>
        <w:ind w:left="720" w:hanging="360"/>
      </w:pPr>
      <w:rPr>
        <w:rFonts w:ascii="Symbol" w:hAnsi="Symbol" w:hint="default"/>
        <w:sz w:val="20"/>
      </w:rPr>
    </w:lvl>
    <w:lvl w:ilvl="1" w:tplc="0632F20C" w:tentative="1">
      <w:start w:val="1"/>
      <w:numFmt w:val="bullet"/>
      <w:lvlText w:val=""/>
      <w:lvlJc w:val="left"/>
      <w:pPr>
        <w:tabs>
          <w:tab w:val="num" w:pos="1440"/>
        </w:tabs>
        <w:ind w:left="1440" w:hanging="360"/>
      </w:pPr>
      <w:rPr>
        <w:rFonts w:ascii="Symbol" w:hAnsi="Symbol" w:hint="default"/>
        <w:sz w:val="20"/>
      </w:rPr>
    </w:lvl>
    <w:lvl w:ilvl="2" w:tplc="57549398" w:tentative="1">
      <w:start w:val="1"/>
      <w:numFmt w:val="bullet"/>
      <w:lvlText w:val=""/>
      <w:lvlJc w:val="left"/>
      <w:pPr>
        <w:tabs>
          <w:tab w:val="num" w:pos="2160"/>
        </w:tabs>
        <w:ind w:left="2160" w:hanging="360"/>
      </w:pPr>
      <w:rPr>
        <w:rFonts w:ascii="Symbol" w:hAnsi="Symbol" w:hint="default"/>
        <w:sz w:val="20"/>
      </w:rPr>
    </w:lvl>
    <w:lvl w:ilvl="3" w:tplc="A37E8D54" w:tentative="1">
      <w:start w:val="1"/>
      <w:numFmt w:val="bullet"/>
      <w:lvlText w:val=""/>
      <w:lvlJc w:val="left"/>
      <w:pPr>
        <w:tabs>
          <w:tab w:val="num" w:pos="2880"/>
        </w:tabs>
        <w:ind w:left="2880" w:hanging="360"/>
      </w:pPr>
      <w:rPr>
        <w:rFonts w:ascii="Symbol" w:hAnsi="Symbol" w:hint="default"/>
        <w:sz w:val="20"/>
      </w:rPr>
    </w:lvl>
    <w:lvl w:ilvl="4" w:tplc="3A263928" w:tentative="1">
      <w:start w:val="1"/>
      <w:numFmt w:val="bullet"/>
      <w:lvlText w:val=""/>
      <w:lvlJc w:val="left"/>
      <w:pPr>
        <w:tabs>
          <w:tab w:val="num" w:pos="3600"/>
        </w:tabs>
        <w:ind w:left="3600" w:hanging="360"/>
      </w:pPr>
      <w:rPr>
        <w:rFonts w:ascii="Symbol" w:hAnsi="Symbol" w:hint="default"/>
        <w:sz w:val="20"/>
      </w:rPr>
    </w:lvl>
    <w:lvl w:ilvl="5" w:tplc="476A1144" w:tentative="1">
      <w:start w:val="1"/>
      <w:numFmt w:val="bullet"/>
      <w:lvlText w:val=""/>
      <w:lvlJc w:val="left"/>
      <w:pPr>
        <w:tabs>
          <w:tab w:val="num" w:pos="4320"/>
        </w:tabs>
        <w:ind w:left="4320" w:hanging="360"/>
      </w:pPr>
      <w:rPr>
        <w:rFonts w:ascii="Symbol" w:hAnsi="Symbol" w:hint="default"/>
        <w:sz w:val="20"/>
      </w:rPr>
    </w:lvl>
    <w:lvl w:ilvl="6" w:tplc="9C7839DA" w:tentative="1">
      <w:start w:val="1"/>
      <w:numFmt w:val="bullet"/>
      <w:lvlText w:val=""/>
      <w:lvlJc w:val="left"/>
      <w:pPr>
        <w:tabs>
          <w:tab w:val="num" w:pos="5040"/>
        </w:tabs>
        <w:ind w:left="5040" w:hanging="360"/>
      </w:pPr>
      <w:rPr>
        <w:rFonts w:ascii="Symbol" w:hAnsi="Symbol" w:hint="default"/>
        <w:sz w:val="20"/>
      </w:rPr>
    </w:lvl>
    <w:lvl w:ilvl="7" w:tplc="BF68830E" w:tentative="1">
      <w:start w:val="1"/>
      <w:numFmt w:val="bullet"/>
      <w:lvlText w:val=""/>
      <w:lvlJc w:val="left"/>
      <w:pPr>
        <w:tabs>
          <w:tab w:val="num" w:pos="5760"/>
        </w:tabs>
        <w:ind w:left="5760" w:hanging="360"/>
      </w:pPr>
      <w:rPr>
        <w:rFonts w:ascii="Symbol" w:hAnsi="Symbol" w:hint="default"/>
        <w:sz w:val="20"/>
      </w:rPr>
    </w:lvl>
    <w:lvl w:ilvl="8" w:tplc="521EE39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352C16C6"/>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15:restartNumberingAfterBreak="0">
    <w:nsid w:val="352D4843"/>
    <w:multiLevelType w:val="hybridMultilevel"/>
    <w:tmpl w:val="DC5E9F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5" w15:restartNumberingAfterBreak="0">
    <w:nsid w:val="3533335F"/>
    <w:multiLevelType w:val="hybridMultilevel"/>
    <w:tmpl w:val="67E41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6" w15:restartNumberingAfterBreak="0">
    <w:nsid w:val="3535682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7" w15:restartNumberingAfterBreak="0">
    <w:nsid w:val="35373CBD"/>
    <w:multiLevelType w:val="hybridMultilevel"/>
    <w:tmpl w:val="8FAEAB7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8" w15:restartNumberingAfterBreak="0">
    <w:nsid w:val="35374BFE"/>
    <w:multiLevelType w:val="hybridMultilevel"/>
    <w:tmpl w:val="144AD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9" w15:restartNumberingAfterBreak="0">
    <w:nsid w:val="354131ED"/>
    <w:multiLevelType w:val="multilevel"/>
    <w:tmpl w:val="36C4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354F5BA3"/>
    <w:multiLevelType w:val="hybridMultilevel"/>
    <w:tmpl w:val="7ABE29D2"/>
    <w:lvl w:ilvl="0" w:tplc="FFFFFFFF">
      <w:start w:val="1"/>
      <w:numFmt w:val="lowerLetter"/>
      <w:lvlText w:val="%1."/>
      <w:lvlJc w:val="left"/>
      <w:pPr>
        <w:ind w:left="1440" w:hanging="36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1" w15:restartNumberingAfterBreak="0">
    <w:nsid w:val="357632DB"/>
    <w:multiLevelType w:val="hybridMultilevel"/>
    <w:tmpl w:val="69241B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2" w15:restartNumberingAfterBreak="0">
    <w:nsid w:val="358B5CC5"/>
    <w:multiLevelType w:val="hybridMultilevel"/>
    <w:tmpl w:val="7850166C"/>
    <w:lvl w:ilvl="0" w:tplc="4EA8FC3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3" w15:restartNumberingAfterBreak="0">
    <w:nsid w:val="359F4B5D"/>
    <w:multiLevelType w:val="hybridMultilevel"/>
    <w:tmpl w:val="BE763BE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34" w15:restartNumberingAfterBreak="0">
    <w:nsid w:val="35BF2397"/>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5" w15:restartNumberingAfterBreak="0">
    <w:nsid w:val="35CB649C"/>
    <w:multiLevelType w:val="hybridMultilevel"/>
    <w:tmpl w:val="4C90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15:restartNumberingAfterBreak="0">
    <w:nsid w:val="35D743F9"/>
    <w:multiLevelType w:val="hybridMultilevel"/>
    <w:tmpl w:val="95FECA44"/>
    <w:lvl w:ilvl="0" w:tplc="0409000F">
      <w:start w:val="1"/>
      <w:numFmt w:val="decimal"/>
      <w:lvlText w:val="%1."/>
      <w:lvlJc w:val="left"/>
      <w:pPr>
        <w:ind w:left="780" w:hanging="420"/>
      </w:pPr>
      <w:rPr>
        <w:rFonts w:hint="default"/>
      </w:rPr>
    </w:lvl>
    <w:lvl w:ilvl="1" w:tplc="04090011">
      <w:start w:val="1"/>
      <w:numFmt w:val="decimal"/>
      <w:lvlText w:val="%2)"/>
      <w:lvlJc w:val="left"/>
      <w:pPr>
        <w:ind w:left="1140" w:hanging="420"/>
      </w:p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37" w15:restartNumberingAfterBreak="0">
    <w:nsid w:val="35FB2897"/>
    <w:multiLevelType w:val="hybridMultilevel"/>
    <w:tmpl w:val="49862512"/>
    <w:lvl w:ilvl="0" w:tplc="027A7A98">
      <w:start w:val="1"/>
      <w:numFmt w:val="decimal"/>
      <w:lvlText w:val="%1."/>
      <w:lvlJc w:val="left"/>
      <w:pPr>
        <w:ind w:left="420" w:hanging="420"/>
      </w:pPr>
      <w:rPr>
        <w:rFonts w:hint="eastAsia"/>
      </w:rPr>
    </w:lvl>
    <w:lvl w:ilvl="1" w:tplc="04090011">
      <w:start w:val="1"/>
      <w:numFmt w:val="decimal"/>
      <w:lvlText w:val="%2)"/>
      <w:lvlJc w:val="left"/>
      <w:pPr>
        <w:ind w:left="800" w:hanging="44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8" w15:restartNumberingAfterBreak="0">
    <w:nsid w:val="360C3B36"/>
    <w:multiLevelType w:val="multilevel"/>
    <w:tmpl w:val="7F6C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36175E55"/>
    <w:multiLevelType w:val="hybridMultilevel"/>
    <w:tmpl w:val="76AAFB1E"/>
    <w:lvl w:ilvl="0" w:tplc="D90C21CE">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0" w15:restartNumberingAfterBreak="0">
    <w:nsid w:val="36232AB4"/>
    <w:multiLevelType w:val="hybridMultilevel"/>
    <w:tmpl w:val="4FC8158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41" w15:restartNumberingAfterBreak="0">
    <w:nsid w:val="362A1CAD"/>
    <w:multiLevelType w:val="hybridMultilevel"/>
    <w:tmpl w:val="A2484B9A"/>
    <w:lvl w:ilvl="0" w:tplc="B090221C">
      <w:start w:val="1"/>
      <w:numFmt w:val="lowerRoman"/>
      <w:lvlText w:val="%1."/>
      <w:lvlJc w:val="lef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42" w15:restartNumberingAfterBreak="0">
    <w:nsid w:val="36301B3B"/>
    <w:multiLevelType w:val="hybridMultilevel"/>
    <w:tmpl w:val="BE763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3" w15:restartNumberingAfterBreak="0">
    <w:nsid w:val="36360711"/>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4" w15:restartNumberingAfterBreak="0">
    <w:nsid w:val="3649497E"/>
    <w:multiLevelType w:val="hybridMultilevel"/>
    <w:tmpl w:val="F0465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5" w15:restartNumberingAfterBreak="0">
    <w:nsid w:val="366203EC"/>
    <w:multiLevelType w:val="hybridMultilevel"/>
    <w:tmpl w:val="472CC32C"/>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46" w15:restartNumberingAfterBreak="0">
    <w:nsid w:val="36702512"/>
    <w:multiLevelType w:val="hybridMultilevel"/>
    <w:tmpl w:val="0602F8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7" w15:restartNumberingAfterBreak="0">
    <w:nsid w:val="36726C66"/>
    <w:multiLevelType w:val="hybridMultilevel"/>
    <w:tmpl w:val="C496679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8" w15:restartNumberingAfterBreak="0">
    <w:nsid w:val="367A2E14"/>
    <w:multiLevelType w:val="hybridMultilevel"/>
    <w:tmpl w:val="AA6EB29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9" w15:restartNumberingAfterBreak="0">
    <w:nsid w:val="36812041"/>
    <w:multiLevelType w:val="hybridMultilevel"/>
    <w:tmpl w:val="0F0E06EE"/>
    <w:lvl w:ilvl="0" w:tplc="04090011">
      <w:start w:val="1"/>
      <w:numFmt w:val="decimal"/>
      <w:lvlText w:val="%1)"/>
      <w:lvlJc w:val="lef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850" w15:restartNumberingAfterBreak="0">
    <w:nsid w:val="368E2EE4"/>
    <w:multiLevelType w:val="hybridMultilevel"/>
    <w:tmpl w:val="1EFA9E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1" w15:restartNumberingAfterBreak="0">
    <w:nsid w:val="369240A4"/>
    <w:multiLevelType w:val="hybridMultilevel"/>
    <w:tmpl w:val="13FAC67C"/>
    <w:lvl w:ilvl="0" w:tplc="44060FD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2" w15:restartNumberingAfterBreak="0">
    <w:nsid w:val="369368DF"/>
    <w:multiLevelType w:val="hybridMultilevel"/>
    <w:tmpl w:val="F4EEE3CE"/>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53" w15:restartNumberingAfterBreak="0">
    <w:nsid w:val="36A8140F"/>
    <w:multiLevelType w:val="multilevel"/>
    <w:tmpl w:val="833AE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36AA54B4"/>
    <w:multiLevelType w:val="hybridMultilevel"/>
    <w:tmpl w:val="E8BE5F90"/>
    <w:lvl w:ilvl="0" w:tplc="5A5E4914">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5" w15:restartNumberingAfterBreak="0">
    <w:nsid w:val="36AC1953"/>
    <w:multiLevelType w:val="hybridMultilevel"/>
    <w:tmpl w:val="5DA4E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6" w15:restartNumberingAfterBreak="0">
    <w:nsid w:val="36AF1C36"/>
    <w:multiLevelType w:val="multilevel"/>
    <w:tmpl w:val="F37A3490"/>
    <w:lvl w:ilvl="0">
      <w:numFmt w:val="decimal"/>
      <w:lvlText w:val="%1"/>
      <w:lvlJc w:val="left"/>
      <w:pPr>
        <w:ind w:left="444" w:hanging="444"/>
      </w:pPr>
      <w:rPr>
        <w:rFonts w:hint="default"/>
      </w:rPr>
    </w:lvl>
    <w:lvl w:ilvl="1">
      <w:start w:val="1"/>
      <w:numFmt w:val="decimalZero"/>
      <w:lvlText w:val="%1.%2"/>
      <w:lvlJc w:val="left"/>
      <w:pPr>
        <w:ind w:left="1164" w:hanging="44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57" w15:restartNumberingAfterBreak="0">
    <w:nsid w:val="36C85F4D"/>
    <w:multiLevelType w:val="hybridMultilevel"/>
    <w:tmpl w:val="D2E2A92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58" w15:restartNumberingAfterBreak="0">
    <w:nsid w:val="36CE30B2"/>
    <w:multiLevelType w:val="hybridMultilevel"/>
    <w:tmpl w:val="9A38F450"/>
    <w:lvl w:ilvl="0" w:tplc="04090011">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859" w15:restartNumberingAfterBreak="0">
    <w:nsid w:val="36DF3C5C"/>
    <w:multiLevelType w:val="hybridMultilevel"/>
    <w:tmpl w:val="88A6F3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0" w15:restartNumberingAfterBreak="0">
    <w:nsid w:val="36E76C7B"/>
    <w:multiLevelType w:val="hybridMultilevel"/>
    <w:tmpl w:val="F2C62A9A"/>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1" w15:restartNumberingAfterBreak="0">
    <w:nsid w:val="36EB11EA"/>
    <w:multiLevelType w:val="hybridMultilevel"/>
    <w:tmpl w:val="F9BC3C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2" w15:restartNumberingAfterBreak="0">
    <w:nsid w:val="37062DA7"/>
    <w:multiLevelType w:val="hybridMultilevel"/>
    <w:tmpl w:val="5CFC8B4C"/>
    <w:lvl w:ilvl="0" w:tplc="04090003">
      <w:start w:val="1"/>
      <w:numFmt w:val="bullet"/>
      <w:lvlText w:val="o"/>
      <w:lvlJc w:val="left"/>
      <w:pPr>
        <w:ind w:left="440" w:hanging="440"/>
      </w:pPr>
      <w:rPr>
        <w:rFonts w:ascii="Courier New"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63" w15:restartNumberingAfterBreak="0">
    <w:nsid w:val="370F6C64"/>
    <w:multiLevelType w:val="hybridMultilevel"/>
    <w:tmpl w:val="E87ECD4E"/>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4" w15:restartNumberingAfterBreak="0">
    <w:nsid w:val="3711538D"/>
    <w:multiLevelType w:val="multilevel"/>
    <w:tmpl w:val="10002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5" w15:restartNumberingAfterBreak="0">
    <w:nsid w:val="37224B3B"/>
    <w:multiLevelType w:val="hybridMultilevel"/>
    <w:tmpl w:val="3D18471C"/>
    <w:lvl w:ilvl="0" w:tplc="933AB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6" w15:restartNumberingAfterBreak="0">
    <w:nsid w:val="3736600A"/>
    <w:multiLevelType w:val="hybridMultilevel"/>
    <w:tmpl w:val="724641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7" w15:restartNumberingAfterBreak="0">
    <w:nsid w:val="37417327"/>
    <w:multiLevelType w:val="hybridMultilevel"/>
    <w:tmpl w:val="D41A72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8" w15:restartNumberingAfterBreak="0">
    <w:nsid w:val="3743399D"/>
    <w:multiLevelType w:val="hybridMultilevel"/>
    <w:tmpl w:val="FFF4DE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9" w15:restartNumberingAfterBreak="0">
    <w:nsid w:val="374A6295"/>
    <w:multiLevelType w:val="hybridMultilevel"/>
    <w:tmpl w:val="96A832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0" w15:restartNumberingAfterBreak="0">
    <w:nsid w:val="375C0C6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1" w15:restartNumberingAfterBreak="0">
    <w:nsid w:val="375D22F1"/>
    <w:multiLevelType w:val="hybridMultilevel"/>
    <w:tmpl w:val="4E5E05A6"/>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72" w15:restartNumberingAfterBreak="0">
    <w:nsid w:val="37643794"/>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73" w15:restartNumberingAfterBreak="0">
    <w:nsid w:val="377408EB"/>
    <w:multiLevelType w:val="hybridMultilevel"/>
    <w:tmpl w:val="F76EE0F8"/>
    <w:lvl w:ilvl="0" w:tplc="04090011">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4" w15:restartNumberingAfterBreak="0">
    <w:nsid w:val="37777E9C"/>
    <w:multiLevelType w:val="hybridMultilevel"/>
    <w:tmpl w:val="EE5C0974"/>
    <w:lvl w:ilvl="0" w:tplc="04090011">
      <w:start w:val="1"/>
      <w:numFmt w:val="decimal"/>
      <w:lvlText w:val="%1)"/>
      <w:lvlJc w:val="left"/>
      <w:pPr>
        <w:ind w:left="729" w:hanging="420"/>
      </w:pPr>
    </w:lvl>
    <w:lvl w:ilvl="1" w:tplc="04090019" w:tentative="1">
      <w:start w:val="1"/>
      <w:numFmt w:val="lowerLetter"/>
      <w:lvlText w:val="%2)"/>
      <w:lvlJc w:val="left"/>
      <w:pPr>
        <w:ind w:left="1149" w:hanging="420"/>
      </w:pPr>
    </w:lvl>
    <w:lvl w:ilvl="2" w:tplc="0409001B" w:tentative="1">
      <w:start w:val="1"/>
      <w:numFmt w:val="lowerRoman"/>
      <w:lvlText w:val="%3."/>
      <w:lvlJc w:val="right"/>
      <w:pPr>
        <w:ind w:left="1569" w:hanging="420"/>
      </w:pPr>
    </w:lvl>
    <w:lvl w:ilvl="3" w:tplc="0409000F" w:tentative="1">
      <w:start w:val="1"/>
      <w:numFmt w:val="decimal"/>
      <w:lvlText w:val="%4."/>
      <w:lvlJc w:val="left"/>
      <w:pPr>
        <w:ind w:left="1989" w:hanging="420"/>
      </w:pPr>
    </w:lvl>
    <w:lvl w:ilvl="4" w:tplc="04090019" w:tentative="1">
      <w:start w:val="1"/>
      <w:numFmt w:val="lowerLetter"/>
      <w:lvlText w:val="%5)"/>
      <w:lvlJc w:val="left"/>
      <w:pPr>
        <w:ind w:left="2409" w:hanging="420"/>
      </w:pPr>
    </w:lvl>
    <w:lvl w:ilvl="5" w:tplc="0409001B" w:tentative="1">
      <w:start w:val="1"/>
      <w:numFmt w:val="lowerRoman"/>
      <w:lvlText w:val="%6."/>
      <w:lvlJc w:val="right"/>
      <w:pPr>
        <w:ind w:left="2829" w:hanging="420"/>
      </w:pPr>
    </w:lvl>
    <w:lvl w:ilvl="6" w:tplc="0409000F" w:tentative="1">
      <w:start w:val="1"/>
      <w:numFmt w:val="decimal"/>
      <w:lvlText w:val="%7."/>
      <w:lvlJc w:val="left"/>
      <w:pPr>
        <w:ind w:left="3249" w:hanging="420"/>
      </w:pPr>
    </w:lvl>
    <w:lvl w:ilvl="7" w:tplc="04090019" w:tentative="1">
      <w:start w:val="1"/>
      <w:numFmt w:val="lowerLetter"/>
      <w:lvlText w:val="%8)"/>
      <w:lvlJc w:val="left"/>
      <w:pPr>
        <w:ind w:left="3669" w:hanging="420"/>
      </w:pPr>
    </w:lvl>
    <w:lvl w:ilvl="8" w:tplc="0409001B" w:tentative="1">
      <w:start w:val="1"/>
      <w:numFmt w:val="lowerRoman"/>
      <w:lvlText w:val="%9."/>
      <w:lvlJc w:val="right"/>
      <w:pPr>
        <w:ind w:left="4089" w:hanging="420"/>
      </w:pPr>
    </w:lvl>
  </w:abstractNum>
  <w:abstractNum w:abstractNumId="875" w15:restartNumberingAfterBreak="0">
    <w:nsid w:val="378B0CA5"/>
    <w:multiLevelType w:val="hybridMultilevel"/>
    <w:tmpl w:val="747C4DC6"/>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876" w15:restartNumberingAfterBreak="0">
    <w:nsid w:val="3793539D"/>
    <w:multiLevelType w:val="hybridMultilevel"/>
    <w:tmpl w:val="53100184"/>
    <w:lvl w:ilvl="0" w:tplc="FFFFFFFF">
      <w:start w:val="1"/>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77" w15:restartNumberingAfterBreak="0">
    <w:nsid w:val="37987A30"/>
    <w:multiLevelType w:val="hybridMultilevel"/>
    <w:tmpl w:val="A57AC2A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78" w15:restartNumberingAfterBreak="0">
    <w:nsid w:val="37A0357A"/>
    <w:multiLevelType w:val="hybridMultilevel"/>
    <w:tmpl w:val="A07EA0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9" w15:restartNumberingAfterBreak="0">
    <w:nsid w:val="37AC1285"/>
    <w:multiLevelType w:val="hybridMultilevel"/>
    <w:tmpl w:val="0DD27024"/>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880" w15:restartNumberingAfterBreak="0">
    <w:nsid w:val="37AF7487"/>
    <w:multiLevelType w:val="multilevel"/>
    <w:tmpl w:val="60D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1" w15:restartNumberingAfterBreak="0">
    <w:nsid w:val="37B15013"/>
    <w:multiLevelType w:val="multilevel"/>
    <w:tmpl w:val="57DCF2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37E50DBC"/>
    <w:multiLevelType w:val="hybridMultilevel"/>
    <w:tmpl w:val="0AA26668"/>
    <w:lvl w:ilvl="0" w:tplc="04090003">
      <w:start w:val="1"/>
      <w:numFmt w:val="bullet"/>
      <w:lvlText w:val="o"/>
      <w:lvlJc w:val="left"/>
      <w:pPr>
        <w:ind w:left="1015" w:hanging="420"/>
      </w:pPr>
      <w:rPr>
        <w:rFonts w:ascii="Courier New" w:hAnsi="Courier New" w:cs="Courier New" w:hint="default"/>
      </w:rPr>
    </w:lvl>
    <w:lvl w:ilvl="1" w:tplc="04090003" w:tentative="1">
      <w:start w:val="1"/>
      <w:numFmt w:val="bullet"/>
      <w:lvlText w:val=""/>
      <w:lvlJc w:val="left"/>
      <w:pPr>
        <w:ind w:left="1435" w:hanging="420"/>
      </w:pPr>
      <w:rPr>
        <w:rFonts w:ascii="Wingdings" w:hAnsi="Wingdings" w:hint="default"/>
      </w:rPr>
    </w:lvl>
    <w:lvl w:ilvl="2" w:tplc="04090005" w:tentative="1">
      <w:start w:val="1"/>
      <w:numFmt w:val="bullet"/>
      <w:lvlText w:val=""/>
      <w:lvlJc w:val="left"/>
      <w:pPr>
        <w:ind w:left="1855" w:hanging="420"/>
      </w:pPr>
      <w:rPr>
        <w:rFonts w:ascii="Wingdings" w:hAnsi="Wingdings" w:hint="default"/>
      </w:rPr>
    </w:lvl>
    <w:lvl w:ilvl="3" w:tplc="04090001" w:tentative="1">
      <w:start w:val="1"/>
      <w:numFmt w:val="bullet"/>
      <w:lvlText w:val=""/>
      <w:lvlJc w:val="left"/>
      <w:pPr>
        <w:ind w:left="2275" w:hanging="420"/>
      </w:pPr>
      <w:rPr>
        <w:rFonts w:ascii="Wingdings" w:hAnsi="Wingdings" w:hint="default"/>
      </w:rPr>
    </w:lvl>
    <w:lvl w:ilvl="4" w:tplc="04090003" w:tentative="1">
      <w:start w:val="1"/>
      <w:numFmt w:val="bullet"/>
      <w:lvlText w:val=""/>
      <w:lvlJc w:val="left"/>
      <w:pPr>
        <w:ind w:left="2695" w:hanging="420"/>
      </w:pPr>
      <w:rPr>
        <w:rFonts w:ascii="Wingdings" w:hAnsi="Wingdings" w:hint="default"/>
      </w:rPr>
    </w:lvl>
    <w:lvl w:ilvl="5" w:tplc="04090005" w:tentative="1">
      <w:start w:val="1"/>
      <w:numFmt w:val="bullet"/>
      <w:lvlText w:val=""/>
      <w:lvlJc w:val="left"/>
      <w:pPr>
        <w:ind w:left="3115" w:hanging="420"/>
      </w:pPr>
      <w:rPr>
        <w:rFonts w:ascii="Wingdings" w:hAnsi="Wingdings" w:hint="default"/>
      </w:rPr>
    </w:lvl>
    <w:lvl w:ilvl="6" w:tplc="04090001" w:tentative="1">
      <w:start w:val="1"/>
      <w:numFmt w:val="bullet"/>
      <w:lvlText w:val=""/>
      <w:lvlJc w:val="left"/>
      <w:pPr>
        <w:ind w:left="3535" w:hanging="420"/>
      </w:pPr>
      <w:rPr>
        <w:rFonts w:ascii="Wingdings" w:hAnsi="Wingdings" w:hint="default"/>
      </w:rPr>
    </w:lvl>
    <w:lvl w:ilvl="7" w:tplc="04090003" w:tentative="1">
      <w:start w:val="1"/>
      <w:numFmt w:val="bullet"/>
      <w:lvlText w:val=""/>
      <w:lvlJc w:val="left"/>
      <w:pPr>
        <w:ind w:left="3955" w:hanging="420"/>
      </w:pPr>
      <w:rPr>
        <w:rFonts w:ascii="Wingdings" w:hAnsi="Wingdings" w:hint="default"/>
      </w:rPr>
    </w:lvl>
    <w:lvl w:ilvl="8" w:tplc="04090005" w:tentative="1">
      <w:start w:val="1"/>
      <w:numFmt w:val="bullet"/>
      <w:lvlText w:val=""/>
      <w:lvlJc w:val="left"/>
      <w:pPr>
        <w:ind w:left="4375" w:hanging="420"/>
      </w:pPr>
      <w:rPr>
        <w:rFonts w:ascii="Wingdings" w:hAnsi="Wingdings" w:hint="default"/>
      </w:rPr>
    </w:lvl>
  </w:abstractNum>
  <w:abstractNum w:abstractNumId="883" w15:restartNumberingAfterBreak="0">
    <w:nsid w:val="37E63AC3"/>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4" w15:restartNumberingAfterBreak="0">
    <w:nsid w:val="37E925FF"/>
    <w:multiLevelType w:val="hybridMultilevel"/>
    <w:tmpl w:val="4E8CD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85" w15:restartNumberingAfterBreak="0">
    <w:nsid w:val="37EB76DE"/>
    <w:multiLevelType w:val="hybridMultilevel"/>
    <w:tmpl w:val="F296209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86" w15:restartNumberingAfterBreak="0">
    <w:nsid w:val="37F44297"/>
    <w:multiLevelType w:val="hybridMultilevel"/>
    <w:tmpl w:val="A978F9D4"/>
    <w:lvl w:ilvl="0" w:tplc="0409000F">
      <w:start w:val="1"/>
      <w:numFmt w:val="decimal"/>
      <w:lvlText w:val="%1."/>
      <w:lvlJc w:val="left"/>
      <w:pPr>
        <w:ind w:left="582" w:hanging="440"/>
      </w:p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887" w15:restartNumberingAfterBreak="0">
    <w:nsid w:val="37F60BAD"/>
    <w:multiLevelType w:val="hybridMultilevel"/>
    <w:tmpl w:val="2380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8" w15:restartNumberingAfterBreak="0">
    <w:nsid w:val="37F85F0A"/>
    <w:multiLevelType w:val="hybridMultilevel"/>
    <w:tmpl w:val="E85A8CFC"/>
    <w:lvl w:ilvl="0" w:tplc="D6262930">
      <w:start w:val="2"/>
      <w:numFmt w:val="decimal"/>
      <w:lvlText w:val="%1."/>
      <w:lvlJc w:val="left"/>
      <w:pPr>
        <w:ind w:left="360" w:hanging="360"/>
      </w:pPr>
      <w:rPr>
        <w:rFonts w:hint="eastAsia"/>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9" w15:restartNumberingAfterBreak="0">
    <w:nsid w:val="380E30DF"/>
    <w:multiLevelType w:val="hybridMultilevel"/>
    <w:tmpl w:val="A4A01BC6"/>
    <w:lvl w:ilvl="0" w:tplc="FFFFFFFF">
      <w:start w:val="1"/>
      <w:numFmt w:val="decimal"/>
      <w:lvlText w:val="%1."/>
      <w:lvlJc w:val="left"/>
      <w:pPr>
        <w:ind w:left="420" w:hanging="420"/>
      </w:pPr>
      <w:rPr>
        <w:b w:val="0"/>
        <w:bCs w:val="0"/>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90" w15:restartNumberingAfterBreak="0">
    <w:nsid w:val="383225B0"/>
    <w:multiLevelType w:val="hybridMultilevel"/>
    <w:tmpl w:val="99A610F4"/>
    <w:lvl w:ilvl="0" w:tplc="CAE69404">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91" w15:restartNumberingAfterBreak="0">
    <w:nsid w:val="383B6788"/>
    <w:multiLevelType w:val="hybridMultilevel"/>
    <w:tmpl w:val="C9A42424"/>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92" w15:restartNumberingAfterBreak="0">
    <w:nsid w:val="38432559"/>
    <w:multiLevelType w:val="hybridMultilevel"/>
    <w:tmpl w:val="270C6C6E"/>
    <w:lvl w:ilvl="0" w:tplc="DF50B6A6">
      <w:start w:val="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3" w15:restartNumberingAfterBreak="0">
    <w:nsid w:val="38512915"/>
    <w:multiLevelType w:val="multilevel"/>
    <w:tmpl w:val="9C90A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4" w15:restartNumberingAfterBreak="0">
    <w:nsid w:val="3856691B"/>
    <w:multiLevelType w:val="hybridMultilevel"/>
    <w:tmpl w:val="BCB4E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5" w15:restartNumberingAfterBreak="0">
    <w:nsid w:val="385B3509"/>
    <w:multiLevelType w:val="hybridMultilevel"/>
    <w:tmpl w:val="C5386E36"/>
    <w:lvl w:ilvl="0" w:tplc="06568D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6" w15:restartNumberingAfterBreak="0">
    <w:nsid w:val="3866625E"/>
    <w:multiLevelType w:val="hybridMultilevel"/>
    <w:tmpl w:val="B504F04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897" w15:restartNumberingAfterBreak="0">
    <w:nsid w:val="386A0556"/>
    <w:multiLevelType w:val="hybridMultilevel"/>
    <w:tmpl w:val="DBDC0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8" w15:restartNumberingAfterBreak="0">
    <w:nsid w:val="386B326A"/>
    <w:multiLevelType w:val="hybridMultilevel"/>
    <w:tmpl w:val="03B0BBD0"/>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99" w15:restartNumberingAfterBreak="0">
    <w:nsid w:val="3871052A"/>
    <w:multiLevelType w:val="hybridMultilevel"/>
    <w:tmpl w:val="47588BC4"/>
    <w:lvl w:ilvl="0" w:tplc="61545F9C">
      <w:start w:val="1"/>
      <w:numFmt w:val="decimal"/>
      <w:lvlText w:val="%1)"/>
      <w:lvlJc w:val="left"/>
      <w:pPr>
        <w:ind w:left="840" w:hanging="420"/>
      </w:pPr>
    </w:lvl>
    <w:lvl w:ilvl="1" w:tplc="04090001">
      <w:start w:val="1"/>
      <w:numFmt w:val="bullet"/>
      <w:lvlText w:val=""/>
      <w:lvlJc w:val="left"/>
      <w:pPr>
        <w:ind w:left="1260" w:hanging="420"/>
      </w:pPr>
      <w:rPr>
        <w:rFonts w:ascii="Symbol" w:hAnsi="Symbol"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0" w15:restartNumberingAfterBreak="0">
    <w:nsid w:val="38781170"/>
    <w:multiLevelType w:val="multilevel"/>
    <w:tmpl w:val="3800E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387B1243"/>
    <w:multiLevelType w:val="multilevel"/>
    <w:tmpl w:val="6DE0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388E5AD7"/>
    <w:multiLevelType w:val="hybridMultilevel"/>
    <w:tmpl w:val="335466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3" w15:restartNumberingAfterBreak="0">
    <w:nsid w:val="38BA7402"/>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38CE676E"/>
    <w:multiLevelType w:val="hybridMultilevel"/>
    <w:tmpl w:val="C9A42424"/>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05" w15:restartNumberingAfterBreak="0">
    <w:nsid w:val="38E564A0"/>
    <w:multiLevelType w:val="hybridMultilevel"/>
    <w:tmpl w:val="33849C22"/>
    <w:lvl w:ilvl="0" w:tplc="CF2C63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6" w15:restartNumberingAfterBreak="0">
    <w:nsid w:val="38E730A7"/>
    <w:multiLevelType w:val="hybridMultilevel"/>
    <w:tmpl w:val="0E60E05E"/>
    <w:lvl w:ilvl="0" w:tplc="3CB43142">
      <w:start w:val="1"/>
      <w:numFmt w:val="decimal"/>
      <w:lvlText w:val="%1)"/>
      <w:lvlJc w:val="left"/>
      <w:pPr>
        <w:ind w:left="1455"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7" w15:restartNumberingAfterBreak="0">
    <w:nsid w:val="39054245"/>
    <w:multiLevelType w:val="multilevel"/>
    <w:tmpl w:val="3E42E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08" w15:restartNumberingAfterBreak="0">
    <w:nsid w:val="39094E5F"/>
    <w:multiLevelType w:val="hybridMultilevel"/>
    <w:tmpl w:val="E4CC0EF2"/>
    <w:lvl w:ilvl="0" w:tplc="075A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9" w15:restartNumberingAfterBreak="0">
    <w:nsid w:val="390B2A1D"/>
    <w:multiLevelType w:val="hybridMultilevel"/>
    <w:tmpl w:val="C7D001FE"/>
    <w:lvl w:ilvl="0" w:tplc="04090011">
      <w:start w:val="1"/>
      <w:numFmt w:val="decimal"/>
      <w:lvlText w:val="%1)"/>
      <w:lvlJc w:val="left"/>
      <w:pPr>
        <w:ind w:left="880" w:hanging="440"/>
      </w:pPr>
    </w:lvl>
    <w:lvl w:ilvl="1" w:tplc="04090019">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910" w15:restartNumberingAfterBreak="0">
    <w:nsid w:val="390D6F15"/>
    <w:multiLevelType w:val="hybridMultilevel"/>
    <w:tmpl w:val="7AB613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1" w15:restartNumberingAfterBreak="0">
    <w:nsid w:val="39146817"/>
    <w:multiLevelType w:val="hybridMultilevel"/>
    <w:tmpl w:val="ED98986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12" w15:restartNumberingAfterBreak="0">
    <w:nsid w:val="39286FE5"/>
    <w:multiLevelType w:val="hybridMultilevel"/>
    <w:tmpl w:val="EF2E771A"/>
    <w:lvl w:ilvl="0" w:tplc="04090009">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913" w15:restartNumberingAfterBreak="0">
    <w:nsid w:val="392C0CAE"/>
    <w:multiLevelType w:val="hybridMultilevel"/>
    <w:tmpl w:val="D33C27EA"/>
    <w:lvl w:ilvl="0" w:tplc="7C8C98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4" w15:restartNumberingAfterBreak="0">
    <w:nsid w:val="393F57B2"/>
    <w:multiLevelType w:val="hybridMultilevel"/>
    <w:tmpl w:val="59662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5" w15:restartNumberingAfterBreak="0">
    <w:nsid w:val="39650D4A"/>
    <w:multiLevelType w:val="hybridMultilevel"/>
    <w:tmpl w:val="13400084"/>
    <w:lvl w:ilvl="0" w:tplc="8F2C165E">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16" w15:restartNumberingAfterBreak="0">
    <w:nsid w:val="39675411"/>
    <w:multiLevelType w:val="hybridMultilevel"/>
    <w:tmpl w:val="CE24C742"/>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917" w15:restartNumberingAfterBreak="0">
    <w:nsid w:val="396E0183"/>
    <w:multiLevelType w:val="hybridMultilevel"/>
    <w:tmpl w:val="D3608586"/>
    <w:lvl w:ilvl="0" w:tplc="FFFFFFFF">
      <w:start w:val="9"/>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18" w15:restartNumberingAfterBreak="0">
    <w:nsid w:val="3971535F"/>
    <w:multiLevelType w:val="hybridMultilevel"/>
    <w:tmpl w:val="4516C3B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19" w15:restartNumberingAfterBreak="0">
    <w:nsid w:val="397173E7"/>
    <w:multiLevelType w:val="hybridMultilevel"/>
    <w:tmpl w:val="F3E2A7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0" w15:restartNumberingAfterBreak="0">
    <w:nsid w:val="39890E4B"/>
    <w:multiLevelType w:val="hybridMultilevel"/>
    <w:tmpl w:val="EC3C3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1" w15:restartNumberingAfterBreak="0">
    <w:nsid w:val="398D238A"/>
    <w:multiLevelType w:val="hybridMultilevel"/>
    <w:tmpl w:val="5976744E"/>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2" w15:restartNumberingAfterBreak="0">
    <w:nsid w:val="399727FF"/>
    <w:multiLevelType w:val="hybridMultilevel"/>
    <w:tmpl w:val="4358E26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23" w15:restartNumberingAfterBreak="0">
    <w:nsid w:val="399B1EA1"/>
    <w:multiLevelType w:val="hybridMultilevel"/>
    <w:tmpl w:val="6468704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4" w15:restartNumberingAfterBreak="0">
    <w:nsid w:val="399E17FB"/>
    <w:multiLevelType w:val="hybridMultilevel"/>
    <w:tmpl w:val="6CA4581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25" w15:restartNumberingAfterBreak="0">
    <w:nsid w:val="39C5012E"/>
    <w:multiLevelType w:val="hybridMultilevel"/>
    <w:tmpl w:val="ADDC5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6" w15:restartNumberingAfterBreak="0">
    <w:nsid w:val="39E702D6"/>
    <w:multiLevelType w:val="hybridMultilevel"/>
    <w:tmpl w:val="F0D23E2A"/>
    <w:lvl w:ilvl="0" w:tplc="C3C866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7" w15:restartNumberingAfterBreak="0">
    <w:nsid w:val="39F06F8D"/>
    <w:multiLevelType w:val="hybridMultilevel"/>
    <w:tmpl w:val="550287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8" w15:restartNumberingAfterBreak="0">
    <w:nsid w:val="39F815B7"/>
    <w:multiLevelType w:val="hybridMultilevel"/>
    <w:tmpl w:val="5E2E83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29" w15:restartNumberingAfterBreak="0">
    <w:nsid w:val="3A162972"/>
    <w:multiLevelType w:val="hybridMultilevel"/>
    <w:tmpl w:val="145425CE"/>
    <w:lvl w:ilvl="0" w:tplc="F168C202">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0" w15:restartNumberingAfterBreak="0">
    <w:nsid w:val="3A325C71"/>
    <w:multiLevelType w:val="hybridMultilevel"/>
    <w:tmpl w:val="DCD447BC"/>
    <w:lvl w:ilvl="0" w:tplc="BFF25C3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31" w15:restartNumberingAfterBreak="0">
    <w:nsid w:val="3A3A0236"/>
    <w:multiLevelType w:val="hybridMultilevel"/>
    <w:tmpl w:val="4170D5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2" w15:restartNumberingAfterBreak="0">
    <w:nsid w:val="3A545648"/>
    <w:multiLevelType w:val="hybridMultilevel"/>
    <w:tmpl w:val="56FA3B18"/>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3" w15:restartNumberingAfterBreak="0">
    <w:nsid w:val="3A807C61"/>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3A84092F"/>
    <w:multiLevelType w:val="multilevel"/>
    <w:tmpl w:val="130A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3A9C36A1"/>
    <w:multiLevelType w:val="hybridMultilevel"/>
    <w:tmpl w:val="06F2DF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6" w15:restartNumberingAfterBreak="0">
    <w:nsid w:val="3AA932E2"/>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7" w15:restartNumberingAfterBreak="0">
    <w:nsid w:val="3AAB0127"/>
    <w:multiLevelType w:val="hybridMultilevel"/>
    <w:tmpl w:val="AD18E2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8" w15:restartNumberingAfterBreak="0">
    <w:nsid w:val="3AB3151D"/>
    <w:multiLevelType w:val="hybridMultilevel"/>
    <w:tmpl w:val="594E9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9" w15:restartNumberingAfterBreak="0">
    <w:nsid w:val="3AB57D49"/>
    <w:multiLevelType w:val="hybridMultilevel"/>
    <w:tmpl w:val="3A16D4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0" w15:restartNumberingAfterBreak="0">
    <w:nsid w:val="3ACF61E2"/>
    <w:multiLevelType w:val="hybridMultilevel"/>
    <w:tmpl w:val="E3DE4AA4"/>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1" w15:restartNumberingAfterBreak="0">
    <w:nsid w:val="3AF86D7C"/>
    <w:multiLevelType w:val="hybridMultilevel"/>
    <w:tmpl w:val="2B18C6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2" w15:restartNumberingAfterBreak="0">
    <w:nsid w:val="3B002196"/>
    <w:multiLevelType w:val="hybridMultilevel"/>
    <w:tmpl w:val="7FE86AA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3" w15:restartNumberingAfterBreak="0">
    <w:nsid w:val="3B061B36"/>
    <w:multiLevelType w:val="hybridMultilevel"/>
    <w:tmpl w:val="2F6A64BE"/>
    <w:lvl w:ilvl="0" w:tplc="04090003">
      <w:start w:val="1"/>
      <w:numFmt w:val="bullet"/>
      <w:lvlText w:val="o"/>
      <w:lvlJc w:val="left"/>
      <w:pPr>
        <w:ind w:left="1220" w:hanging="440"/>
      </w:pPr>
      <w:rPr>
        <w:rFonts w:ascii="Courier New" w:hAnsi="Courier New" w:cs="Courier New"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944" w15:restartNumberingAfterBreak="0">
    <w:nsid w:val="3B0D2EAA"/>
    <w:multiLevelType w:val="multilevel"/>
    <w:tmpl w:val="C0029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5" w15:restartNumberingAfterBreak="0">
    <w:nsid w:val="3B113737"/>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6" w15:restartNumberingAfterBreak="0">
    <w:nsid w:val="3B277CA4"/>
    <w:multiLevelType w:val="hybridMultilevel"/>
    <w:tmpl w:val="E7EE53CC"/>
    <w:lvl w:ilvl="0" w:tplc="B090221C">
      <w:start w:val="1"/>
      <w:numFmt w:val="lowerRoman"/>
      <w:lvlText w:val="%1."/>
      <w:lvlJc w:val="left"/>
      <w:pPr>
        <w:ind w:left="78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B090221C">
      <w:start w:val="1"/>
      <w:numFmt w:val="lowerRoman"/>
      <w:lvlText w:val="%4."/>
      <w:lvlJc w:val="left"/>
      <w:pPr>
        <w:ind w:left="1680" w:hanging="420"/>
      </w:pPr>
      <w:rPr>
        <w:rFonts w:hint="eastAsia"/>
      </w:rPr>
    </w:lvl>
    <w:lvl w:ilvl="4" w:tplc="B090221C">
      <w:start w:val="1"/>
      <w:numFmt w:val="lowerRoman"/>
      <w:lvlText w:val="%5."/>
      <w:lvlJc w:val="left"/>
      <w:pPr>
        <w:ind w:left="2100" w:hanging="420"/>
      </w:pPr>
      <w:rPr>
        <w:rFonts w:hint="eastAsia"/>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7" w15:restartNumberingAfterBreak="0">
    <w:nsid w:val="3B6E1EC8"/>
    <w:multiLevelType w:val="hybridMultilevel"/>
    <w:tmpl w:val="2FD69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8" w15:restartNumberingAfterBreak="0">
    <w:nsid w:val="3B7122D3"/>
    <w:multiLevelType w:val="hybridMultilevel"/>
    <w:tmpl w:val="AA5898EC"/>
    <w:lvl w:ilvl="0" w:tplc="0409000F">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49" w15:restartNumberingAfterBreak="0">
    <w:nsid w:val="3B770D88"/>
    <w:multiLevelType w:val="hybridMultilevel"/>
    <w:tmpl w:val="B330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0" w15:restartNumberingAfterBreak="0">
    <w:nsid w:val="3B8107F7"/>
    <w:multiLevelType w:val="hybridMultilevel"/>
    <w:tmpl w:val="75E67E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1" w15:restartNumberingAfterBreak="0">
    <w:nsid w:val="3B846BEA"/>
    <w:multiLevelType w:val="hybridMultilevel"/>
    <w:tmpl w:val="606467B2"/>
    <w:lvl w:ilvl="0" w:tplc="0C56A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2" w15:restartNumberingAfterBreak="0">
    <w:nsid w:val="3B892793"/>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3B9E4A16"/>
    <w:multiLevelType w:val="hybridMultilevel"/>
    <w:tmpl w:val="C4AEE6DE"/>
    <w:lvl w:ilvl="0" w:tplc="377AB638">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4" w15:restartNumberingAfterBreak="0">
    <w:nsid w:val="3BA73EDA"/>
    <w:multiLevelType w:val="multilevel"/>
    <w:tmpl w:val="01FC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3BB60598"/>
    <w:multiLevelType w:val="hybridMultilevel"/>
    <w:tmpl w:val="A5A094BC"/>
    <w:lvl w:ilvl="0" w:tplc="6404772C">
      <w:start w:val="15"/>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6" w15:restartNumberingAfterBreak="0">
    <w:nsid w:val="3BB83F8F"/>
    <w:multiLevelType w:val="hybridMultilevel"/>
    <w:tmpl w:val="D7543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7" w15:restartNumberingAfterBreak="0">
    <w:nsid w:val="3BDE7ACB"/>
    <w:multiLevelType w:val="hybridMultilevel"/>
    <w:tmpl w:val="075A65F6"/>
    <w:lvl w:ilvl="0" w:tplc="04090003">
      <w:start w:val="1"/>
      <w:numFmt w:val="bullet"/>
      <w:lvlText w:val="o"/>
      <w:lvlJc w:val="left"/>
      <w:pPr>
        <w:ind w:left="860" w:hanging="440"/>
      </w:pPr>
      <w:rPr>
        <w:rFonts w:ascii="Courier New" w:hAnsi="Courier New" w:cs="Courier New"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58" w15:restartNumberingAfterBreak="0">
    <w:nsid w:val="3BEB5990"/>
    <w:multiLevelType w:val="hybridMultilevel"/>
    <w:tmpl w:val="82382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9" w15:restartNumberingAfterBreak="0">
    <w:nsid w:val="3BED39D8"/>
    <w:multiLevelType w:val="hybridMultilevel"/>
    <w:tmpl w:val="BA90A92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0" w15:restartNumberingAfterBreak="0">
    <w:nsid w:val="3BEF7AFF"/>
    <w:multiLevelType w:val="multilevel"/>
    <w:tmpl w:val="B43C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1" w15:restartNumberingAfterBreak="0">
    <w:nsid w:val="3BF67B00"/>
    <w:multiLevelType w:val="multilevel"/>
    <w:tmpl w:val="DE8A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2" w15:restartNumberingAfterBreak="0">
    <w:nsid w:val="3C0E3490"/>
    <w:multiLevelType w:val="hybridMultilevel"/>
    <w:tmpl w:val="03B0BBD0"/>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63" w15:restartNumberingAfterBreak="0">
    <w:nsid w:val="3C1364CD"/>
    <w:multiLevelType w:val="hybridMultilevel"/>
    <w:tmpl w:val="D0E6B2C4"/>
    <w:lvl w:ilvl="0" w:tplc="2D5CA0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4" w15:restartNumberingAfterBreak="0">
    <w:nsid w:val="3C136886"/>
    <w:multiLevelType w:val="multilevel"/>
    <w:tmpl w:val="454CD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5" w15:restartNumberingAfterBreak="0">
    <w:nsid w:val="3C1D5340"/>
    <w:multiLevelType w:val="hybridMultilevel"/>
    <w:tmpl w:val="5646417E"/>
    <w:lvl w:ilvl="0" w:tplc="75E421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66" w15:restartNumberingAfterBreak="0">
    <w:nsid w:val="3C217BBF"/>
    <w:multiLevelType w:val="hybridMultilevel"/>
    <w:tmpl w:val="BCA69C9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67" w15:restartNumberingAfterBreak="0">
    <w:nsid w:val="3C3C0EC3"/>
    <w:multiLevelType w:val="hybridMultilevel"/>
    <w:tmpl w:val="398C2FFA"/>
    <w:lvl w:ilvl="0" w:tplc="9DDEBFD2">
      <w:start w:val="2"/>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8" w15:restartNumberingAfterBreak="0">
    <w:nsid w:val="3C570AB5"/>
    <w:multiLevelType w:val="hybridMultilevel"/>
    <w:tmpl w:val="FF76F1BA"/>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69" w15:restartNumberingAfterBreak="0">
    <w:nsid w:val="3C6833BA"/>
    <w:multiLevelType w:val="hybridMultilevel"/>
    <w:tmpl w:val="F4CE2E4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0" w15:restartNumberingAfterBreak="0">
    <w:nsid w:val="3C6A7756"/>
    <w:multiLevelType w:val="hybridMultilevel"/>
    <w:tmpl w:val="FDD693E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1" w15:restartNumberingAfterBreak="0">
    <w:nsid w:val="3C887AC1"/>
    <w:multiLevelType w:val="hybridMultilevel"/>
    <w:tmpl w:val="8F42621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2" w15:restartNumberingAfterBreak="0">
    <w:nsid w:val="3CC81335"/>
    <w:multiLevelType w:val="hybridMultilevel"/>
    <w:tmpl w:val="7AD24F82"/>
    <w:lvl w:ilvl="0" w:tplc="89AE46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3" w15:restartNumberingAfterBreak="0">
    <w:nsid w:val="3CE30945"/>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974" w15:restartNumberingAfterBreak="0">
    <w:nsid w:val="3CEE2615"/>
    <w:multiLevelType w:val="hybridMultilevel"/>
    <w:tmpl w:val="F38A7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5" w15:restartNumberingAfterBreak="0">
    <w:nsid w:val="3CF07630"/>
    <w:multiLevelType w:val="hybridMultilevel"/>
    <w:tmpl w:val="C69E4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6" w15:restartNumberingAfterBreak="0">
    <w:nsid w:val="3D02323E"/>
    <w:multiLevelType w:val="hybridMultilevel"/>
    <w:tmpl w:val="A426F088"/>
    <w:lvl w:ilvl="0" w:tplc="FFFFFFFF">
      <w:start w:val="1"/>
      <w:numFmt w:val="decimal"/>
      <w:lvlText w:val="%1)"/>
      <w:lvlJc w:val="left"/>
      <w:pPr>
        <w:ind w:left="1200" w:hanging="420"/>
      </w:pPr>
      <w:rPr>
        <w:rFonts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977" w15:restartNumberingAfterBreak="0">
    <w:nsid w:val="3D023990"/>
    <w:multiLevelType w:val="hybridMultilevel"/>
    <w:tmpl w:val="EC2A99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78" w15:restartNumberingAfterBreak="0">
    <w:nsid w:val="3D273CFF"/>
    <w:multiLevelType w:val="multilevel"/>
    <w:tmpl w:val="9242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9" w15:restartNumberingAfterBreak="0">
    <w:nsid w:val="3D327AD0"/>
    <w:multiLevelType w:val="hybridMultilevel"/>
    <w:tmpl w:val="B05AFD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0" w15:restartNumberingAfterBreak="0">
    <w:nsid w:val="3D3675DE"/>
    <w:multiLevelType w:val="multilevel"/>
    <w:tmpl w:val="3A20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3D396C48"/>
    <w:multiLevelType w:val="hybridMultilevel"/>
    <w:tmpl w:val="9C32A4F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2" w15:restartNumberingAfterBreak="0">
    <w:nsid w:val="3D3F4D3B"/>
    <w:multiLevelType w:val="multilevel"/>
    <w:tmpl w:val="07BADDC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83" w15:restartNumberingAfterBreak="0">
    <w:nsid w:val="3D4E0D98"/>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4" w15:restartNumberingAfterBreak="0">
    <w:nsid w:val="3D5C28B0"/>
    <w:multiLevelType w:val="hybridMultilevel"/>
    <w:tmpl w:val="299209C8"/>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5" w15:restartNumberingAfterBreak="0">
    <w:nsid w:val="3D633D9D"/>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86" w15:restartNumberingAfterBreak="0">
    <w:nsid w:val="3D6519CB"/>
    <w:multiLevelType w:val="hybridMultilevel"/>
    <w:tmpl w:val="8B247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7" w15:restartNumberingAfterBreak="0">
    <w:nsid w:val="3D6A5981"/>
    <w:multiLevelType w:val="hybridMultilevel"/>
    <w:tmpl w:val="FDE6E8C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8" w15:restartNumberingAfterBreak="0">
    <w:nsid w:val="3D843587"/>
    <w:multiLevelType w:val="hybridMultilevel"/>
    <w:tmpl w:val="05D4DF0A"/>
    <w:lvl w:ilvl="0" w:tplc="DB468A02">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89" w15:restartNumberingAfterBreak="0">
    <w:nsid w:val="3D9A7BE5"/>
    <w:multiLevelType w:val="hybridMultilevel"/>
    <w:tmpl w:val="AB86D15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90" w15:restartNumberingAfterBreak="0">
    <w:nsid w:val="3DA11172"/>
    <w:multiLevelType w:val="hybridMultilevel"/>
    <w:tmpl w:val="FF088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1" w15:restartNumberingAfterBreak="0">
    <w:nsid w:val="3DA52BA0"/>
    <w:multiLevelType w:val="multilevel"/>
    <w:tmpl w:val="BA62F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2" w15:restartNumberingAfterBreak="0">
    <w:nsid w:val="3DAB0BD0"/>
    <w:multiLevelType w:val="hybridMultilevel"/>
    <w:tmpl w:val="D6B444E8"/>
    <w:lvl w:ilvl="0" w:tplc="345641D6">
      <w:start w:val="8"/>
      <w:numFmt w:val="decimal"/>
      <w:lvlText w:val="%1."/>
      <w:lvlJc w:val="left"/>
      <w:pPr>
        <w:ind w:left="420" w:hanging="420"/>
      </w:pPr>
      <w:rPr>
        <w:rFonts w:hint="eastAsia"/>
      </w:rPr>
    </w:lvl>
    <w:lvl w:ilvl="1" w:tplc="04090019" w:tentative="1">
      <w:start w:val="1"/>
      <w:numFmt w:val="lowerLetter"/>
      <w:lvlText w:val="%2)"/>
      <w:lvlJc w:val="left"/>
      <w:pPr>
        <w:ind w:left="60" w:hanging="420"/>
      </w:pPr>
    </w:lvl>
    <w:lvl w:ilvl="2" w:tplc="0409001B" w:tentative="1">
      <w:start w:val="1"/>
      <w:numFmt w:val="lowerRoman"/>
      <w:lvlText w:val="%3."/>
      <w:lvlJc w:val="right"/>
      <w:pPr>
        <w:ind w:left="480" w:hanging="420"/>
      </w:pPr>
    </w:lvl>
    <w:lvl w:ilvl="3" w:tplc="0409000F" w:tentative="1">
      <w:start w:val="1"/>
      <w:numFmt w:val="decimal"/>
      <w:lvlText w:val="%4."/>
      <w:lvlJc w:val="left"/>
      <w:pPr>
        <w:ind w:left="900" w:hanging="420"/>
      </w:pPr>
    </w:lvl>
    <w:lvl w:ilvl="4" w:tplc="04090019" w:tentative="1">
      <w:start w:val="1"/>
      <w:numFmt w:val="lowerLetter"/>
      <w:lvlText w:val="%5)"/>
      <w:lvlJc w:val="left"/>
      <w:pPr>
        <w:ind w:left="1320" w:hanging="420"/>
      </w:pPr>
    </w:lvl>
    <w:lvl w:ilvl="5" w:tplc="0409001B" w:tentative="1">
      <w:start w:val="1"/>
      <w:numFmt w:val="lowerRoman"/>
      <w:lvlText w:val="%6."/>
      <w:lvlJc w:val="right"/>
      <w:pPr>
        <w:ind w:left="1740" w:hanging="420"/>
      </w:pPr>
    </w:lvl>
    <w:lvl w:ilvl="6" w:tplc="0409000F" w:tentative="1">
      <w:start w:val="1"/>
      <w:numFmt w:val="decimal"/>
      <w:lvlText w:val="%7."/>
      <w:lvlJc w:val="left"/>
      <w:pPr>
        <w:ind w:left="2160" w:hanging="420"/>
      </w:pPr>
    </w:lvl>
    <w:lvl w:ilvl="7" w:tplc="04090019" w:tentative="1">
      <w:start w:val="1"/>
      <w:numFmt w:val="lowerLetter"/>
      <w:lvlText w:val="%8)"/>
      <w:lvlJc w:val="left"/>
      <w:pPr>
        <w:ind w:left="2580" w:hanging="420"/>
      </w:pPr>
    </w:lvl>
    <w:lvl w:ilvl="8" w:tplc="0409001B" w:tentative="1">
      <w:start w:val="1"/>
      <w:numFmt w:val="lowerRoman"/>
      <w:lvlText w:val="%9."/>
      <w:lvlJc w:val="right"/>
      <w:pPr>
        <w:ind w:left="3000" w:hanging="420"/>
      </w:pPr>
    </w:lvl>
  </w:abstractNum>
  <w:abstractNum w:abstractNumId="993" w15:restartNumberingAfterBreak="0">
    <w:nsid w:val="3DCA3AF8"/>
    <w:multiLevelType w:val="hybridMultilevel"/>
    <w:tmpl w:val="E95AD1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4" w15:restartNumberingAfterBreak="0">
    <w:nsid w:val="3E05139F"/>
    <w:multiLevelType w:val="hybridMultilevel"/>
    <w:tmpl w:val="ED381F3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5" w15:restartNumberingAfterBreak="0">
    <w:nsid w:val="3E1141B7"/>
    <w:multiLevelType w:val="hybridMultilevel"/>
    <w:tmpl w:val="50DA1D8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996" w15:restartNumberingAfterBreak="0">
    <w:nsid w:val="3E115DE2"/>
    <w:multiLevelType w:val="hybridMultilevel"/>
    <w:tmpl w:val="F5BE0B4A"/>
    <w:lvl w:ilvl="0" w:tplc="04090001">
      <w:start w:val="1"/>
      <w:numFmt w:val="bullet"/>
      <w:lvlText w:val=""/>
      <w:lvlJc w:val="left"/>
      <w:pPr>
        <w:ind w:left="871" w:hanging="420"/>
      </w:pPr>
      <w:rPr>
        <w:rFonts w:ascii="Wingdings" w:hAnsi="Wingdings" w:hint="default"/>
      </w:rPr>
    </w:lvl>
    <w:lvl w:ilvl="1" w:tplc="04090003">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997" w15:restartNumberingAfterBreak="0">
    <w:nsid w:val="3E15705B"/>
    <w:multiLevelType w:val="hybridMultilevel"/>
    <w:tmpl w:val="3984C5DA"/>
    <w:lvl w:ilvl="0" w:tplc="04090003">
      <w:start w:val="1"/>
      <w:numFmt w:val="bullet"/>
      <w:lvlText w:val="o"/>
      <w:lvlJc w:val="left"/>
      <w:pPr>
        <w:ind w:left="1031" w:hanging="440"/>
      </w:pPr>
      <w:rPr>
        <w:rFonts w:ascii="Courier New" w:hAnsi="Courier New" w:cs="Courier New" w:hint="default"/>
      </w:rPr>
    </w:lvl>
    <w:lvl w:ilvl="1" w:tplc="04090003" w:tentative="1">
      <w:start w:val="1"/>
      <w:numFmt w:val="bullet"/>
      <w:lvlText w:val=""/>
      <w:lvlJc w:val="left"/>
      <w:pPr>
        <w:ind w:left="1471" w:hanging="440"/>
      </w:pPr>
      <w:rPr>
        <w:rFonts w:ascii="Wingdings" w:hAnsi="Wingdings" w:hint="default"/>
      </w:rPr>
    </w:lvl>
    <w:lvl w:ilvl="2" w:tplc="04090005" w:tentative="1">
      <w:start w:val="1"/>
      <w:numFmt w:val="bullet"/>
      <w:lvlText w:val=""/>
      <w:lvlJc w:val="left"/>
      <w:pPr>
        <w:ind w:left="1911" w:hanging="440"/>
      </w:pPr>
      <w:rPr>
        <w:rFonts w:ascii="Wingdings" w:hAnsi="Wingdings" w:hint="default"/>
      </w:rPr>
    </w:lvl>
    <w:lvl w:ilvl="3" w:tplc="04090001" w:tentative="1">
      <w:start w:val="1"/>
      <w:numFmt w:val="bullet"/>
      <w:lvlText w:val=""/>
      <w:lvlJc w:val="left"/>
      <w:pPr>
        <w:ind w:left="2351" w:hanging="440"/>
      </w:pPr>
      <w:rPr>
        <w:rFonts w:ascii="Wingdings" w:hAnsi="Wingdings" w:hint="default"/>
      </w:rPr>
    </w:lvl>
    <w:lvl w:ilvl="4" w:tplc="04090003" w:tentative="1">
      <w:start w:val="1"/>
      <w:numFmt w:val="bullet"/>
      <w:lvlText w:val=""/>
      <w:lvlJc w:val="left"/>
      <w:pPr>
        <w:ind w:left="2791" w:hanging="440"/>
      </w:pPr>
      <w:rPr>
        <w:rFonts w:ascii="Wingdings" w:hAnsi="Wingdings" w:hint="default"/>
      </w:rPr>
    </w:lvl>
    <w:lvl w:ilvl="5" w:tplc="04090005" w:tentative="1">
      <w:start w:val="1"/>
      <w:numFmt w:val="bullet"/>
      <w:lvlText w:val=""/>
      <w:lvlJc w:val="left"/>
      <w:pPr>
        <w:ind w:left="3231" w:hanging="440"/>
      </w:pPr>
      <w:rPr>
        <w:rFonts w:ascii="Wingdings" w:hAnsi="Wingdings" w:hint="default"/>
      </w:rPr>
    </w:lvl>
    <w:lvl w:ilvl="6" w:tplc="04090001" w:tentative="1">
      <w:start w:val="1"/>
      <w:numFmt w:val="bullet"/>
      <w:lvlText w:val=""/>
      <w:lvlJc w:val="left"/>
      <w:pPr>
        <w:ind w:left="3671" w:hanging="440"/>
      </w:pPr>
      <w:rPr>
        <w:rFonts w:ascii="Wingdings" w:hAnsi="Wingdings" w:hint="default"/>
      </w:rPr>
    </w:lvl>
    <w:lvl w:ilvl="7" w:tplc="04090003" w:tentative="1">
      <w:start w:val="1"/>
      <w:numFmt w:val="bullet"/>
      <w:lvlText w:val=""/>
      <w:lvlJc w:val="left"/>
      <w:pPr>
        <w:ind w:left="4111" w:hanging="440"/>
      </w:pPr>
      <w:rPr>
        <w:rFonts w:ascii="Wingdings" w:hAnsi="Wingdings" w:hint="default"/>
      </w:rPr>
    </w:lvl>
    <w:lvl w:ilvl="8" w:tplc="04090005" w:tentative="1">
      <w:start w:val="1"/>
      <w:numFmt w:val="bullet"/>
      <w:lvlText w:val=""/>
      <w:lvlJc w:val="left"/>
      <w:pPr>
        <w:ind w:left="4551" w:hanging="440"/>
      </w:pPr>
      <w:rPr>
        <w:rFonts w:ascii="Wingdings" w:hAnsi="Wingdings" w:hint="default"/>
      </w:rPr>
    </w:lvl>
  </w:abstractNum>
  <w:abstractNum w:abstractNumId="998" w15:restartNumberingAfterBreak="0">
    <w:nsid w:val="3E185299"/>
    <w:multiLevelType w:val="hybridMultilevel"/>
    <w:tmpl w:val="75E67E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9" w15:restartNumberingAfterBreak="0">
    <w:nsid w:val="3E18579F"/>
    <w:multiLevelType w:val="hybridMultilevel"/>
    <w:tmpl w:val="7F2E9EA2"/>
    <w:lvl w:ilvl="0" w:tplc="AB06AFDE">
      <w:start w:val="3"/>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0" w15:restartNumberingAfterBreak="0">
    <w:nsid w:val="3E1F7C75"/>
    <w:multiLevelType w:val="hybridMultilevel"/>
    <w:tmpl w:val="E8465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1" w15:restartNumberingAfterBreak="0">
    <w:nsid w:val="3E2016E5"/>
    <w:multiLevelType w:val="hybridMultilevel"/>
    <w:tmpl w:val="24A431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2" w15:restartNumberingAfterBreak="0">
    <w:nsid w:val="3E296B12"/>
    <w:multiLevelType w:val="multilevel"/>
    <w:tmpl w:val="C24EC28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03" w15:restartNumberingAfterBreak="0">
    <w:nsid w:val="3E2F4E92"/>
    <w:multiLevelType w:val="hybridMultilevel"/>
    <w:tmpl w:val="B0A8C112"/>
    <w:lvl w:ilvl="0" w:tplc="DB784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4" w15:restartNumberingAfterBreak="0">
    <w:nsid w:val="3E377FB8"/>
    <w:multiLevelType w:val="hybridMultilevel"/>
    <w:tmpl w:val="A3B4C0BE"/>
    <w:lvl w:ilvl="0" w:tplc="9C4A66B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5" w15:restartNumberingAfterBreak="0">
    <w:nsid w:val="3E3F2843"/>
    <w:multiLevelType w:val="hybridMultilevel"/>
    <w:tmpl w:val="B0F41F28"/>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06" w15:restartNumberingAfterBreak="0">
    <w:nsid w:val="3E54630D"/>
    <w:multiLevelType w:val="multilevel"/>
    <w:tmpl w:val="E30A8A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3E697FB6"/>
    <w:multiLevelType w:val="multilevel"/>
    <w:tmpl w:val="5C8AB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3E6A3179"/>
    <w:multiLevelType w:val="hybridMultilevel"/>
    <w:tmpl w:val="33C46CD4"/>
    <w:lvl w:ilvl="0" w:tplc="04090001">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abstractNum w:abstractNumId="1009" w15:restartNumberingAfterBreak="0">
    <w:nsid w:val="3E6E3383"/>
    <w:multiLevelType w:val="multilevel"/>
    <w:tmpl w:val="B3E297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3E7664ED"/>
    <w:multiLevelType w:val="multilevel"/>
    <w:tmpl w:val="3638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1" w15:restartNumberingAfterBreak="0">
    <w:nsid w:val="3E795679"/>
    <w:multiLevelType w:val="hybridMultilevel"/>
    <w:tmpl w:val="8CE0DEB2"/>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2" w15:restartNumberingAfterBreak="0">
    <w:nsid w:val="3E7C6AD0"/>
    <w:multiLevelType w:val="hybridMultilevel"/>
    <w:tmpl w:val="EBF01D50"/>
    <w:lvl w:ilvl="0" w:tplc="9DDEBFD2">
      <w:start w:val="2"/>
      <w:numFmt w:val="decimal"/>
      <w:lvlText w:val="%1."/>
      <w:lvlJc w:val="left"/>
      <w:pPr>
        <w:ind w:left="605" w:hanging="420"/>
      </w:pPr>
      <w:rPr>
        <w:rFonts w:hint="eastAsia"/>
      </w:rPr>
    </w:lvl>
    <w:lvl w:ilvl="1" w:tplc="04090019" w:tentative="1">
      <w:start w:val="1"/>
      <w:numFmt w:val="lowerLetter"/>
      <w:lvlText w:val="%2)"/>
      <w:lvlJc w:val="left"/>
      <w:pPr>
        <w:ind w:left="1025" w:hanging="420"/>
      </w:pPr>
    </w:lvl>
    <w:lvl w:ilvl="2" w:tplc="0409001B" w:tentative="1">
      <w:start w:val="1"/>
      <w:numFmt w:val="lowerRoman"/>
      <w:lvlText w:val="%3."/>
      <w:lvlJc w:val="right"/>
      <w:pPr>
        <w:ind w:left="1445" w:hanging="420"/>
      </w:pPr>
    </w:lvl>
    <w:lvl w:ilvl="3" w:tplc="0409000F" w:tentative="1">
      <w:start w:val="1"/>
      <w:numFmt w:val="decimal"/>
      <w:lvlText w:val="%4."/>
      <w:lvlJc w:val="left"/>
      <w:pPr>
        <w:ind w:left="1865" w:hanging="420"/>
      </w:pPr>
    </w:lvl>
    <w:lvl w:ilvl="4" w:tplc="04090019" w:tentative="1">
      <w:start w:val="1"/>
      <w:numFmt w:val="lowerLetter"/>
      <w:lvlText w:val="%5)"/>
      <w:lvlJc w:val="left"/>
      <w:pPr>
        <w:ind w:left="2285" w:hanging="420"/>
      </w:pPr>
    </w:lvl>
    <w:lvl w:ilvl="5" w:tplc="0409001B" w:tentative="1">
      <w:start w:val="1"/>
      <w:numFmt w:val="lowerRoman"/>
      <w:lvlText w:val="%6."/>
      <w:lvlJc w:val="right"/>
      <w:pPr>
        <w:ind w:left="2705" w:hanging="420"/>
      </w:pPr>
    </w:lvl>
    <w:lvl w:ilvl="6" w:tplc="0409000F" w:tentative="1">
      <w:start w:val="1"/>
      <w:numFmt w:val="decimal"/>
      <w:lvlText w:val="%7."/>
      <w:lvlJc w:val="left"/>
      <w:pPr>
        <w:ind w:left="3125" w:hanging="420"/>
      </w:pPr>
    </w:lvl>
    <w:lvl w:ilvl="7" w:tplc="04090019" w:tentative="1">
      <w:start w:val="1"/>
      <w:numFmt w:val="lowerLetter"/>
      <w:lvlText w:val="%8)"/>
      <w:lvlJc w:val="left"/>
      <w:pPr>
        <w:ind w:left="3545" w:hanging="420"/>
      </w:pPr>
    </w:lvl>
    <w:lvl w:ilvl="8" w:tplc="0409001B" w:tentative="1">
      <w:start w:val="1"/>
      <w:numFmt w:val="lowerRoman"/>
      <w:lvlText w:val="%9."/>
      <w:lvlJc w:val="right"/>
      <w:pPr>
        <w:ind w:left="3965" w:hanging="420"/>
      </w:pPr>
    </w:lvl>
  </w:abstractNum>
  <w:abstractNum w:abstractNumId="1013" w15:restartNumberingAfterBreak="0">
    <w:nsid w:val="3E882A66"/>
    <w:multiLevelType w:val="hybridMultilevel"/>
    <w:tmpl w:val="27369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4" w15:restartNumberingAfterBreak="0">
    <w:nsid w:val="3EA465C3"/>
    <w:multiLevelType w:val="hybridMultilevel"/>
    <w:tmpl w:val="688E820A"/>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015" w15:restartNumberingAfterBreak="0">
    <w:nsid w:val="3EAB6625"/>
    <w:multiLevelType w:val="hybridMultilevel"/>
    <w:tmpl w:val="AA10C5B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6" w15:restartNumberingAfterBreak="0">
    <w:nsid w:val="3EC54E7E"/>
    <w:multiLevelType w:val="hybridMultilevel"/>
    <w:tmpl w:val="772C4D9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17" w15:restartNumberingAfterBreak="0">
    <w:nsid w:val="3EDE1C13"/>
    <w:multiLevelType w:val="hybridMultilevel"/>
    <w:tmpl w:val="80EEB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8" w15:restartNumberingAfterBreak="0">
    <w:nsid w:val="3EE51DAA"/>
    <w:multiLevelType w:val="hybridMultilevel"/>
    <w:tmpl w:val="7772AB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9" w15:restartNumberingAfterBreak="0">
    <w:nsid w:val="3F1003BD"/>
    <w:multiLevelType w:val="hybridMultilevel"/>
    <w:tmpl w:val="F102A46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0" w15:restartNumberingAfterBreak="0">
    <w:nsid w:val="3F113A39"/>
    <w:multiLevelType w:val="hybridMultilevel"/>
    <w:tmpl w:val="B3567A4A"/>
    <w:lvl w:ilvl="0" w:tplc="BCC8BAB0">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80" w:hanging="360"/>
      </w:pPr>
    </w:lvl>
    <w:lvl w:ilvl="4" w:tplc="04090019">
      <w:start w:val="1"/>
      <w:numFmt w:val="lowerLetter"/>
      <w:lvlText w:val="%5."/>
      <w:lvlJc w:val="left"/>
      <w:pPr>
        <w:ind w:left="900" w:hanging="360"/>
      </w:pPr>
    </w:lvl>
    <w:lvl w:ilvl="5" w:tplc="0409001B" w:tentative="1">
      <w:start w:val="1"/>
      <w:numFmt w:val="lowerRoman"/>
      <w:lvlText w:val="%6."/>
      <w:lvlJc w:val="right"/>
      <w:pPr>
        <w:ind w:left="1620" w:hanging="180"/>
      </w:pPr>
    </w:lvl>
    <w:lvl w:ilvl="6" w:tplc="0409000F" w:tentative="1">
      <w:start w:val="1"/>
      <w:numFmt w:val="decimal"/>
      <w:lvlText w:val="%7."/>
      <w:lvlJc w:val="left"/>
      <w:pPr>
        <w:ind w:left="2340" w:hanging="360"/>
      </w:pPr>
    </w:lvl>
    <w:lvl w:ilvl="7" w:tplc="04090019" w:tentative="1">
      <w:start w:val="1"/>
      <w:numFmt w:val="lowerLetter"/>
      <w:lvlText w:val="%8."/>
      <w:lvlJc w:val="left"/>
      <w:pPr>
        <w:ind w:left="3060" w:hanging="360"/>
      </w:pPr>
    </w:lvl>
    <w:lvl w:ilvl="8" w:tplc="0409001B" w:tentative="1">
      <w:start w:val="1"/>
      <w:numFmt w:val="lowerRoman"/>
      <w:lvlText w:val="%9."/>
      <w:lvlJc w:val="right"/>
      <w:pPr>
        <w:ind w:left="3780" w:hanging="180"/>
      </w:pPr>
    </w:lvl>
  </w:abstractNum>
  <w:abstractNum w:abstractNumId="1021" w15:restartNumberingAfterBreak="0">
    <w:nsid w:val="3F1829D7"/>
    <w:multiLevelType w:val="hybridMultilevel"/>
    <w:tmpl w:val="C2F4831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022" w15:restartNumberingAfterBreak="0">
    <w:nsid w:val="3F3F1321"/>
    <w:multiLevelType w:val="hybridMultilevel"/>
    <w:tmpl w:val="D71AAFDE"/>
    <w:lvl w:ilvl="0" w:tplc="DA5A64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3" w15:restartNumberingAfterBreak="0">
    <w:nsid w:val="3F456CE2"/>
    <w:multiLevelType w:val="hybridMultilevel"/>
    <w:tmpl w:val="B6124FBE"/>
    <w:lvl w:ilvl="0" w:tplc="04090003">
      <w:start w:val="1"/>
      <w:numFmt w:val="bullet"/>
      <w:lvlText w:val="o"/>
      <w:lvlJc w:val="left"/>
      <w:pPr>
        <w:ind w:left="1220" w:hanging="440"/>
      </w:pPr>
      <w:rPr>
        <w:rFonts w:ascii="Courier New" w:hAnsi="Courier New" w:cs="Courier New"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024" w15:restartNumberingAfterBreak="0">
    <w:nsid w:val="3F6E32E0"/>
    <w:multiLevelType w:val="hybridMultilevel"/>
    <w:tmpl w:val="4EB4E4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5" w15:restartNumberingAfterBreak="0">
    <w:nsid w:val="3F916E58"/>
    <w:multiLevelType w:val="hybridMultilevel"/>
    <w:tmpl w:val="C82001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6" w15:restartNumberingAfterBreak="0">
    <w:nsid w:val="3F95750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7" w15:restartNumberingAfterBreak="0">
    <w:nsid w:val="3F9F7C48"/>
    <w:multiLevelType w:val="hybridMultilevel"/>
    <w:tmpl w:val="40DA7E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8" w15:restartNumberingAfterBreak="0">
    <w:nsid w:val="3FA31E48"/>
    <w:multiLevelType w:val="hybridMultilevel"/>
    <w:tmpl w:val="E79CF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9" w15:restartNumberingAfterBreak="0">
    <w:nsid w:val="3FA9653D"/>
    <w:multiLevelType w:val="hybridMultilevel"/>
    <w:tmpl w:val="98A2284C"/>
    <w:lvl w:ilvl="0" w:tplc="0966105E">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0" w15:restartNumberingAfterBreak="0">
    <w:nsid w:val="3FBF4E2E"/>
    <w:multiLevelType w:val="hybridMultilevel"/>
    <w:tmpl w:val="3DF663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1" w15:restartNumberingAfterBreak="0">
    <w:nsid w:val="3FEF62D4"/>
    <w:multiLevelType w:val="hybridMultilevel"/>
    <w:tmpl w:val="6E0C3A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2" w15:restartNumberingAfterBreak="0">
    <w:nsid w:val="3FFD0E00"/>
    <w:multiLevelType w:val="hybridMultilevel"/>
    <w:tmpl w:val="6A8C0D84"/>
    <w:lvl w:ilvl="0" w:tplc="4C9C6AB4">
      <w:start w:val="1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3" w15:restartNumberingAfterBreak="0">
    <w:nsid w:val="400D710E"/>
    <w:multiLevelType w:val="hybridMultilevel"/>
    <w:tmpl w:val="0396DB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4" w15:restartNumberingAfterBreak="0">
    <w:nsid w:val="40204001"/>
    <w:multiLevelType w:val="hybridMultilevel"/>
    <w:tmpl w:val="6F78C33C"/>
    <w:lvl w:ilvl="0" w:tplc="FF782432">
      <w:start w:val="26"/>
      <w:numFmt w:val="decimal"/>
      <w:lvlText w:val="%1."/>
      <w:lvlJc w:val="left"/>
      <w:pPr>
        <w:ind w:left="1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5" w15:restartNumberingAfterBreak="0">
    <w:nsid w:val="4027677D"/>
    <w:multiLevelType w:val="hybridMultilevel"/>
    <w:tmpl w:val="CBEEF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6" w15:restartNumberingAfterBreak="0">
    <w:nsid w:val="403D2B9C"/>
    <w:multiLevelType w:val="multilevel"/>
    <w:tmpl w:val="7E2E1F4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37" w15:restartNumberingAfterBreak="0">
    <w:nsid w:val="4048449F"/>
    <w:multiLevelType w:val="hybridMultilevel"/>
    <w:tmpl w:val="B436F8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8" w15:restartNumberingAfterBreak="0">
    <w:nsid w:val="406B08D3"/>
    <w:multiLevelType w:val="hybridMultilevel"/>
    <w:tmpl w:val="062C1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9" w15:restartNumberingAfterBreak="0">
    <w:nsid w:val="407D2D2E"/>
    <w:multiLevelType w:val="hybridMultilevel"/>
    <w:tmpl w:val="CE984BC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0" w15:restartNumberingAfterBreak="0">
    <w:nsid w:val="40815E16"/>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1" w15:restartNumberingAfterBreak="0">
    <w:nsid w:val="408452B1"/>
    <w:multiLevelType w:val="multilevel"/>
    <w:tmpl w:val="2F20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2" w15:restartNumberingAfterBreak="0">
    <w:nsid w:val="40A94938"/>
    <w:multiLevelType w:val="hybridMultilevel"/>
    <w:tmpl w:val="6142AF5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3" w15:restartNumberingAfterBreak="0">
    <w:nsid w:val="40C2032E"/>
    <w:multiLevelType w:val="hybridMultilevel"/>
    <w:tmpl w:val="1D1C0692"/>
    <w:lvl w:ilvl="0" w:tplc="D51E574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4" w15:restartNumberingAfterBreak="0">
    <w:nsid w:val="40E60389"/>
    <w:multiLevelType w:val="multilevel"/>
    <w:tmpl w:val="3F285F4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5" w15:restartNumberingAfterBreak="0">
    <w:nsid w:val="40EF5D29"/>
    <w:multiLevelType w:val="hybridMultilevel"/>
    <w:tmpl w:val="622C9E6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46" w15:restartNumberingAfterBreak="0">
    <w:nsid w:val="40F40FDC"/>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7" w15:restartNumberingAfterBreak="0">
    <w:nsid w:val="40FA099C"/>
    <w:multiLevelType w:val="hybridMultilevel"/>
    <w:tmpl w:val="AB14B0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8" w15:restartNumberingAfterBreak="0">
    <w:nsid w:val="40FE1141"/>
    <w:multiLevelType w:val="hybridMultilevel"/>
    <w:tmpl w:val="38DCE1A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9" w15:restartNumberingAfterBreak="0">
    <w:nsid w:val="414D589B"/>
    <w:multiLevelType w:val="hybridMultilevel"/>
    <w:tmpl w:val="3948D59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0" w15:restartNumberingAfterBreak="0">
    <w:nsid w:val="414D6C3C"/>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1" w15:restartNumberingAfterBreak="0">
    <w:nsid w:val="416B784B"/>
    <w:multiLevelType w:val="hybridMultilevel"/>
    <w:tmpl w:val="5DC24666"/>
    <w:lvl w:ilvl="0" w:tplc="3DB498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2" w15:restartNumberingAfterBreak="0">
    <w:nsid w:val="41785E75"/>
    <w:multiLevelType w:val="hybridMultilevel"/>
    <w:tmpl w:val="D35E5D6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53" w15:restartNumberingAfterBreak="0">
    <w:nsid w:val="41785FE7"/>
    <w:multiLevelType w:val="hybridMultilevel"/>
    <w:tmpl w:val="FDB244BC"/>
    <w:lvl w:ilvl="0" w:tplc="3B50E82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4" w15:restartNumberingAfterBreak="0">
    <w:nsid w:val="418A0198"/>
    <w:multiLevelType w:val="hybridMultilevel"/>
    <w:tmpl w:val="D9BC7E5A"/>
    <w:lvl w:ilvl="0" w:tplc="0409000F">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55" w15:restartNumberingAfterBreak="0">
    <w:nsid w:val="41947D8B"/>
    <w:multiLevelType w:val="hybridMultilevel"/>
    <w:tmpl w:val="3DECD98C"/>
    <w:lvl w:ilvl="0" w:tplc="0409000F">
      <w:start w:val="1"/>
      <w:numFmt w:val="decimal"/>
      <w:lvlText w:val="%1."/>
      <w:lvlJc w:val="left"/>
      <w:pPr>
        <w:ind w:left="582" w:hanging="440"/>
      </w:p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056" w15:restartNumberingAfterBreak="0">
    <w:nsid w:val="41A81A94"/>
    <w:multiLevelType w:val="hybridMultilevel"/>
    <w:tmpl w:val="CBECC658"/>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7" w15:restartNumberingAfterBreak="0">
    <w:nsid w:val="41BE52B2"/>
    <w:multiLevelType w:val="multilevel"/>
    <w:tmpl w:val="8C762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8" w15:restartNumberingAfterBreak="0">
    <w:nsid w:val="41D42188"/>
    <w:multiLevelType w:val="hybridMultilevel"/>
    <w:tmpl w:val="8A5080B8"/>
    <w:lvl w:ilvl="0" w:tplc="FFFFFFFF">
      <w:start w:val="30"/>
      <w:numFmt w:val="decimal"/>
      <w:lvlText w:val="%1)"/>
      <w:lvlJc w:val="left"/>
      <w:pPr>
        <w:ind w:left="840" w:hanging="42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59" w15:restartNumberingAfterBreak="0">
    <w:nsid w:val="41D55BDE"/>
    <w:multiLevelType w:val="hybridMultilevel"/>
    <w:tmpl w:val="238C0CBE"/>
    <w:lvl w:ilvl="0" w:tplc="F6A8188E">
      <w:start w:val="3"/>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0" w15:restartNumberingAfterBreak="0">
    <w:nsid w:val="41EF42F4"/>
    <w:multiLevelType w:val="hybridMultilevel"/>
    <w:tmpl w:val="892CD2F4"/>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1" w15:restartNumberingAfterBreak="0">
    <w:nsid w:val="41FF098E"/>
    <w:multiLevelType w:val="hybridMultilevel"/>
    <w:tmpl w:val="833881E0"/>
    <w:lvl w:ilvl="0" w:tplc="FFFFFFFF">
      <w:start w:val="1"/>
      <w:numFmt w:val="chineseCountingThousand"/>
      <w:lvlText w:val="(%1)"/>
      <w:lvlJc w:val="left"/>
      <w:pPr>
        <w:ind w:left="420" w:hanging="420"/>
      </w:pPr>
    </w:lvl>
    <w:lvl w:ilvl="1" w:tplc="04090011">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62" w15:restartNumberingAfterBreak="0">
    <w:nsid w:val="42074787"/>
    <w:multiLevelType w:val="hybridMultilevel"/>
    <w:tmpl w:val="0602F83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63" w15:restartNumberingAfterBreak="0">
    <w:nsid w:val="421271AD"/>
    <w:multiLevelType w:val="hybridMultilevel"/>
    <w:tmpl w:val="79E2512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64" w15:restartNumberingAfterBreak="0">
    <w:nsid w:val="42322A25"/>
    <w:multiLevelType w:val="hybridMultilevel"/>
    <w:tmpl w:val="EBBC24A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065" w15:restartNumberingAfterBreak="0">
    <w:nsid w:val="424A5086"/>
    <w:multiLevelType w:val="hybridMultilevel"/>
    <w:tmpl w:val="CC9E52B2"/>
    <w:lvl w:ilvl="0" w:tplc="7388AF5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6" w15:restartNumberingAfterBreak="0">
    <w:nsid w:val="424C2E4E"/>
    <w:multiLevelType w:val="multilevel"/>
    <w:tmpl w:val="4D04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7" w15:restartNumberingAfterBreak="0">
    <w:nsid w:val="424F0D19"/>
    <w:multiLevelType w:val="hybridMultilevel"/>
    <w:tmpl w:val="09A2091E"/>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68" w15:restartNumberingAfterBreak="0">
    <w:nsid w:val="42527BC1"/>
    <w:multiLevelType w:val="hybridMultilevel"/>
    <w:tmpl w:val="92C29B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9" w15:restartNumberingAfterBreak="0">
    <w:nsid w:val="425A36FD"/>
    <w:multiLevelType w:val="hybridMultilevel"/>
    <w:tmpl w:val="6CD0C1FE"/>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70" w15:restartNumberingAfterBreak="0">
    <w:nsid w:val="425B6093"/>
    <w:multiLevelType w:val="hybridMultilevel"/>
    <w:tmpl w:val="48EAB20A"/>
    <w:lvl w:ilvl="0" w:tplc="A282E35C">
      <w:start w:val="1"/>
      <w:numFmt w:val="decimal"/>
      <w:lvlText w:val="%1)"/>
      <w:lvlJc w:val="left"/>
      <w:pPr>
        <w:ind w:left="1200" w:hanging="42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71" w15:restartNumberingAfterBreak="0">
    <w:nsid w:val="4264345F"/>
    <w:multiLevelType w:val="hybridMultilevel"/>
    <w:tmpl w:val="B2FAD77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72" w15:restartNumberingAfterBreak="0">
    <w:nsid w:val="42992B55"/>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73" w15:restartNumberingAfterBreak="0">
    <w:nsid w:val="429A5851"/>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4" w15:restartNumberingAfterBreak="0">
    <w:nsid w:val="42BD1A65"/>
    <w:multiLevelType w:val="hybridMultilevel"/>
    <w:tmpl w:val="54F0E45A"/>
    <w:lvl w:ilvl="0" w:tplc="04090003">
      <w:start w:val="1"/>
      <w:numFmt w:val="bullet"/>
      <w:lvlText w:val="o"/>
      <w:lvlJc w:val="left"/>
      <w:pPr>
        <w:ind w:left="1200" w:hanging="420"/>
      </w:pPr>
      <w:rPr>
        <w:rFonts w:ascii="Courier New" w:hAnsi="Courier New" w:cs="Courier New"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1075" w15:restartNumberingAfterBreak="0">
    <w:nsid w:val="42DD53AA"/>
    <w:multiLevelType w:val="hybridMultilevel"/>
    <w:tmpl w:val="5D24B398"/>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6" w15:restartNumberingAfterBreak="0">
    <w:nsid w:val="42DE7FA9"/>
    <w:multiLevelType w:val="hybridMultilevel"/>
    <w:tmpl w:val="A4D2A4A0"/>
    <w:lvl w:ilvl="0" w:tplc="04090003">
      <w:start w:val="1"/>
      <w:numFmt w:val="bullet"/>
      <w:lvlText w:val="o"/>
      <w:lvlJc w:val="left"/>
      <w:pPr>
        <w:ind w:left="1554" w:hanging="420"/>
      </w:pPr>
      <w:rPr>
        <w:rFonts w:ascii="Courier New" w:hAnsi="Courier New" w:cs="Courier New" w:hint="default"/>
      </w:rPr>
    </w:lvl>
    <w:lvl w:ilvl="1" w:tplc="FFFFFFFF">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077" w15:restartNumberingAfterBreak="0">
    <w:nsid w:val="43210FB0"/>
    <w:multiLevelType w:val="hybridMultilevel"/>
    <w:tmpl w:val="1CAE9C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8" w15:restartNumberingAfterBreak="0">
    <w:nsid w:val="43317A6C"/>
    <w:multiLevelType w:val="multilevel"/>
    <w:tmpl w:val="8E000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67" w:firstLine="513"/>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79" w15:restartNumberingAfterBreak="0">
    <w:nsid w:val="43363920"/>
    <w:multiLevelType w:val="hybridMultilevel"/>
    <w:tmpl w:val="F38A7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0" w15:restartNumberingAfterBreak="0">
    <w:nsid w:val="433A5055"/>
    <w:multiLevelType w:val="hybridMultilevel"/>
    <w:tmpl w:val="2DDEECEE"/>
    <w:lvl w:ilvl="0" w:tplc="F8FA3518">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1" w15:restartNumberingAfterBreak="0">
    <w:nsid w:val="433A56A7"/>
    <w:multiLevelType w:val="hybridMultilevel"/>
    <w:tmpl w:val="FF0040E0"/>
    <w:lvl w:ilvl="0" w:tplc="4F446E8C">
      <w:start w:val="7"/>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2" w15:restartNumberingAfterBreak="0">
    <w:nsid w:val="433E578B"/>
    <w:multiLevelType w:val="multilevel"/>
    <w:tmpl w:val="8836E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43414E6A"/>
    <w:multiLevelType w:val="hybridMultilevel"/>
    <w:tmpl w:val="E206C650"/>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084" w15:restartNumberingAfterBreak="0">
    <w:nsid w:val="43457AA6"/>
    <w:multiLevelType w:val="hybridMultilevel"/>
    <w:tmpl w:val="1C8EFBDE"/>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085" w15:restartNumberingAfterBreak="0">
    <w:nsid w:val="4348698C"/>
    <w:multiLevelType w:val="hybridMultilevel"/>
    <w:tmpl w:val="D2689E3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86" w15:restartNumberingAfterBreak="0">
    <w:nsid w:val="434F7723"/>
    <w:multiLevelType w:val="hybridMultilevel"/>
    <w:tmpl w:val="B23052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7" w15:restartNumberingAfterBreak="0">
    <w:nsid w:val="435977CD"/>
    <w:multiLevelType w:val="multilevel"/>
    <w:tmpl w:val="7374BA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88" w15:restartNumberingAfterBreak="0">
    <w:nsid w:val="435E2EF6"/>
    <w:multiLevelType w:val="hybridMultilevel"/>
    <w:tmpl w:val="87F42F0E"/>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1089" w15:restartNumberingAfterBreak="0">
    <w:nsid w:val="43642394"/>
    <w:multiLevelType w:val="hybridMultilevel"/>
    <w:tmpl w:val="ECB0BC8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090" w15:restartNumberingAfterBreak="0">
    <w:nsid w:val="436F3FC1"/>
    <w:multiLevelType w:val="hybridMultilevel"/>
    <w:tmpl w:val="CB762532"/>
    <w:lvl w:ilvl="0" w:tplc="04090011">
      <w:start w:val="1"/>
      <w:numFmt w:val="decimal"/>
      <w:lvlText w:val="%1)"/>
      <w:lvlJc w:val="left"/>
      <w:pPr>
        <w:ind w:left="1050" w:hanging="420"/>
      </w:pPr>
      <w:rPr>
        <w:rFonts w:hint="default"/>
      </w:rPr>
    </w:lvl>
    <w:lvl w:ilvl="1" w:tplc="FFFFFFFF" w:tentative="1">
      <w:start w:val="1"/>
      <w:numFmt w:val="bullet"/>
      <w:lvlText w:val=""/>
      <w:lvlJc w:val="left"/>
      <w:pPr>
        <w:ind w:left="1470" w:hanging="420"/>
      </w:pPr>
      <w:rPr>
        <w:rFonts w:ascii="Wingdings" w:hAnsi="Wingdings" w:hint="default"/>
      </w:rPr>
    </w:lvl>
    <w:lvl w:ilvl="2" w:tplc="FFFFFFFF" w:tentative="1">
      <w:start w:val="1"/>
      <w:numFmt w:val="bullet"/>
      <w:lvlText w:val=""/>
      <w:lvlJc w:val="left"/>
      <w:pPr>
        <w:ind w:left="1890" w:hanging="420"/>
      </w:pPr>
      <w:rPr>
        <w:rFonts w:ascii="Wingdings" w:hAnsi="Wingdings" w:hint="default"/>
      </w:rPr>
    </w:lvl>
    <w:lvl w:ilvl="3" w:tplc="FFFFFFFF" w:tentative="1">
      <w:start w:val="1"/>
      <w:numFmt w:val="bullet"/>
      <w:lvlText w:val=""/>
      <w:lvlJc w:val="left"/>
      <w:pPr>
        <w:ind w:left="2310" w:hanging="420"/>
      </w:pPr>
      <w:rPr>
        <w:rFonts w:ascii="Wingdings" w:hAnsi="Wingdings" w:hint="default"/>
      </w:rPr>
    </w:lvl>
    <w:lvl w:ilvl="4" w:tplc="FFFFFFFF" w:tentative="1">
      <w:start w:val="1"/>
      <w:numFmt w:val="bullet"/>
      <w:lvlText w:val=""/>
      <w:lvlJc w:val="left"/>
      <w:pPr>
        <w:ind w:left="2730" w:hanging="420"/>
      </w:pPr>
      <w:rPr>
        <w:rFonts w:ascii="Wingdings" w:hAnsi="Wingdings" w:hint="default"/>
      </w:rPr>
    </w:lvl>
    <w:lvl w:ilvl="5" w:tplc="FFFFFFFF" w:tentative="1">
      <w:start w:val="1"/>
      <w:numFmt w:val="bullet"/>
      <w:lvlText w:val=""/>
      <w:lvlJc w:val="left"/>
      <w:pPr>
        <w:ind w:left="3150" w:hanging="420"/>
      </w:pPr>
      <w:rPr>
        <w:rFonts w:ascii="Wingdings" w:hAnsi="Wingdings" w:hint="default"/>
      </w:rPr>
    </w:lvl>
    <w:lvl w:ilvl="6" w:tplc="FFFFFFFF" w:tentative="1">
      <w:start w:val="1"/>
      <w:numFmt w:val="bullet"/>
      <w:lvlText w:val=""/>
      <w:lvlJc w:val="left"/>
      <w:pPr>
        <w:ind w:left="3570" w:hanging="420"/>
      </w:pPr>
      <w:rPr>
        <w:rFonts w:ascii="Wingdings" w:hAnsi="Wingdings" w:hint="default"/>
      </w:rPr>
    </w:lvl>
    <w:lvl w:ilvl="7" w:tplc="FFFFFFFF" w:tentative="1">
      <w:start w:val="1"/>
      <w:numFmt w:val="bullet"/>
      <w:lvlText w:val=""/>
      <w:lvlJc w:val="left"/>
      <w:pPr>
        <w:ind w:left="3990" w:hanging="420"/>
      </w:pPr>
      <w:rPr>
        <w:rFonts w:ascii="Wingdings" w:hAnsi="Wingdings" w:hint="default"/>
      </w:rPr>
    </w:lvl>
    <w:lvl w:ilvl="8" w:tplc="FFFFFFFF" w:tentative="1">
      <w:start w:val="1"/>
      <w:numFmt w:val="bullet"/>
      <w:lvlText w:val=""/>
      <w:lvlJc w:val="left"/>
      <w:pPr>
        <w:ind w:left="4410" w:hanging="420"/>
      </w:pPr>
      <w:rPr>
        <w:rFonts w:ascii="Wingdings" w:hAnsi="Wingdings" w:hint="default"/>
      </w:rPr>
    </w:lvl>
  </w:abstractNum>
  <w:abstractNum w:abstractNumId="1091" w15:restartNumberingAfterBreak="0">
    <w:nsid w:val="43BD6101"/>
    <w:multiLevelType w:val="hybridMultilevel"/>
    <w:tmpl w:val="AA10A200"/>
    <w:lvl w:ilvl="0" w:tplc="C006283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92" w15:restartNumberingAfterBreak="0">
    <w:nsid w:val="440129D1"/>
    <w:multiLevelType w:val="hybridMultilevel"/>
    <w:tmpl w:val="05C6CAD2"/>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93" w15:restartNumberingAfterBreak="0">
    <w:nsid w:val="4416509B"/>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4" w15:restartNumberingAfterBreak="0">
    <w:nsid w:val="441B7D41"/>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5" w15:restartNumberingAfterBreak="0">
    <w:nsid w:val="4444199A"/>
    <w:multiLevelType w:val="multilevel"/>
    <w:tmpl w:val="75884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6" w15:restartNumberingAfterBreak="0">
    <w:nsid w:val="44496EC7"/>
    <w:multiLevelType w:val="hybridMultilevel"/>
    <w:tmpl w:val="54F23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7" w15:restartNumberingAfterBreak="0">
    <w:nsid w:val="444F5037"/>
    <w:multiLevelType w:val="hybridMultilevel"/>
    <w:tmpl w:val="0EC4D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8" w15:restartNumberingAfterBreak="0">
    <w:nsid w:val="44577E2B"/>
    <w:multiLevelType w:val="hybridMultilevel"/>
    <w:tmpl w:val="BE18416C"/>
    <w:lvl w:ilvl="0" w:tplc="04090011">
      <w:start w:val="1"/>
      <w:numFmt w:val="decimal"/>
      <w:lvlText w:val="%1)"/>
      <w:lvlJc w:val="left"/>
      <w:pPr>
        <w:ind w:left="871" w:hanging="420"/>
      </w:pPr>
    </w:lvl>
    <w:lvl w:ilvl="1" w:tplc="04090019" w:tentative="1">
      <w:start w:val="1"/>
      <w:numFmt w:val="lowerLetter"/>
      <w:lvlText w:val="%2)"/>
      <w:lvlJc w:val="left"/>
      <w:pPr>
        <w:ind w:left="1291" w:hanging="420"/>
      </w:pPr>
    </w:lvl>
    <w:lvl w:ilvl="2" w:tplc="0409001B" w:tentative="1">
      <w:start w:val="1"/>
      <w:numFmt w:val="lowerRoman"/>
      <w:lvlText w:val="%3."/>
      <w:lvlJc w:val="right"/>
      <w:pPr>
        <w:ind w:left="1711" w:hanging="420"/>
      </w:pPr>
    </w:lvl>
    <w:lvl w:ilvl="3" w:tplc="0409000F" w:tentative="1">
      <w:start w:val="1"/>
      <w:numFmt w:val="decimal"/>
      <w:lvlText w:val="%4."/>
      <w:lvlJc w:val="left"/>
      <w:pPr>
        <w:ind w:left="2131" w:hanging="420"/>
      </w:pPr>
    </w:lvl>
    <w:lvl w:ilvl="4" w:tplc="04090019" w:tentative="1">
      <w:start w:val="1"/>
      <w:numFmt w:val="lowerLetter"/>
      <w:lvlText w:val="%5)"/>
      <w:lvlJc w:val="left"/>
      <w:pPr>
        <w:ind w:left="2551" w:hanging="420"/>
      </w:pPr>
    </w:lvl>
    <w:lvl w:ilvl="5" w:tplc="0409001B" w:tentative="1">
      <w:start w:val="1"/>
      <w:numFmt w:val="lowerRoman"/>
      <w:lvlText w:val="%6."/>
      <w:lvlJc w:val="right"/>
      <w:pPr>
        <w:ind w:left="2971" w:hanging="420"/>
      </w:pPr>
    </w:lvl>
    <w:lvl w:ilvl="6" w:tplc="0409000F" w:tentative="1">
      <w:start w:val="1"/>
      <w:numFmt w:val="decimal"/>
      <w:lvlText w:val="%7."/>
      <w:lvlJc w:val="left"/>
      <w:pPr>
        <w:ind w:left="3391" w:hanging="420"/>
      </w:pPr>
    </w:lvl>
    <w:lvl w:ilvl="7" w:tplc="04090019" w:tentative="1">
      <w:start w:val="1"/>
      <w:numFmt w:val="lowerLetter"/>
      <w:lvlText w:val="%8)"/>
      <w:lvlJc w:val="left"/>
      <w:pPr>
        <w:ind w:left="3811" w:hanging="420"/>
      </w:pPr>
    </w:lvl>
    <w:lvl w:ilvl="8" w:tplc="0409001B" w:tentative="1">
      <w:start w:val="1"/>
      <w:numFmt w:val="lowerRoman"/>
      <w:lvlText w:val="%9."/>
      <w:lvlJc w:val="right"/>
      <w:pPr>
        <w:ind w:left="4231" w:hanging="420"/>
      </w:pPr>
    </w:lvl>
  </w:abstractNum>
  <w:abstractNum w:abstractNumId="1099" w15:restartNumberingAfterBreak="0">
    <w:nsid w:val="446D405E"/>
    <w:multiLevelType w:val="multilevel"/>
    <w:tmpl w:val="5534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0" w15:restartNumberingAfterBreak="0">
    <w:nsid w:val="44746A30"/>
    <w:multiLevelType w:val="hybridMultilevel"/>
    <w:tmpl w:val="559824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1" w15:restartNumberingAfterBreak="0">
    <w:nsid w:val="44AA68B8"/>
    <w:multiLevelType w:val="multilevel"/>
    <w:tmpl w:val="7682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2" w15:restartNumberingAfterBreak="0">
    <w:nsid w:val="44B92143"/>
    <w:multiLevelType w:val="hybridMultilevel"/>
    <w:tmpl w:val="FF60B912"/>
    <w:lvl w:ilvl="0" w:tplc="21A8A60E">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3" w15:restartNumberingAfterBreak="0">
    <w:nsid w:val="44C20296"/>
    <w:multiLevelType w:val="multilevel"/>
    <w:tmpl w:val="73E240C2"/>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4" w15:restartNumberingAfterBreak="0">
    <w:nsid w:val="44D67855"/>
    <w:multiLevelType w:val="hybridMultilevel"/>
    <w:tmpl w:val="49720B3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5" w15:restartNumberingAfterBreak="0">
    <w:nsid w:val="44D9727D"/>
    <w:multiLevelType w:val="hybridMultilevel"/>
    <w:tmpl w:val="EAA4138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6" w15:restartNumberingAfterBreak="0">
    <w:nsid w:val="4505214B"/>
    <w:multiLevelType w:val="hybridMultilevel"/>
    <w:tmpl w:val="6FAC95C4"/>
    <w:lvl w:ilvl="0" w:tplc="EB38634E">
      <w:start w:val="1"/>
      <w:numFmt w:val="decimal"/>
      <w:lvlText w:val="%1."/>
      <w:lvlJc w:val="left"/>
      <w:pPr>
        <w:ind w:left="360" w:hanging="360"/>
      </w:pPr>
      <w:rPr>
        <w:rFonts w:hint="default"/>
      </w:rPr>
    </w:lvl>
    <w:lvl w:ilvl="1" w:tplc="04090011">
      <w:start w:val="1"/>
      <w:numFmt w:val="decimal"/>
      <w:lvlText w:val="%2)"/>
      <w:lvlJc w:val="left"/>
      <w:pPr>
        <w:ind w:left="780" w:hanging="42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7" w15:restartNumberingAfterBreak="0">
    <w:nsid w:val="453251B0"/>
    <w:multiLevelType w:val="multilevel"/>
    <w:tmpl w:val="3D0C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8" w15:restartNumberingAfterBreak="0">
    <w:nsid w:val="45367BC8"/>
    <w:multiLevelType w:val="multilevel"/>
    <w:tmpl w:val="FEEEB3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09" w15:restartNumberingAfterBreak="0">
    <w:nsid w:val="45464D8D"/>
    <w:multiLevelType w:val="hybridMultilevel"/>
    <w:tmpl w:val="DC4E3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0" w15:restartNumberingAfterBreak="0">
    <w:nsid w:val="454E0046"/>
    <w:multiLevelType w:val="hybridMultilevel"/>
    <w:tmpl w:val="1A7C885E"/>
    <w:lvl w:ilvl="0" w:tplc="21D4427A">
      <w:start w:val="5"/>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1" w15:restartNumberingAfterBreak="0">
    <w:nsid w:val="45602E00"/>
    <w:multiLevelType w:val="hybridMultilevel"/>
    <w:tmpl w:val="E23A6142"/>
    <w:lvl w:ilvl="0" w:tplc="E76CD97C">
      <w:start w:val="3"/>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2" w15:restartNumberingAfterBreak="0">
    <w:nsid w:val="45644C6F"/>
    <w:multiLevelType w:val="hybridMultilevel"/>
    <w:tmpl w:val="08FE4A1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3" w15:restartNumberingAfterBreak="0">
    <w:nsid w:val="4586797D"/>
    <w:multiLevelType w:val="hybridMultilevel"/>
    <w:tmpl w:val="0D9208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4" w15:restartNumberingAfterBreak="0">
    <w:nsid w:val="45B039A9"/>
    <w:multiLevelType w:val="hybridMultilevel"/>
    <w:tmpl w:val="A0B83F9E"/>
    <w:lvl w:ilvl="0" w:tplc="EF449A08">
      <w:start w:val="10"/>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5" w15:restartNumberingAfterBreak="0">
    <w:nsid w:val="45B8643E"/>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16" w15:restartNumberingAfterBreak="0">
    <w:nsid w:val="45D37111"/>
    <w:multiLevelType w:val="hybridMultilevel"/>
    <w:tmpl w:val="C624F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7" w15:restartNumberingAfterBreak="0">
    <w:nsid w:val="463225D5"/>
    <w:multiLevelType w:val="hybridMultilevel"/>
    <w:tmpl w:val="A5E4B17E"/>
    <w:lvl w:ilvl="0" w:tplc="D6F4E8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8" w15:restartNumberingAfterBreak="0">
    <w:nsid w:val="46457B28"/>
    <w:multiLevelType w:val="hybridMultilevel"/>
    <w:tmpl w:val="E9F2B0D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9" w15:restartNumberingAfterBreak="0">
    <w:nsid w:val="464A413C"/>
    <w:multiLevelType w:val="multilevel"/>
    <w:tmpl w:val="9F5A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0" w15:restartNumberingAfterBreak="0">
    <w:nsid w:val="465625B4"/>
    <w:multiLevelType w:val="hybridMultilevel"/>
    <w:tmpl w:val="56E06B22"/>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1121" w15:restartNumberingAfterBreak="0">
    <w:nsid w:val="4659192F"/>
    <w:multiLevelType w:val="hybridMultilevel"/>
    <w:tmpl w:val="83DE72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2" w15:restartNumberingAfterBreak="0">
    <w:nsid w:val="46631287"/>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23" w15:restartNumberingAfterBreak="0">
    <w:nsid w:val="46696F64"/>
    <w:multiLevelType w:val="hybridMultilevel"/>
    <w:tmpl w:val="2DB867C4"/>
    <w:lvl w:ilvl="0" w:tplc="03AC14BA">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4" w15:restartNumberingAfterBreak="0">
    <w:nsid w:val="46804F0E"/>
    <w:multiLevelType w:val="hybridMultilevel"/>
    <w:tmpl w:val="EDE2BE8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5" w15:restartNumberingAfterBreak="0">
    <w:nsid w:val="469A33D2"/>
    <w:multiLevelType w:val="multilevel"/>
    <w:tmpl w:val="67549F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26" w15:restartNumberingAfterBreak="0">
    <w:nsid w:val="469C22DD"/>
    <w:multiLevelType w:val="multilevel"/>
    <w:tmpl w:val="5096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7" w15:restartNumberingAfterBreak="0">
    <w:nsid w:val="469E4D42"/>
    <w:multiLevelType w:val="hybridMultilevel"/>
    <w:tmpl w:val="27F8E2E6"/>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28" w15:restartNumberingAfterBreak="0">
    <w:nsid w:val="46A575BE"/>
    <w:multiLevelType w:val="hybridMultilevel"/>
    <w:tmpl w:val="9F5869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9" w15:restartNumberingAfterBreak="0">
    <w:nsid w:val="46AD1877"/>
    <w:multiLevelType w:val="hybridMultilevel"/>
    <w:tmpl w:val="C03660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0" w15:restartNumberingAfterBreak="0">
    <w:nsid w:val="46B71039"/>
    <w:multiLevelType w:val="hybridMultilevel"/>
    <w:tmpl w:val="E6A83C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1" w15:restartNumberingAfterBreak="0">
    <w:nsid w:val="46CE1C2E"/>
    <w:multiLevelType w:val="hybridMultilevel"/>
    <w:tmpl w:val="6DB8C8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2" w15:restartNumberingAfterBreak="0">
    <w:nsid w:val="46F27E0F"/>
    <w:multiLevelType w:val="hybridMultilevel"/>
    <w:tmpl w:val="39D63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3" w15:restartNumberingAfterBreak="0">
    <w:nsid w:val="46F44CB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4" w15:restartNumberingAfterBreak="0">
    <w:nsid w:val="47000773"/>
    <w:multiLevelType w:val="hybridMultilevel"/>
    <w:tmpl w:val="070487A0"/>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35" w15:restartNumberingAfterBreak="0">
    <w:nsid w:val="471F42E4"/>
    <w:multiLevelType w:val="hybridMultilevel"/>
    <w:tmpl w:val="CB7E45F0"/>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6" w15:restartNumberingAfterBreak="0">
    <w:nsid w:val="472C256A"/>
    <w:multiLevelType w:val="multilevel"/>
    <w:tmpl w:val="37F6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7" w15:restartNumberingAfterBreak="0">
    <w:nsid w:val="47332D40"/>
    <w:multiLevelType w:val="hybridMultilevel"/>
    <w:tmpl w:val="2962E94C"/>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38" w15:restartNumberingAfterBreak="0">
    <w:nsid w:val="47391840"/>
    <w:multiLevelType w:val="hybridMultilevel"/>
    <w:tmpl w:val="2982DA9C"/>
    <w:lvl w:ilvl="0" w:tplc="43161BBE">
      <w:start w:val="10"/>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9" w15:restartNumberingAfterBreak="0">
    <w:nsid w:val="47524910"/>
    <w:multiLevelType w:val="hybridMultilevel"/>
    <w:tmpl w:val="835A99F6"/>
    <w:lvl w:ilvl="0" w:tplc="F8FA3518">
      <w:start w:val="8"/>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0" w15:restartNumberingAfterBreak="0">
    <w:nsid w:val="47530BC1"/>
    <w:multiLevelType w:val="hybridMultilevel"/>
    <w:tmpl w:val="941A3222"/>
    <w:lvl w:ilvl="0" w:tplc="04090011">
      <w:start w:val="1"/>
      <w:numFmt w:val="decimal"/>
      <w:lvlText w:val="%1)"/>
      <w:lvlJc w:val="left"/>
      <w:pPr>
        <w:ind w:left="420" w:hanging="420"/>
      </w:pPr>
      <w:rPr>
        <w:rFonts w:hint="default"/>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41" w15:restartNumberingAfterBreak="0">
    <w:nsid w:val="4753108D"/>
    <w:multiLevelType w:val="hybridMultilevel"/>
    <w:tmpl w:val="C9A42424"/>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42" w15:restartNumberingAfterBreak="0">
    <w:nsid w:val="475A7BB7"/>
    <w:multiLevelType w:val="multilevel"/>
    <w:tmpl w:val="0084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3" w15:restartNumberingAfterBreak="0">
    <w:nsid w:val="476952FF"/>
    <w:multiLevelType w:val="hybridMultilevel"/>
    <w:tmpl w:val="67CC954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4" w15:restartNumberingAfterBreak="0">
    <w:nsid w:val="476B0D13"/>
    <w:multiLevelType w:val="multilevel"/>
    <w:tmpl w:val="A82C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5" w15:restartNumberingAfterBreak="0">
    <w:nsid w:val="4797230C"/>
    <w:multiLevelType w:val="hybridMultilevel"/>
    <w:tmpl w:val="68A4C70A"/>
    <w:lvl w:ilvl="0" w:tplc="CB504B3E">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6" w15:restartNumberingAfterBreak="0">
    <w:nsid w:val="479C6CD3"/>
    <w:multiLevelType w:val="hybridMultilevel"/>
    <w:tmpl w:val="F796C1D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47" w15:restartNumberingAfterBreak="0">
    <w:nsid w:val="47AB37CD"/>
    <w:multiLevelType w:val="hybridMultilevel"/>
    <w:tmpl w:val="C2F4831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48" w15:restartNumberingAfterBreak="0">
    <w:nsid w:val="47BB0895"/>
    <w:multiLevelType w:val="hybridMultilevel"/>
    <w:tmpl w:val="D7743D7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49" w15:restartNumberingAfterBreak="0">
    <w:nsid w:val="47C10D56"/>
    <w:multiLevelType w:val="multilevel"/>
    <w:tmpl w:val="82F0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0" w15:restartNumberingAfterBreak="0">
    <w:nsid w:val="47C46745"/>
    <w:multiLevelType w:val="multilevel"/>
    <w:tmpl w:val="0456A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1" w15:restartNumberingAfterBreak="0">
    <w:nsid w:val="47D03077"/>
    <w:multiLevelType w:val="hybridMultilevel"/>
    <w:tmpl w:val="A5E26B18"/>
    <w:lvl w:ilvl="0" w:tplc="04090003">
      <w:start w:val="1"/>
      <w:numFmt w:val="bullet"/>
      <w:lvlText w:val="o"/>
      <w:lvlJc w:val="left"/>
      <w:pPr>
        <w:ind w:left="840" w:hanging="420"/>
      </w:pPr>
      <w:rPr>
        <w:rFonts w:ascii="Courier New" w:hAnsi="Courier New" w:cs="Courier New"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2" w15:restartNumberingAfterBreak="0">
    <w:nsid w:val="47D57BBA"/>
    <w:multiLevelType w:val="hybridMultilevel"/>
    <w:tmpl w:val="96DC01D0"/>
    <w:lvl w:ilvl="0" w:tplc="0409000F">
      <w:start w:val="1"/>
      <w:numFmt w:val="decimal"/>
      <w:lvlText w:val="%1."/>
      <w:lvlJc w:val="left"/>
      <w:pPr>
        <w:ind w:left="-860" w:hanging="360"/>
      </w:pPr>
      <w:rPr>
        <w:rFonts w:hint="default"/>
      </w:rPr>
    </w:lvl>
    <w:lvl w:ilvl="1" w:tplc="04090001">
      <w:start w:val="1"/>
      <w:numFmt w:val="bullet"/>
      <w:lvlText w:val=""/>
      <w:lvlJc w:val="left"/>
      <w:pPr>
        <w:ind w:left="-20" w:hanging="480"/>
      </w:pPr>
      <w:rPr>
        <w:rFonts w:ascii="Symbol" w:hAnsi="Symbol" w:hint="default"/>
      </w:rPr>
    </w:lvl>
    <w:lvl w:ilvl="2" w:tplc="0409001B" w:tentative="1">
      <w:start w:val="1"/>
      <w:numFmt w:val="lowerRoman"/>
      <w:lvlText w:val="%3."/>
      <w:lvlJc w:val="right"/>
      <w:pPr>
        <w:ind w:left="580" w:hanging="180"/>
      </w:pPr>
    </w:lvl>
    <w:lvl w:ilvl="3" w:tplc="0409000F" w:tentative="1">
      <w:start w:val="1"/>
      <w:numFmt w:val="decimal"/>
      <w:lvlText w:val="%4."/>
      <w:lvlJc w:val="left"/>
      <w:pPr>
        <w:ind w:left="1300" w:hanging="360"/>
      </w:pPr>
    </w:lvl>
    <w:lvl w:ilvl="4" w:tplc="04090019" w:tentative="1">
      <w:start w:val="1"/>
      <w:numFmt w:val="lowerLetter"/>
      <w:lvlText w:val="%5."/>
      <w:lvlJc w:val="left"/>
      <w:pPr>
        <w:ind w:left="2020" w:hanging="360"/>
      </w:pPr>
    </w:lvl>
    <w:lvl w:ilvl="5" w:tplc="0409001B" w:tentative="1">
      <w:start w:val="1"/>
      <w:numFmt w:val="lowerRoman"/>
      <w:lvlText w:val="%6."/>
      <w:lvlJc w:val="right"/>
      <w:pPr>
        <w:ind w:left="2740" w:hanging="180"/>
      </w:pPr>
    </w:lvl>
    <w:lvl w:ilvl="6" w:tplc="0409000F" w:tentative="1">
      <w:start w:val="1"/>
      <w:numFmt w:val="decimal"/>
      <w:lvlText w:val="%7."/>
      <w:lvlJc w:val="left"/>
      <w:pPr>
        <w:ind w:left="3460" w:hanging="360"/>
      </w:pPr>
    </w:lvl>
    <w:lvl w:ilvl="7" w:tplc="04090019" w:tentative="1">
      <w:start w:val="1"/>
      <w:numFmt w:val="lowerLetter"/>
      <w:lvlText w:val="%8."/>
      <w:lvlJc w:val="left"/>
      <w:pPr>
        <w:ind w:left="4180" w:hanging="360"/>
      </w:pPr>
    </w:lvl>
    <w:lvl w:ilvl="8" w:tplc="0409001B" w:tentative="1">
      <w:start w:val="1"/>
      <w:numFmt w:val="lowerRoman"/>
      <w:lvlText w:val="%9."/>
      <w:lvlJc w:val="right"/>
      <w:pPr>
        <w:ind w:left="4900" w:hanging="180"/>
      </w:pPr>
    </w:lvl>
  </w:abstractNum>
  <w:abstractNum w:abstractNumId="1153" w15:restartNumberingAfterBreak="0">
    <w:nsid w:val="47E31207"/>
    <w:multiLevelType w:val="hybridMultilevel"/>
    <w:tmpl w:val="7166D6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4" w15:restartNumberingAfterBreak="0">
    <w:nsid w:val="48040E0A"/>
    <w:multiLevelType w:val="multilevel"/>
    <w:tmpl w:val="AB7068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55" w15:restartNumberingAfterBreak="0">
    <w:nsid w:val="48047E88"/>
    <w:multiLevelType w:val="hybridMultilevel"/>
    <w:tmpl w:val="DDFEE3DC"/>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6" w15:restartNumberingAfterBreak="0">
    <w:nsid w:val="48110097"/>
    <w:multiLevelType w:val="hybridMultilevel"/>
    <w:tmpl w:val="C6765634"/>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7" w15:restartNumberingAfterBreak="0">
    <w:nsid w:val="48151AAB"/>
    <w:multiLevelType w:val="hybridMultilevel"/>
    <w:tmpl w:val="6B18CE56"/>
    <w:lvl w:ilvl="0" w:tplc="4AA27DE6">
      <w:start w:val="1"/>
      <w:numFmt w:val="decimal"/>
      <w:lvlText w:val="%1."/>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58" w15:restartNumberingAfterBreak="0">
    <w:nsid w:val="48233AA3"/>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482B7021"/>
    <w:multiLevelType w:val="hybridMultilevel"/>
    <w:tmpl w:val="DE4A51A2"/>
    <w:lvl w:ilvl="0" w:tplc="04090003">
      <w:start w:val="1"/>
      <w:numFmt w:val="bullet"/>
      <w:lvlText w:val="o"/>
      <w:lvlJc w:val="left"/>
      <w:pPr>
        <w:ind w:left="1470" w:hanging="420"/>
      </w:pPr>
      <w:rPr>
        <w:rFonts w:ascii="Courier New" w:hAnsi="Courier New" w:cs="Courier New" w:hint="default"/>
      </w:rPr>
    </w:lvl>
    <w:lvl w:ilvl="1" w:tplc="04090003">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160" w15:restartNumberingAfterBreak="0">
    <w:nsid w:val="48355B30"/>
    <w:multiLevelType w:val="hybridMultilevel"/>
    <w:tmpl w:val="3F260E80"/>
    <w:lvl w:ilvl="0" w:tplc="027A7A98">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61" w15:restartNumberingAfterBreak="0">
    <w:nsid w:val="483B4248"/>
    <w:multiLevelType w:val="hybridMultilevel"/>
    <w:tmpl w:val="BCEAE29C"/>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2" w15:restartNumberingAfterBreak="0">
    <w:nsid w:val="484D758B"/>
    <w:multiLevelType w:val="hybridMultilevel"/>
    <w:tmpl w:val="2F9845C4"/>
    <w:lvl w:ilvl="0" w:tplc="76FAF45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63" w15:restartNumberingAfterBreak="0">
    <w:nsid w:val="48547813"/>
    <w:multiLevelType w:val="multilevel"/>
    <w:tmpl w:val="8AE6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4" w15:restartNumberingAfterBreak="0">
    <w:nsid w:val="485C2B60"/>
    <w:multiLevelType w:val="multilevel"/>
    <w:tmpl w:val="3996B85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65" w15:restartNumberingAfterBreak="0">
    <w:nsid w:val="48662F3D"/>
    <w:multiLevelType w:val="hybridMultilevel"/>
    <w:tmpl w:val="DD68A31C"/>
    <w:lvl w:ilvl="0" w:tplc="04090003">
      <w:start w:val="1"/>
      <w:numFmt w:val="bullet"/>
      <w:lvlText w:val="o"/>
      <w:lvlJc w:val="left"/>
      <w:pPr>
        <w:ind w:left="869" w:hanging="420"/>
      </w:pPr>
      <w:rPr>
        <w:rFonts w:ascii="Courier New" w:hAnsi="Courier New" w:cs="Courier New"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1166" w15:restartNumberingAfterBreak="0">
    <w:nsid w:val="487573CD"/>
    <w:multiLevelType w:val="hybridMultilevel"/>
    <w:tmpl w:val="C59445F0"/>
    <w:lvl w:ilvl="0" w:tplc="04090001">
      <w:start w:val="1"/>
      <w:numFmt w:val="bullet"/>
      <w:lvlText w:val=""/>
      <w:lvlJc w:val="left"/>
      <w:pPr>
        <w:ind w:left="1199" w:hanging="420"/>
      </w:pPr>
      <w:rPr>
        <w:rFonts w:ascii="Wingdings" w:hAnsi="Wingdings"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167" w15:restartNumberingAfterBreak="0">
    <w:nsid w:val="48A17BBE"/>
    <w:multiLevelType w:val="hybridMultilevel"/>
    <w:tmpl w:val="FCBA359A"/>
    <w:lvl w:ilvl="0" w:tplc="04090011">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168" w15:restartNumberingAfterBreak="0">
    <w:nsid w:val="48BB7651"/>
    <w:multiLevelType w:val="hybridMultilevel"/>
    <w:tmpl w:val="C2A02AEC"/>
    <w:lvl w:ilvl="0" w:tplc="1598C3A2">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69" w15:restartNumberingAfterBreak="0">
    <w:nsid w:val="48D55D19"/>
    <w:multiLevelType w:val="hybridMultilevel"/>
    <w:tmpl w:val="A03480C6"/>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70" w15:restartNumberingAfterBreak="0">
    <w:nsid w:val="491B504F"/>
    <w:multiLevelType w:val="hybridMultilevel"/>
    <w:tmpl w:val="346C96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1" w15:restartNumberingAfterBreak="0">
    <w:nsid w:val="49307927"/>
    <w:multiLevelType w:val="hybridMultilevel"/>
    <w:tmpl w:val="5B925448"/>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172" w15:restartNumberingAfterBreak="0">
    <w:nsid w:val="495758E3"/>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3" w15:restartNumberingAfterBreak="0">
    <w:nsid w:val="499053D0"/>
    <w:multiLevelType w:val="hybridMultilevel"/>
    <w:tmpl w:val="E5DA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4" w15:restartNumberingAfterBreak="0">
    <w:nsid w:val="4992335B"/>
    <w:multiLevelType w:val="hybridMultilevel"/>
    <w:tmpl w:val="C34834F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75" w15:restartNumberingAfterBreak="0">
    <w:nsid w:val="499643E8"/>
    <w:multiLevelType w:val="hybridMultilevel"/>
    <w:tmpl w:val="424EF9DA"/>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76" w15:restartNumberingAfterBreak="0">
    <w:nsid w:val="49A57EAE"/>
    <w:multiLevelType w:val="hybridMultilevel"/>
    <w:tmpl w:val="03B0BBD0"/>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7" w15:restartNumberingAfterBreak="0">
    <w:nsid w:val="49B438D7"/>
    <w:multiLevelType w:val="hybridMultilevel"/>
    <w:tmpl w:val="9EF48724"/>
    <w:lvl w:ilvl="0" w:tplc="4A5AE64E">
      <w:start w:val="10"/>
      <w:numFmt w:val="decimal"/>
      <w:lvlText w:val="%1."/>
      <w:lvlJc w:val="left"/>
      <w:pPr>
        <w:ind w:left="36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1178" w15:restartNumberingAfterBreak="0">
    <w:nsid w:val="49BD22D3"/>
    <w:multiLevelType w:val="hybridMultilevel"/>
    <w:tmpl w:val="524CA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9" w15:restartNumberingAfterBreak="0">
    <w:nsid w:val="49E81589"/>
    <w:multiLevelType w:val="hybridMultilevel"/>
    <w:tmpl w:val="81E015A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0" w15:restartNumberingAfterBreak="0">
    <w:nsid w:val="49EF2148"/>
    <w:multiLevelType w:val="hybridMultilevel"/>
    <w:tmpl w:val="9F760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1" w15:restartNumberingAfterBreak="0">
    <w:nsid w:val="49FF7A6A"/>
    <w:multiLevelType w:val="hybridMultilevel"/>
    <w:tmpl w:val="0DC8F4D0"/>
    <w:lvl w:ilvl="0" w:tplc="6EC4E91C">
      <w:start w:val="17"/>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2" w15:restartNumberingAfterBreak="0">
    <w:nsid w:val="4A001833"/>
    <w:multiLevelType w:val="hybridMultilevel"/>
    <w:tmpl w:val="16B461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3" w15:restartNumberingAfterBreak="0">
    <w:nsid w:val="4A073447"/>
    <w:multiLevelType w:val="hybridMultilevel"/>
    <w:tmpl w:val="792AD6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84" w15:restartNumberingAfterBreak="0">
    <w:nsid w:val="4A090971"/>
    <w:multiLevelType w:val="multilevel"/>
    <w:tmpl w:val="D3FA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5" w15:restartNumberingAfterBreak="0">
    <w:nsid w:val="4A294407"/>
    <w:multiLevelType w:val="hybridMultilevel"/>
    <w:tmpl w:val="E0D4B0CC"/>
    <w:lvl w:ilvl="0" w:tplc="F8FA3518">
      <w:start w:val="8"/>
      <w:numFmt w:val="decimal"/>
      <w:lvlText w:val="%1."/>
      <w:lvlJc w:val="left"/>
      <w:pPr>
        <w:ind w:left="562" w:hanging="420"/>
      </w:pPr>
      <w:rPr>
        <w:rFonts w:hint="eastAsia"/>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186" w15:restartNumberingAfterBreak="0">
    <w:nsid w:val="4A295C71"/>
    <w:multiLevelType w:val="hybridMultilevel"/>
    <w:tmpl w:val="64EA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4A2F2CDB"/>
    <w:multiLevelType w:val="multilevel"/>
    <w:tmpl w:val="F014C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8" w15:restartNumberingAfterBreak="0">
    <w:nsid w:val="4A5311DD"/>
    <w:multiLevelType w:val="hybridMultilevel"/>
    <w:tmpl w:val="121E457C"/>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189" w15:restartNumberingAfterBreak="0">
    <w:nsid w:val="4A5E2A1E"/>
    <w:multiLevelType w:val="hybridMultilevel"/>
    <w:tmpl w:val="4A2CD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0" w15:restartNumberingAfterBreak="0">
    <w:nsid w:val="4A5F7553"/>
    <w:multiLevelType w:val="hybridMultilevel"/>
    <w:tmpl w:val="9350CAE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91" w15:restartNumberingAfterBreak="0">
    <w:nsid w:val="4A8649F1"/>
    <w:multiLevelType w:val="hybridMultilevel"/>
    <w:tmpl w:val="CDFCD69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92" w15:restartNumberingAfterBreak="0">
    <w:nsid w:val="4A8C2AF2"/>
    <w:multiLevelType w:val="hybridMultilevel"/>
    <w:tmpl w:val="ACAA6E9C"/>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93" w15:restartNumberingAfterBreak="0">
    <w:nsid w:val="4AB0022A"/>
    <w:multiLevelType w:val="hybridMultilevel"/>
    <w:tmpl w:val="E2A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4" w15:restartNumberingAfterBreak="0">
    <w:nsid w:val="4AB12BC0"/>
    <w:multiLevelType w:val="hybridMultilevel"/>
    <w:tmpl w:val="3208CB60"/>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95" w15:restartNumberingAfterBreak="0">
    <w:nsid w:val="4AB378AE"/>
    <w:multiLevelType w:val="hybridMultilevel"/>
    <w:tmpl w:val="D7DA431A"/>
    <w:lvl w:ilvl="0" w:tplc="6DBADCF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6" w15:restartNumberingAfterBreak="0">
    <w:nsid w:val="4AB410E2"/>
    <w:multiLevelType w:val="multilevel"/>
    <w:tmpl w:val="D018C5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97" w15:restartNumberingAfterBreak="0">
    <w:nsid w:val="4AB53FAF"/>
    <w:multiLevelType w:val="hybridMultilevel"/>
    <w:tmpl w:val="E6747D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8" w15:restartNumberingAfterBreak="0">
    <w:nsid w:val="4ACC29DF"/>
    <w:multiLevelType w:val="hybridMultilevel"/>
    <w:tmpl w:val="100C087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9" w15:restartNumberingAfterBreak="0">
    <w:nsid w:val="4AD46FB7"/>
    <w:multiLevelType w:val="hybridMultilevel"/>
    <w:tmpl w:val="1E90C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0" w15:restartNumberingAfterBreak="0">
    <w:nsid w:val="4B077D6C"/>
    <w:multiLevelType w:val="multilevel"/>
    <w:tmpl w:val="9AE6CE8A"/>
    <w:lvl w:ilvl="0">
      <w:start w:val="2"/>
      <w:numFmt w:val="decimal"/>
      <w:lvlText w:val="%1."/>
      <w:lvlJc w:val="left"/>
      <w:pPr>
        <w:tabs>
          <w:tab w:val="num" w:pos="720"/>
        </w:tabs>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1201" w15:restartNumberingAfterBreak="0">
    <w:nsid w:val="4B0B1BFA"/>
    <w:multiLevelType w:val="hybridMultilevel"/>
    <w:tmpl w:val="67A0D9BC"/>
    <w:lvl w:ilvl="0" w:tplc="04090011">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02" w15:restartNumberingAfterBreak="0">
    <w:nsid w:val="4B1478FD"/>
    <w:multiLevelType w:val="hybridMultilevel"/>
    <w:tmpl w:val="9AE83DC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3" w15:restartNumberingAfterBreak="0">
    <w:nsid w:val="4B234A6D"/>
    <w:multiLevelType w:val="hybridMultilevel"/>
    <w:tmpl w:val="F656013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04" w15:restartNumberingAfterBreak="0">
    <w:nsid w:val="4B326EF0"/>
    <w:multiLevelType w:val="hybridMultilevel"/>
    <w:tmpl w:val="605065C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5" w15:restartNumberingAfterBreak="0">
    <w:nsid w:val="4B3459D6"/>
    <w:multiLevelType w:val="hybridMultilevel"/>
    <w:tmpl w:val="B1B8543A"/>
    <w:lvl w:ilvl="0" w:tplc="30246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6" w15:restartNumberingAfterBreak="0">
    <w:nsid w:val="4B373624"/>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7" w15:restartNumberingAfterBreak="0">
    <w:nsid w:val="4B4F63DB"/>
    <w:multiLevelType w:val="hybridMultilevel"/>
    <w:tmpl w:val="96442036"/>
    <w:lvl w:ilvl="0" w:tplc="04090011">
      <w:start w:val="1"/>
      <w:numFmt w:val="decimal"/>
      <w:lvlText w:val="%1)"/>
      <w:lvlJc w:val="left"/>
      <w:pPr>
        <w:ind w:left="869" w:hanging="420"/>
      </w:pPr>
    </w:lvl>
    <w:lvl w:ilvl="1" w:tplc="FFFFFFFF" w:tentative="1">
      <w:start w:val="1"/>
      <w:numFmt w:val="lowerLetter"/>
      <w:lvlText w:val="%2)"/>
      <w:lvlJc w:val="left"/>
      <w:pPr>
        <w:ind w:left="1289" w:hanging="420"/>
      </w:pPr>
    </w:lvl>
    <w:lvl w:ilvl="2" w:tplc="FFFFFFFF" w:tentative="1">
      <w:start w:val="1"/>
      <w:numFmt w:val="lowerRoman"/>
      <w:lvlText w:val="%3."/>
      <w:lvlJc w:val="right"/>
      <w:pPr>
        <w:ind w:left="1709" w:hanging="420"/>
      </w:pPr>
    </w:lvl>
    <w:lvl w:ilvl="3" w:tplc="FFFFFFFF" w:tentative="1">
      <w:start w:val="1"/>
      <w:numFmt w:val="decimal"/>
      <w:lvlText w:val="%4."/>
      <w:lvlJc w:val="left"/>
      <w:pPr>
        <w:ind w:left="2129" w:hanging="420"/>
      </w:pPr>
    </w:lvl>
    <w:lvl w:ilvl="4" w:tplc="FFFFFFFF" w:tentative="1">
      <w:start w:val="1"/>
      <w:numFmt w:val="lowerLetter"/>
      <w:lvlText w:val="%5)"/>
      <w:lvlJc w:val="left"/>
      <w:pPr>
        <w:ind w:left="2549" w:hanging="420"/>
      </w:pPr>
    </w:lvl>
    <w:lvl w:ilvl="5" w:tplc="FFFFFFFF" w:tentative="1">
      <w:start w:val="1"/>
      <w:numFmt w:val="lowerRoman"/>
      <w:lvlText w:val="%6."/>
      <w:lvlJc w:val="right"/>
      <w:pPr>
        <w:ind w:left="2969" w:hanging="420"/>
      </w:pPr>
    </w:lvl>
    <w:lvl w:ilvl="6" w:tplc="FFFFFFFF" w:tentative="1">
      <w:start w:val="1"/>
      <w:numFmt w:val="decimal"/>
      <w:lvlText w:val="%7."/>
      <w:lvlJc w:val="left"/>
      <w:pPr>
        <w:ind w:left="3389" w:hanging="420"/>
      </w:pPr>
    </w:lvl>
    <w:lvl w:ilvl="7" w:tplc="FFFFFFFF" w:tentative="1">
      <w:start w:val="1"/>
      <w:numFmt w:val="lowerLetter"/>
      <w:lvlText w:val="%8)"/>
      <w:lvlJc w:val="left"/>
      <w:pPr>
        <w:ind w:left="3809" w:hanging="420"/>
      </w:pPr>
    </w:lvl>
    <w:lvl w:ilvl="8" w:tplc="FFFFFFFF" w:tentative="1">
      <w:start w:val="1"/>
      <w:numFmt w:val="lowerRoman"/>
      <w:lvlText w:val="%9."/>
      <w:lvlJc w:val="right"/>
      <w:pPr>
        <w:ind w:left="4229" w:hanging="420"/>
      </w:pPr>
    </w:lvl>
  </w:abstractNum>
  <w:abstractNum w:abstractNumId="1208" w15:restartNumberingAfterBreak="0">
    <w:nsid w:val="4B596C4A"/>
    <w:multiLevelType w:val="hybridMultilevel"/>
    <w:tmpl w:val="03B0BBD0"/>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09" w15:restartNumberingAfterBreak="0">
    <w:nsid w:val="4B5C47D5"/>
    <w:multiLevelType w:val="multilevel"/>
    <w:tmpl w:val="19C2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4B5D7120"/>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1" w15:restartNumberingAfterBreak="0">
    <w:nsid w:val="4B664307"/>
    <w:multiLevelType w:val="hybridMultilevel"/>
    <w:tmpl w:val="303E176A"/>
    <w:lvl w:ilvl="0" w:tplc="9C04CBD6">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2" w15:restartNumberingAfterBreak="0">
    <w:nsid w:val="4B716CB4"/>
    <w:multiLevelType w:val="hybridMultilevel"/>
    <w:tmpl w:val="8A4E5332"/>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3" w15:restartNumberingAfterBreak="0">
    <w:nsid w:val="4B873D7F"/>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4" w15:restartNumberingAfterBreak="0">
    <w:nsid w:val="4B897B52"/>
    <w:multiLevelType w:val="multilevel"/>
    <w:tmpl w:val="8C342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5" w15:restartNumberingAfterBreak="0">
    <w:nsid w:val="4B93186C"/>
    <w:multiLevelType w:val="hybridMultilevel"/>
    <w:tmpl w:val="372E4066"/>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16" w15:restartNumberingAfterBreak="0">
    <w:nsid w:val="4B9E3B0B"/>
    <w:multiLevelType w:val="hybridMultilevel"/>
    <w:tmpl w:val="805E06DE"/>
    <w:lvl w:ilvl="0" w:tplc="56E299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7" w15:restartNumberingAfterBreak="0">
    <w:nsid w:val="4BB34594"/>
    <w:multiLevelType w:val="hybridMultilevel"/>
    <w:tmpl w:val="169A7D46"/>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218" w15:restartNumberingAfterBreak="0">
    <w:nsid w:val="4BC102E0"/>
    <w:multiLevelType w:val="hybridMultilevel"/>
    <w:tmpl w:val="0F36D9B6"/>
    <w:lvl w:ilvl="0" w:tplc="9CCA8A4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9" w15:restartNumberingAfterBreak="0">
    <w:nsid w:val="4BD85EDA"/>
    <w:multiLevelType w:val="hybridMultilevel"/>
    <w:tmpl w:val="2466E6A2"/>
    <w:lvl w:ilvl="0" w:tplc="621402A0">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0" w15:restartNumberingAfterBreak="0">
    <w:nsid w:val="4BDA1F93"/>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1" w15:restartNumberingAfterBreak="0">
    <w:nsid w:val="4BF37193"/>
    <w:multiLevelType w:val="hybridMultilevel"/>
    <w:tmpl w:val="B64274D8"/>
    <w:lvl w:ilvl="0" w:tplc="DB887E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2" w15:restartNumberingAfterBreak="0">
    <w:nsid w:val="4C1D3EC3"/>
    <w:multiLevelType w:val="hybridMultilevel"/>
    <w:tmpl w:val="E6CCD276"/>
    <w:lvl w:ilvl="0" w:tplc="4C720A9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3" w15:restartNumberingAfterBreak="0">
    <w:nsid w:val="4C2738F2"/>
    <w:multiLevelType w:val="multilevel"/>
    <w:tmpl w:val="93A4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4" w15:restartNumberingAfterBreak="0">
    <w:nsid w:val="4C2739E2"/>
    <w:multiLevelType w:val="hybridMultilevel"/>
    <w:tmpl w:val="AEAA1AB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25" w15:restartNumberingAfterBreak="0">
    <w:nsid w:val="4C425441"/>
    <w:multiLevelType w:val="multilevel"/>
    <w:tmpl w:val="F156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6" w15:restartNumberingAfterBreak="0">
    <w:nsid w:val="4C552D10"/>
    <w:multiLevelType w:val="hybridMultilevel"/>
    <w:tmpl w:val="DD70C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7" w15:restartNumberingAfterBreak="0">
    <w:nsid w:val="4C615AB3"/>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8" w15:restartNumberingAfterBreak="0">
    <w:nsid w:val="4C692954"/>
    <w:multiLevelType w:val="multilevel"/>
    <w:tmpl w:val="8676D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29" w15:restartNumberingAfterBreak="0">
    <w:nsid w:val="4C9113AF"/>
    <w:multiLevelType w:val="hybridMultilevel"/>
    <w:tmpl w:val="9424ACB4"/>
    <w:lvl w:ilvl="0" w:tplc="04090011">
      <w:start w:val="1"/>
      <w:numFmt w:val="decimal"/>
      <w:lvlText w:val="%1)"/>
      <w:lvlJc w:val="left"/>
      <w:pPr>
        <w:ind w:left="440" w:hanging="440"/>
      </w:p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230" w15:restartNumberingAfterBreak="0">
    <w:nsid w:val="4CB02FAC"/>
    <w:multiLevelType w:val="multilevel"/>
    <w:tmpl w:val="3760B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1" w15:restartNumberingAfterBreak="0">
    <w:nsid w:val="4CCC7549"/>
    <w:multiLevelType w:val="hybridMultilevel"/>
    <w:tmpl w:val="F8A2E51A"/>
    <w:lvl w:ilvl="0" w:tplc="04090003">
      <w:start w:val="1"/>
      <w:numFmt w:val="bullet"/>
      <w:lvlText w:val="o"/>
      <w:lvlJc w:val="left"/>
      <w:pPr>
        <w:ind w:left="840" w:hanging="420"/>
      </w:pPr>
      <w:rPr>
        <w:rFonts w:ascii="Courier New" w:hAnsi="Courier New" w:cs="Courier New"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2" w15:restartNumberingAfterBreak="0">
    <w:nsid w:val="4CCF61B9"/>
    <w:multiLevelType w:val="hybridMultilevel"/>
    <w:tmpl w:val="96000D0E"/>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33" w15:restartNumberingAfterBreak="0">
    <w:nsid w:val="4CD5421B"/>
    <w:multiLevelType w:val="hybridMultilevel"/>
    <w:tmpl w:val="F31E86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4" w15:restartNumberingAfterBreak="0">
    <w:nsid w:val="4CF052ED"/>
    <w:multiLevelType w:val="hybridMultilevel"/>
    <w:tmpl w:val="1208103E"/>
    <w:lvl w:ilvl="0" w:tplc="B090221C">
      <w:start w:val="1"/>
      <w:numFmt w:val="lowerRoman"/>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B090221C">
      <w:start w:val="1"/>
      <w:numFmt w:val="lowerRoman"/>
      <w:lvlText w:val="%4."/>
      <w:lvlJc w:val="left"/>
      <w:pPr>
        <w:ind w:left="1680" w:hanging="420"/>
      </w:pPr>
      <w:rPr>
        <w:rFonts w:hint="eastAsia"/>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5" w15:restartNumberingAfterBreak="0">
    <w:nsid w:val="4CF632C0"/>
    <w:multiLevelType w:val="hybridMultilevel"/>
    <w:tmpl w:val="70E80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6" w15:restartNumberingAfterBreak="0">
    <w:nsid w:val="4CFF29C7"/>
    <w:multiLevelType w:val="hybridMultilevel"/>
    <w:tmpl w:val="E1EEFD6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37" w15:restartNumberingAfterBreak="0">
    <w:nsid w:val="4D0A3ED4"/>
    <w:multiLevelType w:val="hybridMultilevel"/>
    <w:tmpl w:val="135C049E"/>
    <w:lvl w:ilvl="0" w:tplc="0592049A">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38" w15:restartNumberingAfterBreak="0">
    <w:nsid w:val="4D2E3574"/>
    <w:multiLevelType w:val="hybridMultilevel"/>
    <w:tmpl w:val="AD504A84"/>
    <w:lvl w:ilvl="0" w:tplc="FB0E058E">
      <w:start w:val="8"/>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9" w15:restartNumberingAfterBreak="0">
    <w:nsid w:val="4D35235B"/>
    <w:multiLevelType w:val="hybridMultilevel"/>
    <w:tmpl w:val="BECE99AA"/>
    <w:lvl w:ilvl="0" w:tplc="1500055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40" w15:restartNumberingAfterBreak="0">
    <w:nsid w:val="4D383431"/>
    <w:multiLevelType w:val="hybridMultilevel"/>
    <w:tmpl w:val="9ABEF7E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41" w15:restartNumberingAfterBreak="0">
    <w:nsid w:val="4D3B1819"/>
    <w:multiLevelType w:val="hybridMultilevel"/>
    <w:tmpl w:val="7A2EC0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2" w15:restartNumberingAfterBreak="0">
    <w:nsid w:val="4D4C1AC4"/>
    <w:multiLevelType w:val="hybridMultilevel"/>
    <w:tmpl w:val="3570760C"/>
    <w:lvl w:ilvl="0" w:tplc="9B6E44B6">
      <w:start w:val="1"/>
      <w:numFmt w:val="decimal"/>
      <w:lvlText w:val="%1)"/>
      <w:lvlJc w:val="left"/>
      <w:pPr>
        <w:ind w:left="720" w:hanging="360"/>
      </w:pPr>
      <w:rPr>
        <w:rFonts w:asciiTheme="minorHAnsi" w:eastAsiaTheme="minorEastAsia" w:hAnsiTheme="minorHAnsi" w:cstheme="minorBidi"/>
      </w:rPr>
    </w:lvl>
    <w:lvl w:ilvl="1" w:tplc="8234AE10">
      <w:start w:val="1"/>
      <w:numFmt w:val="lowerLetter"/>
      <w:lvlText w:val="%2."/>
      <w:lvlJc w:val="left"/>
      <w:pPr>
        <w:ind w:left="1440" w:hanging="360"/>
      </w:pPr>
    </w:lvl>
    <w:lvl w:ilvl="2" w:tplc="52C0E4E2">
      <w:start w:val="1"/>
      <w:numFmt w:val="lowerRoman"/>
      <w:lvlText w:val="%3."/>
      <w:lvlJc w:val="right"/>
      <w:pPr>
        <w:ind w:left="2160" w:hanging="180"/>
      </w:pPr>
    </w:lvl>
    <w:lvl w:ilvl="3" w:tplc="5D4478C2">
      <w:start w:val="1"/>
      <w:numFmt w:val="decimal"/>
      <w:lvlText w:val="%4."/>
      <w:lvlJc w:val="left"/>
      <w:pPr>
        <w:ind w:left="2880" w:hanging="360"/>
      </w:pPr>
    </w:lvl>
    <w:lvl w:ilvl="4" w:tplc="4C9A398E">
      <w:start w:val="1"/>
      <w:numFmt w:val="lowerLetter"/>
      <w:lvlText w:val="%5."/>
      <w:lvlJc w:val="left"/>
      <w:pPr>
        <w:ind w:left="3600" w:hanging="360"/>
      </w:pPr>
    </w:lvl>
    <w:lvl w:ilvl="5" w:tplc="478E93D2">
      <w:start w:val="1"/>
      <w:numFmt w:val="lowerRoman"/>
      <w:lvlText w:val="%6."/>
      <w:lvlJc w:val="right"/>
      <w:pPr>
        <w:ind w:left="4320" w:hanging="180"/>
      </w:pPr>
    </w:lvl>
    <w:lvl w:ilvl="6" w:tplc="81E0F324">
      <w:start w:val="1"/>
      <w:numFmt w:val="decimal"/>
      <w:lvlText w:val="%7."/>
      <w:lvlJc w:val="left"/>
      <w:pPr>
        <w:ind w:left="5040" w:hanging="360"/>
      </w:pPr>
    </w:lvl>
    <w:lvl w:ilvl="7" w:tplc="3286889E">
      <w:start w:val="1"/>
      <w:numFmt w:val="lowerLetter"/>
      <w:lvlText w:val="%8."/>
      <w:lvlJc w:val="left"/>
      <w:pPr>
        <w:ind w:left="5760" w:hanging="360"/>
      </w:pPr>
    </w:lvl>
    <w:lvl w:ilvl="8" w:tplc="A434F9E4">
      <w:start w:val="1"/>
      <w:numFmt w:val="lowerRoman"/>
      <w:lvlText w:val="%9."/>
      <w:lvlJc w:val="right"/>
      <w:pPr>
        <w:ind w:left="6480" w:hanging="180"/>
      </w:pPr>
    </w:lvl>
  </w:abstractNum>
  <w:abstractNum w:abstractNumId="1243" w15:restartNumberingAfterBreak="0">
    <w:nsid w:val="4D6C6078"/>
    <w:multiLevelType w:val="hybridMultilevel"/>
    <w:tmpl w:val="546AD6CA"/>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4" w15:restartNumberingAfterBreak="0">
    <w:nsid w:val="4D6D0677"/>
    <w:multiLevelType w:val="multilevel"/>
    <w:tmpl w:val="5CC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4D8242D2"/>
    <w:multiLevelType w:val="hybridMultilevel"/>
    <w:tmpl w:val="89D657F4"/>
    <w:lvl w:ilvl="0" w:tplc="04090003">
      <w:start w:val="1"/>
      <w:numFmt w:val="bullet"/>
      <w:lvlText w:val="o"/>
      <w:lvlJc w:val="left"/>
      <w:pPr>
        <w:ind w:left="867" w:hanging="420"/>
      </w:pPr>
      <w:rPr>
        <w:rFonts w:ascii="Courier New" w:hAnsi="Courier New" w:cs="Courier New" w:hint="default"/>
      </w:rPr>
    </w:lvl>
    <w:lvl w:ilvl="1" w:tplc="04090003" w:tentative="1">
      <w:start w:val="1"/>
      <w:numFmt w:val="bullet"/>
      <w:lvlText w:val=""/>
      <w:lvlJc w:val="left"/>
      <w:pPr>
        <w:ind w:left="1287" w:hanging="420"/>
      </w:pPr>
      <w:rPr>
        <w:rFonts w:ascii="Wingdings" w:hAnsi="Wingdings" w:hint="default"/>
      </w:rPr>
    </w:lvl>
    <w:lvl w:ilvl="2" w:tplc="04090005" w:tentative="1">
      <w:start w:val="1"/>
      <w:numFmt w:val="bullet"/>
      <w:lvlText w:val=""/>
      <w:lvlJc w:val="left"/>
      <w:pPr>
        <w:ind w:left="1707" w:hanging="420"/>
      </w:pPr>
      <w:rPr>
        <w:rFonts w:ascii="Wingdings" w:hAnsi="Wingdings" w:hint="default"/>
      </w:rPr>
    </w:lvl>
    <w:lvl w:ilvl="3" w:tplc="04090001" w:tentative="1">
      <w:start w:val="1"/>
      <w:numFmt w:val="bullet"/>
      <w:lvlText w:val=""/>
      <w:lvlJc w:val="left"/>
      <w:pPr>
        <w:ind w:left="2127" w:hanging="420"/>
      </w:pPr>
      <w:rPr>
        <w:rFonts w:ascii="Wingdings" w:hAnsi="Wingdings" w:hint="default"/>
      </w:rPr>
    </w:lvl>
    <w:lvl w:ilvl="4" w:tplc="04090003" w:tentative="1">
      <w:start w:val="1"/>
      <w:numFmt w:val="bullet"/>
      <w:lvlText w:val=""/>
      <w:lvlJc w:val="left"/>
      <w:pPr>
        <w:ind w:left="2547" w:hanging="420"/>
      </w:pPr>
      <w:rPr>
        <w:rFonts w:ascii="Wingdings" w:hAnsi="Wingdings" w:hint="default"/>
      </w:rPr>
    </w:lvl>
    <w:lvl w:ilvl="5" w:tplc="04090005" w:tentative="1">
      <w:start w:val="1"/>
      <w:numFmt w:val="bullet"/>
      <w:lvlText w:val=""/>
      <w:lvlJc w:val="left"/>
      <w:pPr>
        <w:ind w:left="2967" w:hanging="420"/>
      </w:pPr>
      <w:rPr>
        <w:rFonts w:ascii="Wingdings" w:hAnsi="Wingdings" w:hint="default"/>
      </w:rPr>
    </w:lvl>
    <w:lvl w:ilvl="6" w:tplc="04090001" w:tentative="1">
      <w:start w:val="1"/>
      <w:numFmt w:val="bullet"/>
      <w:lvlText w:val=""/>
      <w:lvlJc w:val="left"/>
      <w:pPr>
        <w:ind w:left="3387" w:hanging="420"/>
      </w:pPr>
      <w:rPr>
        <w:rFonts w:ascii="Wingdings" w:hAnsi="Wingdings" w:hint="default"/>
      </w:rPr>
    </w:lvl>
    <w:lvl w:ilvl="7" w:tplc="04090003" w:tentative="1">
      <w:start w:val="1"/>
      <w:numFmt w:val="bullet"/>
      <w:lvlText w:val=""/>
      <w:lvlJc w:val="left"/>
      <w:pPr>
        <w:ind w:left="3807" w:hanging="420"/>
      </w:pPr>
      <w:rPr>
        <w:rFonts w:ascii="Wingdings" w:hAnsi="Wingdings" w:hint="default"/>
      </w:rPr>
    </w:lvl>
    <w:lvl w:ilvl="8" w:tplc="04090005" w:tentative="1">
      <w:start w:val="1"/>
      <w:numFmt w:val="bullet"/>
      <w:lvlText w:val=""/>
      <w:lvlJc w:val="left"/>
      <w:pPr>
        <w:ind w:left="4227" w:hanging="420"/>
      </w:pPr>
      <w:rPr>
        <w:rFonts w:ascii="Wingdings" w:hAnsi="Wingdings" w:hint="default"/>
      </w:rPr>
    </w:lvl>
  </w:abstractNum>
  <w:abstractNum w:abstractNumId="1246" w15:restartNumberingAfterBreak="0">
    <w:nsid w:val="4D841133"/>
    <w:multiLevelType w:val="hybridMultilevel"/>
    <w:tmpl w:val="25EAD75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47" w15:restartNumberingAfterBreak="0">
    <w:nsid w:val="4D9B06F8"/>
    <w:multiLevelType w:val="hybridMultilevel"/>
    <w:tmpl w:val="203618B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48" w15:restartNumberingAfterBreak="0">
    <w:nsid w:val="4DAB5F7E"/>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249" w15:restartNumberingAfterBreak="0">
    <w:nsid w:val="4DB6012D"/>
    <w:multiLevelType w:val="hybridMultilevel"/>
    <w:tmpl w:val="04C09B9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0" w15:restartNumberingAfterBreak="0">
    <w:nsid w:val="4DD76A8D"/>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1" w15:restartNumberingAfterBreak="0">
    <w:nsid w:val="4DE5198A"/>
    <w:multiLevelType w:val="hybridMultilevel"/>
    <w:tmpl w:val="104CADE8"/>
    <w:lvl w:ilvl="0" w:tplc="04090011">
      <w:start w:val="1"/>
      <w:numFmt w:val="decimal"/>
      <w:lvlText w:val="%1)"/>
      <w:lvlJc w:val="left"/>
      <w:pPr>
        <w:ind w:left="780" w:hanging="360"/>
      </w:pPr>
      <w:rPr>
        <w:rFonts w:hint="default"/>
        <w:sz w:val="22"/>
      </w:rPr>
    </w:lvl>
    <w:lvl w:ilvl="1" w:tplc="04090001">
      <w:start w:val="1"/>
      <w:numFmt w:val="bullet"/>
      <w:lvlText w:val=""/>
      <w:lvlJc w:val="left"/>
      <w:pPr>
        <w:ind w:left="1500" w:hanging="360"/>
      </w:pPr>
      <w:rPr>
        <w:rFonts w:ascii="Symbol" w:hAnsi="Symbol"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52" w15:restartNumberingAfterBreak="0">
    <w:nsid w:val="4DE80745"/>
    <w:multiLevelType w:val="multilevel"/>
    <w:tmpl w:val="109E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3" w15:restartNumberingAfterBreak="0">
    <w:nsid w:val="4DF91F4D"/>
    <w:multiLevelType w:val="hybridMultilevel"/>
    <w:tmpl w:val="ECB0BC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4" w15:restartNumberingAfterBreak="0">
    <w:nsid w:val="4DFF748E"/>
    <w:multiLevelType w:val="hybridMultilevel"/>
    <w:tmpl w:val="600C1E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5" w15:restartNumberingAfterBreak="0">
    <w:nsid w:val="4E10010F"/>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6" w15:restartNumberingAfterBreak="0">
    <w:nsid w:val="4E2B1C36"/>
    <w:multiLevelType w:val="multilevel"/>
    <w:tmpl w:val="F638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7" w15:restartNumberingAfterBreak="0">
    <w:nsid w:val="4E393551"/>
    <w:multiLevelType w:val="hybridMultilevel"/>
    <w:tmpl w:val="13B8DD30"/>
    <w:lvl w:ilvl="0" w:tplc="51A81F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8" w15:restartNumberingAfterBreak="0">
    <w:nsid w:val="4E456846"/>
    <w:multiLevelType w:val="hybridMultilevel"/>
    <w:tmpl w:val="0A68863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59" w15:restartNumberingAfterBreak="0">
    <w:nsid w:val="4E5C6482"/>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4E681F61"/>
    <w:multiLevelType w:val="multilevel"/>
    <w:tmpl w:val="1556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1" w15:restartNumberingAfterBreak="0">
    <w:nsid w:val="4E780A01"/>
    <w:multiLevelType w:val="hybridMultilevel"/>
    <w:tmpl w:val="CC403A6C"/>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rPr>
        <w:rFonts w:hint="default"/>
      </w:rPr>
    </w:lvl>
    <w:lvl w:ilvl="2" w:tplc="6970565E">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2" w15:restartNumberingAfterBreak="0">
    <w:nsid w:val="4E7B01C8"/>
    <w:multiLevelType w:val="multilevel"/>
    <w:tmpl w:val="06DE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3" w15:restartNumberingAfterBreak="0">
    <w:nsid w:val="4E8227E0"/>
    <w:multiLevelType w:val="hybridMultilevel"/>
    <w:tmpl w:val="8A5080B8"/>
    <w:lvl w:ilvl="0" w:tplc="FFFFFFFF">
      <w:start w:val="30"/>
      <w:numFmt w:val="decimal"/>
      <w:lvlText w:val="%1)"/>
      <w:lvlJc w:val="left"/>
      <w:pPr>
        <w:ind w:left="84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64" w15:restartNumberingAfterBreak="0">
    <w:nsid w:val="4E9A40AB"/>
    <w:multiLevelType w:val="hybridMultilevel"/>
    <w:tmpl w:val="3DD6A6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65" w15:restartNumberingAfterBreak="0">
    <w:nsid w:val="4EAA2774"/>
    <w:multiLevelType w:val="hybridMultilevel"/>
    <w:tmpl w:val="AD70378E"/>
    <w:lvl w:ilvl="0" w:tplc="04090001">
      <w:start w:val="1"/>
      <w:numFmt w:val="bullet"/>
      <w:lvlText w:val=""/>
      <w:lvlJc w:val="left"/>
      <w:pPr>
        <w:ind w:left="1140" w:hanging="420"/>
      </w:pPr>
      <w:rPr>
        <w:rFonts w:ascii="Wingdings" w:hAnsi="Wingdings" w:hint="default"/>
      </w:rPr>
    </w:lvl>
    <w:lvl w:ilvl="1" w:tplc="04090001">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66" w15:restartNumberingAfterBreak="0">
    <w:nsid w:val="4EBD00EA"/>
    <w:multiLevelType w:val="hybridMultilevel"/>
    <w:tmpl w:val="6F1284A8"/>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67" w15:restartNumberingAfterBreak="0">
    <w:nsid w:val="4ECB0893"/>
    <w:multiLevelType w:val="hybridMultilevel"/>
    <w:tmpl w:val="51CC5304"/>
    <w:lvl w:ilvl="0" w:tplc="04090001">
      <w:start w:val="1"/>
      <w:numFmt w:val="bullet"/>
      <w:lvlText w:val=""/>
      <w:lvlJc w:val="left"/>
      <w:pPr>
        <w:ind w:left="1263" w:hanging="420"/>
      </w:pPr>
      <w:rPr>
        <w:rFonts w:ascii="Wingdings" w:hAnsi="Wingdings" w:hint="default"/>
      </w:rPr>
    </w:lvl>
    <w:lvl w:ilvl="1" w:tplc="04090003" w:tentative="1">
      <w:start w:val="1"/>
      <w:numFmt w:val="bullet"/>
      <w:lvlText w:val=""/>
      <w:lvlJc w:val="left"/>
      <w:pPr>
        <w:ind w:left="1683" w:hanging="420"/>
      </w:pPr>
      <w:rPr>
        <w:rFonts w:ascii="Wingdings" w:hAnsi="Wingdings" w:hint="default"/>
      </w:rPr>
    </w:lvl>
    <w:lvl w:ilvl="2" w:tplc="04090005" w:tentative="1">
      <w:start w:val="1"/>
      <w:numFmt w:val="bullet"/>
      <w:lvlText w:val=""/>
      <w:lvlJc w:val="left"/>
      <w:pPr>
        <w:ind w:left="2103" w:hanging="420"/>
      </w:pPr>
      <w:rPr>
        <w:rFonts w:ascii="Wingdings" w:hAnsi="Wingdings" w:hint="default"/>
      </w:rPr>
    </w:lvl>
    <w:lvl w:ilvl="3" w:tplc="04090001" w:tentative="1">
      <w:start w:val="1"/>
      <w:numFmt w:val="bullet"/>
      <w:lvlText w:val=""/>
      <w:lvlJc w:val="left"/>
      <w:pPr>
        <w:ind w:left="2523" w:hanging="420"/>
      </w:pPr>
      <w:rPr>
        <w:rFonts w:ascii="Wingdings" w:hAnsi="Wingdings" w:hint="default"/>
      </w:rPr>
    </w:lvl>
    <w:lvl w:ilvl="4" w:tplc="04090003" w:tentative="1">
      <w:start w:val="1"/>
      <w:numFmt w:val="bullet"/>
      <w:lvlText w:val=""/>
      <w:lvlJc w:val="left"/>
      <w:pPr>
        <w:ind w:left="2943" w:hanging="420"/>
      </w:pPr>
      <w:rPr>
        <w:rFonts w:ascii="Wingdings" w:hAnsi="Wingdings" w:hint="default"/>
      </w:rPr>
    </w:lvl>
    <w:lvl w:ilvl="5" w:tplc="04090005" w:tentative="1">
      <w:start w:val="1"/>
      <w:numFmt w:val="bullet"/>
      <w:lvlText w:val=""/>
      <w:lvlJc w:val="left"/>
      <w:pPr>
        <w:ind w:left="3363" w:hanging="420"/>
      </w:pPr>
      <w:rPr>
        <w:rFonts w:ascii="Wingdings" w:hAnsi="Wingdings" w:hint="default"/>
      </w:rPr>
    </w:lvl>
    <w:lvl w:ilvl="6" w:tplc="04090001" w:tentative="1">
      <w:start w:val="1"/>
      <w:numFmt w:val="bullet"/>
      <w:lvlText w:val=""/>
      <w:lvlJc w:val="left"/>
      <w:pPr>
        <w:ind w:left="3783" w:hanging="420"/>
      </w:pPr>
      <w:rPr>
        <w:rFonts w:ascii="Wingdings" w:hAnsi="Wingdings" w:hint="default"/>
      </w:rPr>
    </w:lvl>
    <w:lvl w:ilvl="7" w:tplc="04090003" w:tentative="1">
      <w:start w:val="1"/>
      <w:numFmt w:val="bullet"/>
      <w:lvlText w:val=""/>
      <w:lvlJc w:val="left"/>
      <w:pPr>
        <w:ind w:left="4203" w:hanging="420"/>
      </w:pPr>
      <w:rPr>
        <w:rFonts w:ascii="Wingdings" w:hAnsi="Wingdings" w:hint="default"/>
      </w:rPr>
    </w:lvl>
    <w:lvl w:ilvl="8" w:tplc="04090005" w:tentative="1">
      <w:start w:val="1"/>
      <w:numFmt w:val="bullet"/>
      <w:lvlText w:val=""/>
      <w:lvlJc w:val="left"/>
      <w:pPr>
        <w:ind w:left="4623" w:hanging="420"/>
      </w:pPr>
      <w:rPr>
        <w:rFonts w:ascii="Wingdings" w:hAnsi="Wingdings" w:hint="default"/>
      </w:rPr>
    </w:lvl>
  </w:abstractNum>
  <w:abstractNum w:abstractNumId="1268" w15:restartNumberingAfterBreak="0">
    <w:nsid w:val="4EF41D95"/>
    <w:multiLevelType w:val="hybridMultilevel"/>
    <w:tmpl w:val="697652C4"/>
    <w:lvl w:ilvl="0" w:tplc="04090011">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69" w15:restartNumberingAfterBreak="0">
    <w:nsid w:val="4EF67A07"/>
    <w:multiLevelType w:val="hybridMultilevel"/>
    <w:tmpl w:val="40AA44E0"/>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70" w15:restartNumberingAfterBreak="0">
    <w:nsid w:val="4F140993"/>
    <w:multiLevelType w:val="hybridMultilevel"/>
    <w:tmpl w:val="1604021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71" w15:restartNumberingAfterBreak="0">
    <w:nsid w:val="4F35732F"/>
    <w:multiLevelType w:val="multilevel"/>
    <w:tmpl w:val="215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2" w15:restartNumberingAfterBreak="0">
    <w:nsid w:val="4F4965B1"/>
    <w:multiLevelType w:val="hybridMultilevel"/>
    <w:tmpl w:val="F9FCFCAA"/>
    <w:lvl w:ilvl="0" w:tplc="8F844CF8">
      <w:start w:val="1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3" w15:restartNumberingAfterBreak="0">
    <w:nsid w:val="4F4F4C50"/>
    <w:multiLevelType w:val="hybridMultilevel"/>
    <w:tmpl w:val="C234B9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4" w15:restartNumberingAfterBreak="0">
    <w:nsid w:val="4F605A13"/>
    <w:multiLevelType w:val="hybridMultilevel"/>
    <w:tmpl w:val="BF34CE3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75" w15:restartNumberingAfterBreak="0">
    <w:nsid w:val="4F6A6A59"/>
    <w:multiLevelType w:val="hybridMultilevel"/>
    <w:tmpl w:val="4B8CC40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76" w15:restartNumberingAfterBreak="0">
    <w:nsid w:val="4F7321D3"/>
    <w:multiLevelType w:val="hybridMultilevel"/>
    <w:tmpl w:val="C82A6EEE"/>
    <w:lvl w:ilvl="0" w:tplc="CECAD98C">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7" w15:restartNumberingAfterBreak="0">
    <w:nsid w:val="4F941CF4"/>
    <w:multiLevelType w:val="multilevel"/>
    <w:tmpl w:val="1D58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8" w15:restartNumberingAfterBreak="0">
    <w:nsid w:val="4F9542FC"/>
    <w:multiLevelType w:val="multilevel"/>
    <w:tmpl w:val="E4BE0B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79" w15:restartNumberingAfterBreak="0">
    <w:nsid w:val="4F9603C4"/>
    <w:multiLevelType w:val="hybridMultilevel"/>
    <w:tmpl w:val="25381D9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80" w15:restartNumberingAfterBreak="0">
    <w:nsid w:val="4F9B39F9"/>
    <w:multiLevelType w:val="hybridMultilevel"/>
    <w:tmpl w:val="65CE29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1" w15:restartNumberingAfterBreak="0">
    <w:nsid w:val="4FAB20CC"/>
    <w:multiLevelType w:val="hybridMultilevel"/>
    <w:tmpl w:val="E61080F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2" w15:restartNumberingAfterBreak="0">
    <w:nsid w:val="4FC44AEB"/>
    <w:multiLevelType w:val="hybridMultilevel"/>
    <w:tmpl w:val="E89C46F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83" w15:restartNumberingAfterBreak="0">
    <w:nsid w:val="4FC75DE0"/>
    <w:multiLevelType w:val="hybridMultilevel"/>
    <w:tmpl w:val="4E8E0C98"/>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284" w15:restartNumberingAfterBreak="0">
    <w:nsid w:val="4FCA2E36"/>
    <w:multiLevelType w:val="hybridMultilevel"/>
    <w:tmpl w:val="2DE65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15:restartNumberingAfterBreak="0">
    <w:nsid w:val="4FEE3679"/>
    <w:multiLevelType w:val="hybridMultilevel"/>
    <w:tmpl w:val="DD70B9F6"/>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6" w15:restartNumberingAfterBreak="0">
    <w:nsid w:val="50047587"/>
    <w:multiLevelType w:val="multilevel"/>
    <w:tmpl w:val="0DD61B4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87" w15:restartNumberingAfterBreak="0">
    <w:nsid w:val="500C2ABA"/>
    <w:multiLevelType w:val="hybridMultilevel"/>
    <w:tmpl w:val="BB145C7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8" w15:restartNumberingAfterBreak="0">
    <w:nsid w:val="501745A6"/>
    <w:multiLevelType w:val="hybridMultilevel"/>
    <w:tmpl w:val="263402A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9" w15:restartNumberingAfterBreak="0">
    <w:nsid w:val="503959E9"/>
    <w:multiLevelType w:val="multilevel"/>
    <w:tmpl w:val="F4F8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504B23DE"/>
    <w:multiLevelType w:val="hybridMultilevel"/>
    <w:tmpl w:val="ED4035E6"/>
    <w:lvl w:ilvl="0" w:tplc="31A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1" w15:restartNumberingAfterBreak="0">
    <w:nsid w:val="504F3FA1"/>
    <w:multiLevelType w:val="hybridMultilevel"/>
    <w:tmpl w:val="79CE6A34"/>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1292" w15:restartNumberingAfterBreak="0">
    <w:nsid w:val="505E762C"/>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293" w15:restartNumberingAfterBreak="0">
    <w:nsid w:val="50727514"/>
    <w:multiLevelType w:val="hybridMultilevel"/>
    <w:tmpl w:val="995CDE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4" w15:restartNumberingAfterBreak="0">
    <w:nsid w:val="508246E7"/>
    <w:multiLevelType w:val="hybridMultilevel"/>
    <w:tmpl w:val="78A83F5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295" w15:restartNumberingAfterBreak="0">
    <w:nsid w:val="50836AE4"/>
    <w:multiLevelType w:val="hybridMultilevel"/>
    <w:tmpl w:val="08B206F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96" w15:restartNumberingAfterBreak="0">
    <w:nsid w:val="508B2DBF"/>
    <w:multiLevelType w:val="hybridMultilevel"/>
    <w:tmpl w:val="85AA61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7" w15:restartNumberingAfterBreak="0">
    <w:nsid w:val="509D62E9"/>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98" w15:restartNumberingAfterBreak="0">
    <w:nsid w:val="50A63AB8"/>
    <w:multiLevelType w:val="hybridMultilevel"/>
    <w:tmpl w:val="17CAE83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9" w15:restartNumberingAfterBreak="0">
    <w:nsid w:val="50B03FD9"/>
    <w:multiLevelType w:val="multilevel"/>
    <w:tmpl w:val="41608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0" w15:restartNumberingAfterBreak="0">
    <w:nsid w:val="50CB31F6"/>
    <w:multiLevelType w:val="hybridMultilevel"/>
    <w:tmpl w:val="B7E07E2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1" w15:restartNumberingAfterBreak="0">
    <w:nsid w:val="50CF6007"/>
    <w:multiLevelType w:val="hybridMultilevel"/>
    <w:tmpl w:val="E5B00C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2" w15:restartNumberingAfterBreak="0">
    <w:nsid w:val="50D370E1"/>
    <w:multiLevelType w:val="hybridMultilevel"/>
    <w:tmpl w:val="601CAD7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03" w15:restartNumberingAfterBreak="0">
    <w:nsid w:val="50D424C6"/>
    <w:multiLevelType w:val="hybridMultilevel"/>
    <w:tmpl w:val="54C0DE96"/>
    <w:lvl w:ilvl="0" w:tplc="FDB2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4" w15:restartNumberingAfterBreak="0">
    <w:nsid w:val="50E11FF1"/>
    <w:multiLevelType w:val="hybridMultilevel"/>
    <w:tmpl w:val="439AC996"/>
    <w:lvl w:ilvl="0" w:tplc="8DA8E2A4">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305" w15:restartNumberingAfterBreak="0">
    <w:nsid w:val="50F05ACC"/>
    <w:multiLevelType w:val="hybridMultilevel"/>
    <w:tmpl w:val="C5B6836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6" w15:restartNumberingAfterBreak="0">
    <w:nsid w:val="50F64653"/>
    <w:multiLevelType w:val="hybridMultilevel"/>
    <w:tmpl w:val="56D0E51C"/>
    <w:lvl w:ilvl="0" w:tplc="04090001">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07" w15:restartNumberingAfterBreak="0">
    <w:nsid w:val="510505B8"/>
    <w:multiLevelType w:val="hybridMultilevel"/>
    <w:tmpl w:val="1AE8966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08" w15:restartNumberingAfterBreak="0">
    <w:nsid w:val="510F6EDA"/>
    <w:multiLevelType w:val="hybridMultilevel"/>
    <w:tmpl w:val="D0D893B0"/>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9" w15:restartNumberingAfterBreak="0">
    <w:nsid w:val="511B3E86"/>
    <w:multiLevelType w:val="hybridMultilevel"/>
    <w:tmpl w:val="64E899F6"/>
    <w:lvl w:ilvl="0" w:tplc="F524F3B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10" w15:restartNumberingAfterBreak="0">
    <w:nsid w:val="51253555"/>
    <w:multiLevelType w:val="hybridMultilevel"/>
    <w:tmpl w:val="6E54EF1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11" w15:restartNumberingAfterBreak="0">
    <w:nsid w:val="51295061"/>
    <w:multiLevelType w:val="hybridMultilevel"/>
    <w:tmpl w:val="1ED66E3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12" w15:restartNumberingAfterBreak="0">
    <w:nsid w:val="512D7B96"/>
    <w:multiLevelType w:val="hybridMultilevel"/>
    <w:tmpl w:val="B8B0A8AA"/>
    <w:lvl w:ilvl="0" w:tplc="7C1A6278">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3" w15:restartNumberingAfterBreak="0">
    <w:nsid w:val="5147530B"/>
    <w:multiLevelType w:val="hybridMultilevel"/>
    <w:tmpl w:val="5B404096"/>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14" w15:restartNumberingAfterBreak="0">
    <w:nsid w:val="51492D2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5" w15:restartNumberingAfterBreak="0">
    <w:nsid w:val="515C6AE5"/>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16" w15:restartNumberingAfterBreak="0">
    <w:nsid w:val="51821D99"/>
    <w:multiLevelType w:val="hybridMultilevel"/>
    <w:tmpl w:val="87BE2434"/>
    <w:lvl w:ilvl="0" w:tplc="3EBC3D82">
      <w:start w:val="1"/>
      <w:numFmt w:val="decimal"/>
      <w:lvlText w:val="%1."/>
      <w:lvlJc w:val="left"/>
      <w:pPr>
        <w:ind w:left="360" w:hanging="360"/>
      </w:pPr>
      <w:rPr>
        <w:rFonts w:asciiTheme="minorHAnsi" w:eastAsiaTheme="minorHAnsi" w:hAnsiTheme="minorHAnsi"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17" w15:restartNumberingAfterBreak="0">
    <w:nsid w:val="5187000F"/>
    <w:multiLevelType w:val="hybridMultilevel"/>
    <w:tmpl w:val="BBCC0B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8" w15:restartNumberingAfterBreak="0">
    <w:nsid w:val="518929FB"/>
    <w:multiLevelType w:val="hybridMultilevel"/>
    <w:tmpl w:val="981611A4"/>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319" w15:restartNumberingAfterBreak="0">
    <w:nsid w:val="518D50E5"/>
    <w:multiLevelType w:val="hybridMultilevel"/>
    <w:tmpl w:val="BBBED818"/>
    <w:lvl w:ilvl="0" w:tplc="04090003">
      <w:start w:val="1"/>
      <w:numFmt w:val="bullet"/>
      <w:lvlText w:val="o"/>
      <w:lvlJc w:val="left"/>
      <w:pPr>
        <w:ind w:left="1200" w:hanging="360"/>
      </w:pPr>
      <w:rPr>
        <w:rFonts w:ascii="Courier New" w:hAnsi="Courier New" w:cs="Courier New"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cs="Wingdings" w:hint="default"/>
      </w:rPr>
    </w:lvl>
    <w:lvl w:ilvl="3" w:tplc="04090001" w:tentative="1">
      <w:start w:val="1"/>
      <w:numFmt w:val="bullet"/>
      <w:lvlText w:val=""/>
      <w:lvlJc w:val="left"/>
      <w:pPr>
        <w:ind w:left="3360" w:hanging="360"/>
      </w:pPr>
      <w:rPr>
        <w:rFonts w:ascii="Symbol" w:hAnsi="Symbol" w:cs="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cs="Wingdings" w:hint="default"/>
      </w:rPr>
    </w:lvl>
    <w:lvl w:ilvl="6" w:tplc="04090001" w:tentative="1">
      <w:start w:val="1"/>
      <w:numFmt w:val="bullet"/>
      <w:lvlText w:val=""/>
      <w:lvlJc w:val="left"/>
      <w:pPr>
        <w:ind w:left="5520" w:hanging="360"/>
      </w:pPr>
      <w:rPr>
        <w:rFonts w:ascii="Symbol" w:hAnsi="Symbol" w:cs="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cs="Wingdings" w:hint="default"/>
      </w:rPr>
    </w:lvl>
  </w:abstractNum>
  <w:abstractNum w:abstractNumId="1320" w15:restartNumberingAfterBreak="0">
    <w:nsid w:val="51991C01"/>
    <w:multiLevelType w:val="hybridMultilevel"/>
    <w:tmpl w:val="2564D21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21" w15:restartNumberingAfterBreak="0">
    <w:nsid w:val="51AE45E3"/>
    <w:multiLevelType w:val="hybridMultilevel"/>
    <w:tmpl w:val="CC9610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22" w15:restartNumberingAfterBreak="0">
    <w:nsid w:val="51B97E2E"/>
    <w:multiLevelType w:val="hybridMultilevel"/>
    <w:tmpl w:val="FC1A2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3" w15:restartNumberingAfterBreak="0">
    <w:nsid w:val="52097A54"/>
    <w:multiLevelType w:val="hybridMultilevel"/>
    <w:tmpl w:val="6AE2EA06"/>
    <w:lvl w:ilvl="0" w:tplc="6922C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4" w15:restartNumberingAfterBreak="0">
    <w:nsid w:val="522A5867"/>
    <w:multiLevelType w:val="hybridMultilevel"/>
    <w:tmpl w:val="47482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5" w15:restartNumberingAfterBreak="0">
    <w:nsid w:val="522F24AF"/>
    <w:multiLevelType w:val="hybridMultilevel"/>
    <w:tmpl w:val="EC644D3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26" w15:restartNumberingAfterBreak="0">
    <w:nsid w:val="523323FA"/>
    <w:multiLevelType w:val="hybridMultilevel"/>
    <w:tmpl w:val="DBD4F708"/>
    <w:lvl w:ilvl="0" w:tplc="04090001">
      <w:start w:val="1"/>
      <w:numFmt w:val="bullet"/>
      <w:lvlText w:val=""/>
      <w:lvlJc w:val="left"/>
      <w:pPr>
        <w:ind w:left="1200" w:hanging="420"/>
      </w:pPr>
      <w:rPr>
        <w:rFonts w:ascii="Wingdings" w:hAnsi="Wingdings" w:hint="default"/>
      </w:rPr>
    </w:lvl>
    <w:lvl w:ilvl="1" w:tplc="04090003">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27" w15:restartNumberingAfterBreak="0">
    <w:nsid w:val="523E4B0E"/>
    <w:multiLevelType w:val="hybridMultilevel"/>
    <w:tmpl w:val="72F0C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8" w15:restartNumberingAfterBreak="0">
    <w:nsid w:val="523E5AEE"/>
    <w:multiLevelType w:val="hybridMultilevel"/>
    <w:tmpl w:val="D334163A"/>
    <w:lvl w:ilvl="0" w:tplc="0384401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9" w15:restartNumberingAfterBreak="0">
    <w:nsid w:val="52677123"/>
    <w:multiLevelType w:val="hybridMultilevel"/>
    <w:tmpl w:val="324E54C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0" w15:restartNumberingAfterBreak="0">
    <w:nsid w:val="526D675F"/>
    <w:multiLevelType w:val="hybridMultilevel"/>
    <w:tmpl w:val="86E8FF72"/>
    <w:lvl w:ilvl="0" w:tplc="04090003">
      <w:start w:val="1"/>
      <w:numFmt w:val="bullet"/>
      <w:lvlText w:val="o"/>
      <w:lvlJc w:val="left"/>
      <w:pPr>
        <w:ind w:left="420" w:hanging="420"/>
      </w:pPr>
      <w:rPr>
        <w:rFonts w:ascii="Courier New" w:hAnsi="Courier New" w:cs="Courier New"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31" w15:restartNumberingAfterBreak="0">
    <w:nsid w:val="526F2A12"/>
    <w:multiLevelType w:val="hybridMultilevel"/>
    <w:tmpl w:val="4CCEF4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2" w15:restartNumberingAfterBreak="0">
    <w:nsid w:val="527C36CD"/>
    <w:multiLevelType w:val="hybridMultilevel"/>
    <w:tmpl w:val="497441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3" w15:restartNumberingAfterBreak="0">
    <w:nsid w:val="52BA68EB"/>
    <w:multiLevelType w:val="multilevel"/>
    <w:tmpl w:val="A7D8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4" w15:restartNumberingAfterBreak="0">
    <w:nsid w:val="52C505CD"/>
    <w:multiLevelType w:val="multilevel"/>
    <w:tmpl w:val="7D8A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5" w15:restartNumberingAfterBreak="0">
    <w:nsid w:val="52D73E6F"/>
    <w:multiLevelType w:val="hybridMultilevel"/>
    <w:tmpl w:val="D92AB69E"/>
    <w:lvl w:ilvl="0" w:tplc="49408DA6">
      <w:start w:val="1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6" w15:restartNumberingAfterBreak="0">
    <w:nsid w:val="52D74DBC"/>
    <w:multiLevelType w:val="multilevel"/>
    <w:tmpl w:val="F3AE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7" w15:restartNumberingAfterBreak="0">
    <w:nsid w:val="52DF764A"/>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8" w15:restartNumberingAfterBreak="0">
    <w:nsid w:val="52F37EBD"/>
    <w:multiLevelType w:val="multilevel"/>
    <w:tmpl w:val="DBFE32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39" w15:restartNumberingAfterBreak="0">
    <w:nsid w:val="52F4294D"/>
    <w:multiLevelType w:val="hybridMultilevel"/>
    <w:tmpl w:val="F3ACCDE2"/>
    <w:lvl w:ilvl="0" w:tplc="04090003">
      <w:start w:val="1"/>
      <w:numFmt w:val="bullet"/>
      <w:lvlText w:val="o"/>
      <w:lvlJc w:val="left"/>
      <w:pPr>
        <w:ind w:left="420" w:hanging="420"/>
      </w:pPr>
      <w:rPr>
        <w:rFonts w:ascii="Courier New" w:hAnsi="Courier New" w:cs="Courier New" w:hint="default"/>
      </w:rPr>
    </w:lvl>
    <w:lvl w:ilvl="1" w:tplc="D22C65F6">
      <w:start w:val="2"/>
      <w:numFmt w:val="lowerLetter"/>
      <w:lvlText w:val="%2."/>
      <w:lvlJc w:val="left"/>
      <w:pPr>
        <w:ind w:left="840" w:hanging="420"/>
      </w:pPr>
      <w:rPr>
        <w:rFonts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0" w15:restartNumberingAfterBreak="0">
    <w:nsid w:val="53093E01"/>
    <w:multiLevelType w:val="hybridMultilevel"/>
    <w:tmpl w:val="EF308402"/>
    <w:lvl w:ilvl="0" w:tplc="621402A0">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1" w15:restartNumberingAfterBreak="0">
    <w:nsid w:val="53134884"/>
    <w:multiLevelType w:val="multilevel"/>
    <w:tmpl w:val="51E6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2" w15:restartNumberingAfterBreak="0">
    <w:nsid w:val="53162AD7"/>
    <w:multiLevelType w:val="hybridMultilevel"/>
    <w:tmpl w:val="877AD4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3" w15:restartNumberingAfterBreak="0">
    <w:nsid w:val="531A646D"/>
    <w:multiLevelType w:val="hybridMultilevel"/>
    <w:tmpl w:val="023C0FD6"/>
    <w:lvl w:ilvl="0" w:tplc="A2E0FCF2">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4" w15:restartNumberingAfterBreak="0">
    <w:nsid w:val="533272D7"/>
    <w:multiLevelType w:val="multilevel"/>
    <w:tmpl w:val="E2708B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45" w15:restartNumberingAfterBreak="0">
    <w:nsid w:val="53356284"/>
    <w:multiLevelType w:val="hybridMultilevel"/>
    <w:tmpl w:val="10BE96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6" w15:restartNumberingAfterBreak="0">
    <w:nsid w:val="533A264C"/>
    <w:multiLevelType w:val="hybridMultilevel"/>
    <w:tmpl w:val="FB220350"/>
    <w:lvl w:ilvl="0" w:tplc="EC528996">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1347" w15:restartNumberingAfterBreak="0">
    <w:nsid w:val="53563EEB"/>
    <w:multiLevelType w:val="multilevel"/>
    <w:tmpl w:val="D77E86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48" w15:restartNumberingAfterBreak="0">
    <w:nsid w:val="535B0F02"/>
    <w:multiLevelType w:val="multilevel"/>
    <w:tmpl w:val="F970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9" w15:restartNumberingAfterBreak="0">
    <w:nsid w:val="53604440"/>
    <w:multiLevelType w:val="multilevel"/>
    <w:tmpl w:val="0EA8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0" w15:restartNumberingAfterBreak="0">
    <w:nsid w:val="53702EB7"/>
    <w:multiLevelType w:val="hybridMultilevel"/>
    <w:tmpl w:val="F7AC0E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1" w15:restartNumberingAfterBreak="0">
    <w:nsid w:val="537441A8"/>
    <w:multiLevelType w:val="hybridMultilevel"/>
    <w:tmpl w:val="F2F09E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2" w15:restartNumberingAfterBreak="0">
    <w:nsid w:val="537E5BD0"/>
    <w:multiLevelType w:val="hybridMultilevel"/>
    <w:tmpl w:val="E440324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53" w15:restartNumberingAfterBreak="0">
    <w:nsid w:val="538B347A"/>
    <w:multiLevelType w:val="hybridMultilevel"/>
    <w:tmpl w:val="9A16BB34"/>
    <w:lvl w:ilvl="0" w:tplc="855C7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4" w15:restartNumberingAfterBreak="0">
    <w:nsid w:val="538D1625"/>
    <w:multiLevelType w:val="hybridMultilevel"/>
    <w:tmpl w:val="9C6ED8B2"/>
    <w:lvl w:ilvl="0" w:tplc="F75AFAA8">
      <w:start w:val="12"/>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5" w15:restartNumberingAfterBreak="0">
    <w:nsid w:val="539260B0"/>
    <w:multiLevelType w:val="hybridMultilevel"/>
    <w:tmpl w:val="2E0017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6" w15:restartNumberingAfterBreak="0">
    <w:nsid w:val="53A4146C"/>
    <w:multiLevelType w:val="multilevel"/>
    <w:tmpl w:val="33E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7" w15:restartNumberingAfterBreak="0">
    <w:nsid w:val="53A47A3F"/>
    <w:multiLevelType w:val="hybridMultilevel"/>
    <w:tmpl w:val="95E8891A"/>
    <w:lvl w:ilvl="0" w:tplc="A6545464">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8" w15:restartNumberingAfterBreak="0">
    <w:nsid w:val="53AC3370"/>
    <w:multiLevelType w:val="hybridMultilevel"/>
    <w:tmpl w:val="3796E8E6"/>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9" w15:restartNumberingAfterBreak="0">
    <w:nsid w:val="53B50CD9"/>
    <w:multiLevelType w:val="hybridMultilevel"/>
    <w:tmpl w:val="1C4A86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0" w15:restartNumberingAfterBreak="0">
    <w:nsid w:val="53BE6108"/>
    <w:multiLevelType w:val="hybridMultilevel"/>
    <w:tmpl w:val="B66E4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1" w15:restartNumberingAfterBreak="0">
    <w:nsid w:val="53E364A4"/>
    <w:multiLevelType w:val="hybridMultilevel"/>
    <w:tmpl w:val="5976744E"/>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2" w15:restartNumberingAfterBreak="0">
    <w:nsid w:val="53E65659"/>
    <w:multiLevelType w:val="hybridMultilevel"/>
    <w:tmpl w:val="C7D001FE"/>
    <w:lvl w:ilvl="0" w:tplc="FFFFFFFF">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1363" w15:restartNumberingAfterBreak="0">
    <w:nsid w:val="53EC3938"/>
    <w:multiLevelType w:val="hybridMultilevel"/>
    <w:tmpl w:val="D9342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4" w15:restartNumberingAfterBreak="0">
    <w:nsid w:val="53F93749"/>
    <w:multiLevelType w:val="hybridMultilevel"/>
    <w:tmpl w:val="10BE96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5" w15:restartNumberingAfterBreak="0">
    <w:nsid w:val="53FC2085"/>
    <w:multiLevelType w:val="hybridMultilevel"/>
    <w:tmpl w:val="70DE644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66" w15:restartNumberingAfterBreak="0">
    <w:nsid w:val="54132C98"/>
    <w:multiLevelType w:val="multilevel"/>
    <w:tmpl w:val="1DD4A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7" w15:restartNumberingAfterBreak="0">
    <w:nsid w:val="541A2EB0"/>
    <w:multiLevelType w:val="hybridMultilevel"/>
    <w:tmpl w:val="2C9E19A0"/>
    <w:lvl w:ilvl="0" w:tplc="FFFFFFFF">
      <w:start w:val="1"/>
      <w:numFmt w:val="decimal"/>
      <w:lvlText w:val="%1."/>
      <w:lvlJc w:val="left"/>
      <w:pPr>
        <w:ind w:left="1140" w:hanging="360"/>
      </w:pPr>
      <w:rPr>
        <w:rFonts w:hint="default"/>
      </w:rPr>
    </w:lvl>
    <w:lvl w:ilvl="1" w:tplc="FFFFFFFF">
      <w:start w:val="1"/>
      <w:numFmt w:val="bullet"/>
      <w:lvlText w:val=""/>
      <w:lvlJc w:val="left"/>
      <w:pPr>
        <w:ind w:left="1980" w:hanging="480"/>
      </w:pPr>
      <w:rPr>
        <w:rFonts w:ascii="Symbol" w:hAnsi="Symbol" w:hint="default"/>
      </w:r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368" w15:restartNumberingAfterBreak="0">
    <w:nsid w:val="541C6D0B"/>
    <w:multiLevelType w:val="multilevel"/>
    <w:tmpl w:val="FABC89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69" w15:restartNumberingAfterBreak="0">
    <w:nsid w:val="542E23C4"/>
    <w:multiLevelType w:val="hybridMultilevel"/>
    <w:tmpl w:val="8FE851A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70" w15:restartNumberingAfterBreak="0">
    <w:nsid w:val="543A05EA"/>
    <w:multiLevelType w:val="hybridMultilevel"/>
    <w:tmpl w:val="7F36D2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1" w15:restartNumberingAfterBreak="0">
    <w:nsid w:val="54712AC6"/>
    <w:multiLevelType w:val="multilevel"/>
    <w:tmpl w:val="6EFAC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2" w15:restartNumberingAfterBreak="0">
    <w:nsid w:val="5485303D"/>
    <w:multiLevelType w:val="hybridMultilevel"/>
    <w:tmpl w:val="7BEA266C"/>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3" w15:restartNumberingAfterBreak="0">
    <w:nsid w:val="548F3471"/>
    <w:multiLevelType w:val="hybridMultilevel"/>
    <w:tmpl w:val="5D305F78"/>
    <w:lvl w:ilvl="0" w:tplc="04090011">
      <w:start w:val="1"/>
      <w:numFmt w:val="decimal"/>
      <w:lvlText w:val="%1)"/>
      <w:lvlJc w:val="left"/>
      <w:pPr>
        <w:ind w:left="867" w:hanging="420"/>
      </w:pPr>
    </w:lvl>
    <w:lvl w:ilvl="1" w:tplc="04090019" w:tentative="1">
      <w:start w:val="1"/>
      <w:numFmt w:val="lowerLetter"/>
      <w:lvlText w:val="%2)"/>
      <w:lvlJc w:val="left"/>
      <w:pPr>
        <w:ind w:left="1287" w:hanging="420"/>
      </w:pPr>
    </w:lvl>
    <w:lvl w:ilvl="2" w:tplc="0409001B" w:tentative="1">
      <w:start w:val="1"/>
      <w:numFmt w:val="lowerRoman"/>
      <w:lvlText w:val="%3."/>
      <w:lvlJc w:val="right"/>
      <w:pPr>
        <w:ind w:left="1707" w:hanging="420"/>
      </w:pPr>
    </w:lvl>
    <w:lvl w:ilvl="3" w:tplc="0409000F" w:tentative="1">
      <w:start w:val="1"/>
      <w:numFmt w:val="decimal"/>
      <w:lvlText w:val="%4."/>
      <w:lvlJc w:val="left"/>
      <w:pPr>
        <w:ind w:left="2127" w:hanging="420"/>
      </w:pPr>
    </w:lvl>
    <w:lvl w:ilvl="4" w:tplc="04090019" w:tentative="1">
      <w:start w:val="1"/>
      <w:numFmt w:val="lowerLetter"/>
      <w:lvlText w:val="%5)"/>
      <w:lvlJc w:val="left"/>
      <w:pPr>
        <w:ind w:left="2547" w:hanging="420"/>
      </w:pPr>
    </w:lvl>
    <w:lvl w:ilvl="5" w:tplc="0409001B" w:tentative="1">
      <w:start w:val="1"/>
      <w:numFmt w:val="lowerRoman"/>
      <w:lvlText w:val="%6."/>
      <w:lvlJc w:val="right"/>
      <w:pPr>
        <w:ind w:left="2967" w:hanging="420"/>
      </w:pPr>
    </w:lvl>
    <w:lvl w:ilvl="6" w:tplc="0409000F" w:tentative="1">
      <w:start w:val="1"/>
      <w:numFmt w:val="decimal"/>
      <w:lvlText w:val="%7."/>
      <w:lvlJc w:val="left"/>
      <w:pPr>
        <w:ind w:left="3387" w:hanging="420"/>
      </w:pPr>
    </w:lvl>
    <w:lvl w:ilvl="7" w:tplc="04090019" w:tentative="1">
      <w:start w:val="1"/>
      <w:numFmt w:val="lowerLetter"/>
      <w:lvlText w:val="%8)"/>
      <w:lvlJc w:val="left"/>
      <w:pPr>
        <w:ind w:left="3807" w:hanging="420"/>
      </w:pPr>
    </w:lvl>
    <w:lvl w:ilvl="8" w:tplc="0409001B" w:tentative="1">
      <w:start w:val="1"/>
      <w:numFmt w:val="lowerRoman"/>
      <w:lvlText w:val="%9."/>
      <w:lvlJc w:val="right"/>
      <w:pPr>
        <w:ind w:left="4227" w:hanging="420"/>
      </w:pPr>
    </w:lvl>
  </w:abstractNum>
  <w:abstractNum w:abstractNumId="1374" w15:restartNumberingAfterBreak="0">
    <w:nsid w:val="549941DC"/>
    <w:multiLevelType w:val="hybridMultilevel"/>
    <w:tmpl w:val="B1DE1CB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75" w15:restartNumberingAfterBreak="0">
    <w:nsid w:val="549C2DB9"/>
    <w:multiLevelType w:val="hybridMultilevel"/>
    <w:tmpl w:val="DBE201BC"/>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76" w15:restartNumberingAfterBreak="0">
    <w:nsid w:val="54C96137"/>
    <w:multiLevelType w:val="hybridMultilevel"/>
    <w:tmpl w:val="9D16EE1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77" w15:restartNumberingAfterBreak="0">
    <w:nsid w:val="54D10DFD"/>
    <w:multiLevelType w:val="hybridMultilevel"/>
    <w:tmpl w:val="B652FA78"/>
    <w:lvl w:ilvl="0" w:tplc="75D84E98">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8" w15:restartNumberingAfterBreak="0">
    <w:nsid w:val="54DF3E5A"/>
    <w:multiLevelType w:val="hybridMultilevel"/>
    <w:tmpl w:val="D754338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79" w15:restartNumberingAfterBreak="0">
    <w:nsid w:val="55044D9A"/>
    <w:multiLevelType w:val="hybridMultilevel"/>
    <w:tmpl w:val="F9FE1C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0" w15:restartNumberingAfterBreak="0">
    <w:nsid w:val="55200549"/>
    <w:multiLevelType w:val="hybridMultilevel"/>
    <w:tmpl w:val="3A009B3E"/>
    <w:lvl w:ilvl="0" w:tplc="FFFFFFFF">
      <w:start w:val="1"/>
      <w:numFmt w:val="decimal"/>
      <w:lvlText w:val="%1."/>
      <w:lvlJc w:val="left"/>
      <w:pPr>
        <w:ind w:left="360" w:hanging="360"/>
      </w:pPr>
      <w:rPr>
        <w:rFonts w:asciiTheme="minorEastAsia" w:eastAsiaTheme="minorEastAsia" w:hAnsiTheme="minorEastAs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1" w15:restartNumberingAfterBreak="0">
    <w:nsid w:val="553B082A"/>
    <w:multiLevelType w:val="hybridMultilevel"/>
    <w:tmpl w:val="A2C0304E"/>
    <w:lvl w:ilvl="0" w:tplc="5128C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2" w15:restartNumberingAfterBreak="0">
    <w:nsid w:val="55480398"/>
    <w:multiLevelType w:val="multilevel"/>
    <w:tmpl w:val="0910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3" w15:restartNumberingAfterBreak="0">
    <w:nsid w:val="555F5869"/>
    <w:multiLevelType w:val="hybridMultilevel"/>
    <w:tmpl w:val="6762A828"/>
    <w:lvl w:ilvl="0" w:tplc="66F6501A">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4" w15:restartNumberingAfterBreak="0">
    <w:nsid w:val="55612ED7"/>
    <w:multiLevelType w:val="hybridMultilevel"/>
    <w:tmpl w:val="1ED66E3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85" w15:restartNumberingAfterBreak="0">
    <w:nsid w:val="55660151"/>
    <w:multiLevelType w:val="hybridMultilevel"/>
    <w:tmpl w:val="3B2A48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6" w15:restartNumberingAfterBreak="0">
    <w:nsid w:val="55764737"/>
    <w:multiLevelType w:val="hybridMultilevel"/>
    <w:tmpl w:val="1332A30C"/>
    <w:lvl w:ilvl="0" w:tplc="A1ACC9A2">
      <w:start w:val="1"/>
      <w:numFmt w:val="decimal"/>
      <w:lvlText w:val="%1."/>
      <w:lvlJc w:val="left"/>
      <w:pPr>
        <w:ind w:left="1140" w:hanging="420"/>
      </w:pPr>
      <w:rPr>
        <w:rFonts w:asciiTheme="minorHAnsi" w:eastAsiaTheme="minorHAnsi" w:hAnsiTheme="minorHAnsi" w:hint="default"/>
      </w:rPr>
    </w:lvl>
    <w:lvl w:ilvl="1" w:tplc="8D522324">
      <w:start w:val="1"/>
      <w:numFmt w:val="decimal"/>
      <w:lvlText w:val="%2)"/>
      <w:lvlJc w:val="left"/>
      <w:pPr>
        <w:ind w:left="1500" w:hanging="360"/>
      </w:pPr>
      <w:rPr>
        <w:rFont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87" w15:restartNumberingAfterBreak="0">
    <w:nsid w:val="557D6622"/>
    <w:multiLevelType w:val="hybridMultilevel"/>
    <w:tmpl w:val="D512AE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8" w15:restartNumberingAfterBreak="0">
    <w:nsid w:val="557F292A"/>
    <w:multiLevelType w:val="hybridMultilevel"/>
    <w:tmpl w:val="BAEA447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89" w15:restartNumberingAfterBreak="0">
    <w:nsid w:val="5580690F"/>
    <w:multiLevelType w:val="hybridMultilevel"/>
    <w:tmpl w:val="F8C67614"/>
    <w:lvl w:ilvl="0" w:tplc="3B5810F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0" w15:restartNumberingAfterBreak="0">
    <w:nsid w:val="559A3430"/>
    <w:multiLevelType w:val="hybridMultilevel"/>
    <w:tmpl w:val="C504C74E"/>
    <w:lvl w:ilvl="0" w:tplc="6D54B0B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91" w15:restartNumberingAfterBreak="0">
    <w:nsid w:val="55A0303D"/>
    <w:multiLevelType w:val="hybridMultilevel"/>
    <w:tmpl w:val="70E80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2" w15:restartNumberingAfterBreak="0">
    <w:nsid w:val="55A723C0"/>
    <w:multiLevelType w:val="hybridMultilevel"/>
    <w:tmpl w:val="EAA0B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3" w15:restartNumberingAfterBreak="0">
    <w:nsid w:val="55BF365E"/>
    <w:multiLevelType w:val="hybridMultilevel"/>
    <w:tmpl w:val="D3A272DC"/>
    <w:lvl w:ilvl="0" w:tplc="4B882CB6">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4" w15:restartNumberingAfterBreak="0">
    <w:nsid w:val="55D176DA"/>
    <w:multiLevelType w:val="hybridMultilevel"/>
    <w:tmpl w:val="B628A30C"/>
    <w:lvl w:ilvl="0" w:tplc="69CA0C5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5" w15:restartNumberingAfterBreak="0">
    <w:nsid w:val="55DF0FDC"/>
    <w:multiLevelType w:val="hybridMultilevel"/>
    <w:tmpl w:val="ABD8FE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6" w15:restartNumberingAfterBreak="0">
    <w:nsid w:val="55ED358D"/>
    <w:multiLevelType w:val="hybridMultilevel"/>
    <w:tmpl w:val="F6B04A4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97" w15:restartNumberingAfterBreak="0">
    <w:nsid w:val="56331D37"/>
    <w:multiLevelType w:val="hybridMultilevel"/>
    <w:tmpl w:val="FC562C6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98" w15:restartNumberingAfterBreak="0">
    <w:nsid w:val="56386393"/>
    <w:multiLevelType w:val="hybridMultilevel"/>
    <w:tmpl w:val="A922F2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9" w15:restartNumberingAfterBreak="0">
    <w:nsid w:val="56387633"/>
    <w:multiLevelType w:val="hybridMultilevel"/>
    <w:tmpl w:val="BFE67684"/>
    <w:lvl w:ilvl="0" w:tplc="0686C69C">
      <w:start w:val="3"/>
      <w:numFmt w:val="decimal"/>
      <w:lvlText w:val="%1)"/>
      <w:lvlJc w:val="left"/>
      <w:pPr>
        <w:ind w:left="84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00" w15:restartNumberingAfterBreak="0">
    <w:nsid w:val="56401E2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1" w15:restartNumberingAfterBreak="0">
    <w:nsid w:val="565A0092"/>
    <w:multiLevelType w:val="hybridMultilevel"/>
    <w:tmpl w:val="D0FA976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2" w15:restartNumberingAfterBreak="0">
    <w:nsid w:val="565B1A3B"/>
    <w:multiLevelType w:val="hybridMultilevel"/>
    <w:tmpl w:val="3C92256C"/>
    <w:lvl w:ilvl="0" w:tplc="FFFFFFFF">
      <w:start w:val="1"/>
      <w:numFmt w:val="decimal"/>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403" w15:restartNumberingAfterBreak="0">
    <w:nsid w:val="56721987"/>
    <w:multiLevelType w:val="hybridMultilevel"/>
    <w:tmpl w:val="1D7EDB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4" w15:restartNumberingAfterBreak="0">
    <w:nsid w:val="567D3F47"/>
    <w:multiLevelType w:val="hybridMultilevel"/>
    <w:tmpl w:val="50ECCA0C"/>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5" w15:restartNumberingAfterBreak="0">
    <w:nsid w:val="567D407D"/>
    <w:multiLevelType w:val="hybridMultilevel"/>
    <w:tmpl w:val="4658FB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6" w15:restartNumberingAfterBreak="0">
    <w:nsid w:val="569143A1"/>
    <w:multiLevelType w:val="hybridMultilevel"/>
    <w:tmpl w:val="8C3A25E4"/>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07" w15:restartNumberingAfterBreak="0">
    <w:nsid w:val="569960A6"/>
    <w:multiLevelType w:val="hybridMultilevel"/>
    <w:tmpl w:val="AD9E2C5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08" w15:restartNumberingAfterBreak="0">
    <w:nsid w:val="56997263"/>
    <w:multiLevelType w:val="hybridMultilevel"/>
    <w:tmpl w:val="201C14FC"/>
    <w:lvl w:ilvl="0" w:tplc="D626293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9" w15:restartNumberingAfterBreak="0">
    <w:nsid w:val="56BB1C10"/>
    <w:multiLevelType w:val="multilevel"/>
    <w:tmpl w:val="9D54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0" w15:restartNumberingAfterBreak="0">
    <w:nsid w:val="56D90B0E"/>
    <w:multiLevelType w:val="hybridMultilevel"/>
    <w:tmpl w:val="853A6AF4"/>
    <w:lvl w:ilvl="0" w:tplc="1E249F60">
      <w:start w:val="13"/>
      <w:numFmt w:val="decimal"/>
      <w:lvlText w:val="%1)"/>
      <w:lvlJc w:val="left"/>
      <w:pPr>
        <w:ind w:left="12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1" w15:restartNumberingAfterBreak="0">
    <w:nsid w:val="56EE3D3B"/>
    <w:multiLevelType w:val="hybridMultilevel"/>
    <w:tmpl w:val="787223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2" w15:restartNumberingAfterBreak="0">
    <w:nsid w:val="56F132EE"/>
    <w:multiLevelType w:val="hybridMultilevel"/>
    <w:tmpl w:val="1C8C9CCC"/>
    <w:lvl w:ilvl="0" w:tplc="04090003">
      <w:start w:val="1"/>
      <w:numFmt w:val="bullet"/>
      <w:lvlText w:val="o"/>
      <w:lvlJc w:val="left"/>
      <w:pPr>
        <w:ind w:left="889" w:hanging="440"/>
      </w:pPr>
      <w:rPr>
        <w:rFonts w:ascii="Courier New" w:hAnsi="Courier New" w:cs="Courier New" w:hint="default"/>
      </w:rPr>
    </w:lvl>
    <w:lvl w:ilvl="1" w:tplc="04090003" w:tentative="1">
      <w:start w:val="1"/>
      <w:numFmt w:val="bullet"/>
      <w:lvlText w:val=""/>
      <w:lvlJc w:val="left"/>
      <w:pPr>
        <w:ind w:left="1329" w:hanging="440"/>
      </w:pPr>
      <w:rPr>
        <w:rFonts w:ascii="Wingdings" w:hAnsi="Wingdings" w:hint="default"/>
      </w:rPr>
    </w:lvl>
    <w:lvl w:ilvl="2" w:tplc="04090005" w:tentative="1">
      <w:start w:val="1"/>
      <w:numFmt w:val="bullet"/>
      <w:lvlText w:val=""/>
      <w:lvlJc w:val="left"/>
      <w:pPr>
        <w:ind w:left="1769" w:hanging="440"/>
      </w:pPr>
      <w:rPr>
        <w:rFonts w:ascii="Wingdings" w:hAnsi="Wingdings" w:hint="default"/>
      </w:rPr>
    </w:lvl>
    <w:lvl w:ilvl="3" w:tplc="04090001" w:tentative="1">
      <w:start w:val="1"/>
      <w:numFmt w:val="bullet"/>
      <w:lvlText w:val=""/>
      <w:lvlJc w:val="left"/>
      <w:pPr>
        <w:ind w:left="2209" w:hanging="440"/>
      </w:pPr>
      <w:rPr>
        <w:rFonts w:ascii="Wingdings" w:hAnsi="Wingdings" w:hint="default"/>
      </w:rPr>
    </w:lvl>
    <w:lvl w:ilvl="4" w:tplc="04090003" w:tentative="1">
      <w:start w:val="1"/>
      <w:numFmt w:val="bullet"/>
      <w:lvlText w:val=""/>
      <w:lvlJc w:val="left"/>
      <w:pPr>
        <w:ind w:left="2649" w:hanging="440"/>
      </w:pPr>
      <w:rPr>
        <w:rFonts w:ascii="Wingdings" w:hAnsi="Wingdings" w:hint="default"/>
      </w:rPr>
    </w:lvl>
    <w:lvl w:ilvl="5" w:tplc="04090005" w:tentative="1">
      <w:start w:val="1"/>
      <w:numFmt w:val="bullet"/>
      <w:lvlText w:val=""/>
      <w:lvlJc w:val="left"/>
      <w:pPr>
        <w:ind w:left="3089" w:hanging="440"/>
      </w:pPr>
      <w:rPr>
        <w:rFonts w:ascii="Wingdings" w:hAnsi="Wingdings" w:hint="default"/>
      </w:rPr>
    </w:lvl>
    <w:lvl w:ilvl="6" w:tplc="04090001" w:tentative="1">
      <w:start w:val="1"/>
      <w:numFmt w:val="bullet"/>
      <w:lvlText w:val=""/>
      <w:lvlJc w:val="left"/>
      <w:pPr>
        <w:ind w:left="3529" w:hanging="440"/>
      </w:pPr>
      <w:rPr>
        <w:rFonts w:ascii="Wingdings" w:hAnsi="Wingdings" w:hint="default"/>
      </w:rPr>
    </w:lvl>
    <w:lvl w:ilvl="7" w:tplc="04090003" w:tentative="1">
      <w:start w:val="1"/>
      <w:numFmt w:val="bullet"/>
      <w:lvlText w:val=""/>
      <w:lvlJc w:val="left"/>
      <w:pPr>
        <w:ind w:left="3969" w:hanging="440"/>
      </w:pPr>
      <w:rPr>
        <w:rFonts w:ascii="Wingdings" w:hAnsi="Wingdings" w:hint="default"/>
      </w:rPr>
    </w:lvl>
    <w:lvl w:ilvl="8" w:tplc="04090005" w:tentative="1">
      <w:start w:val="1"/>
      <w:numFmt w:val="bullet"/>
      <w:lvlText w:val=""/>
      <w:lvlJc w:val="left"/>
      <w:pPr>
        <w:ind w:left="4409" w:hanging="440"/>
      </w:pPr>
      <w:rPr>
        <w:rFonts w:ascii="Wingdings" w:hAnsi="Wingdings" w:hint="default"/>
      </w:rPr>
    </w:lvl>
  </w:abstractNum>
  <w:abstractNum w:abstractNumId="1413" w15:restartNumberingAfterBreak="0">
    <w:nsid w:val="56F24298"/>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4" w15:restartNumberingAfterBreak="0">
    <w:nsid w:val="571E5D5C"/>
    <w:multiLevelType w:val="hybridMultilevel"/>
    <w:tmpl w:val="CEFE922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15" w15:restartNumberingAfterBreak="0">
    <w:nsid w:val="5723131A"/>
    <w:multiLevelType w:val="hybridMultilevel"/>
    <w:tmpl w:val="F77008F6"/>
    <w:lvl w:ilvl="0" w:tplc="7E645E6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6" w15:restartNumberingAfterBreak="0">
    <w:nsid w:val="572748D4"/>
    <w:multiLevelType w:val="hybridMultilevel"/>
    <w:tmpl w:val="407A06A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17" w15:restartNumberingAfterBreak="0">
    <w:nsid w:val="57286500"/>
    <w:multiLevelType w:val="hybridMultilevel"/>
    <w:tmpl w:val="E2B49DB2"/>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18" w15:restartNumberingAfterBreak="0">
    <w:nsid w:val="574A74CE"/>
    <w:multiLevelType w:val="hybridMultilevel"/>
    <w:tmpl w:val="A32EBB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9" w15:restartNumberingAfterBreak="0">
    <w:nsid w:val="57675D38"/>
    <w:multiLevelType w:val="hybridMultilevel"/>
    <w:tmpl w:val="A3D227E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20" w15:restartNumberingAfterBreak="0">
    <w:nsid w:val="57744A96"/>
    <w:multiLevelType w:val="hybridMultilevel"/>
    <w:tmpl w:val="4DE82FE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21" w15:restartNumberingAfterBreak="0">
    <w:nsid w:val="577D1544"/>
    <w:multiLevelType w:val="hybridMultilevel"/>
    <w:tmpl w:val="3546463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2" w15:restartNumberingAfterBreak="0">
    <w:nsid w:val="57896044"/>
    <w:multiLevelType w:val="hybridMultilevel"/>
    <w:tmpl w:val="5246D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3" w15:restartNumberingAfterBreak="0">
    <w:nsid w:val="57941871"/>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4" w15:restartNumberingAfterBreak="0">
    <w:nsid w:val="57A04D47"/>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25" w15:restartNumberingAfterBreak="0">
    <w:nsid w:val="57B87F28"/>
    <w:multiLevelType w:val="multilevel"/>
    <w:tmpl w:val="ED1AB7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6" w15:restartNumberingAfterBreak="0">
    <w:nsid w:val="57BE63A8"/>
    <w:multiLevelType w:val="hybridMultilevel"/>
    <w:tmpl w:val="DE643E18"/>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427" w15:restartNumberingAfterBreak="0">
    <w:nsid w:val="57C84DA9"/>
    <w:multiLevelType w:val="hybridMultilevel"/>
    <w:tmpl w:val="25E054CC"/>
    <w:lvl w:ilvl="0" w:tplc="DECE492A">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8" w15:restartNumberingAfterBreak="0">
    <w:nsid w:val="57D010EE"/>
    <w:multiLevelType w:val="hybridMultilevel"/>
    <w:tmpl w:val="5E927E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29" w15:restartNumberingAfterBreak="0">
    <w:nsid w:val="57D13336"/>
    <w:multiLevelType w:val="hybridMultilevel"/>
    <w:tmpl w:val="A56816AA"/>
    <w:lvl w:ilvl="0" w:tplc="7E645E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0" w15:restartNumberingAfterBreak="0">
    <w:nsid w:val="57DB2629"/>
    <w:multiLevelType w:val="hybridMultilevel"/>
    <w:tmpl w:val="37786E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31" w15:restartNumberingAfterBreak="0">
    <w:nsid w:val="5803313A"/>
    <w:multiLevelType w:val="hybridMultilevel"/>
    <w:tmpl w:val="5ADE726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32" w15:restartNumberingAfterBreak="0">
    <w:nsid w:val="580F7514"/>
    <w:multiLevelType w:val="multilevel"/>
    <w:tmpl w:val="AA94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3" w15:restartNumberingAfterBreak="0">
    <w:nsid w:val="58130AB6"/>
    <w:multiLevelType w:val="hybridMultilevel"/>
    <w:tmpl w:val="4C6E8B58"/>
    <w:lvl w:ilvl="0" w:tplc="04090003">
      <w:start w:val="1"/>
      <w:numFmt w:val="bullet"/>
      <w:lvlText w:val="o"/>
      <w:lvlJc w:val="left"/>
      <w:pPr>
        <w:ind w:left="1220" w:hanging="440"/>
      </w:pPr>
      <w:rPr>
        <w:rFonts w:ascii="Courier New" w:hAnsi="Courier New" w:cs="Courier New"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434" w15:restartNumberingAfterBreak="0">
    <w:nsid w:val="58184870"/>
    <w:multiLevelType w:val="hybridMultilevel"/>
    <w:tmpl w:val="8B96897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35" w15:restartNumberingAfterBreak="0">
    <w:nsid w:val="581A3149"/>
    <w:multiLevelType w:val="hybridMultilevel"/>
    <w:tmpl w:val="08DADC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6" w15:restartNumberingAfterBreak="0">
    <w:nsid w:val="58200134"/>
    <w:multiLevelType w:val="hybridMultilevel"/>
    <w:tmpl w:val="2026BF1A"/>
    <w:lvl w:ilvl="0" w:tplc="7CDECDA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7" w15:restartNumberingAfterBreak="0">
    <w:nsid w:val="582428B4"/>
    <w:multiLevelType w:val="hybridMultilevel"/>
    <w:tmpl w:val="F5EC1C1A"/>
    <w:lvl w:ilvl="0" w:tplc="F1F6E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8" w15:restartNumberingAfterBreak="0">
    <w:nsid w:val="58421674"/>
    <w:multiLevelType w:val="hybridMultilevel"/>
    <w:tmpl w:val="19960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9" w15:restartNumberingAfterBreak="0">
    <w:nsid w:val="584C25A5"/>
    <w:multiLevelType w:val="multilevel"/>
    <w:tmpl w:val="CFE0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0" w15:restartNumberingAfterBreak="0">
    <w:nsid w:val="58614D7B"/>
    <w:multiLevelType w:val="multilevel"/>
    <w:tmpl w:val="004810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1" w15:restartNumberingAfterBreak="0">
    <w:nsid w:val="588F224E"/>
    <w:multiLevelType w:val="hybridMultilevel"/>
    <w:tmpl w:val="7A9AE4FC"/>
    <w:lvl w:ilvl="0" w:tplc="271224A2">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2" w15:restartNumberingAfterBreak="0">
    <w:nsid w:val="58906353"/>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3" w15:restartNumberingAfterBreak="0">
    <w:nsid w:val="58921CC7"/>
    <w:multiLevelType w:val="hybridMultilevel"/>
    <w:tmpl w:val="2B805AD4"/>
    <w:lvl w:ilvl="0" w:tplc="FFFFFFFF">
      <w:start w:val="1"/>
      <w:numFmt w:val="decimal"/>
      <w:lvlText w:val="%1)"/>
      <w:lvlJc w:val="left"/>
      <w:pPr>
        <w:ind w:left="981" w:hanging="420"/>
      </w:pPr>
    </w:lvl>
    <w:lvl w:ilvl="1" w:tplc="FFFFFFFF" w:tentative="1">
      <w:start w:val="1"/>
      <w:numFmt w:val="lowerLetter"/>
      <w:lvlText w:val="%2)"/>
      <w:lvlJc w:val="left"/>
      <w:pPr>
        <w:ind w:left="1401" w:hanging="420"/>
      </w:pPr>
    </w:lvl>
    <w:lvl w:ilvl="2" w:tplc="FFFFFFFF" w:tentative="1">
      <w:start w:val="1"/>
      <w:numFmt w:val="lowerRoman"/>
      <w:lvlText w:val="%3."/>
      <w:lvlJc w:val="right"/>
      <w:pPr>
        <w:ind w:left="1821" w:hanging="420"/>
      </w:pPr>
    </w:lvl>
    <w:lvl w:ilvl="3" w:tplc="FFFFFFFF" w:tentative="1">
      <w:start w:val="1"/>
      <w:numFmt w:val="decimal"/>
      <w:lvlText w:val="%4."/>
      <w:lvlJc w:val="left"/>
      <w:pPr>
        <w:ind w:left="2241" w:hanging="420"/>
      </w:pPr>
    </w:lvl>
    <w:lvl w:ilvl="4" w:tplc="FFFFFFFF" w:tentative="1">
      <w:start w:val="1"/>
      <w:numFmt w:val="lowerLetter"/>
      <w:lvlText w:val="%5)"/>
      <w:lvlJc w:val="left"/>
      <w:pPr>
        <w:ind w:left="2661" w:hanging="420"/>
      </w:pPr>
    </w:lvl>
    <w:lvl w:ilvl="5" w:tplc="FFFFFFFF" w:tentative="1">
      <w:start w:val="1"/>
      <w:numFmt w:val="lowerRoman"/>
      <w:lvlText w:val="%6."/>
      <w:lvlJc w:val="right"/>
      <w:pPr>
        <w:ind w:left="3081" w:hanging="420"/>
      </w:pPr>
    </w:lvl>
    <w:lvl w:ilvl="6" w:tplc="FFFFFFFF" w:tentative="1">
      <w:start w:val="1"/>
      <w:numFmt w:val="decimal"/>
      <w:lvlText w:val="%7."/>
      <w:lvlJc w:val="left"/>
      <w:pPr>
        <w:ind w:left="3501" w:hanging="420"/>
      </w:pPr>
    </w:lvl>
    <w:lvl w:ilvl="7" w:tplc="FFFFFFFF" w:tentative="1">
      <w:start w:val="1"/>
      <w:numFmt w:val="lowerLetter"/>
      <w:lvlText w:val="%8)"/>
      <w:lvlJc w:val="left"/>
      <w:pPr>
        <w:ind w:left="3921" w:hanging="420"/>
      </w:pPr>
    </w:lvl>
    <w:lvl w:ilvl="8" w:tplc="FFFFFFFF" w:tentative="1">
      <w:start w:val="1"/>
      <w:numFmt w:val="lowerRoman"/>
      <w:lvlText w:val="%9."/>
      <w:lvlJc w:val="right"/>
      <w:pPr>
        <w:ind w:left="4341" w:hanging="420"/>
      </w:pPr>
    </w:lvl>
  </w:abstractNum>
  <w:abstractNum w:abstractNumId="1444" w15:restartNumberingAfterBreak="0">
    <w:nsid w:val="589D43AF"/>
    <w:multiLevelType w:val="hybridMultilevel"/>
    <w:tmpl w:val="DFFA1C22"/>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5" w15:restartNumberingAfterBreak="0">
    <w:nsid w:val="58BC7BD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6" w15:restartNumberingAfterBreak="0">
    <w:nsid w:val="58D80C45"/>
    <w:multiLevelType w:val="hybridMultilevel"/>
    <w:tmpl w:val="AA24A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7" w15:restartNumberingAfterBreak="0">
    <w:nsid w:val="58E80F9C"/>
    <w:multiLevelType w:val="hybridMultilevel"/>
    <w:tmpl w:val="270077A0"/>
    <w:lvl w:ilvl="0" w:tplc="0409000F">
      <w:start w:val="1"/>
      <w:numFmt w:val="decimal"/>
      <w:lvlText w:val="%1."/>
      <w:lvlJc w:val="left"/>
      <w:pPr>
        <w:ind w:left="582" w:hanging="440"/>
      </w:p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448" w15:restartNumberingAfterBreak="0">
    <w:nsid w:val="58F31FC4"/>
    <w:multiLevelType w:val="hybridMultilevel"/>
    <w:tmpl w:val="A6F0F712"/>
    <w:lvl w:ilvl="0" w:tplc="377012E2">
      <w:start w:val="3"/>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9" w15:restartNumberingAfterBreak="0">
    <w:nsid w:val="59002B75"/>
    <w:multiLevelType w:val="hybridMultilevel"/>
    <w:tmpl w:val="A6F0AE4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0" w15:restartNumberingAfterBreak="0">
    <w:nsid w:val="59085610"/>
    <w:multiLevelType w:val="hybridMultilevel"/>
    <w:tmpl w:val="BA026236"/>
    <w:lvl w:ilvl="0" w:tplc="FFFFFFFF">
      <w:start w:val="1"/>
      <w:numFmt w:val="decimal"/>
      <w:lvlText w:val="%1)"/>
      <w:lvlJc w:val="left"/>
      <w:pPr>
        <w:ind w:left="630" w:hanging="420"/>
      </w:p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451" w15:restartNumberingAfterBreak="0">
    <w:nsid w:val="590D1C7E"/>
    <w:multiLevelType w:val="hybridMultilevel"/>
    <w:tmpl w:val="6CB49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2" w15:restartNumberingAfterBreak="0">
    <w:nsid w:val="590E33FA"/>
    <w:multiLevelType w:val="hybridMultilevel"/>
    <w:tmpl w:val="895648A6"/>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3" w15:restartNumberingAfterBreak="0">
    <w:nsid w:val="59126086"/>
    <w:multiLevelType w:val="hybridMultilevel"/>
    <w:tmpl w:val="162CD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4" w15:restartNumberingAfterBreak="0">
    <w:nsid w:val="59277151"/>
    <w:multiLevelType w:val="hybridMultilevel"/>
    <w:tmpl w:val="4C7A5F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55" w15:restartNumberingAfterBreak="0">
    <w:nsid w:val="593764BA"/>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6" w15:restartNumberingAfterBreak="0">
    <w:nsid w:val="59560669"/>
    <w:multiLevelType w:val="hybridMultilevel"/>
    <w:tmpl w:val="F4CE2E44"/>
    <w:lvl w:ilvl="0" w:tplc="0409000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57" w15:restartNumberingAfterBreak="0">
    <w:nsid w:val="59707993"/>
    <w:multiLevelType w:val="hybridMultilevel"/>
    <w:tmpl w:val="67FE1B28"/>
    <w:lvl w:ilvl="0" w:tplc="C570EB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8" w15:restartNumberingAfterBreak="0">
    <w:nsid w:val="5983368D"/>
    <w:multiLevelType w:val="multilevel"/>
    <w:tmpl w:val="EEBE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9" w15:restartNumberingAfterBreak="0">
    <w:nsid w:val="59850938"/>
    <w:multiLevelType w:val="hybridMultilevel"/>
    <w:tmpl w:val="4126B576"/>
    <w:lvl w:ilvl="0" w:tplc="0409000F">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60" w15:restartNumberingAfterBreak="0">
    <w:nsid w:val="59973269"/>
    <w:multiLevelType w:val="hybridMultilevel"/>
    <w:tmpl w:val="9F980AA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61" w15:restartNumberingAfterBreak="0">
    <w:nsid w:val="599C00B4"/>
    <w:multiLevelType w:val="hybridMultilevel"/>
    <w:tmpl w:val="B8BC81C0"/>
    <w:lvl w:ilvl="0" w:tplc="A2E0FCF2">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2" w15:restartNumberingAfterBreak="0">
    <w:nsid w:val="59A014BA"/>
    <w:multiLevelType w:val="hybridMultilevel"/>
    <w:tmpl w:val="CFF2F89A"/>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3" w15:restartNumberingAfterBreak="0">
    <w:nsid w:val="59AA1C96"/>
    <w:multiLevelType w:val="hybridMultilevel"/>
    <w:tmpl w:val="6696F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4" w15:restartNumberingAfterBreak="0">
    <w:nsid w:val="59C05784"/>
    <w:multiLevelType w:val="hybridMultilevel"/>
    <w:tmpl w:val="79D43A4A"/>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5" w15:restartNumberingAfterBreak="0">
    <w:nsid w:val="59C063C2"/>
    <w:multiLevelType w:val="hybridMultilevel"/>
    <w:tmpl w:val="CC58CAE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66" w15:restartNumberingAfterBreak="0">
    <w:nsid w:val="59DF013D"/>
    <w:multiLevelType w:val="hybridMultilevel"/>
    <w:tmpl w:val="704C9C74"/>
    <w:lvl w:ilvl="0" w:tplc="B5261580">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7" w15:restartNumberingAfterBreak="0">
    <w:nsid w:val="59E0319D"/>
    <w:multiLevelType w:val="hybridMultilevel"/>
    <w:tmpl w:val="88D27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8" w15:restartNumberingAfterBreak="0">
    <w:nsid w:val="59E163F2"/>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9" w15:restartNumberingAfterBreak="0">
    <w:nsid w:val="59E4396F"/>
    <w:multiLevelType w:val="hybridMultilevel"/>
    <w:tmpl w:val="4FBEB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0" w15:restartNumberingAfterBreak="0">
    <w:nsid w:val="59F426E8"/>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1" w15:restartNumberingAfterBreak="0">
    <w:nsid w:val="5A09538A"/>
    <w:multiLevelType w:val="multilevel"/>
    <w:tmpl w:val="525ACD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72" w15:restartNumberingAfterBreak="0">
    <w:nsid w:val="5A4C5655"/>
    <w:multiLevelType w:val="hybridMultilevel"/>
    <w:tmpl w:val="90707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3" w15:restartNumberingAfterBreak="0">
    <w:nsid w:val="5A8D21CC"/>
    <w:multiLevelType w:val="multilevel"/>
    <w:tmpl w:val="9EF0ED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4" w15:restartNumberingAfterBreak="0">
    <w:nsid w:val="5AA11FCA"/>
    <w:multiLevelType w:val="hybridMultilevel"/>
    <w:tmpl w:val="6BFAD4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5" w15:restartNumberingAfterBreak="0">
    <w:nsid w:val="5AAB13A4"/>
    <w:multiLevelType w:val="hybridMultilevel"/>
    <w:tmpl w:val="4C7A5FB2"/>
    <w:lvl w:ilvl="0" w:tplc="87C404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6" w15:restartNumberingAfterBreak="0">
    <w:nsid w:val="5AAD668E"/>
    <w:multiLevelType w:val="hybridMultilevel"/>
    <w:tmpl w:val="3C9CADE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77" w15:restartNumberingAfterBreak="0">
    <w:nsid w:val="5AD738B7"/>
    <w:multiLevelType w:val="hybridMultilevel"/>
    <w:tmpl w:val="EFF41E22"/>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478" w15:restartNumberingAfterBreak="0">
    <w:nsid w:val="5AE266A1"/>
    <w:multiLevelType w:val="hybridMultilevel"/>
    <w:tmpl w:val="4FB2E89E"/>
    <w:lvl w:ilvl="0" w:tplc="13DEB1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9" w15:restartNumberingAfterBreak="0">
    <w:nsid w:val="5AE552FF"/>
    <w:multiLevelType w:val="multilevel"/>
    <w:tmpl w:val="850C90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5AFD6715"/>
    <w:multiLevelType w:val="hybridMultilevel"/>
    <w:tmpl w:val="A0ECF0F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1" w15:restartNumberingAfterBreak="0">
    <w:nsid w:val="5B17577C"/>
    <w:multiLevelType w:val="hybridMultilevel"/>
    <w:tmpl w:val="25546EF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82" w15:restartNumberingAfterBreak="0">
    <w:nsid w:val="5B1B6861"/>
    <w:multiLevelType w:val="hybridMultilevel"/>
    <w:tmpl w:val="17FA428C"/>
    <w:lvl w:ilvl="0" w:tplc="398039F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3" w15:restartNumberingAfterBreak="0">
    <w:nsid w:val="5B341AA6"/>
    <w:multiLevelType w:val="hybridMultilevel"/>
    <w:tmpl w:val="2758A2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4" w15:restartNumberingAfterBreak="0">
    <w:nsid w:val="5B3B3DBA"/>
    <w:multiLevelType w:val="hybridMultilevel"/>
    <w:tmpl w:val="8258D4E6"/>
    <w:lvl w:ilvl="0" w:tplc="04090003">
      <w:start w:val="1"/>
      <w:numFmt w:val="bullet"/>
      <w:lvlText w:val="o"/>
      <w:lvlJc w:val="left"/>
      <w:pPr>
        <w:ind w:left="780" w:hanging="420"/>
      </w:pPr>
      <w:rPr>
        <w:rFonts w:ascii="Courier New" w:hAnsi="Courier New" w:cs="Courier New"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485" w15:restartNumberingAfterBreak="0">
    <w:nsid w:val="5B41209C"/>
    <w:multiLevelType w:val="hybridMultilevel"/>
    <w:tmpl w:val="8B3E4FA4"/>
    <w:lvl w:ilvl="0" w:tplc="E356FEF0">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6" w15:restartNumberingAfterBreak="0">
    <w:nsid w:val="5B4D6FEB"/>
    <w:multiLevelType w:val="hybridMultilevel"/>
    <w:tmpl w:val="D488EE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7" w15:restartNumberingAfterBreak="0">
    <w:nsid w:val="5B56380B"/>
    <w:multiLevelType w:val="hybridMultilevel"/>
    <w:tmpl w:val="9C028716"/>
    <w:lvl w:ilvl="0" w:tplc="F692CA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8" w15:restartNumberingAfterBreak="0">
    <w:nsid w:val="5B5B7A62"/>
    <w:multiLevelType w:val="hybridMultilevel"/>
    <w:tmpl w:val="4F38837E"/>
    <w:lvl w:ilvl="0" w:tplc="245ADA34">
      <w:start w:val="22"/>
      <w:numFmt w:val="decimal"/>
      <w:lvlText w:val="%1."/>
      <w:lvlJc w:val="left"/>
      <w:pPr>
        <w:ind w:left="420" w:hanging="420"/>
      </w:pPr>
      <w:rPr>
        <w:rFonts w:hint="eastAsia"/>
      </w:rPr>
    </w:lvl>
    <w:lvl w:ilvl="1" w:tplc="04090011">
      <w:start w:val="1"/>
      <w:numFmt w:val="decimal"/>
      <w:lvlText w:val="%2)"/>
      <w:lvlJc w:val="left"/>
      <w:pPr>
        <w:ind w:left="11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9" w15:restartNumberingAfterBreak="0">
    <w:nsid w:val="5B7A0E2C"/>
    <w:multiLevelType w:val="hybridMultilevel"/>
    <w:tmpl w:val="D78255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0" w15:restartNumberingAfterBreak="0">
    <w:nsid w:val="5B837778"/>
    <w:multiLevelType w:val="hybridMultilevel"/>
    <w:tmpl w:val="2D2434F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1" w15:restartNumberingAfterBreak="0">
    <w:nsid w:val="5B924052"/>
    <w:multiLevelType w:val="hybridMultilevel"/>
    <w:tmpl w:val="7EFAD4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92" w15:restartNumberingAfterBreak="0">
    <w:nsid w:val="5BA17C01"/>
    <w:multiLevelType w:val="hybridMultilevel"/>
    <w:tmpl w:val="2924CD7C"/>
    <w:lvl w:ilvl="0" w:tplc="FFFFFFFF">
      <w:start w:val="1"/>
      <w:numFmt w:val="lowerLetter"/>
      <w:lvlText w:val="%1."/>
      <w:lvlJc w:val="left"/>
      <w:pPr>
        <w:ind w:left="1440" w:hanging="36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93" w15:restartNumberingAfterBreak="0">
    <w:nsid w:val="5BAB0904"/>
    <w:multiLevelType w:val="hybridMultilevel"/>
    <w:tmpl w:val="473413D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94" w15:restartNumberingAfterBreak="0">
    <w:nsid w:val="5BCA2406"/>
    <w:multiLevelType w:val="hybridMultilevel"/>
    <w:tmpl w:val="4C084AA4"/>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95" w15:restartNumberingAfterBreak="0">
    <w:nsid w:val="5BDA052A"/>
    <w:multiLevelType w:val="hybridMultilevel"/>
    <w:tmpl w:val="71F087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6" w15:restartNumberingAfterBreak="0">
    <w:nsid w:val="5BF46C9F"/>
    <w:multiLevelType w:val="multilevel"/>
    <w:tmpl w:val="CA862E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7" w15:restartNumberingAfterBreak="0">
    <w:nsid w:val="5C1E2EE8"/>
    <w:multiLevelType w:val="multilevel"/>
    <w:tmpl w:val="732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8" w15:restartNumberingAfterBreak="0">
    <w:nsid w:val="5C21292F"/>
    <w:multiLevelType w:val="hybridMultilevel"/>
    <w:tmpl w:val="64E0515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99" w15:restartNumberingAfterBreak="0">
    <w:nsid w:val="5C3C4008"/>
    <w:multiLevelType w:val="hybridMultilevel"/>
    <w:tmpl w:val="5308F5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00" w15:restartNumberingAfterBreak="0">
    <w:nsid w:val="5C561BB5"/>
    <w:multiLevelType w:val="hybridMultilevel"/>
    <w:tmpl w:val="F4EEE3CE"/>
    <w:lvl w:ilvl="0" w:tplc="FFFFFFFF">
      <w:start w:val="1"/>
      <w:numFmt w:val="decimal"/>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501" w15:restartNumberingAfterBreak="0">
    <w:nsid w:val="5C6A0D8D"/>
    <w:multiLevelType w:val="hybridMultilevel"/>
    <w:tmpl w:val="0CBA7D08"/>
    <w:lvl w:ilvl="0" w:tplc="8D662334">
      <w:start w:val="1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2" w15:restartNumberingAfterBreak="0">
    <w:nsid w:val="5C7667A4"/>
    <w:multiLevelType w:val="hybridMultilevel"/>
    <w:tmpl w:val="3DF663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3" w15:restartNumberingAfterBreak="0">
    <w:nsid w:val="5C8F1600"/>
    <w:multiLevelType w:val="hybridMultilevel"/>
    <w:tmpl w:val="40185B00"/>
    <w:lvl w:ilvl="0" w:tplc="1674BFA8">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504" w15:restartNumberingAfterBreak="0">
    <w:nsid w:val="5C9221D3"/>
    <w:multiLevelType w:val="hybridMultilevel"/>
    <w:tmpl w:val="2B805AD4"/>
    <w:lvl w:ilvl="0" w:tplc="FFFFFFFF">
      <w:start w:val="1"/>
      <w:numFmt w:val="decimal"/>
      <w:lvlText w:val="%1)"/>
      <w:lvlJc w:val="left"/>
      <w:pPr>
        <w:ind w:left="981" w:hanging="420"/>
      </w:pPr>
    </w:lvl>
    <w:lvl w:ilvl="1" w:tplc="FFFFFFFF" w:tentative="1">
      <w:start w:val="1"/>
      <w:numFmt w:val="lowerLetter"/>
      <w:lvlText w:val="%2)"/>
      <w:lvlJc w:val="left"/>
      <w:pPr>
        <w:ind w:left="1401" w:hanging="420"/>
      </w:pPr>
    </w:lvl>
    <w:lvl w:ilvl="2" w:tplc="FFFFFFFF" w:tentative="1">
      <w:start w:val="1"/>
      <w:numFmt w:val="lowerRoman"/>
      <w:lvlText w:val="%3."/>
      <w:lvlJc w:val="right"/>
      <w:pPr>
        <w:ind w:left="1821" w:hanging="420"/>
      </w:pPr>
    </w:lvl>
    <w:lvl w:ilvl="3" w:tplc="FFFFFFFF" w:tentative="1">
      <w:start w:val="1"/>
      <w:numFmt w:val="decimal"/>
      <w:lvlText w:val="%4."/>
      <w:lvlJc w:val="left"/>
      <w:pPr>
        <w:ind w:left="2241" w:hanging="420"/>
      </w:pPr>
    </w:lvl>
    <w:lvl w:ilvl="4" w:tplc="FFFFFFFF" w:tentative="1">
      <w:start w:val="1"/>
      <w:numFmt w:val="lowerLetter"/>
      <w:lvlText w:val="%5)"/>
      <w:lvlJc w:val="left"/>
      <w:pPr>
        <w:ind w:left="2661" w:hanging="420"/>
      </w:pPr>
    </w:lvl>
    <w:lvl w:ilvl="5" w:tplc="FFFFFFFF" w:tentative="1">
      <w:start w:val="1"/>
      <w:numFmt w:val="lowerRoman"/>
      <w:lvlText w:val="%6."/>
      <w:lvlJc w:val="right"/>
      <w:pPr>
        <w:ind w:left="3081" w:hanging="420"/>
      </w:pPr>
    </w:lvl>
    <w:lvl w:ilvl="6" w:tplc="FFFFFFFF" w:tentative="1">
      <w:start w:val="1"/>
      <w:numFmt w:val="decimal"/>
      <w:lvlText w:val="%7."/>
      <w:lvlJc w:val="left"/>
      <w:pPr>
        <w:ind w:left="3501" w:hanging="420"/>
      </w:pPr>
    </w:lvl>
    <w:lvl w:ilvl="7" w:tplc="FFFFFFFF" w:tentative="1">
      <w:start w:val="1"/>
      <w:numFmt w:val="lowerLetter"/>
      <w:lvlText w:val="%8)"/>
      <w:lvlJc w:val="left"/>
      <w:pPr>
        <w:ind w:left="3921" w:hanging="420"/>
      </w:pPr>
    </w:lvl>
    <w:lvl w:ilvl="8" w:tplc="FFFFFFFF" w:tentative="1">
      <w:start w:val="1"/>
      <w:numFmt w:val="lowerRoman"/>
      <w:lvlText w:val="%9."/>
      <w:lvlJc w:val="right"/>
      <w:pPr>
        <w:ind w:left="4341" w:hanging="420"/>
      </w:pPr>
    </w:lvl>
  </w:abstractNum>
  <w:abstractNum w:abstractNumId="1505" w15:restartNumberingAfterBreak="0">
    <w:nsid w:val="5C976302"/>
    <w:multiLevelType w:val="hybridMultilevel"/>
    <w:tmpl w:val="1F8478A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06" w15:restartNumberingAfterBreak="0">
    <w:nsid w:val="5C9E69E0"/>
    <w:multiLevelType w:val="hybridMultilevel"/>
    <w:tmpl w:val="09CE923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7" w15:restartNumberingAfterBreak="0">
    <w:nsid w:val="5CB01480"/>
    <w:multiLevelType w:val="hybridMultilevel"/>
    <w:tmpl w:val="25DE311A"/>
    <w:lvl w:ilvl="0" w:tplc="D7C64AD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8" w15:restartNumberingAfterBreak="0">
    <w:nsid w:val="5CB42CF6"/>
    <w:multiLevelType w:val="hybridMultilevel"/>
    <w:tmpl w:val="138E9CEE"/>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09" w15:restartNumberingAfterBreak="0">
    <w:nsid w:val="5CB60B12"/>
    <w:multiLevelType w:val="hybridMultilevel"/>
    <w:tmpl w:val="CD864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0" w15:restartNumberingAfterBreak="0">
    <w:nsid w:val="5CC12C74"/>
    <w:multiLevelType w:val="hybridMultilevel"/>
    <w:tmpl w:val="19ECE2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1" w15:restartNumberingAfterBreak="0">
    <w:nsid w:val="5CED30A0"/>
    <w:multiLevelType w:val="multilevel"/>
    <w:tmpl w:val="5E32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2" w15:restartNumberingAfterBreak="0">
    <w:nsid w:val="5CFD2245"/>
    <w:multiLevelType w:val="hybridMultilevel"/>
    <w:tmpl w:val="865AB48C"/>
    <w:lvl w:ilvl="0" w:tplc="CEB242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3" w15:restartNumberingAfterBreak="0">
    <w:nsid w:val="5D01273F"/>
    <w:multiLevelType w:val="hybridMultilevel"/>
    <w:tmpl w:val="ACCECA86"/>
    <w:lvl w:ilvl="0" w:tplc="D22C65F6">
      <w:start w:val="2"/>
      <w:numFmt w:val="lowerLetter"/>
      <w:lvlText w:val="%1."/>
      <w:lvlJc w:val="left"/>
      <w:pPr>
        <w:ind w:left="840" w:hanging="420"/>
      </w:pPr>
      <w:rPr>
        <w:rFonts w:hint="eastAsia"/>
      </w:rPr>
    </w:lvl>
    <w:lvl w:ilvl="1" w:tplc="04090019">
      <w:start w:val="1"/>
      <w:numFmt w:val="lowerLetter"/>
      <w:lvlText w:val="%2)"/>
      <w:lvlJc w:val="left"/>
      <w:pPr>
        <w:ind w:left="180" w:hanging="420"/>
      </w:pPr>
    </w:lvl>
    <w:lvl w:ilvl="2" w:tplc="0409001B">
      <w:start w:val="1"/>
      <w:numFmt w:val="lowerRoman"/>
      <w:lvlText w:val="%3."/>
      <w:lvlJc w:val="right"/>
      <w:pPr>
        <w:ind w:left="600" w:hanging="420"/>
      </w:pPr>
    </w:lvl>
    <w:lvl w:ilvl="3" w:tplc="0409000F" w:tentative="1">
      <w:start w:val="1"/>
      <w:numFmt w:val="decimal"/>
      <w:lvlText w:val="%4."/>
      <w:lvlJc w:val="left"/>
      <w:pPr>
        <w:ind w:left="1020" w:hanging="420"/>
      </w:pPr>
    </w:lvl>
    <w:lvl w:ilvl="4" w:tplc="04090019" w:tentative="1">
      <w:start w:val="1"/>
      <w:numFmt w:val="lowerLetter"/>
      <w:lvlText w:val="%5)"/>
      <w:lvlJc w:val="left"/>
      <w:pPr>
        <w:ind w:left="1440" w:hanging="420"/>
      </w:pPr>
    </w:lvl>
    <w:lvl w:ilvl="5" w:tplc="0409001B" w:tentative="1">
      <w:start w:val="1"/>
      <w:numFmt w:val="lowerRoman"/>
      <w:lvlText w:val="%6."/>
      <w:lvlJc w:val="right"/>
      <w:pPr>
        <w:ind w:left="1860" w:hanging="420"/>
      </w:pPr>
    </w:lvl>
    <w:lvl w:ilvl="6" w:tplc="0409000F" w:tentative="1">
      <w:start w:val="1"/>
      <w:numFmt w:val="decimal"/>
      <w:lvlText w:val="%7."/>
      <w:lvlJc w:val="left"/>
      <w:pPr>
        <w:ind w:left="2280" w:hanging="420"/>
      </w:pPr>
    </w:lvl>
    <w:lvl w:ilvl="7" w:tplc="04090019" w:tentative="1">
      <w:start w:val="1"/>
      <w:numFmt w:val="lowerLetter"/>
      <w:lvlText w:val="%8)"/>
      <w:lvlJc w:val="left"/>
      <w:pPr>
        <w:ind w:left="2700" w:hanging="420"/>
      </w:pPr>
    </w:lvl>
    <w:lvl w:ilvl="8" w:tplc="0409001B" w:tentative="1">
      <w:start w:val="1"/>
      <w:numFmt w:val="lowerRoman"/>
      <w:lvlText w:val="%9."/>
      <w:lvlJc w:val="right"/>
      <w:pPr>
        <w:ind w:left="3120" w:hanging="420"/>
      </w:pPr>
    </w:lvl>
  </w:abstractNum>
  <w:abstractNum w:abstractNumId="1514" w15:restartNumberingAfterBreak="0">
    <w:nsid w:val="5D0306E2"/>
    <w:multiLevelType w:val="hybridMultilevel"/>
    <w:tmpl w:val="4BAECCCC"/>
    <w:lvl w:ilvl="0" w:tplc="04090003">
      <w:start w:val="1"/>
      <w:numFmt w:val="bullet"/>
      <w:lvlText w:val="o"/>
      <w:lvlJc w:val="left"/>
      <w:pPr>
        <w:ind w:left="1260" w:hanging="420"/>
      </w:pPr>
      <w:rPr>
        <w:rFonts w:ascii="Courier New" w:hAnsi="Courier New" w:cs="Courier New"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515" w15:restartNumberingAfterBreak="0">
    <w:nsid w:val="5D0376D8"/>
    <w:multiLevelType w:val="hybridMultilevel"/>
    <w:tmpl w:val="2520A7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6" w15:restartNumberingAfterBreak="0">
    <w:nsid w:val="5D037F2A"/>
    <w:multiLevelType w:val="hybridMultilevel"/>
    <w:tmpl w:val="0DE0A92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7" w15:restartNumberingAfterBreak="0">
    <w:nsid w:val="5D137B30"/>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18" w15:restartNumberingAfterBreak="0">
    <w:nsid w:val="5D1654B4"/>
    <w:multiLevelType w:val="hybridMultilevel"/>
    <w:tmpl w:val="E5940698"/>
    <w:lvl w:ilvl="0" w:tplc="133C4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9" w15:restartNumberingAfterBreak="0">
    <w:nsid w:val="5D280CB3"/>
    <w:multiLevelType w:val="multilevel"/>
    <w:tmpl w:val="E5C65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0" w15:restartNumberingAfterBreak="0">
    <w:nsid w:val="5D3510E6"/>
    <w:multiLevelType w:val="hybridMultilevel"/>
    <w:tmpl w:val="D69A598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21" w15:restartNumberingAfterBreak="0">
    <w:nsid w:val="5D3D4671"/>
    <w:multiLevelType w:val="hybridMultilevel"/>
    <w:tmpl w:val="3B547294"/>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22" w15:restartNumberingAfterBreak="0">
    <w:nsid w:val="5D3E501D"/>
    <w:multiLevelType w:val="hybridMultilevel"/>
    <w:tmpl w:val="4EB25DD2"/>
    <w:lvl w:ilvl="0" w:tplc="1930CDCE">
      <w:start w:val="2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3" w15:restartNumberingAfterBreak="0">
    <w:nsid w:val="5D4A3813"/>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524" w15:restartNumberingAfterBreak="0">
    <w:nsid w:val="5D4C665C"/>
    <w:multiLevelType w:val="hybridMultilevel"/>
    <w:tmpl w:val="3D8C78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5" w15:restartNumberingAfterBreak="0">
    <w:nsid w:val="5D6E7FFA"/>
    <w:multiLevelType w:val="hybridMultilevel"/>
    <w:tmpl w:val="DA6C22CE"/>
    <w:lvl w:ilvl="0" w:tplc="6DBADCF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6" w15:restartNumberingAfterBreak="0">
    <w:nsid w:val="5D7766AE"/>
    <w:multiLevelType w:val="hybridMultilevel"/>
    <w:tmpl w:val="C8DAEC1E"/>
    <w:lvl w:ilvl="0" w:tplc="04090001">
      <w:start w:val="1"/>
      <w:numFmt w:val="bullet"/>
      <w:lvlText w:val=""/>
      <w:lvlJc w:val="left"/>
      <w:pPr>
        <w:ind w:left="2176" w:hanging="420"/>
      </w:pPr>
      <w:rPr>
        <w:rFonts w:ascii="Wingdings" w:hAnsi="Wingdings" w:hint="default"/>
      </w:rPr>
    </w:lvl>
    <w:lvl w:ilvl="1" w:tplc="04090003">
      <w:start w:val="1"/>
      <w:numFmt w:val="bullet"/>
      <w:lvlText w:val=""/>
      <w:lvlJc w:val="left"/>
      <w:pPr>
        <w:ind w:left="2596" w:hanging="420"/>
      </w:pPr>
      <w:rPr>
        <w:rFonts w:ascii="Wingdings" w:hAnsi="Wingdings" w:hint="default"/>
      </w:rPr>
    </w:lvl>
    <w:lvl w:ilvl="2" w:tplc="04090005">
      <w:start w:val="1"/>
      <w:numFmt w:val="bullet"/>
      <w:lvlText w:val=""/>
      <w:lvlJc w:val="left"/>
      <w:pPr>
        <w:ind w:left="3016" w:hanging="420"/>
      </w:pPr>
      <w:rPr>
        <w:rFonts w:ascii="Wingdings" w:hAnsi="Wingdings" w:hint="default"/>
      </w:rPr>
    </w:lvl>
    <w:lvl w:ilvl="3" w:tplc="04090001" w:tentative="1">
      <w:start w:val="1"/>
      <w:numFmt w:val="bullet"/>
      <w:lvlText w:val=""/>
      <w:lvlJc w:val="left"/>
      <w:pPr>
        <w:ind w:left="3436" w:hanging="420"/>
      </w:pPr>
      <w:rPr>
        <w:rFonts w:ascii="Wingdings" w:hAnsi="Wingdings" w:hint="default"/>
      </w:rPr>
    </w:lvl>
    <w:lvl w:ilvl="4" w:tplc="04090003" w:tentative="1">
      <w:start w:val="1"/>
      <w:numFmt w:val="bullet"/>
      <w:lvlText w:val=""/>
      <w:lvlJc w:val="left"/>
      <w:pPr>
        <w:ind w:left="3856" w:hanging="420"/>
      </w:pPr>
      <w:rPr>
        <w:rFonts w:ascii="Wingdings" w:hAnsi="Wingdings" w:hint="default"/>
      </w:rPr>
    </w:lvl>
    <w:lvl w:ilvl="5" w:tplc="04090005" w:tentative="1">
      <w:start w:val="1"/>
      <w:numFmt w:val="bullet"/>
      <w:lvlText w:val=""/>
      <w:lvlJc w:val="left"/>
      <w:pPr>
        <w:ind w:left="4276" w:hanging="420"/>
      </w:pPr>
      <w:rPr>
        <w:rFonts w:ascii="Wingdings" w:hAnsi="Wingdings" w:hint="default"/>
      </w:rPr>
    </w:lvl>
    <w:lvl w:ilvl="6" w:tplc="04090001" w:tentative="1">
      <w:start w:val="1"/>
      <w:numFmt w:val="bullet"/>
      <w:lvlText w:val=""/>
      <w:lvlJc w:val="left"/>
      <w:pPr>
        <w:ind w:left="4696" w:hanging="420"/>
      </w:pPr>
      <w:rPr>
        <w:rFonts w:ascii="Wingdings" w:hAnsi="Wingdings" w:hint="default"/>
      </w:rPr>
    </w:lvl>
    <w:lvl w:ilvl="7" w:tplc="04090003" w:tentative="1">
      <w:start w:val="1"/>
      <w:numFmt w:val="bullet"/>
      <w:lvlText w:val=""/>
      <w:lvlJc w:val="left"/>
      <w:pPr>
        <w:ind w:left="5116" w:hanging="420"/>
      </w:pPr>
      <w:rPr>
        <w:rFonts w:ascii="Wingdings" w:hAnsi="Wingdings" w:hint="default"/>
      </w:rPr>
    </w:lvl>
    <w:lvl w:ilvl="8" w:tplc="04090005" w:tentative="1">
      <w:start w:val="1"/>
      <w:numFmt w:val="bullet"/>
      <w:lvlText w:val=""/>
      <w:lvlJc w:val="left"/>
      <w:pPr>
        <w:ind w:left="5536" w:hanging="420"/>
      </w:pPr>
      <w:rPr>
        <w:rFonts w:ascii="Wingdings" w:hAnsi="Wingdings" w:hint="default"/>
      </w:rPr>
    </w:lvl>
  </w:abstractNum>
  <w:abstractNum w:abstractNumId="1527" w15:restartNumberingAfterBreak="0">
    <w:nsid w:val="5D7811B5"/>
    <w:multiLevelType w:val="hybridMultilevel"/>
    <w:tmpl w:val="557CE134"/>
    <w:lvl w:ilvl="0" w:tplc="523A0A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8" w15:restartNumberingAfterBreak="0">
    <w:nsid w:val="5D7E716B"/>
    <w:multiLevelType w:val="hybridMultilevel"/>
    <w:tmpl w:val="21A2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9" w15:restartNumberingAfterBreak="0">
    <w:nsid w:val="5D7E7F9A"/>
    <w:multiLevelType w:val="hybridMultilevel"/>
    <w:tmpl w:val="0FDE2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0" w15:restartNumberingAfterBreak="0">
    <w:nsid w:val="5D7F2BAD"/>
    <w:multiLevelType w:val="hybridMultilevel"/>
    <w:tmpl w:val="6DAA72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1" w15:restartNumberingAfterBreak="0">
    <w:nsid w:val="5D804CFD"/>
    <w:multiLevelType w:val="multilevel"/>
    <w:tmpl w:val="926E28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2" w15:restartNumberingAfterBreak="0">
    <w:nsid w:val="5D95569E"/>
    <w:multiLevelType w:val="hybridMultilevel"/>
    <w:tmpl w:val="48F66622"/>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1533" w15:restartNumberingAfterBreak="0">
    <w:nsid w:val="5D98604F"/>
    <w:multiLevelType w:val="hybridMultilevel"/>
    <w:tmpl w:val="B0CADB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4" w15:restartNumberingAfterBreak="0">
    <w:nsid w:val="5DAF3ACE"/>
    <w:multiLevelType w:val="hybridMultilevel"/>
    <w:tmpl w:val="6178D0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35" w15:restartNumberingAfterBreak="0">
    <w:nsid w:val="5DB06395"/>
    <w:multiLevelType w:val="hybridMultilevel"/>
    <w:tmpl w:val="39C47E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36" w15:restartNumberingAfterBreak="0">
    <w:nsid w:val="5DB70771"/>
    <w:multiLevelType w:val="hybridMultilevel"/>
    <w:tmpl w:val="2A3EFF6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37" w15:restartNumberingAfterBreak="0">
    <w:nsid w:val="5DD4694C"/>
    <w:multiLevelType w:val="hybridMultilevel"/>
    <w:tmpl w:val="768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8" w15:restartNumberingAfterBreak="0">
    <w:nsid w:val="5E0B20F2"/>
    <w:multiLevelType w:val="hybridMultilevel"/>
    <w:tmpl w:val="2A08E420"/>
    <w:lvl w:ilvl="0" w:tplc="DD2A2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9" w15:restartNumberingAfterBreak="0">
    <w:nsid w:val="5E4F439A"/>
    <w:multiLevelType w:val="hybridMultilevel"/>
    <w:tmpl w:val="D41E0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0" w15:restartNumberingAfterBreak="0">
    <w:nsid w:val="5E551DBD"/>
    <w:multiLevelType w:val="hybridMultilevel"/>
    <w:tmpl w:val="2BF6DCB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41" w15:restartNumberingAfterBreak="0">
    <w:nsid w:val="5E594703"/>
    <w:multiLevelType w:val="hybridMultilevel"/>
    <w:tmpl w:val="0BCE3D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42" w15:restartNumberingAfterBreak="0">
    <w:nsid w:val="5E650F84"/>
    <w:multiLevelType w:val="hybridMultilevel"/>
    <w:tmpl w:val="D0E69F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3" w15:restartNumberingAfterBreak="0">
    <w:nsid w:val="5E786D1A"/>
    <w:multiLevelType w:val="hybridMultilevel"/>
    <w:tmpl w:val="50763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4" w15:restartNumberingAfterBreak="0">
    <w:nsid w:val="5E8025FF"/>
    <w:multiLevelType w:val="hybridMultilevel"/>
    <w:tmpl w:val="B24242EA"/>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5" w15:restartNumberingAfterBreak="0">
    <w:nsid w:val="5E9D09D8"/>
    <w:multiLevelType w:val="hybridMultilevel"/>
    <w:tmpl w:val="A7E821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6" w15:restartNumberingAfterBreak="0">
    <w:nsid w:val="5EC16887"/>
    <w:multiLevelType w:val="hybridMultilevel"/>
    <w:tmpl w:val="864A5F4E"/>
    <w:lvl w:ilvl="0" w:tplc="0890B8C8">
      <w:start w:val="1"/>
      <w:numFmt w:val="decimal"/>
      <w:lvlText w:val="%1."/>
      <w:lvlJc w:val="left"/>
      <w:pPr>
        <w:ind w:left="720" w:hanging="360"/>
      </w:pPr>
      <w:rPr>
        <w:rFonts w:asciiTheme="minorHAnsi" w:hAnsiTheme="minorHAns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7" w15:restartNumberingAfterBreak="0">
    <w:nsid w:val="5EE66F19"/>
    <w:multiLevelType w:val="hybridMultilevel"/>
    <w:tmpl w:val="D354D6D0"/>
    <w:lvl w:ilvl="0" w:tplc="FFFFFFFF">
      <w:start w:val="1"/>
      <w:numFmt w:val="decimal"/>
      <w:lvlText w:val="%1)"/>
      <w:lvlJc w:val="left"/>
      <w:pPr>
        <w:ind w:left="869" w:hanging="420"/>
      </w:pPr>
    </w:lvl>
    <w:lvl w:ilvl="1" w:tplc="FFFFFFFF" w:tentative="1">
      <w:start w:val="1"/>
      <w:numFmt w:val="lowerLetter"/>
      <w:lvlText w:val="%2)"/>
      <w:lvlJc w:val="left"/>
      <w:pPr>
        <w:ind w:left="1289" w:hanging="420"/>
      </w:pPr>
    </w:lvl>
    <w:lvl w:ilvl="2" w:tplc="FFFFFFFF" w:tentative="1">
      <w:start w:val="1"/>
      <w:numFmt w:val="lowerRoman"/>
      <w:lvlText w:val="%3."/>
      <w:lvlJc w:val="right"/>
      <w:pPr>
        <w:ind w:left="1709" w:hanging="420"/>
      </w:pPr>
    </w:lvl>
    <w:lvl w:ilvl="3" w:tplc="FFFFFFFF" w:tentative="1">
      <w:start w:val="1"/>
      <w:numFmt w:val="decimal"/>
      <w:lvlText w:val="%4."/>
      <w:lvlJc w:val="left"/>
      <w:pPr>
        <w:ind w:left="2129" w:hanging="420"/>
      </w:pPr>
    </w:lvl>
    <w:lvl w:ilvl="4" w:tplc="FFFFFFFF" w:tentative="1">
      <w:start w:val="1"/>
      <w:numFmt w:val="lowerLetter"/>
      <w:lvlText w:val="%5)"/>
      <w:lvlJc w:val="left"/>
      <w:pPr>
        <w:ind w:left="2549" w:hanging="420"/>
      </w:pPr>
    </w:lvl>
    <w:lvl w:ilvl="5" w:tplc="FFFFFFFF" w:tentative="1">
      <w:start w:val="1"/>
      <w:numFmt w:val="lowerRoman"/>
      <w:lvlText w:val="%6."/>
      <w:lvlJc w:val="right"/>
      <w:pPr>
        <w:ind w:left="2969" w:hanging="420"/>
      </w:pPr>
    </w:lvl>
    <w:lvl w:ilvl="6" w:tplc="FFFFFFFF" w:tentative="1">
      <w:start w:val="1"/>
      <w:numFmt w:val="decimal"/>
      <w:lvlText w:val="%7."/>
      <w:lvlJc w:val="left"/>
      <w:pPr>
        <w:ind w:left="3389" w:hanging="420"/>
      </w:pPr>
    </w:lvl>
    <w:lvl w:ilvl="7" w:tplc="FFFFFFFF" w:tentative="1">
      <w:start w:val="1"/>
      <w:numFmt w:val="lowerLetter"/>
      <w:lvlText w:val="%8)"/>
      <w:lvlJc w:val="left"/>
      <w:pPr>
        <w:ind w:left="3809" w:hanging="420"/>
      </w:pPr>
    </w:lvl>
    <w:lvl w:ilvl="8" w:tplc="FFFFFFFF" w:tentative="1">
      <w:start w:val="1"/>
      <w:numFmt w:val="lowerRoman"/>
      <w:lvlText w:val="%9."/>
      <w:lvlJc w:val="right"/>
      <w:pPr>
        <w:ind w:left="4229" w:hanging="420"/>
      </w:pPr>
    </w:lvl>
  </w:abstractNum>
  <w:abstractNum w:abstractNumId="1548" w15:restartNumberingAfterBreak="0">
    <w:nsid w:val="5EEE22CD"/>
    <w:multiLevelType w:val="hybridMultilevel"/>
    <w:tmpl w:val="7200D8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9" w15:restartNumberingAfterBreak="0">
    <w:nsid w:val="5F06314F"/>
    <w:multiLevelType w:val="hybridMultilevel"/>
    <w:tmpl w:val="DDCC9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0" w15:restartNumberingAfterBreak="0">
    <w:nsid w:val="5F161DA9"/>
    <w:multiLevelType w:val="hybridMultilevel"/>
    <w:tmpl w:val="106EAC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1" w15:restartNumberingAfterBreak="0">
    <w:nsid w:val="5F186E6F"/>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2" w15:restartNumberingAfterBreak="0">
    <w:nsid w:val="5F197CEC"/>
    <w:multiLevelType w:val="hybridMultilevel"/>
    <w:tmpl w:val="43B844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3" w15:restartNumberingAfterBreak="0">
    <w:nsid w:val="5F3073DA"/>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4" w15:restartNumberingAfterBreak="0">
    <w:nsid w:val="5F337C12"/>
    <w:multiLevelType w:val="hybridMultilevel"/>
    <w:tmpl w:val="35381A6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5" w15:restartNumberingAfterBreak="0">
    <w:nsid w:val="5F3C3C65"/>
    <w:multiLevelType w:val="hybridMultilevel"/>
    <w:tmpl w:val="7C7ACE28"/>
    <w:lvl w:ilvl="0" w:tplc="AC1AF754">
      <w:start w:val="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6" w15:restartNumberingAfterBreak="0">
    <w:nsid w:val="5F3E24F0"/>
    <w:multiLevelType w:val="hybridMultilevel"/>
    <w:tmpl w:val="B652FA78"/>
    <w:lvl w:ilvl="0" w:tplc="FFFFFFFF">
      <w:start w:val="1"/>
      <w:numFmt w:val="decimal"/>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57" w15:restartNumberingAfterBreak="0">
    <w:nsid w:val="5F546133"/>
    <w:multiLevelType w:val="hybridMultilevel"/>
    <w:tmpl w:val="6E1223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8" w15:restartNumberingAfterBreak="0">
    <w:nsid w:val="5F591283"/>
    <w:multiLevelType w:val="hybridMultilevel"/>
    <w:tmpl w:val="9F32DF7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9" w15:restartNumberingAfterBreak="0">
    <w:nsid w:val="5F591847"/>
    <w:multiLevelType w:val="hybridMultilevel"/>
    <w:tmpl w:val="546AD6CA"/>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0" w15:restartNumberingAfterBreak="0">
    <w:nsid w:val="5F66297C"/>
    <w:multiLevelType w:val="hybridMultilevel"/>
    <w:tmpl w:val="2B92E0E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1" w15:restartNumberingAfterBreak="0">
    <w:nsid w:val="5FD36358"/>
    <w:multiLevelType w:val="multilevel"/>
    <w:tmpl w:val="FF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2" w15:restartNumberingAfterBreak="0">
    <w:nsid w:val="5FFD3444"/>
    <w:multiLevelType w:val="hybridMultilevel"/>
    <w:tmpl w:val="06D6BE5C"/>
    <w:lvl w:ilvl="0" w:tplc="0FF81C30">
      <w:start w:val="1"/>
      <w:numFmt w:val="decimal"/>
      <w:lvlText w:val="%1."/>
      <w:lvlJc w:val="left"/>
      <w:pPr>
        <w:ind w:left="360" w:hanging="360"/>
      </w:pPr>
      <w:rPr>
        <w:rFonts w:hint="default"/>
      </w:rPr>
    </w:lvl>
    <w:lvl w:ilvl="1" w:tplc="04090011">
      <w:start w:val="1"/>
      <w:numFmt w:val="decimal"/>
      <w:lvlText w:val="%2)"/>
      <w:lvlJc w:val="left"/>
      <w:pPr>
        <w:ind w:left="860" w:hanging="44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3" w15:restartNumberingAfterBreak="0">
    <w:nsid w:val="60113009"/>
    <w:multiLevelType w:val="hybridMultilevel"/>
    <w:tmpl w:val="72524076"/>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4" w15:restartNumberingAfterBreak="0">
    <w:nsid w:val="601B2F93"/>
    <w:multiLevelType w:val="hybridMultilevel"/>
    <w:tmpl w:val="2D5EF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5" w15:restartNumberingAfterBreak="0">
    <w:nsid w:val="602407E5"/>
    <w:multiLevelType w:val="hybridMultilevel"/>
    <w:tmpl w:val="1F4E5E0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66" w15:restartNumberingAfterBreak="0">
    <w:nsid w:val="604F0354"/>
    <w:multiLevelType w:val="hybridMultilevel"/>
    <w:tmpl w:val="58E26DFE"/>
    <w:lvl w:ilvl="0" w:tplc="1E9006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7" w15:restartNumberingAfterBreak="0">
    <w:nsid w:val="606264F0"/>
    <w:multiLevelType w:val="multilevel"/>
    <w:tmpl w:val="0BFA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8" w15:restartNumberingAfterBreak="0">
    <w:nsid w:val="60636E0B"/>
    <w:multiLevelType w:val="hybridMultilevel"/>
    <w:tmpl w:val="B75A78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69" w15:restartNumberingAfterBreak="0">
    <w:nsid w:val="607A63BF"/>
    <w:multiLevelType w:val="hybridMultilevel"/>
    <w:tmpl w:val="286CF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0" w15:restartNumberingAfterBreak="0">
    <w:nsid w:val="607D6D68"/>
    <w:multiLevelType w:val="hybridMultilevel"/>
    <w:tmpl w:val="A5E4AC14"/>
    <w:lvl w:ilvl="0" w:tplc="FFFFFFFF">
      <w:start w:val="1"/>
      <w:numFmt w:val="decimal"/>
      <w:lvlText w:val="%1."/>
      <w:lvlJc w:val="left"/>
      <w:pPr>
        <w:ind w:left="360" w:hanging="360"/>
      </w:pPr>
      <w:rPr>
        <w:rFonts w:hint="default"/>
      </w:rPr>
    </w:lvl>
    <w:lvl w:ilvl="1" w:tplc="FFFFFFFF">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1571" w15:restartNumberingAfterBreak="0">
    <w:nsid w:val="609A34F1"/>
    <w:multiLevelType w:val="hybridMultilevel"/>
    <w:tmpl w:val="758E635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2" w15:restartNumberingAfterBreak="0">
    <w:nsid w:val="60BD72C1"/>
    <w:multiLevelType w:val="hybridMultilevel"/>
    <w:tmpl w:val="4EF0B7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3" w15:restartNumberingAfterBreak="0">
    <w:nsid w:val="60BE2926"/>
    <w:multiLevelType w:val="hybridMultilevel"/>
    <w:tmpl w:val="9E828F86"/>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574" w15:restartNumberingAfterBreak="0">
    <w:nsid w:val="60C65F0A"/>
    <w:multiLevelType w:val="multilevel"/>
    <w:tmpl w:val="ACA2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5" w15:restartNumberingAfterBreak="0">
    <w:nsid w:val="60D87F13"/>
    <w:multiLevelType w:val="multilevel"/>
    <w:tmpl w:val="9E06D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6" w15:restartNumberingAfterBreak="0">
    <w:nsid w:val="611415DE"/>
    <w:multiLevelType w:val="hybridMultilevel"/>
    <w:tmpl w:val="5C72E262"/>
    <w:lvl w:ilvl="0" w:tplc="FFFFFFFF">
      <w:start w:val="1"/>
      <w:numFmt w:val="decimal"/>
      <w:lvlText w:val="%1)"/>
      <w:lvlJc w:val="left"/>
      <w:pPr>
        <w:ind w:left="670" w:hanging="360"/>
      </w:pPr>
      <w:rPr>
        <w:rFonts w:hint="default"/>
      </w:rPr>
    </w:lvl>
    <w:lvl w:ilvl="1" w:tplc="FFFFFFFF">
      <w:start w:val="1"/>
      <w:numFmt w:val="lowerLetter"/>
      <w:lvlText w:val="%2."/>
      <w:lvlJc w:val="left"/>
      <w:pPr>
        <w:ind w:left="-950" w:hanging="360"/>
      </w:pPr>
    </w:lvl>
    <w:lvl w:ilvl="2" w:tplc="FFFFFFFF">
      <w:start w:val="1"/>
      <w:numFmt w:val="lowerRoman"/>
      <w:lvlText w:val="%3."/>
      <w:lvlJc w:val="right"/>
      <w:pPr>
        <w:ind w:left="-230" w:hanging="180"/>
      </w:pPr>
    </w:lvl>
    <w:lvl w:ilvl="3" w:tplc="FFFFFFFF" w:tentative="1">
      <w:start w:val="1"/>
      <w:numFmt w:val="decimal"/>
      <w:lvlText w:val="%4."/>
      <w:lvlJc w:val="left"/>
      <w:pPr>
        <w:ind w:left="490" w:hanging="360"/>
      </w:pPr>
    </w:lvl>
    <w:lvl w:ilvl="4" w:tplc="FFFFFFFF">
      <w:start w:val="1"/>
      <w:numFmt w:val="lowerLetter"/>
      <w:lvlText w:val="%5."/>
      <w:lvlJc w:val="left"/>
      <w:pPr>
        <w:ind w:left="1210" w:hanging="360"/>
      </w:pPr>
    </w:lvl>
    <w:lvl w:ilvl="5" w:tplc="FFFFFFFF" w:tentative="1">
      <w:start w:val="1"/>
      <w:numFmt w:val="lowerRoman"/>
      <w:lvlText w:val="%6."/>
      <w:lvlJc w:val="right"/>
      <w:pPr>
        <w:ind w:left="1930" w:hanging="180"/>
      </w:pPr>
    </w:lvl>
    <w:lvl w:ilvl="6" w:tplc="FFFFFFFF" w:tentative="1">
      <w:start w:val="1"/>
      <w:numFmt w:val="decimal"/>
      <w:lvlText w:val="%7."/>
      <w:lvlJc w:val="left"/>
      <w:pPr>
        <w:ind w:left="2650" w:hanging="360"/>
      </w:pPr>
    </w:lvl>
    <w:lvl w:ilvl="7" w:tplc="FFFFFFFF" w:tentative="1">
      <w:start w:val="1"/>
      <w:numFmt w:val="lowerLetter"/>
      <w:lvlText w:val="%8."/>
      <w:lvlJc w:val="left"/>
      <w:pPr>
        <w:ind w:left="3370" w:hanging="360"/>
      </w:pPr>
    </w:lvl>
    <w:lvl w:ilvl="8" w:tplc="FFFFFFFF" w:tentative="1">
      <w:start w:val="1"/>
      <w:numFmt w:val="lowerRoman"/>
      <w:lvlText w:val="%9."/>
      <w:lvlJc w:val="right"/>
      <w:pPr>
        <w:ind w:left="4090" w:hanging="180"/>
      </w:pPr>
    </w:lvl>
  </w:abstractNum>
  <w:abstractNum w:abstractNumId="1577" w15:restartNumberingAfterBreak="0">
    <w:nsid w:val="611B0757"/>
    <w:multiLevelType w:val="hybridMultilevel"/>
    <w:tmpl w:val="27369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8" w15:restartNumberingAfterBreak="0">
    <w:nsid w:val="611F2764"/>
    <w:multiLevelType w:val="hybridMultilevel"/>
    <w:tmpl w:val="ECB0BC8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79" w15:restartNumberingAfterBreak="0">
    <w:nsid w:val="61217ED0"/>
    <w:multiLevelType w:val="multilevel"/>
    <w:tmpl w:val="8810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0" w15:restartNumberingAfterBreak="0">
    <w:nsid w:val="6123437C"/>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581" w15:restartNumberingAfterBreak="0">
    <w:nsid w:val="61442CA7"/>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2" w15:restartNumberingAfterBreak="0">
    <w:nsid w:val="615E11A1"/>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3" w15:restartNumberingAfterBreak="0">
    <w:nsid w:val="61956910"/>
    <w:multiLevelType w:val="hybridMultilevel"/>
    <w:tmpl w:val="D51AD5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84" w15:restartNumberingAfterBreak="0">
    <w:nsid w:val="61960139"/>
    <w:multiLevelType w:val="hybridMultilevel"/>
    <w:tmpl w:val="216A42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5" w15:restartNumberingAfterBreak="0">
    <w:nsid w:val="61972E83"/>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6" w15:restartNumberingAfterBreak="0">
    <w:nsid w:val="61985834"/>
    <w:multiLevelType w:val="hybridMultilevel"/>
    <w:tmpl w:val="81FE8868"/>
    <w:lvl w:ilvl="0" w:tplc="A8ECD7F0">
      <w:start w:val="1"/>
      <w:numFmt w:val="decimal"/>
      <w:lvlText w:val="%1."/>
      <w:lvlJc w:val="left"/>
      <w:pPr>
        <w:ind w:left="420" w:hanging="420"/>
      </w:pPr>
      <w:rPr>
        <w:rFonts w:asciiTheme="minorEastAsia" w:eastAsiaTheme="minorEastAsia" w:hAnsiTheme="minor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7" w15:restartNumberingAfterBreak="0">
    <w:nsid w:val="61A54C64"/>
    <w:multiLevelType w:val="hybridMultilevel"/>
    <w:tmpl w:val="4D448E34"/>
    <w:lvl w:ilvl="0" w:tplc="245ADE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8" w15:restartNumberingAfterBreak="0">
    <w:nsid w:val="61A7114B"/>
    <w:multiLevelType w:val="hybridMultilevel"/>
    <w:tmpl w:val="47502740"/>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589" w15:restartNumberingAfterBreak="0">
    <w:nsid w:val="61A94E5E"/>
    <w:multiLevelType w:val="hybridMultilevel"/>
    <w:tmpl w:val="28B63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0" w15:restartNumberingAfterBreak="0">
    <w:nsid w:val="61D622F8"/>
    <w:multiLevelType w:val="hybridMultilevel"/>
    <w:tmpl w:val="90A45C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1" w15:restartNumberingAfterBreak="0">
    <w:nsid w:val="61E30889"/>
    <w:multiLevelType w:val="hybridMultilevel"/>
    <w:tmpl w:val="D71AAFD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92" w15:restartNumberingAfterBreak="0">
    <w:nsid w:val="61E444A8"/>
    <w:multiLevelType w:val="hybridMultilevel"/>
    <w:tmpl w:val="24E240E2"/>
    <w:lvl w:ilvl="0" w:tplc="248ED030">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3" w15:restartNumberingAfterBreak="0">
    <w:nsid w:val="61F07247"/>
    <w:multiLevelType w:val="hybridMultilevel"/>
    <w:tmpl w:val="DDF48EAA"/>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4" w15:restartNumberingAfterBreak="0">
    <w:nsid w:val="61F245D7"/>
    <w:multiLevelType w:val="hybridMultilevel"/>
    <w:tmpl w:val="327C161C"/>
    <w:lvl w:ilvl="0" w:tplc="04090001">
      <w:start w:val="1"/>
      <w:numFmt w:val="bullet"/>
      <w:lvlText w:val=""/>
      <w:lvlJc w:val="left"/>
      <w:pPr>
        <w:ind w:left="583" w:hanging="420"/>
      </w:pPr>
      <w:rPr>
        <w:rFonts w:ascii="Wingdings" w:hAnsi="Wingdings" w:hint="default"/>
      </w:rPr>
    </w:lvl>
    <w:lvl w:ilvl="1" w:tplc="04090003" w:tentative="1">
      <w:start w:val="1"/>
      <w:numFmt w:val="bullet"/>
      <w:lvlText w:val=""/>
      <w:lvlJc w:val="left"/>
      <w:pPr>
        <w:ind w:left="1003" w:hanging="420"/>
      </w:pPr>
      <w:rPr>
        <w:rFonts w:ascii="Wingdings" w:hAnsi="Wingdings" w:hint="default"/>
      </w:rPr>
    </w:lvl>
    <w:lvl w:ilvl="2" w:tplc="04090005" w:tentative="1">
      <w:start w:val="1"/>
      <w:numFmt w:val="bullet"/>
      <w:lvlText w:val=""/>
      <w:lvlJc w:val="left"/>
      <w:pPr>
        <w:ind w:left="1423" w:hanging="420"/>
      </w:pPr>
      <w:rPr>
        <w:rFonts w:ascii="Wingdings" w:hAnsi="Wingdings" w:hint="default"/>
      </w:rPr>
    </w:lvl>
    <w:lvl w:ilvl="3" w:tplc="04090001" w:tentative="1">
      <w:start w:val="1"/>
      <w:numFmt w:val="bullet"/>
      <w:lvlText w:val=""/>
      <w:lvlJc w:val="left"/>
      <w:pPr>
        <w:ind w:left="1843" w:hanging="420"/>
      </w:pPr>
      <w:rPr>
        <w:rFonts w:ascii="Wingdings" w:hAnsi="Wingdings" w:hint="default"/>
      </w:rPr>
    </w:lvl>
    <w:lvl w:ilvl="4" w:tplc="04090003" w:tentative="1">
      <w:start w:val="1"/>
      <w:numFmt w:val="bullet"/>
      <w:lvlText w:val=""/>
      <w:lvlJc w:val="left"/>
      <w:pPr>
        <w:ind w:left="2263" w:hanging="420"/>
      </w:pPr>
      <w:rPr>
        <w:rFonts w:ascii="Wingdings" w:hAnsi="Wingdings" w:hint="default"/>
      </w:rPr>
    </w:lvl>
    <w:lvl w:ilvl="5" w:tplc="04090005" w:tentative="1">
      <w:start w:val="1"/>
      <w:numFmt w:val="bullet"/>
      <w:lvlText w:val=""/>
      <w:lvlJc w:val="left"/>
      <w:pPr>
        <w:ind w:left="2683" w:hanging="420"/>
      </w:pPr>
      <w:rPr>
        <w:rFonts w:ascii="Wingdings" w:hAnsi="Wingdings" w:hint="default"/>
      </w:rPr>
    </w:lvl>
    <w:lvl w:ilvl="6" w:tplc="04090001" w:tentative="1">
      <w:start w:val="1"/>
      <w:numFmt w:val="bullet"/>
      <w:lvlText w:val=""/>
      <w:lvlJc w:val="left"/>
      <w:pPr>
        <w:ind w:left="3103" w:hanging="420"/>
      </w:pPr>
      <w:rPr>
        <w:rFonts w:ascii="Wingdings" w:hAnsi="Wingdings" w:hint="default"/>
      </w:rPr>
    </w:lvl>
    <w:lvl w:ilvl="7" w:tplc="04090003" w:tentative="1">
      <w:start w:val="1"/>
      <w:numFmt w:val="bullet"/>
      <w:lvlText w:val=""/>
      <w:lvlJc w:val="left"/>
      <w:pPr>
        <w:ind w:left="3523" w:hanging="420"/>
      </w:pPr>
      <w:rPr>
        <w:rFonts w:ascii="Wingdings" w:hAnsi="Wingdings" w:hint="default"/>
      </w:rPr>
    </w:lvl>
    <w:lvl w:ilvl="8" w:tplc="04090005" w:tentative="1">
      <w:start w:val="1"/>
      <w:numFmt w:val="bullet"/>
      <w:lvlText w:val=""/>
      <w:lvlJc w:val="left"/>
      <w:pPr>
        <w:ind w:left="3943" w:hanging="420"/>
      </w:pPr>
      <w:rPr>
        <w:rFonts w:ascii="Wingdings" w:hAnsi="Wingdings" w:hint="default"/>
      </w:rPr>
    </w:lvl>
  </w:abstractNum>
  <w:abstractNum w:abstractNumId="1595" w15:restartNumberingAfterBreak="0">
    <w:nsid w:val="61F5321A"/>
    <w:multiLevelType w:val="multilevel"/>
    <w:tmpl w:val="B458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6" w15:restartNumberingAfterBreak="0">
    <w:nsid w:val="620E06B7"/>
    <w:multiLevelType w:val="hybridMultilevel"/>
    <w:tmpl w:val="1CE4D570"/>
    <w:lvl w:ilvl="0" w:tplc="4CAA6A8C">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7" w15:restartNumberingAfterBreak="0">
    <w:nsid w:val="622C7BD0"/>
    <w:multiLevelType w:val="hybridMultilevel"/>
    <w:tmpl w:val="3C92256C"/>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98" w15:restartNumberingAfterBreak="0">
    <w:nsid w:val="62343D01"/>
    <w:multiLevelType w:val="hybridMultilevel"/>
    <w:tmpl w:val="1DCA1E6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9" w15:restartNumberingAfterBreak="0">
    <w:nsid w:val="62453927"/>
    <w:multiLevelType w:val="hybridMultilevel"/>
    <w:tmpl w:val="7EDA0C7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00" w15:restartNumberingAfterBreak="0">
    <w:nsid w:val="6247009C"/>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1" w15:restartNumberingAfterBreak="0">
    <w:nsid w:val="62546EA6"/>
    <w:multiLevelType w:val="multilevel"/>
    <w:tmpl w:val="6E62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2" w15:restartNumberingAfterBreak="0">
    <w:nsid w:val="625654DF"/>
    <w:multiLevelType w:val="hybridMultilevel"/>
    <w:tmpl w:val="59129038"/>
    <w:lvl w:ilvl="0" w:tplc="04090001">
      <w:start w:val="1"/>
      <w:numFmt w:val="bullet"/>
      <w:lvlText w:val=""/>
      <w:lvlJc w:val="left"/>
      <w:pPr>
        <w:ind w:left="869" w:hanging="420"/>
      </w:pPr>
      <w:rPr>
        <w:rFonts w:ascii="Wingdings" w:hAnsi="Wingdings"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1603" w15:restartNumberingAfterBreak="0">
    <w:nsid w:val="628C5E83"/>
    <w:multiLevelType w:val="hybridMultilevel"/>
    <w:tmpl w:val="22E880E8"/>
    <w:lvl w:ilvl="0" w:tplc="4D5AFD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4" w15:restartNumberingAfterBreak="0">
    <w:nsid w:val="62B510AE"/>
    <w:multiLevelType w:val="hybridMultilevel"/>
    <w:tmpl w:val="447485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5" w15:restartNumberingAfterBreak="0">
    <w:nsid w:val="62D83CB6"/>
    <w:multiLevelType w:val="hybridMultilevel"/>
    <w:tmpl w:val="1D7EC8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6" w15:restartNumberingAfterBreak="0">
    <w:nsid w:val="62E064AA"/>
    <w:multiLevelType w:val="hybridMultilevel"/>
    <w:tmpl w:val="5646272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07" w15:restartNumberingAfterBreak="0">
    <w:nsid w:val="62EC40D3"/>
    <w:multiLevelType w:val="hybridMultilevel"/>
    <w:tmpl w:val="6012F5B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08" w15:restartNumberingAfterBreak="0">
    <w:nsid w:val="6302184F"/>
    <w:multiLevelType w:val="hybridMultilevel"/>
    <w:tmpl w:val="64547C4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09" w15:restartNumberingAfterBreak="0">
    <w:nsid w:val="630757C2"/>
    <w:multiLevelType w:val="hybridMultilevel"/>
    <w:tmpl w:val="C9A42424"/>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10" w15:restartNumberingAfterBreak="0">
    <w:nsid w:val="63370B9D"/>
    <w:multiLevelType w:val="hybridMultilevel"/>
    <w:tmpl w:val="502046D8"/>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11" w15:restartNumberingAfterBreak="0">
    <w:nsid w:val="633E1B19"/>
    <w:multiLevelType w:val="hybridMultilevel"/>
    <w:tmpl w:val="6734914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12" w15:restartNumberingAfterBreak="0">
    <w:nsid w:val="63434EC7"/>
    <w:multiLevelType w:val="hybridMultilevel"/>
    <w:tmpl w:val="A48874AC"/>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13" w15:restartNumberingAfterBreak="0">
    <w:nsid w:val="634F24D4"/>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14" w15:restartNumberingAfterBreak="0">
    <w:nsid w:val="63533B50"/>
    <w:multiLevelType w:val="hybridMultilevel"/>
    <w:tmpl w:val="66BCC28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15" w15:restartNumberingAfterBreak="0">
    <w:nsid w:val="63592786"/>
    <w:multiLevelType w:val="hybridMultilevel"/>
    <w:tmpl w:val="D2ACC0D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6" w15:restartNumberingAfterBreak="0">
    <w:nsid w:val="63631325"/>
    <w:multiLevelType w:val="hybridMultilevel"/>
    <w:tmpl w:val="3E5E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7" w15:restartNumberingAfterBreak="0">
    <w:nsid w:val="63644B36"/>
    <w:multiLevelType w:val="hybridMultilevel"/>
    <w:tmpl w:val="1624B9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18" w15:restartNumberingAfterBreak="0">
    <w:nsid w:val="63657286"/>
    <w:multiLevelType w:val="hybridMultilevel"/>
    <w:tmpl w:val="86FCF2F8"/>
    <w:lvl w:ilvl="0" w:tplc="15D045C4">
      <w:start w:val="3"/>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9" w15:restartNumberingAfterBreak="0">
    <w:nsid w:val="63713304"/>
    <w:multiLevelType w:val="hybridMultilevel"/>
    <w:tmpl w:val="C824C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0" w15:restartNumberingAfterBreak="0">
    <w:nsid w:val="637C5F78"/>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1" w15:restartNumberingAfterBreak="0">
    <w:nsid w:val="63836FE0"/>
    <w:multiLevelType w:val="hybridMultilevel"/>
    <w:tmpl w:val="31E8E2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22" w15:restartNumberingAfterBreak="0">
    <w:nsid w:val="63870BB3"/>
    <w:multiLevelType w:val="hybridMultilevel"/>
    <w:tmpl w:val="01DEEB52"/>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3" w15:restartNumberingAfterBreak="0">
    <w:nsid w:val="63882A2D"/>
    <w:multiLevelType w:val="multilevel"/>
    <w:tmpl w:val="79A427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24" w15:restartNumberingAfterBreak="0">
    <w:nsid w:val="638A71F6"/>
    <w:multiLevelType w:val="hybridMultilevel"/>
    <w:tmpl w:val="BB123954"/>
    <w:lvl w:ilvl="0" w:tplc="04090019">
      <w:start w:val="1"/>
      <w:numFmt w:val="lowerLetter"/>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25" w15:restartNumberingAfterBreak="0">
    <w:nsid w:val="63B2762E"/>
    <w:multiLevelType w:val="hybridMultilevel"/>
    <w:tmpl w:val="CD5E4F3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26" w15:restartNumberingAfterBreak="0">
    <w:nsid w:val="63B323FE"/>
    <w:multiLevelType w:val="hybridMultilevel"/>
    <w:tmpl w:val="033EC3A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27" w15:restartNumberingAfterBreak="0">
    <w:nsid w:val="63C00B86"/>
    <w:multiLevelType w:val="multilevel"/>
    <w:tmpl w:val="77C8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8" w15:restartNumberingAfterBreak="0">
    <w:nsid w:val="63C67E4A"/>
    <w:multiLevelType w:val="hybridMultilevel"/>
    <w:tmpl w:val="7696B6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9" w15:restartNumberingAfterBreak="0">
    <w:nsid w:val="63D0637C"/>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0" w15:restartNumberingAfterBreak="0">
    <w:nsid w:val="63F742E7"/>
    <w:multiLevelType w:val="hybridMultilevel"/>
    <w:tmpl w:val="957E9E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1" w15:restartNumberingAfterBreak="0">
    <w:nsid w:val="63F92226"/>
    <w:multiLevelType w:val="hybridMultilevel"/>
    <w:tmpl w:val="993ADB12"/>
    <w:lvl w:ilvl="0" w:tplc="2CCC1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2" w15:restartNumberingAfterBreak="0">
    <w:nsid w:val="63FD38B4"/>
    <w:multiLevelType w:val="hybridMultilevel"/>
    <w:tmpl w:val="FB8CC638"/>
    <w:lvl w:ilvl="0" w:tplc="A2E0FCF2">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3" w15:restartNumberingAfterBreak="0">
    <w:nsid w:val="644566F0"/>
    <w:multiLevelType w:val="hybridMultilevel"/>
    <w:tmpl w:val="221AC95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34" w15:restartNumberingAfterBreak="0">
    <w:nsid w:val="64456B14"/>
    <w:multiLevelType w:val="multilevel"/>
    <w:tmpl w:val="760C302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5" w15:restartNumberingAfterBreak="0">
    <w:nsid w:val="64460FEC"/>
    <w:multiLevelType w:val="hybridMultilevel"/>
    <w:tmpl w:val="0F1E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6" w15:restartNumberingAfterBreak="0">
    <w:nsid w:val="64487D0F"/>
    <w:multiLevelType w:val="hybridMultilevel"/>
    <w:tmpl w:val="369ED79A"/>
    <w:lvl w:ilvl="0" w:tplc="04090005">
      <w:start w:val="1"/>
      <w:numFmt w:val="bullet"/>
      <w:lvlText w:val=""/>
      <w:lvlJc w:val="left"/>
      <w:pPr>
        <w:ind w:left="2040" w:hanging="360"/>
      </w:pPr>
      <w:rPr>
        <w:rFonts w:ascii="Wingdings" w:hAnsi="Wingdings"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637" w15:restartNumberingAfterBreak="0">
    <w:nsid w:val="644B558C"/>
    <w:multiLevelType w:val="hybridMultilevel"/>
    <w:tmpl w:val="34668AA2"/>
    <w:lvl w:ilvl="0" w:tplc="818E9834">
      <w:start w:val="5"/>
      <w:numFmt w:val="decimal"/>
      <w:lvlText w:val="%1)"/>
      <w:lvlJc w:val="left"/>
      <w:pPr>
        <w:ind w:left="8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38" w15:restartNumberingAfterBreak="0">
    <w:nsid w:val="645436BE"/>
    <w:multiLevelType w:val="hybridMultilevel"/>
    <w:tmpl w:val="9B68596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9" w15:restartNumberingAfterBreak="0">
    <w:nsid w:val="647E0C47"/>
    <w:multiLevelType w:val="hybridMultilevel"/>
    <w:tmpl w:val="5D923B9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40" w15:restartNumberingAfterBreak="0">
    <w:nsid w:val="64834A56"/>
    <w:multiLevelType w:val="hybridMultilevel"/>
    <w:tmpl w:val="37645C90"/>
    <w:lvl w:ilvl="0" w:tplc="93C095C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1" w15:restartNumberingAfterBreak="0">
    <w:nsid w:val="648E6739"/>
    <w:multiLevelType w:val="hybridMultilevel"/>
    <w:tmpl w:val="A752681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2" w15:restartNumberingAfterBreak="0">
    <w:nsid w:val="64960C35"/>
    <w:multiLevelType w:val="hybridMultilevel"/>
    <w:tmpl w:val="02C8F27A"/>
    <w:lvl w:ilvl="0" w:tplc="04090001">
      <w:start w:val="1"/>
      <w:numFmt w:val="bullet"/>
      <w:lvlText w:val=""/>
      <w:lvlJc w:val="left"/>
      <w:pPr>
        <w:ind w:left="1220" w:hanging="440"/>
      </w:pPr>
      <w:rPr>
        <w:rFonts w:ascii="Wingdings" w:hAnsi="Wingdings"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643" w15:restartNumberingAfterBreak="0">
    <w:nsid w:val="64AF483D"/>
    <w:multiLevelType w:val="hybridMultilevel"/>
    <w:tmpl w:val="60F401F0"/>
    <w:lvl w:ilvl="0" w:tplc="04090003">
      <w:start w:val="1"/>
      <w:numFmt w:val="bullet"/>
      <w:lvlText w:val="o"/>
      <w:lvlJc w:val="left"/>
      <w:pPr>
        <w:ind w:left="780" w:hanging="420"/>
      </w:pPr>
      <w:rPr>
        <w:rFonts w:ascii="Courier New" w:hAnsi="Courier New" w:cs="Courier New"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644" w15:restartNumberingAfterBreak="0">
    <w:nsid w:val="64B9516A"/>
    <w:multiLevelType w:val="hybridMultilevel"/>
    <w:tmpl w:val="98963828"/>
    <w:lvl w:ilvl="0" w:tplc="F4AE5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5" w15:restartNumberingAfterBreak="0">
    <w:nsid w:val="64BF4EE4"/>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46" w15:restartNumberingAfterBreak="0">
    <w:nsid w:val="64CB1987"/>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647" w15:restartNumberingAfterBreak="0">
    <w:nsid w:val="64F60685"/>
    <w:multiLevelType w:val="hybridMultilevel"/>
    <w:tmpl w:val="7744C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8" w15:restartNumberingAfterBreak="0">
    <w:nsid w:val="650F4AF5"/>
    <w:multiLevelType w:val="hybridMultilevel"/>
    <w:tmpl w:val="7ED2DE04"/>
    <w:lvl w:ilvl="0" w:tplc="04090001">
      <w:start w:val="1"/>
      <w:numFmt w:val="bullet"/>
      <w:lvlText w:val=""/>
      <w:lvlJc w:val="left"/>
      <w:pPr>
        <w:ind w:left="1140" w:hanging="420"/>
      </w:pPr>
      <w:rPr>
        <w:rFonts w:ascii="Wingdings" w:hAnsi="Wingding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49" w15:restartNumberingAfterBreak="0">
    <w:nsid w:val="658F7E5A"/>
    <w:multiLevelType w:val="hybridMultilevel"/>
    <w:tmpl w:val="2564CAE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50" w15:restartNumberingAfterBreak="0">
    <w:nsid w:val="659012B8"/>
    <w:multiLevelType w:val="hybridMultilevel"/>
    <w:tmpl w:val="0B0C3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1" w15:restartNumberingAfterBreak="0">
    <w:nsid w:val="659B3429"/>
    <w:multiLevelType w:val="hybridMultilevel"/>
    <w:tmpl w:val="8DCC73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2" w15:restartNumberingAfterBreak="0">
    <w:nsid w:val="65A2395F"/>
    <w:multiLevelType w:val="hybridMultilevel"/>
    <w:tmpl w:val="5596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3" w15:restartNumberingAfterBreak="0">
    <w:nsid w:val="65A254D3"/>
    <w:multiLevelType w:val="hybridMultilevel"/>
    <w:tmpl w:val="2B805AD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54" w15:restartNumberingAfterBreak="0">
    <w:nsid w:val="65B52AA1"/>
    <w:multiLevelType w:val="hybridMultilevel"/>
    <w:tmpl w:val="62BADA6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5" w15:restartNumberingAfterBreak="0">
    <w:nsid w:val="65B80302"/>
    <w:multiLevelType w:val="hybridMultilevel"/>
    <w:tmpl w:val="7C8A54F2"/>
    <w:lvl w:ilvl="0" w:tplc="04090001">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56" w15:restartNumberingAfterBreak="0">
    <w:nsid w:val="65B9391C"/>
    <w:multiLevelType w:val="hybridMultilevel"/>
    <w:tmpl w:val="370C52D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57" w15:restartNumberingAfterBreak="0">
    <w:nsid w:val="65C8057E"/>
    <w:multiLevelType w:val="multilevel"/>
    <w:tmpl w:val="EA4282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8" w15:restartNumberingAfterBreak="0">
    <w:nsid w:val="65DB3ECC"/>
    <w:multiLevelType w:val="multilevel"/>
    <w:tmpl w:val="BB7E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9" w15:restartNumberingAfterBreak="0">
    <w:nsid w:val="65E31032"/>
    <w:multiLevelType w:val="hybridMultilevel"/>
    <w:tmpl w:val="268C19AC"/>
    <w:lvl w:ilvl="0" w:tplc="04090003">
      <w:start w:val="1"/>
      <w:numFmt w:val="bullet"/>
      <w:lvlText w:val="o"/>
      <w:lvlJc w:val="left"/>
      <w:pPr>
        <w:ind w:left="1199" w:hanging="420"/>
      </w:pPr>
      <w:rPr>
        <w:rFonts w:ascii="Courier New" w:hAnsi="Courier New" w:cs="Courier New"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660" w15:restartNumberingAfterBreak="0">
    <w:nsid w:val="65E6703A"/>
    <w:multiLevelType w:val="hybridMultilevel"/>
    <w:tmpl w:val="52EA566E"/>
    <w:lvl w:ilvl="0" w:tplc="5E6A77E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1" w15:restartNumberingAfterBreak="0">
    <w:nsid w:val="65EF4511"/>
    <w:multiLevelType w:val="hybridMultilevel"/>
    <w:tmpl w:val="16504BA0"/>
    <w:lvl w:ilvl="0" w:tplc="FFFFFFFF">
      <w:start w:val="1"/>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62" w15:restartNumberingAfterBreak="0">
    <w:nsid w:val="65F40FA3"/>
    <w:multiLevelType w:val="hybridMultilevel"/>
    <w:tmpl w:val="427A9328"/>
    <w:lvl w:ilvl="0" w:tplc="04090003">
      <w:start w:val="1"/>
      <w:numFmt w:val="bullet"/>
      <w:lvlText w:val="o"/>
      <w:lvlJc w:val="left"/>
      <w:pPr>
        <w:ind w:left="962" w:hanging="420"/>
      </w:pPr>
      <w:rPr>
        <w:rFonts w:ascii="Courier New" w:hAnsi="Courier New" w:cs="Courier New" w:hint="default"/>
      </w:rPr>
    </w:lvl>
    <w:lvl w:ilvl="1" w:tplc="04090003" w:tentative="1">
      <w:start w:val="1"/>
      <w:numFmt w:val="bullet"/>
      <w:lvlText w:val=""/>
      <w:lvlJc w:val="left"/>
      <w:pPr>
        <w:ind w:left="1382" w:hanging="420"/>
      </w:pPr>
      <w:rPr>
        <w:rFonts w:ascii="Wingdings" w:hAnsi="Wingdings" w:hint="default"/>
      </w:rPr>
    </w:lvl>
    <w:lvl w:ilvl="2" w:tplc="04090005" w:tentative="1">
      <w:start w:val="1"/>
      <w:numFmt w:val="bullet"/>
      <w:lvlText w:val=""/>
      <w:lvlJc w:val="left"/>
      <w:pPr>
        <w:ind w:left="1802" w:hanging="420"/>
      </w:pPr>
      <w:rPr>
        <w:rFonts w:ascii="Wingdings" w:hAnsi="Wingdings" w:hint="default"/>
      </w:rPr>
    </w:lvl>
    <w:lvl w:ilvl="3" w:tplc="04090001" w:tentative="1">
      <w:start w:val="1"/>
      <w:numFmt w:val="bullet"/>
      <w:lvlText w:val=""/>
      <w:lvlJc w:val="left"/>
      <w:pPr>
        <w:ind w:left="2222" w:hanging="420"/>
      </w:pPr>
      <w:rPr>
        <w:rFonts w:ascii="Wingdings" w:hAnsi="Wingdings" w:hint="default"/>
      </w:rPr>
    </w:lvl>
    <w:lvl w:ilvl="4" w:tplc="04090003" w:tentative="1">
      <w:start w:val="1"/>
      <w:numFmt w:val="bullet"/>
      <w:lvlText w:val=""/>
      <w:lvlJc w:val="left"/>
      <w:pPr>
        <w:ind w:left="2642" w:hanging="420"/>
      </w:pPr>
      <w:rPr>
        <w:rFonts w:ascii="Wingdings" w:hAnsi="Wingdings" w:hint="default"/>
      </w:rPr>
    </w:lvl>
    <w:lvl w:ilvl="5" w:tplc="04090005" w:tentative="1">
      <w:start w:val="1"/>
      <w:numFmt w:val="bullet"/>
      <w:lvlText w:val=""/>
      <w:lvlJc w:val="left"/>
      <w:pPr>
        <w:ind w:left="3062" w:hanging="420"/>
      </w:pPr>
      <w:rPr>
        <w:rFonts w:ascii="Wingdings" w:hAnsi="Wingdings" w:hint="default"/>
      </w:rPr>
    </w:lvl>
    <w:lvl w:ilvl="6" w:tplc="04090001" w:tentative="1">
      <w:start w:val="1"/>
      <w:numFmt w:val="bullet"/>
      <w:lvlText w:val=""/>
      <w:lvlJc w:val="left"/>
      <w:pPr>
        <w:ind w:left="3482" w:hanging="420"/>
      </w:pPr>
      <w:rPr>
        <w:rFonts w:ascii="Wingdings" w:hAnsi="Wingdings" w:hint="default"/>
      </w:rPr>
    </w:lvl>
    <w:lvl w:ilvl="7" w:tplc="04090003" w:tentative="1">
      <w:start w:val="1"/>
      <w:numFmt w:val="bullet"/>
      <w:lvlText w:val=""/>
      <w:lvlJc w:val="left"/>
      <w:pPr>
        <w:ind w:left="3902" w:hanging="420"/>
      </w:pPr>
      <w:rPr>
        <w:rFonts w:ascii="Wingdings" w:hAnsi="Wingdings" w:hint="default"/>
      </w:rPr>
    </w:lvl>
    <w:lvl w:ilvl="8" w:tplc="04090005" w:tentative="1">
      <w:start w:val="1"/>
      <w:numFmt w:val="bullet"/>
      <w:lvlText w:val=""/>
      <w:lvlJc w:val="left"/>
      <w:pPr>
        <w:ind w:left="4322" w:hanging="420"/>
      </w:pPr>
      <w:rPr>
        <w:rFonts w:ascii="Wingdings" w:hAnsi="Wingdings" w:hint="default"/>
      </w:rPr>
    </w:lvl>
  </w:abstractNum>
  <w:abstractNum w:abstractNumId="1663" w15:restartNumberingAfterBreak="0">
    <w:nsid w:val="66011096"/>
    <w:multiLevelType w:val="multilevel"/>
    <w:tmpl w:val="E1E6CED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64" w15:restartNumberingAfterBreak="0">
    <w:nsid w:val="660221D0"/>
    <w:multiLevelType w:val="hybridMultilevel"/>
    <w:tmpl w:val="B5529B76"/>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65" w15:restartNumberingAfterBreak="0">
    <w:nsid w:val="6606522F"/>
    <w:multiLevelType w:val="hybridMultilevel"/>
    <w:tmpl w:val="AA66BE3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66" w15:restartNumberingAfterBreak="0">
    <w:nsid w:val="6608077C"/>
    <w:multiLevelType w:val="hybridMultilevel"/>
    <w:tmpl w:val="6CD0C1FE"/>
    <w:lvl w:ilvl="0" w:tplc="FFFFFFFF">
      <w:start w:val="1"/>
      <w:numFmt w:val="decimal"/>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667" w15:restartNumberingAfterBreak="0">
    <w:nsid w:val="66325ABD"/>
    <w:multiLevelType w:val="multilevel"/>
    <w:tmpl w:val="BEF2F2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68" w15:restartNumberingAfterBreak="0">
    <w:nsid w:val="664A7122"/>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9" w15:restartNumberingAfterBreak="0">
    <w:nsid w:val="664C38AD"/>
    <w:multiLevelType w:val="hybridMultilevel"/>
    <w:tmpl w:val="C5EC9BE4"/>
    <w:lvl w:ilvl="0" w:tplc="AB4E6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0" w15:restartNumberingAfterBreak="0">
    <w:nsid w:val="665062EA"/>
    <w:multiLevelType w:val="hybridMultilevel"/>
    <w:tmpl w:val="B7049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1" w15:restartNumberingAfterBreak="0">
    <w:nsid w:val="665A5C8F"/>
    <w:multiLevelType w:val="hybridMultilevel"/>
    <w:tmpl w:val="2892EED8"/>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1672" w15:restartNumberingAfterBreak="0">
    <w:nsid w:val="666D2BA0"/>
    <w:multiLevelType w:val="hybridMultilevel"/>
    <w:tmpl w:val="895648A6"/>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3" w15:restartNumberingAfterBreak="0">
    <w:nsid w:val="668959E9"/>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74" w15:restartNumberingAfterBreak="0">
    <w:nsid w:val="669A7139"/>
    <w:multiLevelType w:val="hybridMultilevel"/>
    <w:tmpl w:val="AB08F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5" w15:restartNumberingAfterBreak="0">
    <w:nsid w:val="66AC20A6"/>
    <w:multiLevelType w:val="hybridMultilevel"/>
    <w:tmpl w:val="BCA69C9A"/>
    <w:lvl w:ilvl="0" w:tplc="6C8A6AF8">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6" w15:restartNumberingAfterBreak="0">
    <w:nsid w:val="66B457F8"/>
    <w:multiLevelType w:val="hybridMultilevel"/>
    <w:tmpl w:val="17CAE8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7" w15:restartNumberingAfterBreak="0">
    <w:nsid w:val="66C274E1"/>
    <w:multiLevelType w:val="hybridMultilevel"/>
    <w:tmpl w:val="4D68ECAE"/>
    <w:lvl w:ilvl="0" w:tplc="04090003">
      <w:start w:val="1"/>
      <w:numFmt w:val="bullet"/>
      <w:lvlText w:val="o"/>
      <w:lvlJc w:val="left"/>
      <w:pPr>
        <w:ind w:left="1149" w:hanging="420"/>
      </w:pPr>
      <w:rPr>
        <w:rFonts w:ascii="Courier New" w:hAnsi="Courier New" w:cs="Courier New"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678" w15:restartNumberingAfterBreak="0">
    <w:nsid w:val="66C55B62"/>
    <w:multiLevelType w:val="hybridMultilevel"/>
    <w:tmpl w:val="29608B7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79" w15:restartNumberingAfterBreak="0">
    <w:nsid w:val="66F6452F"/>
    <w:multiLevelType w:val="multilevel"/>
    <w:tmpl w:val="C060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0" w15:restartNumberingAfterBreak="0">
    <w:nsid w:val="670738C3"/>
    <w:multiLevelType w:val="hybridMultilevel"/>
    <w:tmpl w:val="7FA0B45E"/>
    <w:lvl w:ilvl="0" w:tplc="9CA27DD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1" w15:restartNumberingAfterBreak="0">
    <w:nsid w:val="671E37BA"/>
    <w:multiLevelType w:val="hybridMultilevel"/>
    <w:tmpl w:val="318639D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82" w15:restartNumberingAfterBreak="0">
    <w:nsid w:val="67265A65"/>
    <w:multiLevelType w:val="hybridMultilevel"/>
    <w:tmpl w:val="612C7056"/>
    <w:lvl w:ilvl="0" w:tplc="D626293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3" w15:restartNumberingAfterBreak="0">
    <w:nsid w:val="674E5D0A"/>
    <w:multiLevelType w:val="multilevel"/>
    <w:tmpl w:val="1546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4" w15:restartNumberingAfterBreak="0">
    <w:nsid w:val="677367A7"/>
    <w:multiLevelType w:val="hybridMultilevel"/>
    <w:tmpl w:val="984C40AC"/>
    <w:lvl w:ilvl="0" w:tplc="3D9AA814">
      <w:start w:val="5"/>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5" w15:restartNumberingAfterBreak="0">
    <w:nsid w:val="677E1CE3"/>
    <w:multiLevelType w:val="hybridMultilevel"/>
    <w:tmpl w:val="DDCC9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6" w15:restartNumberingAfterBreak="0">
    <w:nsid w:val="6798066B"/>
    <w:multiLevelType w:val="hybridMultilevel"/>
    <w:tmpl w:val="21CA8AC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7" w15:restartNumberingAfterBreak="0">
    <w:nsid w:val="67A730FA"/>
    <w:multiLevelType w:val="hybridMultilevel"/>
    <w:tmpl w:val="678A968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8" w15:restartNumberingAfterBreak="0">
    <w:nsid w:val="67B13F58"/>
    <w:multiLevelType w:val="multilevel"/>
    <w:tmpl w:val="C91492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9" w15:restartNumberingAfterBreak="0">
    <w:nsid w:val="67B31A9F"/>
    <w:multiLevelType w:val="hybridMultilevel"/>
    <w:tmpl w:val="5A084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0" w15:restartNumberingAfterBreak="0">
    <w:nsid w:val="67BF4713"/>
    <w:multiLevelType w:val="multilevel"/>
    <w:tmpl w:val="8E000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67" w:firstLine="513"/>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91" w15:restartNumberingAfterBreak="0">
    <w:nsid w:val="67D23077"/>
    <w:multiLevelType w:val="hybridMultilevel"/>
    <w:tmpl w:val="DE202C20"/>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92" w15:restartNumberingAfterBreak="0">
    <w:nsid w:val="67EF0DDB"/>
    <w:multiLevelType w:val="hybridMultilevel"/>
    <w:tmpl w:val="285493D2"/>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93" w15:restartNumberingAfterBreak="0">
    <w:nsid w:val="67F1603E"/>
    <w:multiLevelType w:val="hybridMultilevel"/>
    <w:tmpl w:val="D61232B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94" w15:restartNumberingAfterBreak="0">
    <w:nsid w:val="67FF6506"/>
    <w:multiLevelType w:val="hybridMultilevel"/>
    <w:tmpl w:val="CA641640"/>
    <w:lvl w:ilvl="0" w:tplc="2FC88F6C">
      <w:start w:val="5"/>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5" w15:restartNumberingAfterBreak="0">
    <w:nsid w:val="68014A7B"/>
    <w:multiLevelType w:val="hybridMultilevel"/>
    <w:tmpl w:val="DC065310"/>
    <w:lvl w:ilvl="0" w:tplc="DD16113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6" w15:restartNumberingAfterBreak="0">
    <w:nsid w:val="681E0CB7"/>
    <w:multiLevelType w:val="hybridMultilevel"/>
    <w:tmpl w:val="8D687AB2"/>
    <w:lvl w:ilvl="0" w:tplc="BE24E5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97" w15:restartNumberingAfterBreak="0">
    <w:nsid w:val="682928EC"/>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8" w15:restartNumberingAfterBreak="0">
    <w:nsid w:val="682A5015"/>
    <w:multiLevelType w:val="hybridMultilevel"/>
    <w:tmpl w:val="1592EB64"/>
    <w:lvl w:ilvl="0" w:tplc="CC8CA018">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9" w15:restartNumberingAfterBreak="0">
    <w:nsid w:val="6834687B"/>
    <w:multiLevelType w:val="hybridMultilevel"/>
    <w:tmpl w:val="17CAE83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00" w15:restartNumberingAfterBreak="0">
    <w:nsid w:val="686A060A"/>
    <w:multiLevelType w:val="hybridMultilevel"/>
    <w:tmpl w:val="B02AE18C"/>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1701" w15:restartNumberingAfterBreak="0">
    <w:nsid w:val="687C1F66"/>
    <w:multiLevelType w:val="hybridMultilevel"/>
    <w:tmpl w:val="A9F4737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2" w15:restartNumberingAfterBreak="0">
    <w:nsid w:val="689D2EEA"/>
    <w:multiLevelType w:val="hybridMultilevel"/>
    <w:tmpl w:val="1A46301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03" w15:restartNumberingAfterBreak="0">
    <w:nsid w:val="68A07E43"/>
    <w:multiLevelType w:val="hybridMultilevel"/>
    <w:tmpl w:val="8C20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4" w15:restartNumberingAfterBreak="0">
    <w:nsid w:val="68AB3590"/>
    <w:multiLevelType w:val="multilevel"/>
    <w:tmpl w:val="3494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5" w15:restartNumberingAfterBreak="0">
    <w:nsid w:val="68D74937"/>
    <w:multiLevelType w:val="hybridMultilevel"/>
    <w:tmpl w:val="2916932A"/>
    <w:lvl w:ilvl="0" w:tplc="04090011">
      <w:start w:val="1"/>
      <w:numFmt w:val="decimal"/>
      <w:lvlText w:val="%1)"/>
      <w:lvlJc w:val="lef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706" w15:restartNumberingAfterBreak="0">
    <w:nsid w:val="68E61E13"/>
    <w:multiLevelType w:val="hybridMultilevel"/>
    <w:tmpl w:val="A2AE9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7" w15:restartNumberingAfterBreak="0">
    <w:nsid w:val="69292A3A"/>
    <w:multiLevelType w:val="hybridMultilevel"/>
    <w:tmpl w:val="6FE8A1FC"/>
    <w:lvl w:ilvl="0" w:tplc="E012C9DC">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8" w15:restartNumberingAfterBreak="0">
    <w:nsid w:val="69342CB7"/>
    <w:multiLevelType w:val="hybridMultilevel"/>
    <w:tmpl w:val="402A0DE8"/>
    <w:lvl w:ilvl="0" w:tplc="04090009">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09" w15:restartNumberingAfterBreak="0">
    <w:nsid w:val="69470959"/>
    <w:multiLevelType w:val="hybridMultilevel"/>
    <w:tmpl w:val="2DF46610"/>
    <w:lvl w:ilvl="0" w:tplc="FFF05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0" w15:restartNumberingAfterBreak="0">
    <w:nsid w:val="69511FC5"/>
    <w:multiLevelType w:val="hybridMultilevel"/>
    <w:tmpl w:val="7460E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1" w15:restartNumberingAfterBreak="0">
    <w:nsid w:val="695354C5"/>
    <w:multiLevelType w:val="multilevel"/>
    <w:tmpl w:val="B60C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2" w15:restartNumberingAfterBreak="0">
    <w:nsid w:val="695703AC"/>
    <w:multiLevelType w:val="hybridMultilevel"/>
    <w:tmpl w:val="02F27F10"/>
    <w:lvl w:ilvl="0" w:tplc="4CFCF06A">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3" w15:restartNumberingAfterBreak="0">
    <w:nsid w:val="6959366F"/>
    <w:multiLevelType w:val="hybridMultilevel"/>
    <w:tmpl w:val="DF068242"/>
    <w:lvl w:ilvl="0" w:tplc="04090001">
      <w:start w:val="1"/>
      <w:numFmt w:val="bullet"/>
      <w:lvlText w:val=""/>
      <w:lvlJc w:val="left"/>
      <w:pPr>
        <w:ind w:left="981" w:hanging="420"/>
      </w:pPr>
      <w:rPr>
        <w:rFonts w:ascii="Wingdings" w:hAnsi="Wingdings"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1714" w15:restartNumberingAfterBreak="0">
    <w:nsid w:val="69634D2A"/>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5" w15:restartNumberingAfterBreak="0">
    <w:nsid w:val="69646814"/>
    <w:multiLevelType w:val="hybridMultilevel"/>
    <w:tmpl w:val="2152B210"/>
    <w:lvl w:ilvl="0" w:tplc="04090001">
      <w:start w:val="1"/>
      <w:numFmt w:val="bullet"/>
      <w:lvlText w:val=""/>
      <w:lvlJc w:val="left"/>
      <w:pPr>
        <w:ind w:left="1289" w:hanging="420"/>
      </w:pPr>
      <w:rPr>
        <w:rFonts w:ascii="Wingdings" w:hAnsi="Wingdings" w:hint="default"/>
      </w:rPr>
    </w:lvl>
    <w:lvl w:ilvl="1" w:tplc="04090003" w:tentative="1">
      <w:start w:val="1"/>
      <w:numFmt w:val="bullet"/>
      <w:lvlText w:val=""/>
      <w:lvlJc w:val="left"/>
      <w:pPr>
        <w:ind w:left="1709" w:hanging="420"/>
      </w:pPr>
      <w:rPr>
        <w:rFonts w:ascii="Wingdings" w:hAnsi="Wingdings" w:hint="default"/>
      </w:rPr>
    </w:lvl>
    <w:lvl w:ilvl="2" w:tplc="04090005" w:tentative="1">
      <w:start w:val="1"/>
      <w:numFmt w:val="bullet"/>
      <w:lvlText w:val=""/>
      <w:lvlJc w:val="left"/>
      <w:pPr>
        <w:ind w:left="2129" w:hanging="420"/>
      </w:pPr>
      <w:rPr>
        <w:rFonts w:ascii="Wingdings" w:hAnsi="Wingdings" w:hint="default"/>
      </w:rPr>
    </w:lvl>
    <w:lvl w:ilvl="3" w:tplc="04090001" w:tentative="1">
      <w:start w:val="1"/>
      <w:numFmt w:val="bullet"/>
      <w:lvlText w:val=""/>
      <w:lvlJc w:val="left"/>
      <w:pPr>
        <w:ind w:left="2549" w:hanging="420"/>
      </w:pPr>
      <w:rPr>
        <w:rFonts w:ascii="Wingdings" w:hAnsi="Wingdings" w:hint="default"/>
      </w:rPr>
    </w:lvl>
    <w:lvl w:ilvl="4" w:tplc="04090003" w:tentative="1">
      <w:start w:val="1"/>
      <w:numFmt w:val="bullet"/>
      <w:lvlText w:val=""/>
      <w:lvlJc w:val="left"/>
      <w:pPr>
        <w:ind w:left="2969" w:hanging="420"/>
      </w:pPr>
      <w:rPr>
        <w:rFonts w:ascii="Wingdings" w:hAnsi="Wingdings" w:hint="default"/>
      </w:rPr>
    </w:lvl>
    <w:lvl w:ilvl="5" w:tplc="04090005" w:tentative="1">
      <w:start w:val="1"/>
      <w:numFmt w:val="bullet"/>
      <w:lvlText w:val=""/>
      <w:lvlJc w:val="left"/>
      <w:pPr>
        <w:ind w:left="3389" w:hanging="420"/>
      </w:pPr>
      <w:rPr>
        <w:rFonts w:ascii="Wingdings" w:hAnsi="Wingdings" w:hint="default"/>
      </w:rPr>
    </w:lvl>
    <w:lvl w:ilvl="6" w:tplc="04090001" w:tentative="1">
      <w:start w:val="1"/>
      <w:numFmt w:val="bullet"/>
      <w:lvlText w:val=""/>
      <w:lvlJc w:val="left"/>
      <w:pPr>
        <w:ind w:left="3809" w:hanging="420"/>
      </w:pPr>
      <w:rPr>
        <w:rFonts w:ascii="Wingdings" w:hAnsi="Wingdings" w:hint="default"/>
      </w:rPr>
    </w:lvl>
    <w:lvl w:ilvl="7" w:tplc="04090003" w:tentative="1">
      <w:start w:val="1"/>
      <w:numFmt w:val="bullet"/>
      <w:lvlText w:val=""/>
      <w:lvlJc w:val="left"/>
      <w:pPr>
        <w:ind w:left="4229" w:hanging="420"/>
      </w:pPr>
      <w:rPr>
        <w:rFonts w:ascii="Wingdings" w:hAnsi="Wingdings" w:hint="default"/>
      </w:rPr>
    </w:lvl>
    <w:lvl w:ilvl="8" w:tplc="04090005" w:tentative="1">
      <w:start w:val="1"/>
      <w:numFmt w:val="bullet"/>
      <w:lvlText w:val=""/>
      <w:lvlJc w:val="left"/>
      <w:pPr>
        <w:ind w:left="4649" w:hanging="420"/>
      </w:pPr>
      <w:rPr>
        <w:rFonts w:ascii="Wingdings" w:hAnsi="Wingdings" w:hint="default"/>
      </w:rPr>
    </w:lvl>
  </w:abstractNum>
  <w:abstractNum w:abstractNumId="1716" w15:restartNumberingAfterBreak="0">
    <w:nsid w:val="698016B7"/>
    <w:multiLevelType w:val="hybridMultilevel"/>
    <w:tmpl w:val="10E0BB2A"/>
    <w:lvl w:ilvl="0" w:tplc="2F4E3656">
      <w:start w:val="1"/>
      <w:numFmt w:val="decimal"/>
      <w:lvlText w:val="%1."/>
      <w:lvlJc w:val="left"/>
      <w:pPr>
        <w:ind w:left="360" w:hanging="360"/>
      </w:pPr>
      <w:rPr>
        <w:rFonts w:cs="宋体"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7" w15:restartNumberingAfterBreak="0">
    <w:nsid w:val="69D44295"/>
    <w:multiLevelType w:val="hybridMultilevel"/>
    <w:tmpl w:val="42D423C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18" w15:restartNumberingAfterBreak="0">
    <w:nsid w:val="69DF548A"/>
    <w:multiLevelType w:val="hybridMultilevel"/>
    <w:tmpl w:val="EC8E9194"/>
    <w:lvl w:ilvl="0" w:tplc="CECAD98C">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9" w15:restartNumberingAfterBreak="0">
    <w:nsid w:val="69E54C88"/>
    <w:multiLevelType w:val="multilevel"/>
    <w:tmpl w:val="6F14EC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0" w15:restartNumberingAfterBreak="0">
    <w:nsid w:val="69EE0AAE"/>
    <w:multiLevelType w:val="hybridMultilevel"/>
    <w:tmpl w:val="DF3C7A7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21" w15:restartNumberingAfterBreak="0">
    <w:nsid w:val="69FB227A"/>
    <w:multiLevelType w:val="hybridMultilevel"/>
    <w:tmpl w:val="D3169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2" w15:restartNumberingAfterBreak="0">
    <w:nsid w:val="6A064514"/>
    <w:multiLevelType w:val="hybridMultilevel"/>
    <w:tmpl w:val="AB86D1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3" w15:restartNumberingAfterBreak="0">
    <w:nsid w:val="6A09259B"/>
    <w:multiLevelType w:val="hybridMultilevel"/>
    <w:tmpl w:val="CA3AC0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4" w15:restartNumberingAfterBreak="0">
    <w:nsid w:val="6A227569"/>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5" w15:restartNumberingAfterBreak="0">
    <w:nsid w:val="6A29745E"/>
    <w:multiLevelType w:val="hybridMultilevel"/>
    <w:tmpl w:val="DC844112"/>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1726" w15:restartNumberingAfterBreak="0">
    <w:nsid w:val="6A336549"/>
    <w:multiLevelType w:val="hybridMultilevel"/>
    <w:tmpl w:val="B9BC1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7" w15:restartNumberingAfterBreak="0">
    <w:nsid w:val="6A436B56"/>
    <w:multiLevelType w:val="hybridMultilevel"/>
    <w:tmpl w:val="290E4A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28" w15:restartNumberingAfterBreak="0">
    <w:nsid w:val="6A5B7D46"/>
    <w:multiLevelType w:val="hybridMultilevel"/>
    <w:tmpl w:val="5CAEF55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29" w15:restartNumberingAfterBreak="0">
    <w:nsid w:val="6A5F0CEE"/>
    <w:multiLevelType w:val="hybridMultilevel"/>
    <w:tmpl w:val="2A489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0" w15:restartNumberingAfterBreak="0">
    <w:nsid w:val="6A784813"/>
    <w:multiLevelType w:val="hybridMultilevel"/>
    <w:tmpl w:val="412A67E8"/>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31" w15:restartNumberingAfterBreak="0">
    <w:nsid w:val="6A7A1D8C"/>
    <w:multiLevelType w:val="hybridMultilevel"/>
    <w:tmpl w:val="62B6627E"/>
    <w:lvl w:ilvl="0" w:tplc="D3D4EA5A">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2" w15:restartNumberingAfterBreak="0">
    <w:nsid w:val="6AA45E32"/>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3" w15:restartNumberingAfterBreak="0">
    <w:nsid w:val="6AEE75A0"/>
    <w:multiLevelType w:val="hybridMultilevel"/>
    <w:tmpl w:val="8B70DBB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4" w15:restartNumberingAfterBreak="0">
    <w:nsid w:val="6AFD3B24"/>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5" w15:restartNumberingAfterBreak="0">
    <w:nsid w:val="6B3100B6"/>
    <w:multiLevelType w:val="multilevel"/>
    <w:tmpl w:val="08A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6" w15:restartNumberingAfterBreak="0">
    <w:nsid w:val="6B34045D"/>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7" w15:restartNumberingAfterBreak="0">
    <w:nsid w:val="6B404D64"/>
    <w:multiLevelType w:val="hybridMultilevel"/>
    <w:tmpl w:val="2B805AD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38" w15:restartNumberingAfterBreak="0">
    <w:nsid w:val="6B457796"/>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39" w15:restartNumberingAfterBreak="0">
    <w:nsid w:val="6B4C021E"/>
    <w:multiLevelType w:val="hybridMultilevel"/>
    <w:tmpl w:val="9842C3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40" w15:restartNumberingAfterBreak="0">
    <w:nsid w:val="6B863838"/>
    <w:multiLevelType w:val="hybridMultilevel"/>
    <w:tmpl w:val="411C44F6"/>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41" w15:restartNumberingAfterBreak="0">
    <w:nsid w:val="6B8C20A2"/>
    <w:multiLevelType w:val="hybridMultilevel"/>
    <w:tmpl w:val="C0CE3B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2" w15:restartNumberingAfterBreak="0">
    <w:nsid w:val="6B9C7FDB"/>
    <w:multiLevelType w:val="hybridMultilevel"/>
    <w:tmpl w:val="785E1FF8"/>
    <w:lvl w:ilvl="0" w:tplc="CF4E7022">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3" w15:restartNumberingAfterBreak="0">
    <w:nsid w:val="6BAE2D97"/>
    <w:multiLevelType w:val="multilevel"/>
    <w:tmpl w:val="F74E0C72"/>
    <w:lvl w:ilvl="0">
      <w:start w:val="1"/>
      <w:numFmt w:val="decimal"/>
      <w:lvlText w:val="%1."/>
      <w:lvlJc w:val="left"/>
      <w:pPr>
        <w:ind w:left="1140" w:hanging="360"/>
      </w:pPr>
      <w:rPr>
        <w:rFonts w:ascii="等线" w:eastAsia="等线" w:hAnsi="等线" w:hint="default"/>
        <w:sz w:val="22"/>
      </w:rPr>
    </w:lvl>
    <w:lvl w:ilvl="1">
      <w:start w:val="2"/>
      <w:numFmt w:val="decimal"/>
      <w:isLgl/>
      <w:lvlText w:val="%1.%2"/>
      <w:lvlJc w:val="left"/>
      <w:pPr>
        <w:ind w:left="114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1744" w15:restartNumberingAfterBreak="0">
    <w:nsid w:val="6BC41BC8"/>
    <w:multiLevelType w:val="multilevel"/>
    <w:tmpl w:val="0D64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5" w15:restartNumberingAfterBreak="0">
    <w:nsid w:val="6BCE1DE7"/>
    <w:multiLevelType w:val="hybridMultilevel"/>
    <w:tmpl w:val="ACE2F472"/>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46" w15:restartNumberingAfterBreak="0">
    <w:nsid w:val="6BD34EF5"/>
    <w:multiLevelType w:val="hybridMultilevel"/>
    <w:tmpl w:val="97C6F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7" w15:restartNumberingAfterBreak="0">
    <w:nsid w:val="6BE745FE"/>
    <w:multiLevelType w:val="hybridMultilevel"/>
    <w:tmpl w:val="971C7F40"/>
    <w:lvl w:ilvl="0" w:tplc="5D389BB8">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8" w15:restartNumberingAfterBreak="0">
    <w:nsid w:val="6BE86A26"/>
    <w:multiLevelType w:val="hybridMultilevel"/>
    <w:tmpl w:val="EF58A56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49" w15:restartNumberingAfterBreak="0">
    <w:nsid w:val="6BEF760D"/>
    <w:multiLevelType w:val="hybridMultilevel"/>
    <w:tmpl w:val="62BADA6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0" w15:restartNumberingAfterBreak="0">
    <w:nsid w:val="6BF8694A"/>
    <w:multiLevelType w:val="hybridMultilevel"/>
    <w:tmpl w:val="FB8E217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751" w15:restartNumberingAfterBreak="0">
    <w:nsid w:val="6C0412B7"/>
    <w:multiLevelType w:val="hybridMultilevel"/>
    <w:tmpl w:val="751C2C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2" w15:restartNumberingAfterBreak="0">
    <w:nsid w:val="6C082FFB"/>
    <w:multiLevelType w:val="hybridMultilevel"/>
    <w:tmpl w:val="CBC0FA38"/>
    <w:lvl w:ilvl="0" w:tplc="2F80981C">
      <w:start w:val="6"/>
      <w:numFmt w:val="decimal"/>
      <w:lvlText w:val="%1."/>
      <w:lvlJc w:val="left"/>
      <w:pPr>
        <w:ind w:left="78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3" w15:restartNumberingAfterBreak="0">
    <w:nsid w:val="6C2E6D48"/>
    <w:multiLevelType w:val="multilevel"/>
    <w:tmpl w:val="4F96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4" w15:restartNumberingAfterBreak="0">
    <w:nsid w:val="6C413764"/>
    <w:multiLevelType w:val="hybridMultilevel"/>
    <w:tmpl w:val="370AC7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5" w15:restartNumberingAfterBreak="0">
    <w:nsid w:val="6C4310D8"/>
    <w:multiLevelType w:val="multilevel"/>
    <w:tmpl w:val="74F2ED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6" w15:restartNumberingAfterBreak="0">
    <w:nsid w:val="6C4438E0"/>
    <w:multiLevelType w:val="hybridMultilevel"/>
    <w:tmpl w:val="711E186C"/>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57" w15:restartNumberingAfterBreak="0">
    <w:nsid w:val="6C73372A"/>
    <w:multiLevelType w:val="hybridMultilevel"/>
    <w:tmpl w:val="A426F08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58" w15:restartNumberingAfterBreak="0">
    <w:nsid w:val="6C833580"/>
    <w:multiLevelType w:val="hybridMultilevel"/>
    <w:tmpl w:val="A86E0252"/>
    <w:lvl w:ilvl="0" w:tplc="4426E092">
      <w:start w:val="1"/>
      <w:numFmt w:val="decimal"/>
      <w:lvlText w:val="%1)"/>
      <w:lvlJc w:val="left"/>
      <w:pPr>
        <w:tabs>
          <w:tab w:val="num" w:pos="720"/>
        </w:tabs>
        <w:ind w:left="720" w:hanging="360"/>
      </w:pPr>
    </w:lvl>
    <w:lvl w:ilvl="1" w:tplc="C2862626">
      <w:start w:val="1"/>
      <w:numFmt w:val="decimal"/>
      <w:lvlText w:val="%2."/>
      <w:lvlJc w:val="left"/>
      <w:pPr>
        <w:ind w:left="1440" w:hanging="360"/>
      </w:pPr>
      <w:rPr>
        <w:rFonts w:hint="default"/>
      </w:rPr>
    </w:lvl>
    <w:lvl w:ilvl="2" w:tplc="DFA2E718">
      <w:start w:val="1"/>
      <w:numFmt w:val="decimal"/>
      <w:lvlText w:val="%3)"/>
      <w:lvlJc w:val="left"/>
      <w:pPr>
        <w:ind w:left="2160" w:hanging="360"/>
      </w:pPr>
      <w:rPr>
        <w:rFonts w:hint="default"/>
      </w:rPr>
    </w:lvl>
    <w:lvl w:ilvl="3" w:tplc="1040C9BE" w:tentative="1">
      <w:start w:val="1"/>
      <w:numFmt w:val="lowerLetter"/>
      <w:lvlText w:val="%4."/>
      <w:lvlJc w:val="left"/>
      <w:pPr>
        <w:tabs>
          <w:tab w:val="num" w:pos="2880"/>
        </w:tabs>
        <w:ind w:left="2880" w:hanging="360"/>
      </w:pPr>
    </w:lvl>
    <w:lvl w:ilvl="4" w:tplc="FB56B42A" w:tentative="1">
      <w:start w:val="1"/>
      <w:numFmt w:val="lowerLetter"/>
      <w:lvlText w:val="%5."/>
      <w:lvlJc w:val="left"/>
      <w:pPr>
        <w:tabs>
          <w:tab w:val="num" w:pos="3600"/>
        </w:tabs>
        <w:ind w:left="3600" w:hanging="360"/>
      </w:pPr>
    </w:lvl>
    <w:lvl w:ilvl="5" w:tplc="27B839AC" w:tentative="1">
      <w:start w:val="1"/>
      <w:numFmt w:val="lowerLetter"/>
      <w:lvlText w:val="%6."/>
      <w:lvlJc w:val="left"/>
      <w:pPr>
        <w:tabs>
          <w:tab w:val="num" w:pos="4320"/>
        </w:tabs>
        <w:ind w:left="4320" w:hanging="360"/>
      </w:pPr>
    </w:lvl>
    <w:lvl w:ilvl="6" w:tplc="0CE290DE" w:tentative="1">
      <w:start w:val="1"/>
      <w:numFmt w:val="lowerLetter"/>
      <w:lvlText w:val="%7."/>
      <w:lvlJc w:val="left"/>
      <w:pPr>
        <w:tabs>
          <w:tab w:val="num" w:pos="5040"/>
        </w:tabs>
        <w:ind w:left="5040" w:hanging="360"/>
      </w:pPr>
    </w:lvl>
    <w:lvl w:ilvl="7" w:tplc="35E636D8" w:tentative="1">
      <w:start w:val="1"/>
      <w:numFmt w:val="lowerLetter"/>
      <w:lvlText w:val="%8."/>
      <w:lvlJc w:val="left"/>
      <w:pPr>
        <w:tabs>
          <w:tab w:val="num" w:pos="5760"/>
        </w:tabs>
        <w:ind w:left="5760" w:hanging="360"/>
      </w:pPr>
    </w:lvl>
    <w:lvl w:ilvl="8" w:tplc="8FA2CBD2" w:tentative="1">
      <w:start w:val="1"/>
      <w:numFmt w:val="lowerLetter"/>
      <w:lvlText w:val="%9."/>
      <w:lvlJc w:val="left"/>
      <w:pPr>
        <w:tabs>
          <w:tab w:val="num" w:pos="6480"/>
        </w:tabs>
        <w:ind w:left="6480" w:hanging="360"/>
      </w:pPr>
    </w:lvl>
  </w:abstractNum>
  <w:abstractNum w:abstractNumId="1759" w15:restartNumberingAfterBreak="0">
    <w:nsid w:val="6C891F7F"/>
    <w:multiLevelType w:val="hybridMultilevel"/>
    <w:tmpl w:val="6EAA010A"/>
    <w:lvl w:ilvl="0" w:tplc="C6984A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0" w15:restartNumberingAfterBreak="0">
    <w:nsid w:val="6C9C6787"/>
    <w:multiLevelType w:val="hybridMultilevel"/>
    <w:tmpl w:val="F836B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1" w15:restartNumberingAfterBreak="0">
    <w:nsid w:val="6CAE286C"/>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2" w15:restartNumberingAfterBreak="0">
    <w:nsid w:val="6CC35572"/>
    <w:multiLevelType w:val="hybridMultilevel"/>
    <w:tmpl w:val="80968B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3" w15:restartNumberingAfterBreak="0">
    <w:nsid w:val="6CC630F5"/>
    <w:multiLevelType w:val="hybridMultilevel"/>
    <w:tmpl w:val="BD8EA1E2"/>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764" w15:restartNumberingAfterBreak="0">
    <w:nsid w:val="6CE43E57"/>
    <w:multiLevelType w:val="hybridMultilevel"/>
    <w:tmpl w:val="36722900"/>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5" w15:restartNumberingAfterBreak="0">
    <w:nsid w:val="6D274C87"/>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6" w15:restartNumberingAfterBreak="0">
    <w:nsid w:val="6D2E5D49"/>
    <w:multiLevelType w:val="hybridMultilevel"/>
    <w:tmpl w:val="E2A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7" w15:restartNumberingAfterBreak="0">
    <w:nsid w:val="6D355FC4"/>
    <w:multiLevelType w:val="hybridMultilevel"/>
    <w:tmpl w:val="7AD4B5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8" w15:restartNumberingAfterBreak="0">
    <w:nsid w:val="6D3C6598"/>
    <w:multiLevelType w:val="hybridMultilevel"/>
    <w:tmpl w:val="6562F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9" w15:restartNumberingAfterBreak="0">
    <w:nsid w:val="6D3E399E"/>
    <w:multiLevelType w:val="hybridMultilevel"/>
    <w:tmpl w:val="7FDEF10A"/>
    <w:lvl w:ilvl="0" w:tplc="FFFFFFFF">
      <w:start w:val="1"/>
      <w:numFmt w:val="decimal"/>
      <w:lvlText w:val="%1."/>
      <w:lvlJc w:val="left"/>
      <w:pPr>
        <w:ind w:left="360" w:hanging="360"/>
      </w:pPr>
      <w:rPr>
        <w:rFonts w:hint="default"/>
      </w:rPr>
    </w:lvl>
    <w:lvl w:ilvl="1" w:tplc="D74E82AA">
      <w:start w:val="1"/>
      <w:numFmt w:val="decimal"/>
      <w:lvlText w:val="%2."/>
      <w:lvlJc w:val="left"/>
      <w:pPr>
        <w:ind w:left="1200" w:hanging="480"/>
      </w:pPr>
      <w:rPr>
        <w:rFonts w:asciiTheme="minorHAnsi" w:eastAsia="宋体" w:hAnsiTheme="minorHAnsi" w:cs="宋体"/>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70" w15:restartNumberingAfterBreak="0">
    <w:nsid w:val="6D3F61D4"/>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1" w15:restartNumberingAfterBreak="0">
    <w:nsid w:val="6D47092C"/>
    <w:multiLevelType w:val="hybridMultilevel"/>
    <w:tmpl w:val="0BB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2" w15:restartNumberingAfterBreak="0">
    <w:nsid w:val="6D570163"/>
    <w:multiLevelType w:val="hybridMultilevel"/>
    <w:tmpl w:val="C564386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73" w15:restartNumberingAfterBreak="0">
    <w:nsid w:val="6D5E0E1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4" w15:restartNumberingAfterBreak="0">
    <w:nsid w:val="6D7626BB"/>
    <w:multiLevelType w:val="multilevel"/>
    <w:tmpl w:val="0B58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5" w15:restartNumberingAfterBreak="0">
    <w:nsid w:val="6D7A234E"/>
    <w:multiLevelType w:val="hybridMultilevel"/>
    <w:tmpl w:val="9476DD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6" w15:restartNumberingAfterBreak="0">
    <w:nsid w:val="6D7D167A"/>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77" w15:restartNumberingAfterBreak="0">
    <w:nsid w:val="6D8C619A"/>
    <w:multiLevelType w:val="hybridMultilevel"/>
    <w:tmpl w:val="1B84F1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8" w15:restartNumberingAfterBreak="0">
    <w:nsid w:val="6DBD47CB"/>
    <w:multiLevelType w:val="hybridMultilevel"/>
    <w:tmpl w:val="D1B80AE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9" w15:restartNumberingAfterBreak="0">
    <w:nsid w:val="6DBD4A3B"/>
    <w:multiLevelType w:val="hybridMultilevel"/>
    <w:tmpl w:val="FB14B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0" w15:restartNumberingAfterBreak="0">
    <w:nsid w:val="6DC14FCB"/>
    <w:multiLevelType w:val="hybridMultilevel"/>
    <w:tmpl w:val="CE2AD52C"/>
    <w:lvl w:ilvl="0" w:tplc="0409000F">
      <w:start w:val="1"/>
      <w:numFmt w:val="decimal"/>
      <w:lvlText w:val="%1."/>
      <w:lvlJc w:val="left"/>
      <w:pPr>
        <w:ind w:left="582" w:hanging="440"/>
      </w:p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781" w15:restartNumberingAfterBreak="0">
    <w:nsid w:val="6DCB434F"/>
    <w:multiLevelType w:val="hybridMultilevel"/>
    <w:tmpl w:val="768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2" w15:restartNumberingAfterBreak="0">
    <w:nsid w:val="6DCD0F52"/>
    <w:multiLevelType w:val="hybridMultilevel"/>
    <w:tmpl w:val="DCBCBC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3" w15:restartNumberingAfterBreak="0">
    <w:nsid w:val="6DD010D6"/>
    <w:multiLevelType w:val="hybridMultilevel"/>
    <w:tmpl w:val="47588BC4"/>
    <w:lvl w:ilvl="0" w:tplc="FFFFFFFF">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784" w15:restartNumberingAfterBreak="0">
    <w:nsid w:val="6DD3192F"/>
    <w:multiLevelType w:val="hybridMultilevel"/>
    <w:tmpl w:val="D14CCE2A"/>
    <w:lvl w:ilvl="0" w:tplc="04090001">
      <w:start w:val="1"/>
      <w:numFmt w:val="bullet"/>
      <w:lvlText w:val=""/>
      <w:lvlJc w:val="left"/>
      <w:pPr>
        <w:ind w:left="1310" w:hanging="440"/>
      </w:pPr>
      <w:rPr>
        <w:rFonts w:ascii="Wingdings" w:hAnsi="Wingdings" w:hint="default"/>
      </w:rPr>
    </w:lvl>
    <w:lvl w:ilvl="1" w:tplc="04090003" w:tentative="1">
      <w:start w:val="1"/>
      <w:numFmt w:val="bullet"/>
      <w:lvlText w:val=""/>
      <w:lvlJc w:val="left"/>
      <w:pPr>
        <w:ind w:left="1750" w:hanging="440"/>
      </w:pPr>
      <w:rPr>
        <w:rFonts w:ascii="Wingdings" w:hAnsi="Wingdings" w:hint="default"/>
      </w:rPr>
    </w:lvl>
    <w:lvl w:ilvl="2" w:tplc="04090005" w:tentative="1">
      <w:start w:val="1"/>
      <w:numFmt w:val="bullet"/>
      <w:lvlText w:val=""/>
      <w:lvlJc w:val="left"/>
      <w:pPr>
        <w:ind w:left="2190" w:hanging="440"/>
      </w:pPr>
      <w:rPr>
        <w:rFonts w:ascii="Wingdings" w:hAnsi="Wingdings" w:hint="default"/>
      </w:rPr>
    </w:lvl>
    <w:lvl w:ilvl="3" w:tplc="04090001" w:tentative="1">
      <w:start w:val="1"/>
      <w:numFmt w:val="bullet"/>
      <w:lvlText w:val=""/>
      <w:lvlJc w:val="left"/>
      <w:pPr>
        <w:ind w:left="2630" w:hanging="440"/>
      </w:pPr>
      <w:rPr>
        <w:rFonts w:ascii="Wingdings" w:hAnsi="Wingdings" w:hint="default"/>
      </w:rPr>
    </w:lvl>
    <w:lvl w:ilvl="4" w:tplc="04090003" w:tentative="1">
      <w:start w:val="1"/>
      <w:numFmt w:val="bullet"/>
      <w:lvlText w:val=""/>
      <w:lvlJc w:val="left"/>
      <w:pPr>
        <w:ind w:left="3070" w:hanging="440"/>
      </w:pPr>
      <w:rPr>
        <w:rFonts w:ascii="Wingdings" w:hAnsi="Wingdings" w:hint="default"/>
      </w:rPr>
    </w:lvl>
    <w:lvl w:ilvl="5" w:tplc="04090005" w:tentative="1">
      <w:start w:val="1"/>
      <w:numFmt w:val="bullet"/>
      <w:lvlText w:val=""/>
      <w:lvlJc w:val="left"/>
      <w:pPr>
        <w:ind w:left="3510" w:hanging="440"/>
      </w:pPr>
      <w:rPr>
        <w:rFonts w:ascii="Wingdings" w:hAnsi="Wingdings" w:hint="default"/>
      </w:rPr>
    </w:lvl>
    <w:lvl w:ilvl="6" w:tplc="04090001" w:tentative="1">
      <w:start w:val="1"/>
      <w:numFmt w:val="bullet"/>
      <w:lvlText w:val=""/>
      <w:lvlJc w:val="left"/>
      <w:pPr>
        <w:ind w:left="3950" w:hanging="440"/>
      </w:pPr>
      <w:rPr>
        <w:rFonts w:ascii="Wingdings" w:hAnsi="Wingdings" w:hint="default"/>
      </w:rPr>
    </w:lvl>
    <w:lvl w:ilvl="7" w:tplc="04090003" w:tentative="1">
      <w:start w:val="1"/>
      <w:numFmt w:val="bullet"/>
      <w:lvlText w:val=""/>
      <w:lvlJc w:val="left"/>
      <w:pPr>
        <w:ind w:left="4390" w:hanging="440"/>
      </w:pPr>
      <w:rPr>
        <w:rFonts w:ascii="Wingdings" w:hAnsi="Wingdings" w:hint="default"/>
      </w:rPr>
    </w:lvl>
    <w:lvl w:ilvl="8" w:tplc="04090005" w:tentative="1">
      <w:start w:val="1"/>
      <w:numFmt w:val="bullet"/>
      <w:lvlText w:val=""/>
      <w:lvlJc w:val="left"/>
      <w:pPr>
        <w:ind w:left="4830" w:hanging="440"/>
      </w:pPr>
      <w:rPr>
        <w:rFonts w:ascii="Wingdings" w:hAnsi="Wingdings" w:hint="default"/>
      </w:rPr>
    </w:lvl>
  </w:abstractNum>
  <w:abstractNum w:abstractNumId="1785" w15:restartNumberingAfterBreak="0">
    <w:nsid w:val="6DE70B6D"/>
    <w:multiLevelType w:val="hybridMultilevel"/>
    <w:tmpl w:val="1F6480A2"/>
    <w:lvl w:ilvl="0" w:tplc="0409000F">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6" w15:restartNumberingAfterBreak="0">
    <w:nsid w:val="6DF34120"/>
    <w:multiLevelType w:val="hybridMultilevel"/>
    <w:tmpl w:val="3A2055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7" w15:restartNumberingAfterBreak="0">
    <w:nsid w:val="6DF40224"/>
    <w:multiLevelType w:val="hybridMultilevel"/>
    <w:tmpl w:val="389E75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8" w15:restartNumberingAfterBreak="0">
    <w:nsid w:val="6DF52E35"/>
    <w:multiLevelType w:val="hybridMultilevel"/>
    <w:tmpl w:val="BC242C82"/>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1789" w15:restartNumberingAfterBreak="0">
    <w:nsid w:val="6E017CC6"/>
    <w:multiLevelType w:val="hybridMultilevel"/>
    <w:tmpl w:val="2A74F8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0" w15:restartNumberingAfterBreak="0">
    <w:nsid w:val="6E172760"/>
    <w:multiLevelType w:val="hybridMultilevel"/>
    <w:tmpl w:val="A86E0252"/>
    <w:lvl w:ilvl="0" w:tplc="6A687A18">
      <w:start w:val="1"/>
      <w:numFmt w:val="decimal"/>
      <w:lvlText w:val="%1)"/>
      <w:lvlJc w:val="left"/>
      <w:pPr>
        <w:tabs>
          <w:tab w:val="num" w:pos="720"/>
        </w:tabs>
        <w:ind w:left="720" w:hanging="360"/>
      </w:pPr>
    </w:lvl>
    <w:lvl w:ilvl="1" w:tplc="489E2CE0">
      <w:start w:val="1"/>
      <w:numFmt w:val="decimal"/>
      <w:lvlText w:val="%2."/>
      <w:lvlJc w:val="left"/>
      <w:pPr>
        <w:ind w:left="1440" w:hanging="360"/>
      </w:pPr>
      <w:rPr>
        <w:rFonts w:hint="default"/>
      </w:rPr>
    </w:lvl>
    <w:lvl w:ilvl="2" w:tplc="07E65EC2">
      <w:start w:val="1"/>
      <w:numFmt w:val="decimal"/>
      <w:lvlText w:val="%3)"/>
      <w:lvlJc w:val="left"/>
      <w:pPr>
        <w:ind w:left="2160" w:hanging="360"/>
      </w:pPr>
      <w:rPr>
        <w:rFonts w:hint="default"/>
      </w:rPr>
    </w:lvl>
    <w:lvl w:ilvl="3" w:tplc="9412E382" w:tentative="1">
      <w:start w:val="1"/>
      <w:numFmt w:val="lowerLetter"/>
      <w:lvlText w:val="%4."/>
      <w:lvlJc w:val="left"/>
      <w:pPr>
        <w:tabs>
          <w:tab w:val="num" w:pos="2880"/>
        </w:tabs>
        <w:ind w:left="2880" w:hanging="360"/>
      </w:pPr>
    </w:lvl>
    <w:lvl w:ilvl="4" w:tplc="7AF23C56" w:tentative="1">
      <w:start w:val="1"/>
      <w:numFmt w:val="lowerLetter"/>
      <w:lvlText w:val="%5."/>
      <w:lvlJc w:val="left"/>
      <w:pPr>
        <w:tabs>
          <w:tab w:val="num" w:pos="3600"/>
        </w:tabs>
        <w:ind w:left="3600" w:hanging="360"/>
      </w:pPr>
    </w:lvl>
    <w:lvl w:ilvl="5" w:tplc="4052075C" w:tentative="1">
      <w:start w:val="1"/>
      <w:numFmt w:val="lowerLetter"/>
      <w:lvlText w:val="%6."/>
      <w:lvlJc w:val="left"/>
      <w:pPr>
        <w:tabs>
          <w:tab w:val="num" w:pos="4320"/>
        </w:tabs>
        <w:ind w:left="4320" w:hanging="360"/>
      </w:pPr>
    </w:lvl>
    <w:lvl w:ilvl="6" w:tplc="AA54EDE8" w:tentative="1">
      <w:start w:val="1"/>
      <w:numFmt w:val="lowerLetter"/>
      <w:lvlText w:val="%7."/>
      <w:lvlJc w:val="left"/>
      <w:pPr>
        <w:tabs>
          <w:tab w:val="num" w:pos="5040"/>
        </w:tabs>
        <w:ind w:left="5040" w:hanging="360"/>
      </w:pPr>
    </w:lvl>
    <w:lvl w:ilvl="7" w:tplc="7870D9E2" w:tentative="1">
      <w:start w:val="1"/>
      <w:numFmt w:val="lowerLetter"/>
      <w:lvlText w:val="%8."/>
      <w:lvlJc w:val="left"/>
      <w:pPr>
        <w:tabs>
          <w:tab w:val="num" w:pos="5760"/>
        </w:tabs>
        <w:ind w:left="5760" w:hanging="360"/>
      </w:pPr>
    </w:lvl>
    <w:lvl w:ilvl="8" w:tplc="5AB68B2A" w:tentative="1">
      <w:start w:val="1"/>
      <w:numFmt w:val="lowerLetter"/>
      <w:lvlText w:val="%9."/>
      <w:lvlJc w:val="left"/>
      <w:pPr>
        <w:tabs>
          <w:tab w:val="num" w:pos="6480"/>
        </w:tabs>
        <w:ind w:left="6480" w:hanging="360"/>
      </w:pPr>
    </w:lvl>
  </w:abstractNum>
  <w:abstractNum w:abstractNumId="1791" w15:restartNumberingAfterBreak="0">
    <w:nsid w:val="6E1B53C3"/>
    <w:multiLevelType w:val="hybridMultilevel"/>
    <w:tmpl w:val="3A6CAD68"/>
    <w:lvl w:ilvl="0" w:tplc="04090011">
      <w:start w:val="1"/>
      <w:numFmt w:val="decimal"/>
      <w:lvlText w:val="%1)"/>
      <w:lvlJc w:val="left"/>
      <w:pPr>
        <w:ind w:left="962" w:hanging="420"/>
      </w:p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792" w15:restartNumberingAfterBreak="0">
    <w:nsid w:val="6E20086C"/>
    <w:multiLevelType w:val="hybridMultilevel"/>
    <w:tmpl w:val="8C2A9ACC"/>
    <w:lvl w:ilvl="0" w:tplc="C54C7536">
      <w:start w:val="3"/>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3" w15:restartNumberingAfterBreak="0">
    <w:nsid w:val="6E255078"/>
    <w:multiLevelType w:val="hybridMultilevel"/>
    <w:tmpl w:val="857A2FBC"/>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94" w15:restartNumberingAfterBreak="0">
    <w:nsid w:val="6E311EC6"/>
    <w:multiLevelType w:val="hybridMultilevel"/>
    <w:tmpl w:val="42CE419E"/>
    <w:lvl w:ilvl="0" w:tplc="04090011">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5" w15:restartNumberingAfterBreak="0">
    <w:nsid w:val="6E3C4A97"/>
    <w:multiLevelType w:val="hybridMultilevel"/>
    <w:tmpl w:val="82EC388E"/>
    <w:lvl w:ilvl="0" w:tplc="F774B9C2">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6" w15:restartNumberingAfterBreak="0">
    <w:nsid w:val="6E551065"/>
    <w:multiLevelType w:val="hybridMultilevel"/>
    <w:tmpl w:val="B0B6B2E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7" w15:restartNumberingAfterBreak="0">
    <w:nsid w:val="6E5A30D5"/>
    <w:multiLevelType w:val="hybridMultilevel"/>
    <w:tmpl w:val="48207050"/>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798" w15:restartNumberingAfterBreak="0">
    <w:nsid w:val="6E5F7DC4"/>
    <w:multiLevelType w:val="hybridMultilevel"/>
    <w:tmpl w:val="2DBE5F1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799" w15:restartNumberingAfterBreak="0">
    <w:nsid w:val="6E602ACF"/>
    <w:multiLevelType w:val="hybridMultilevel"/>
    <w:tmpl w:val="2564E2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00" w15:restartNumberingAfterBreak="0">
    <w:nsid w:val="6E6441C9"/>
    <w:multiLevelType w:val="hybridMultilevel"/>
    <w:tmpl w:val="5F9C38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1" w15:restartNumberingAfterBreak="0">
    <w:nsid w:val="6E701C34"/>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02" w15:restartNumberingAfterBreak="0">
    <w:nsid w:val="6E7248E2"/>
    <w:multiLevelType w:val="hybridMultilevel"/>
    <w:tmpl w:val="749AB03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03" w15:restartNumberingAfterBreak="0">
    <w:nsid w:val="6E796CDC"/>
    <w:multiLevelType w:val="hybridMultilevel"/>
    <w:tmpl w:val="0B028530"/>
    <w:lvl w:ilvl="0" w:tplc="04090011">
      <w:start w:val="1"/>
      <w:numFmt w:val="decimal"/>
      <w:lvlText w:val="%1)"/>
      <w:lvlJc w:val="left"/>
      <w:pPr>
        <w:ind w:left="981" w:hanging="420"/>
      </w:p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1804" w15:restartNumberingAfterBreak="0">
    <w:nsid w:val="6E8B143E"/>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5" w15:restartNumberingAfterBreak="0">
    <w:nsid w:val="6EAD2649"/>
    <w:multiLevelType w:val="hybridMultilevel"/>
    <w:tmpl w:val="F29603B8"/>
    <w:lvl w:ilvl="0" w:tplc="A956DEA2">
      <w:start w:val="1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6" w15:restartNumberingAfterBreak="0">
    <w:nsid w:val="6EB15100"/>
    <w:multiLevelType w:val="hybridMultilevel"/>
    <w:tmpl w:val="56383BF0"/>
    <w:lvl w:ilvl="0" w:tplc="07D0F1B0">
      <w:start w:val="1"/>
      <w:numFmt w:val="decimal"/>
      <w:lvlText w:val="%1)"/>
      <w:lvlJc w:val="left"/>
      <w:pPr>
        <w:ind w:left="1154" w:hanging="420"/>
      </w:pPr>
      <w:rPr>
        <w:rFonts w:hint="eastAsia"/>
      </w:r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1807" w15:restartNumberingAfterBreak="0">
    <w:nsid w:val="6EC82EA3"/>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8" w15:restartNumberingAfterBreak="0">
    <w:nsid w:val="6ED2302A"/>
    <w:multiLevelType w:val="hybridMultilevel"/>
    <w:tmpl w:val="F9BC3CE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09" w15:restartNumberingAfterBreak="0">
    <w:nsid w:val="6ED6665B"/>
    <w:multiLevelType w:val="hybridMultilevel"/>
    <w:tmpl w:val="110402C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10" w15:restartNumberingAfterBreak="0">
    <w:nsid w:val="6EDB08D6"/>
    <w:multiLevelType w:val="hybridMultilevel"/>
    <w:tmpl w:val="1B5CE20E"/>
    <w:lvl w:ilvl="0" w:tplc="8BBE99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1" w15:restartNumberingAfterBreak="0">
    <w:nsid w:val="6EDC4FB8"/>
    <w:multiLevelType w:val="hybridMultilevel"/>
    <w:tmpl w:val="8B302CEC"/>
    <w:lvl w:ilvl="0" w:tplc="D7C64A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2" w15:restartNumberingAfterBreak="0">
    <w:nsid w:val="6EE93B3C"/>
    <w:multiLevelType w:val="hybridMultilevel"/>
    <w:tmpl w:val="4EB4E4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3" w15:restartNumberingAfterBreak="0">
    <w:nsid w:val="6EF5745E"/>
    <w:multiLevelType w:val="hybridMultilevel"/>
    <w:tmpl w:val="F3EC28F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14" w15:restartNumberingAfterBreak="0">
    <w:nsid w:val="6F0263D6"/>
    <w:multiLevelType w:val="hybridMultilevel"/>
    <w:tmpl w:val="285493D2"/>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15" w15:restartNumberingAfterBreak="0">
    <w:nsid w:val="6F084E7D"/>
    <w:multiLevelType w:val="hybridMultilevel"/>
    <w:tmpl w:val="D23496C0"/>
    <w:lvl w:ilvl="0" w:tplc="E30CF33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6" w15:restartNumberingAfterBreak="0">
    <w:nsid w:val="6F0B3D9B"/>
    <w:multiLevelType w:val="hybridMultilevel"/>
    <w:tmpl w:val="69C0844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17" w15:restartNumberingAfterBreak="0">
    <w:nsid w:val="6F0B45DE"/>
    <w:multiLevelType w:val="hybridMultilevel"/>
    <w:tmpl w:val="9350CAE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818" w15:restartNumberingAfterBreak="0">
    <w:nsid w:val="6F253000"/>
    <w:multiLevelType w:val="multilevel"/>
    <w:tmpl w:val="1D580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9" w15:restartNumberingAfterBreak="0">
    <w:nsid w:val="6F393583"/>
    <w:multiLevelType w:val="hybridMultilevel"/>
    <w:tmpl w:val="27369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0" w15:restartNumberingAfterBreak="0">
    <w:nsid w:val="6F8D55CE"/>
    <w:multiLevelType w:val="hybridMultilevel"/>
    <w:tmpl w:val="D0B8C6AC"/>
    <w:lvl w:ilvl="0" w:tplc="FFFFFFFF">
      <w:start w:val="1"/>
      <w:numFmt w:val="decimal"/>
      <w:lvlText w:val="%1."/>
      <w:lvlJc w:val="left"/>
      <w:pPr>
        <w:ind w:left="1140" w:hanging="420"/>
      </w:pPr>
      <w:rPr>
        <w:rFonts w:hint="default"/>
      </w:rPr>
    </w:lvl>
    <w:lvl w:ilvl="1" w:tplc="FFFFFFFF" w:tentative="1">
      <w:start w:val="1"/>
      <w:numFmt w:val="bullet"/>
      <w:lvlText w:val=""/>
      <w:lvlJc w:val="left"/>
      <w:pPr>
        <w:ind w:left="1560" w:hanging="420"/>
      </w:pPr>
      <w:rPr>
        <w:rFonts w:ascii="Wingdings" w:hAnsi="Wingdings" w:hint="default"/>
      </w:rPr>
    </w:lvl>
    <w:lvl w:ilvl="2" w:tplc="FFFFFFFF" w:tentative="1">
      <w:start w:val="1"/>
      <w:numFmt w:val="bullet"/>
      <w:lvlText w:val=""/>
      <w:lvlJc w:val="left"/>
      <w:pPr>
        <w:ind w:left="1980" w:hanging="420"/>
      </w:pPr>
      <w:rPr>
        <w:rFonts w:ascii="Wingdings" w:hAnsi="Wingdings" w:hint="default"/>
      </w:rPr>
    </w:lvl>
    <w:lvl w:ilvl="3" w:tplc="FFFFFFFF" w:tentative="1">
      <w:start w:val="1"/>
      <w:numFmt w:val="bullet"/>
      <w:lvlText w:val=""/>
      <w:lvlJc w:val="left"/>
      <w:pPr>
        <w:ind w:left="2400" w:hanging="420"/>
      </w:pPr>
      <w:rPr>
        <w:rFonts w:ascii="Wingdings" w:hAnsi="Wingdings" w:hint="default"/>
      </w:rPr>
    </w:lvl>
    <w:lvl w:ilvl="4" w:tplc="FFFFFFFF" w:tentative="1">
      <w:start w:val="1"/>
      <w:numFmt w:val="bullet"/>
      <w:lvlText w:val=""/>
      <w:lvlJc w:val="left"/>
      <w:pPr>
        <w:ind w:left="2820" w:hanging="420"/>
      </w:pPr>
      <w:rPr>
        <w:rFonts w:ascii="Wingdings" w:hAnsi="Wingdings" w:hint="default"/>
      </w:rPr>
    </w:lvl>
    <w:lvl w:ilvl="5" w:tplc="FFFFFFFF" w:tentative="1">
      <w:start w:val="1"/>
      <w:numFmt w:val="bullet"/>
      <w:lvlText w:val=""/>
      <w:lvlJc w:val="left"/>
      <w:pPr>
        <w:ind w:left="3240" w:hanging="420"/>
      </w:pPr>
      <w:rPr>
        <w:rFonts w:ascii="Wingdings" w:hAnsi="Wingdings" w:hint="default"/>
      </w:rPr>
    </w:lvl>
    <w:lvl w:ilvl="6" w:tplc="FFFFFFFF" w:tentative="1">
      <w:start w:val="1"/>
      <w:numFmt w:val="bullet"/>
      <w:lvlText w:val=""/>
      <w:lvlJc w:val="left"/>
      <w:pPr>
        <w:ind w:left="3660" w:hanging="420"/>
      </w:pPr>
      <w:rPr>
        <w:rFonts w:ascii="Wingdings" w:hAnsi="Wingdings" w:hint="default"/>
      </w:rPr>
    </w:lvl>
    <w:lvl w:ilvl="7" w:tplc="FFFFFFFF" w:tentative="1">
      <w:start w:val="1"/>
      <w:numFmt w:val="bullet"/>
      <w:lvlText w:val=""/>
      <w:lvlJc w:val="left"/>
      <w:pPr>
        <w:ind w:left="4080" w:hanging="420"/>
      </w:pPr>
      <w:rPr>
        <w:rFonts w:ascii="Wingdings" w:hAnsi="Wingdings" w:hint="default"/>
      </w:rPr>
    </w:lvl>
    <w:lvl w:ilvl="8" w:tplc="FFFFFFFF" w:tentative="1">
      <w:start w:val="1"/>
      <w:numFmt w:val="bullet"/>
      <w:lvlText w:val=""/>
      <w:lvlJc w:val="left"/>
      <w:pPr>
        <w:ind w:left="4500" w:hanging="420"/>
      </w:pPr>
      <w:rPr>
        <w:rFonts w:ascii="Wingdings" w:hAnsi="Wingdings" w:hint="default"/>
      </w:rPr>
    </w:lvl>
  </w:abstractNum>
  <w:abstractNum w:abstractNumId="1821" w15:restartNumberingAfterBreak="0">
    <w:nsid w:val="6FA72263"/>
    <w:multiLevelType w:val="hybridMultilevel"/>
    <w:tmpl w:val="C9E605E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22" w15:restartNumberingAfterBreak="0">
    <w:nsid w:val="6FAC5D12"/>
    <w:multiLevelType w:val="multilevel"/>
    <w:tmpl w:val="82C0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3" w15:restartNumberingAfterBreak="0">
    <w:nsid w:val="6FCB7DC9"/>
    <w:multiLevelType w:val="multilevel"/>
    <w:tmpl w:val="AFB2C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4" w15:restartNumberingAfterBreak="0">
    <w:nsid w:val="6FCF1591"/>
    <w:multiLevelType w:val="hybridMultilevel"/>
    <w:tmpl w:val="186428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5" w15:restartNumberingAfterBreak="0">
    <w:nsid w:val="6FD1634D"/>
    <w:multiLevelType w:val="hybridMultilevel"/>
    <w:tmpl w:val="751C4800"/>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6" w15:restartNumberingAfterBreak="0">
    <w:nsid w:val="6FDB71F7"/>
    <w:multiLevelType w:val="hybridMultilevel"/>
    <w:tmpl w:val="FBC8A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7" w15:restartNumberingAfterBreak="0">
    <w:nsid w:val="6FF420BC"/>
    <w:multiLevelType w:val="hybridMultilevel"/>
    <w:tmpl w:val="05225412"/>
    <w:lvl w:ilvl="0" w:tplc="04090003">
      <w:start w:val="1"/>
      <w:numFmt w:val="bullet"/>
      <w:lvlText w:val="o"/>
      <w:lvlJc w:val="left"/>
      <w:pPr>
        <w:ind w:left="1260" w:hanging="420"/>
      </w:pPr>
      <w:rPr>
        <w:rFonts w:ascii="Courier New" w:hAnsi="Courier New" w:cs="Courier New" w:hint="default"/>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828" w15:restartNumberingAfterBreak="0">
    <w:nsid w:val="700422F7"/>
    <w:multiLevelType w:val="hybridMultilevel"/>
    <w:tmpl w:val="14DCC0F0"/>
    <w:lvl w:ilvl="0" w:tplc="04090011">
      <w:start w:val="1"/>
      <w:numFmt w:val="decimal"/>
      <w:lvlText w:val="%1)"/>
      <w:lvlJc w:val="left"/>
      <w:pPr>
        <w:ind w:left="872" w:hanging="420"/>
      </w:pPr>
    </w:lvl>
    <w:lvl w:ilvl="1" w:tplc="04090019" w:tentative="1">
      <w:start w:val="1"/>
      <w:numFmt w:val="lowerLetter"/>
      <w:lvlText w:val="%2)"/>
      <w:lvlJc w:val="left"/>
      <w:pPr>
        <w:ind w:left="1292" w:hanging="420"/>
      </w:pPr>
    </w:lvl>
    <w:lvl w:ilvl="2" w:tplc="0409001B" w:tentative="1">
      <w:start w:val="1"/>
      <w:numFmt w:val="lowerRoman"/>
      <w:lvlText w:val="%3."/>
      <w:lvlJc w:val="right"/>
      <w:pPr>
        <w:ind w:left="1712" w:hanging="420"/>
      </w:pPr>
    </w:lvl>
    <w:lvl w:ilvl="3" w:tplc="0409000F" w:tentative="1">
      <w:start w:val="1"/>
      <w:numFmt w:val="decimal"/>
      <w:lvlText w:val="%4."/>
      <w:lvlJc w:val="left"/>
      <w:pPr>
        <w:ind w:left="2132" w:hanging="420"/>
      </w:pPr>
    </w:lvl>
    <w:lvl w:ilvl="4" w:tplc="04090019" w:tentative="1">
      <w:start w:val="1"/>
      <w:numFmt w:val="lowerLetter"/>
      <w:lvlText w:val="%5)"/>
      <w:lvlJc w:val="left"/>
      <w:pPr>
        <w:ind w:left="2552" w:hanging="420"/>
      </w:pPr>
    </w:lvl>
    <w:lvl w:ilvl="5" w:tplc="0409001B" w:tentative="1">
      <w:start w:val="1"/>
      <w:numFmt w:val="lowerRoman"/>
      <w:lvlText w:val="%6."/>
      <w:lvlJc w:val="right"/>
      <w:pPr>
        <w:ind w:left="2972" w:hanging="420"/>
      </w:pPr>
    </w:lvl>
    <w:lvl w:ilvl="6" w:tplc="0409000F" w:tentative="1">
      <w:start w:val="1"/>
      <w:numFmt w:val="decimal"/>
      <w:lvlText w:val="%7."/>
      <w:lvlJc w:val="left"/>
      <w:pPr>
        <w:ind w:left="3392" w:hanging="420"/>
      </w:pPr>
    </w:lvl>
    <w:lvl w:ilvl="7" w:tplc="04090019" w:tentative="1">
      <w:start w:val="1"/>
      <w:numFmt w:val="lowerLetter"/>
      <w:lvlText w:val="%8)"/>
      <w:lvlJc w:val="left"/>
      <w:pPr>
        <w:ind w:left="3812" w:hanging="420"/>
      </w:pPr>
    </w:lvl>
    <w:lvl w:ilvl="8" w:tplc="0409001B" w:tentative="1">
      <w:start w:val="1"/>
      <w:numFmt w:val="lowerRoman"/>
      <w:lvlText w:val="%9."/>
      <w:lvlJc w:val="right"/>
      <w:pPr>
        <w:ind w:left="4232" w:hanging="420"/>
      </w:pPr>
    </w:lvl>
  </w:abstractNum>
  <w:abstractNum w:abstractNumId="1829" w15:restartNumberingAfterBreak="0">
    <w:nsid w:val="701D5B27"/>
    <w:multiLevelType w:val="hybridMultilevel"/>
    <w:tmpl w:val="3A009B3E"/>
    <w:lvl w:ilvl="0" w:tplc="FFFFFFFF">
      <w:start w:val="1"/>
      <w:numFmt w:val="decimal"/>
      <w:lvlText w:val="%1."/>
      <w:lvlJc w:val="left"/>
      <w:pPr>
        <w:ind w:left="360" w:hanging="360"/>
      </w:pPr>
      <w:rPr>
        <w:rFonts w:asciiTheme="minorEastAsia" w:eastAsiaTheme="minorEastAsia" w:hAnsiTheme="minorEastAs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30" w15:restartNumberingAfterBreak="0">
    <w:nsid w:val="702620AE"/>
    <w:multiLevelType w:val="hybridMultilevel"/>
    <w:tmpl w:val="C4B01EEE"/>
    <w:lvl w:ilvl="0" w:tplc="BB3EC8B8">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1" w15:restartNumberingAfterBreak="0">
    <w:nsid w:val="70275A6D"/>
    <w:multiLevelType w:val="hybridMultilevel"/>
    <w:tmpl w:val="C39821E4"/>
    <w:lvl w:ilvl="0" w:tplc="FFFFFFFF">
      <w:start w:val="1"/>
      <w:numFmt w:val="decimal"/>
      <w:lvlText w:val="%1."/>
      <w:lvlJc w:val="left"/>
      <w:pPr>
        <w:ind w:left="720" w:hanging="360"/>
      </w:pPr>
      <w:rPr>
        <w:rFonts w:hint="eastAsia"/>
      </w:rPr>
    </w:lvl>
    <w:lvl w:ilvl="1" w:tplc="FFFFFFFF">
      <w:start w:val="1"/>
      <w:numFmt w:val="decimal"/>
      <w:lvlText w:val="%2)"/>
      <w:lvlJc w:val="left"/>
      <w:pPr>
        <w:ind w:left="1500" w:hanging="42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2" w15:restartNumberingAfterBreak="0">
    <w:nsid w:val="702D4598"/>
    <w:multiLevelType w:val="multilevel"/>
    <w:tmpl w:val="2AEC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3" w15:restartNumberingAfterBreak="0">
    <w:nsid w:val="7042613B"/>
    <w:multiLevelType w:val="hybridMultilevel"/>
    <w:tmpl w:val="E3BE9D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4" w15:restartNumberingAfterBreak="0">
    <w:nsid w:val="70430F63"/>
    <w:multiLevelType w:val="hybridMultilevel"/>
    <w:tmpl w:val="E7F66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5" w15:restartNumberingAfterBreak="0">
    <w:nsid w:val="70747426"/>
    <w:multiLevelType w:val="multilevel"/>
    <w:tmpl w:val="5D4C7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6" w15:restartNumberingAfterBreak="0">
    <w:nsid w:val="707504D3"/>
    <w:multiLevelType w:val="hybridMultilevel"/>
    <w:tmpl w:val="30E65370"/>
    <w:lvl w:ilvl="0" w:tplc="EBCA3602">
      <w:start w:val="1"/>
      <w:numFmt w:val="decimal"/>
      <w:lvlText w:val="%1)"/>
      <w:lvlJc w:val="left"/>
      <w:pPr>
        <w:tabs>
          <w:tab w:val="num" w:pos="720"/>
        </w:tabs>
        <w:ind w:left="720" w:hanging="360"/>
      </w:pPr>
    </w:lvl>
    <w:lvl w:ilvl="1" w:tplc="43323F66">
      <w:start w:val="1"/>
      <w:numFmt w:val="bullet"/>
      <w:lvlText w:val=""/>
      <w:lvlJc w:val="left"/>
      <w:pPr>
        <w:ind w:left="1440" w:hanging="360"/>
      </w:pPr>
      <w:rPr>
        <w:rFonts w:ascii="Symbol" w:hAnsi="Symbol" w:hint="default"/>
      </w:rPr>
    </w:lvl>
    <w:lvl w:ilvl="2" w:tplc="9E802F60">
      <w:start w:val="1"/>
      <w:numFmt w:val="decimal"/>
      <w:lvlText w:val="%3)"/>
      <w:lvlJc w:val="left"/>
      <w:pPr>
        <w:ind w:left="2160" w:hanging="360"/>
      </w:pPr>
      <w:rPr>
        <w:rFonts w:hint="default"/>
      </w:rPr>
    </w:lvl>
    <w:lvl w:ilvl="3" w:tplc="D2F236E8" w:tentative="1">
      <w:start w:val="1"/>
      <w:numFmt w:val="lowerLetter"/>
      <w:lvlText w:val="%4."/>
      <w:lvlJc w:val="left"/>
      <w:pPr>
        <w:tabs>
          <w:tab w:val="num" w:pos="2880"/>
        </w:tabs>
        <w:ind w:left="2880" w:hanging="360"/>
      </w:pPr>
    </w:lvl>
    <w:lvl w:ilvl="4" w:tplc="AC9C4FD0" w:tentative="1">
      <w:start w:val="1"/>
      <w:numFmt w:val="lowerLetter"/>
      <w:lvlText w:val="%5."/>
      <w:lvlJc w:val="left"/>
      <w:pPr>
        <w:tabs>
          <w:tab w:val="num" w:pos="3600"/>
        </w:tabs>
        <w:ind w:left="3600" w:hanging="360"/>
      </w:pPr>
    </w:lvl>
    <w:lvl w:ilvl="5" w:tplc="58C613E6" w:tentative="1">
      <w:start w:val="1"/>
      <w:numFmt w:val="lowerLetter"/>
      <w:lvlText w:val="%6."/>
      <w:lvlJc w:val="left"/>
      <w:pPr>
        <w:tabs>
          <w:tab w:val="num" w:pos="4320"/>
        </w:tabs>
        <w:ind w:left="4320" w:hanging="360"/>
      </w:pPr>
    </w:lvl>
    <w:lvl w:ilvl="6" w:tplc="9B184F5A" w:tentative="1">
      <w:start w:val="1"/>
      <w:numFmt w:val="lowerLetter"/>
      <w:lvlText w:val="%7."/>
      <w:lvlJc w:val="left"/>
      <w:pPr>
        <w:tabs>
          <w:tab w:val="num" w:pos="5040"/>
        </w:tabs>
        <w:ind w:left="5040" w:hanging="360"/>
      </w:pPr>
    </w:lvl>
    <w:lvl w:ilvl="7" w:tplc="B4B065A8" w:tentative="1">
      <w:start w:val="1"/>
      <w:numFmt w:val="lowerLetter"/>
      <w:lvlText w:val="%8."/>
      <w:lvlJc w:val="left"/>
      <w:pPr>
        <w:tabs>
          <w:tab w:val="num" w:pos="5760"/>
        </w:tabs>
        <w:ind w:left="5760" w:hanging="360"/>
      </w:pPr>
    </w:lvl>
    <w:lvl w:ilvl="8" w:tplc="417CBEFE" w:tentative="1">
      <w:start w:val="1"/>
      <w:numFmt w:val="lowerLetter"/>
      <w:lvlText w:val="%9."/>
      <w:lvlJc w:val="left"/>
      <w:pPr>
        <w:tabs>
          <w:tab w:val="num" w:pos="6480"/>
        </w:tabs>
        <w:ind w:left="6480" w:hanging="360"/>
      </w:pPr>
    </w:lvl>
  </w:abstractNum>
  <w:abstractNum w:abstractNumId="1837" w15:restartNumberingAfterBreak="0">
    <w:nsid w:val="707625EB"/>
    <w:multiLevelType w:val="hybridMultilevel"/>
    <w:tmpl w:val="D03628A6"/>
    <w:lvl w:ilvl="0" w:tplc="0409000F">
      <w:start w:val="1"/>
      <w:numFmt w:val="decimal"/>
      <w:lvlText w:val="%1."/>
      <w:lvlJc w:val="left"/>
      <w:pPr>
        <w:ind w:left="582" w:hanging="440"/>
      </w:p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838" w15:restartNumberingAfterBreak="0">
    <w:nsid w:val="7087288A"/>
    <w:multiLevelType w:val="hybridMultilevel"/>
    <w:tmpl w:val="C102F3FC"/>
    <w:lvl w:ilvl="0" w:tplc="04090001">
      <w:start w:val="1"/>
      <w:numFmt w:val="bullet"/>
      <w:lvlText w:val=""/>
      <w:lvlJc w:val="left"/>
      <w:pPr>
        <w:ind w:left="445" w:hanging="420"/>
      </w:pPr>
      <w:rPr>
        <w:rFonts w:ascii="Wingdings" w:hAnsi="Wingdings" w:hint="default"/>
      </w:rPr>
    </w:lvl>
    <w:lvl w:ilvl="1" w:tplc="04090003" w:tentative="1">
      <w:start w:val="1"/>
      <w:numFmt w:val="bullet"/>
      <w:lvlText w:val=""/>
      <w:lvlJc w:val="left"/>
      <w:pPr>
        <w:ind w:left="865" w:hanging="420"/>
      </w:pPr>
      <w:rPr>
        <w:rFonts w:ascii="Wingdings" w:hAnsi="Wingdings" w:hint="default"/>
      </w:rPr>
    </w:lvl>
    <w:lvl w:ilvl="2" w:tplc="04090005" w:tentative="1">
      <w:start w:val="1"/>
      <w:numFmt w:val="bullet"/>
      <w:lvlText w:val=""/>
      <w:lvlJc w:val="left"/>
      <w:pPr>
        <w:ind w:left="1285" w:hanging="420"/>
      </w:pPr>
      <w:rPr>
        <w:rFonts w:ascii="Wingdings" w:hAnsi="Wingdings" w:hint="default"/>
      </w:rPr>
    </w:lvl>
    <w:lvl w:ilvl="3" w:tplc="04090001" w:tentative="1">
      <w:start w:val="1"/>
      <w:numFmt w:val="bullet"/>
      <w:lvlText w:val=""/>
      <w:lvlJc w:val="left"/>
      <w:pPr>
        <w:ind w:left="1705" w:hanging="420"/>
      </w:pPr>
      <w:rPr>
        <w:rFonts w:ascii="Wingdings" w:hAnsi="Wingdings" w:hint="default"/>
      </w:rPr>
    </w:lvl>
    <w:lvl w:ilvl="4" w:tplc="04090003" w:tentative="1">
      <w:start w:val="1"/>
      <w:numFmt w:val="bullet"/>
      <w:lvlText w:val=""/>
      <w:lvlJc w:val="left"/>
      <w:pPr>
        <w:ind w:left="2125" w:hanging="420"/>
      </w:pPr>
      <w:rPr>
        <w:rFonts w:ascii="Wingdings" w:hAnsi="Wingdings" w:hint="default"/>
      </w:rPr>
    </w:lvl>
    <w:lvl w:ilvl="5" w:tplc="04090005" w:tentative="1">
      <w:start w:val="1"/>
      <w:numFmt w:val="bullet"/>
      <w:lvlText w:val=""/>
      <w:lvlJc w:val="left"/>
      <w:pPr>
        <w:ind w:left="2545" w:hanging="420"/>
      </w:pPr>
      <w:rPr>
        <w:rFonts w:ascii="Wingdings" w:hAnsi="Wingdings" w:hint="default"/>
      </w:rPr>
    </w:lvl>
    <w:lvl w:ilvl="6" w:tplc="04090001" w:tentative="1">
      <w:start w:val="1"/>
      <w:numFmt w:val="bullet"/>
      <w:lvlText w:val=""/>
      <w:lvlJc w:val="left"/>
      <w:pPr>
        <w:ind w:left="2965" w:hanging="420"/>
      </w:pPr>
      <w:rPr>
        <w:rFonts w:ascii="Wingdings" w:hAnsi="Wingdings" w:hint="default"/>
      </w:rPr>
    </w:lvl>
    <w:lvl w:ilvl="7" w:tplc="04090003" w:tentative="1">
      <w:start w:val="1"/>
      <w:numFmt w:val="bullet"/>
      <w:lvlText w:val=""/>
      <w:lvlJc w:val="left"/>
      <w:pPr>
        <w:ind w:left="3385" w:hanging="420"/>
      </w:pPr>
      <w:rPr>
        <w:rFonts w:ascii="Wingdings" w:hAnsi="Wingdings" w:hint="default"/>
      </w:rPr>
    </w:lvl>
    <w:lvl w:ilvl="8" w:tplc="04090005" w:tentative="1">
      <w:start w:val="1"/>
      <w:numFmt w:val="bullet"/>
      <w:lvlText w:val=""/>
      <w:lvlJc w:val="left"/>
      <w:pPr>
        <w:ind w:left="3805" w:hanging="420"/>
      </w:pPr>
      <w:rPr>
        <w:rFonts w:ascii="Wingdings" w:hAnsi="Wingdings" w:hint="default"/>
      </w:rPr>
    </w:lvl>
  </w:abstractNum>
  <w:abstractNum w:abstractNumId="1839" w15:restartNumberingAfterBreak="0">
    <w:nsid w:val="70B23507"/>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0" w15:restartNumberingAfterBreak="0">
    <w:nsid w:val="70B656E3"/>
    <w:multiLevelType w:val="multilevel"/>
    <w:tmpl w:val="15D03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1" w15:restartNumberingAfterBreak="0">
    <w:nsid w:val="70BE7B22"/>
    <w:multiLevelType w:val="hybridMultilevel"/>
    <w:tmpl w:val="4E58EB4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2" w15:restartNumberingAfterBreak="0">
    <w:nsid w:val="7109280F"/>
    <w:multiLevelType w:val="hybridMultilevel"/>
    <w:tmpl w:val="E884B89C"/>
    <w:lvl w:ilvl="0" w:tplc="2134523C">
      <w:start w:val="1"/>
      <w:numFmt w:val="decimal"/>
      <w:lvlText w:val="%1."/>
      <w:lvlJc w:val="left"/>
      <w:pPr>
        <w:ind w:left="1740" w:hanging="48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843" w15:restartNumberingAfterBreak="0">
    <w:nsid w:val="7109340B"/>
    <w:multiLevelType w:val="hybridMultilevel"/>
    <w:tmpl w:val="513CF764"/>
    <w:lvl w:ilvl="0" w:tplc="F1CA8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4" w15:restartNumberingAfterBreak="0">
    <w:nsid w:val="713B28B9"/>
    <w:multiLevelType w:val="hybridMultilevel"/>
    <w:tmpl w:val="2026BF1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845" w15:restartNumberingAfterBreak="0">
    <w:nsid w:val="713E279D"/>
    <w:multiLevelType w:val="hybridMultilevel"/>
    <w:tmpl w:val="CF521AB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46" w15:restartNumberingAfterBreak="0">
    <w:nsid w:val="713F54EB"/>
    <w:multiLevelType w:val="multilevel"/>
    <w:tmpl w:val="1E70F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7" w15:restartNumberingAfterBreak="0">
    <w:nsid w:val="71522D99"/>
    <w:multiLevelType w:val="hybridMultilevel"/>
    <w:tmpl w:val="E4D2E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8" w15:restartNumberingAfterBreak="0">
    <w:nsid w:val="71826296"/>
    <w:multiLevelType w:val="hybridMultilevel"/>
    <w:tmpl w:val="F8BCD9B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49" w15:restartNumberingAfterBreak="0">
    <w:nsid w:val="71870C67"/>
    <w:multiLevelType w:val="hybridMultilevel"/>
    <w:tmpl w:val="0B84325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50" w15:restartNumberingAfterBreak="0">
    <w:nsid w:val="71910D74"/>
    <w:multiLevelType w:val="hybridMultilevel"/>
    <w:tmpl w:val="88B290E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1" w15:restartNumberingAfterBreak="0">
    <w:nsid w:val="71AA4576"/>
    <w:multiLevelType w:val="hybridMultilevel"/>
    <w:tmpl w:val="A6DCD8BC"/>
    <w:lvl w:ilvl="0" w:tplc="FFFFFFF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980" w:hanging="360"/>
      </w:pPr>
      <w:rPr>
        <w:rFonts w:ascii="Symbol" w:hAnsi="Symbol"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2" w15:restartNumberingAfterBreak="0">
    <w:nsid w:val="71AB7189"/>
    <w:multiLevelType w:val="hybridMultilevel"/>
    <w:tmpl w:val="968AA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3" w15:restartNumberingAfterBreak="0">
    <w:nsid w:val="71AE0014"/>
    <w:multiLevelType w:val="hybridMultilevel"/>
    <w:tmpl w:val="B12203BC"/>
    <w:lvl w:ilvl="0" w:tplc="E59AE500">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54" w15:restartNumberingAfterBreak="0">
    <w:nsid w:val="71D54044"/>
    <w:multiLevelType w:val="multilevel"/>
    <w:tmpl w:val="4BA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5" w15:restartNumberingAfterBreak="0">
    <w:nsid w:val="71E64AC9"/>
    <w:multiLevelType w:val="hybridMultilevel"/>
    <w:tmpl w:val="A3A46D68"/>
    <w:lvl w:ilvl="0" w:tplc="B090221C">
      <w:start w:val="1"/>
      <w:numFmt w:val="lowerRoman"/>
      <w:lvlText w:val="%1."/>
      <w:lvlJc w:val="left"/>
      <w:pPr>
        <w:ind w:left="1620" w:hanging="420"/>
      </w:pPr>
      <w:rPr>
        <w:rFonts w:hint="eastAsia"/>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56" w15:restartNumberingAfterBreak="0">
    <w:nsid w:val="71EE0E95"/>
    <w:multiLevelType w:val="hybridMultilevel"/>
    <w:tmpl w:val="1D1897EE"/>
    <w:lvl w:ilvl="0" w:tplc="04090003">
      <w:start w:val="1"/>
      <w:numFmt w:val="bullet"/>
      <w:lvlText w:val="o"/>
      <w:lvlJc w:val="left"/>
      <w:pPr>
        <w:ind w:left="962" w:hanging="420"/>
      </w:pPr>
      <w:rPr>
        <w:rFonts w:ascii="Courier New" w:hAnsi="Courier New" w:cs="Courier New" w:hint="default"/>
      </w:rPr>
    </w:lvl>
    <w:lvl w:ilvl="1" w:tplc="04090003" w:tentative="1">
      <w:start w:val="1"/>
      <w:numFmt w:val="bullet"/>
      <w:lvlText w:val=""/>
      <w:lvlJc w:val="left"/>
      <w:pPr>
        <w:ind w:left="1382" w:hanging="420"/>
      </w:pPr>
      <w:rPr>
        <w:rFonts w:ascii="Wingdings" w:hAnsi="Wingdings" w:hint="default"/>
      </w:rPr>
    </w:lvl>
    <w:lvl w:ilvl="2" w:tplc="04090005" w:tentative="1">
      <w:start w:val="1"/>
      <w:numFmt w:val="bullet"/>
      <w:lvlText w:val=""/>
      <w:lvlJc w:val="left"/>
      <w:pPr>
        <w:ind w:left="1802" w:hanging="420"/>
      </w:pPr>
      <w:rPr>
        <w:rFonts w:ascii="Wingdings" w:hAnsi="Wingdings" w:hint="default"/>
      </w:rPr>
    </w:lvl>
    <w:lvl w:ilvl="3" w:tplc="04090001" w:tentative="1">
      <w:start w:val="1"/>
      <w:numFmt w:val="bullet"/>
      <w:lvlText w:val=""/>
      <w:lvlJc w:val="left"/>
      <w:pPr>
        <w:ind w:left="2222" w:hanging="420"/>
      </w:pPr>
      <w:rPr>
        <w:rFonts w:ascii="Wingdings" w:hAnsi="Wingdings" w:hint="default"/>
      </w:rPr>
    </w:lvl>
    <w:lvl w:ilvl="4" w:tplc="04090003" w:tentative="1">
      <w:start w:val="1"/>
      <w:numFmt w:val="bullet"/>
      <w:lvlText w:val=""/>
      <w:lvlJc w:val="left"/>
      <w:pPr>
        <w:ind w:left="2642" w:hanging="420"/>
      </w:pPr>
      <w:rPr>
        <w:rFonts w:ascii="Wingdings" w:hAnsi="Wingdings" w:hint="default"/>
      </w:rPr>
    </w:lvl>
    <w:lvl w:ilvl="5" w:tplc="04090005" w:tentative="1">
      <w:start w:val="1"/>
      <w:numFmt w:val="bullet"/>
      <w:lvlText w:val=""/>
      <w:lvlJc w:val="left"/>
      <w:pPr>
        <w:ind w:left="3062" w:hanging="420"/>
      </w:pPr>
      <w:rPr>
        <w:rFonts w:ascii="Wingdings" w:hAnsi="Wingdings" w:hint="default"/>
      </w:rPr>
    </w:lvl>
    <w:lvl w:ilvl="6" w:tplc="04090001" w:tentative="1">
      <w:start w:val="1"/>
      <w:numFmt w:val="bullet"/>
      <w:lvlText w:val=""/>
      <w:lvlJc w:val="left"/>
      <w:pPr>
        <w:ind w:left="3482" w:hanging="420"/>
      </w:pPr>
      <w:rPr>
        <w:rFonts w:ascii="Wingdings" w:hAnsi="Wingdings" w:hint="default"/>
      </w:rPr>
    </w:lvl>
    <w:lvl w:ilvl="7" w:tplc="04090003" w:tentative="1">
      <w:start w:val="1"/>
      <w:numFmt w:val="bullet"/>
      <w:lvlText w:val=""/>
      <w:lvlJc w:val="left"/>
      <w:pPr>
        <w:ind w:left="3902" w:hanging="420"/>
      </w:pPr>
      <w:rPr>
        <w:rFonts w:ascii="Wingdings" w:hAnsi="Wingdings" w:hint="default"/>
      </w:rPr>
    </w:lvl>
    <w:lvl w:ilvl="8" w:tplc="04090005" w:tentative="1">
      <w:start w:val="1"/>
      <w:numFmt w:val="bullet"/>
      <w:lvlText w:val=""/>
      <w:lvlJc w:val="left"/>
      <w:pPr>
        <w:ind w:left="4322" w:hanging="420"/>
      </w:pPr>
      <w:rPr>
        <w:rFonts w:ascii="Wingdings" w:hAnsi="Wingdings" w:hint="default"/>
      </w:rPr>
    </w:lvl>
  </w:abstractNum>
  <w:abstractNum w:abstractNumId="1857" w15:restartNumberingAfterBreak="0">
    <w:nsid w:val="71FB7E27"/>
    <w:multiLevelType w:val="hybridMultilevel"/>
    <w:tmpl w:val="D8E0AF3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58" w15:restartNumberingAfterBreak="0">
    <w:nsid w:val="71FD354E"/>
    <w:multiLevelType w:val="hybridMultilevel"/>
    <w:tmpl w:val="BE0C5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9" w15:restartNumberingAfterBreak="0">
    <w:nsid w:val="7210117F"/>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0" w15:restartNumberingAfterBreak="0">
    <w:nsid w:val="72142BB1"/>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61" w15:restartNumberingAfterBreak="0">
    <w:nsid w:val="72155D16"/>
    <w:multiLevelType w:val="hybridMultilevel"/>
    <w:tmpl w:val="9C54A9B0"/>
    <w:lvl w:ilvl="0" w:tplc="90AC99C2">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2" w15:restartNumberingAfterBreak="0">
    <w:nsid w:val="721F50F7"/>
    <w:multiLevelType w:val="multilevel"/>
    <w:tmpl w:val="A788A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3" w15:restartNumberingAfterBreak="0">
    <w:nsid w:val="72283B2C"/>
    <w:multiLevelType w:val="multilevel"/>
    <w:tmpl w:val="800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4" w15:restartNumberingAfterBreak="0">
    <w:nsid w:val="7228440E"/>
    <w:multiLevelType w:val="hybridMultilevel"/>
    <w:tmpl w:val="29BC8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5" w15:restartNumberingAfterBreak="0">
    <w:nsid w:val="722B27BA"/>
    <w:multiLevelType w:val="hybridMultilevel"/>
    <w:tmpl w:val="55CE4A58"/>
    <w:lvl w:ilvl="0" w:tplc="04090011">
      <w:start w:val="1"/>
      <w:numFmt w:val="decimal"/>
      <w:lvlText w:val="%1)"/>
      <w:lvlJc w:val="left"/>
      <w:pPr>
        <w:ind w:left="440" w:hanging="440"/>
      </w:pPr>
    </w:lvl>
    <w:lvl w:ilvl="1" w:tplc="8F2C165E">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66" w15:restartNumberingAfterBreak="0">
    <w:nsid w:val="724169DF"/>
    <w:multiLevelType w:val="hybridMultilevel"/>
    <w:tmpl w:val="96C68D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7" w15:restartNumberingAfterBreak="0">
    <w:nsid w:val="725A49D1"/>
    <w:multiLevelType w:val="hybridMultilevel"/>
    <w:tmpl w:val="D0B8C6AC"/>
    <w:lvl w:ilvl="0" w:tplc="FFFFFFFF">
      <w:start w:val="1"/>
      <w:numFmt w:val="decimal"/>
      <w:lvlText w:val="%1."/>
      <w:lvlJc w:val="left"/>
      <w:pPr>
        <w:ind w:left="1140" w:hanging="420"/>
      </w:pPr>
      <w:rPr>
        <w:rFonts w:hint="default"/>
      </w:rPr>
    </w:lvl>
    <w:lvl w:ilvl="1" w:tplc="FFFFFFFF">
      <w:start w:val="1"/>
      <w:numFmt w:val="bullet"/>
      <w:lvlText w:val=""/>
      <w:lvlJc w:val="left"/>
      <w:pPr>
        <w:ind w:left="1560" w:hanging="420"/>
      </w:pPr>
      <w:rPr>
        <w:rFonts w:ascii="Wingdings" w:hAnsi="Wingdings" w:hint="default"/>
      </w:rPr>
    </w:lvl>
    <w:lvl w:ilvl="2" w:tplc="FFFFFFFF" w:tentative="1">
      <w:start w:val="1"/>
      <w:numFmt w:val="bullet"/>
      <w:lvlText w:val=""/>
      <w:lvlJc w:val="left"/>
      <w:pPr>
        <w:ind w:left="1980" w:hanging="420"/>
      </w:pPr>
      <w:rPr>
        <w:rFonts w:ascii="Wingdings" w:hAnsi="Wingdings" w:hint="default"/>
      </w:rPr>
    </w:lvl>
    <w:lvl w:ilvl="3" w:tplc="FFFFFFFF" w:tentative="1">
      <w:start w:val="1"/>
      <w:numFmt w:val="bullet"/>
      <w:lvlText w:val=""/>
      <w:lvlJc w:val="left"/>
      <w:pPr>
        <w:ind w:left="2400" w:hanging="420"/>
      </w:pPr>
      <w:rPr>
        <w:rFonts w:ascii="Wingdings" w:hAnsi="Wingdings" w:hint="default"/>
      </w:rPr>
    </w:lvl>
    <w:lvl w:ilvl="4" w:tplc="FFFFFFFF" w:tentative="1">
      <w:start w:val="1"/>
      <w:numFmt w:val="bullet"/>
      <w:lvlText w:val=""/>
      <w:lvlJc w:val="left"/>
      <w:pPr>
        <w:ind w:left="2820" w:hanging="420"/>
      </w:pPr>
      <w:rPr>
        <w:rFonts w:ascii="Wingdings" w:hAnsi="Wingdings" w:hint="default"/>
      </w:rPr>
    </w:lvl>
    <w:lvl w:ilvl="5" w:tplc="FFFFFFFF" w:tentative="1">
      <w:start w:val="1"/>
      <w:numFmt w:val="bullet"/>
      <w:lvlText w:val=""/>
      <w:lvlJc w:val="left"/>
      <w:pPr>
        <w:ind w:left="3240" w:hanging="420"/>
      </w:pPr>
      <w:rPr>
        <w:rFonts w:ascii="Wingdings" w:hAnsi="Wingdings" w:hint="default"/>
      </w:rPr>
    </w:lvl>
    <w:lvl w:ilvl="6" w:tplc="FFFFFFFF" w:tentative="1">
      <w:start w:val="1"/>
      <w:numFmt w:val="bullet"/>
      <w:lvlText w:val=""/>
      <w:lvlJc w:val="left"/>
      <w:pPr>
        <w:ind w:left="3660" w:hanging="420"/>
      </w:pPr>
      <w:rPr>
        <w:rFonts w:ascii="Wingdings" w:hAnsi="Wingdings" w:hint="default"/>
      </w:rPr>
    </w:lvl>
    <w:lvl w:ilvl="7" w:tplc="FFFFFFFF" w:tentative="1">
      <w:start w:val="1"/>
      <w:numFmt w:val="bullet"/>
      <w:lvlText w:val=""/>
      <w:lvlJc w:val="left"/>
      <w:pPr>
        <w:ind w:left="4080" w:hanging="420"/>
      </w:pPr>
      <w:rPr>
        <w:rFonts w:ascii="Wingdings" w:hAnsi="Wingdings" w:hint="default"/>
      </w:rPr>
    </w:lvl>
    <w:lvl w:ilvl="8" w:tplc="FFFFFFFF" w:tentative="1">
      <w:start w:val="1"/>
      <w:numFmt w:val="bullet"/>
      <w:lvlText w:val=""/>
      <w:lvlJc w:val="left"/>
      <w:pPr>
        <w:ind w:left="4500" w:hanging="420"/>
      </w:pPr>
      <w:rPr>
        <w:rFonts w:ascii="Wingdings" w:hAnsi="Wingdings" w:hint="default"/>
      </w:rPr>
    </w:lvl>
  </w:abstractNum>
  <w:abstractNum w:abstractNumId="1868" w15:restartNumberingAfterBreak="0">
    <w:nsid w:val="725C71B5"/>
    <w:multiLevelType w:val="hybridMultilevel"/>
    <w:tmpl w:val="1B0854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9" w15:restartNumberingAfterBreak="0">
    <w:nsid w:val="72753DBC"/>
    <w:multiLevelType w:val="hybridMultilevel"/>
    <w:tmpl w:val="47ECAA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0" w15:restartNumberingAfterBreak="0">
    <w:nsid w:val="72807C03"/>
    <w:multiLevelType w:val="hybridMultilevel"/>
    <w:tmpl w:val="34FC253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71" w15:restartNumberingAfterBreak="0">
    <w:nsid w:val="728D5B97"/>
    <w:multiLevelType w:val="hybridMultilevel"/>
    <w:tmpl w:val="1A7C885E"/>
    <w:lvl w:ilvl="0" w:tplc="FFFFFFFF">
      <w:start w:val="5"/>
      <w:numFmt w:val="decimal"/>
      <w:lvlText w:val="%1)"/>
      <w:lvlJc w:val="left"/>
      <w:pPr>
        <w:ind w:left="420" w:hanging="420"/>
      </w:pPr>
      <w:rPr>
        <w:rFonts w:hint="eastAsia"/>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72" w15:restartNumberingAfterBreak="0">
    <w:nsid w:val="72BC682D"/>
    <w:multiLevelType w:val="hybridMultilevel"/>
    <w:tmpl w:val="C4D6018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73" w15:restartNumberingAfterBreak="0">
    <w:nsid w:val="72C83416"/>
    <w:multiLevelType w:val="hybridMultilevel"/>
    <w:tmpl w:val="08CE1376"/>
    <w:lvl w:ilvl="0" w:tplc="04090003">
      <w:start w:val="1"/>
      <w:numFmt w:val="bullet"/>
      <w:lvlText w:val="o"/>
      <w:lvlJc w:val="left"/>
      <w:pPr>
        <w:ind w:left="840" w:hanging="420"/>
      </w:pPr>
      <w:rPr>
        <w:rFonts w:ascii="Courier New" w:hAnsi="Courier New" w:cs="Courier New"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4" w15:restartNumberingAfterBreak="0">
    <w:nsid w:val="72CF30CF"/>
    <w:multiLevelType w:val="hybridMultilevel"/>
    <w:tmpl w:val="5184BFD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75" w15:restartNumberingAfterBreak="0">
    <w:nsid w:val="72DB017E"/>
    <w:multiLevelType w:val="hybridMultilevel"/>
    <w:tmpl w:val="295611F6"/>
    <w:lvl w:ilvl="0" w:tplc="CD4C879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6" w15:restartNumberingAfterBreak="0">
    <w:nsid w:val="72E47712"/>
    <w:multiLevelType w:val="multilevel"/>
    <w:tmpl w:val="6930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7" w15:restartNumberingAfterBreak="0">
    <w:nsid w:val="73014377"/>
    <w:multiLevelType w:val="multilevel"/>
    <w:tmpl w:val="FDBE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8" w15:restartNumberingAfterBreak="0">
    <w:nsid w:val="73235404"/>
    <w:multiLevelType w:val="multilevel"/>
    <w:tmpl w:val="DA7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9" w15:restartNumberingAfterBreak="0">
    <w:nsid w:val="73346588"/>
    <w:multiLevelType w:val="hybridMultilevel"/>
    <w:tmpl w:val="84927AA2"/>
    <w:lvl w:ilvl="0" w:tplc="38D6CA2C">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0" w15:restartNumberingAfterBreak="0">
    <w:nsid w:val="73386BFA"/>
    <w:multiLevelType w:val="hybridMultilevel"/>
    <w:tmpl w:val="40BA83C2"/>
    <w:lvl w:ilvl="0" w:tplc="D18EC1B2">
      <w:start w:val="5"/>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1" w15:restartNumberingAfterBreak="0">
    <w:nsid w:val="733B6729"/>
    <w:multiLevelType w:val="multilevel"/>
    <w:tmpl w:val="DEE23E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82" w15:restartNumberingAfterBreak="0">
    <w:nsid w:val="734604A5"/>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3" w15:restartNumberingAfterBreak="0">
    <w:nsid w:val="73501D96"/>
    <w:multiLevelType w:val="hybridMultilevel"/>
    <w:tmpl w:val="CFE2C8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1884" w15:restartNumberingAfterBreak="0">
    <w:nsid w:val="736F32AF"/>
    <w:multiLevelType w:val="hybridMultilevel"/>
    <w:tmpl w:val="319A649A"/>
    <w:lvl w:ilvl="0" w:tplc="3D462E24">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5" w15:restartNumberingAfterBreak="0">
    <w:nsid w:val="737520CE"/>
    <w:multiLevelType w:val="hybridMultilevel"/>
    <w:tmpl w:val="5668485E"/>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86" w15:restartNumberingAfterBreak="0">
    <w:nsid w:val="738741D8"/>
    <w:multiLevelType w:val="hybridMultilevel"/>
    <w:tmpl w:val="88942352"/>
    <w:lvl w:ilvl="0" w:tplc="1F88E8B2">
      <w:start w:val="1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7" w15:restartNumberingAfterBreak="0">
    <w:nsid w:val="738759C1"/>
    <w:multiLevelType w:val="hybridMultilevel"/>
    <w:tmpl w:val="335E050A"/>
    <w:lvl w:ilvl="0" w:tplc="0409000F">
      <w:start w:val="1"/>
      <w:numFmt w:val="decimal"/>
      <w:lvlText w:val="%1."/>
      <w:lvlJc w:val="left"/>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8" w15:restartNumberingAfterBreak="0">
    <w:nsid w:val="73887DB9"/>
    <w:multiLevelType w:val="multilevel"/>
    <w:tmpl w:val="F18C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9" w15:restartNumberingAfterBreak="0">
    <w:nsid w:val="739F774A"/>
    <w:multiLevelType w:val="hybridMultilevel"/>
    <w:tmpl w:val="293C26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0" w15:restartNumberingAfterBreak="0">
    <w:nsid w:val="73B6605F"/>
    <w:multiLevelType w:val="multilevel"/>
    <w:tmpl w:val="C21C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1" w15:restartNumberingAfterBreak="0">
    <w:nsid w:val="73DA3CEE"/>
    <w:multiLevelType w:val="hybridMultilevel"/>
    <w:tmpl w:val="909087AA"/>
    <w:lvl w:ilvl="0" w:tplc="4D04FFCE">
      <w:start w:val="7"/>
      <w:numFmt w:val="decimal"/>
      <w:lvlText w:val="%1."/>
      <w:lvlJc w:val="left"/>
      <w:pPr>
        <w:ind w:left="84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892" w15:restartNumberingAfterBreak="0">
    <w:nsid w:val="73F01318"/>
    <w:multiLevelType w:val="hybridMultilevel"/>
    <w:tmpl w:val="CBEEF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3" w15:restartNumberingAfterBreak="0">
    <w:nsid w:val="74066758"/>
    <w:multiLevelType w:val="hybridMultilevel"/>
    <w:tmpl w:val="F0BE5E4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4" w15:restartNumberingAfterBreak="0">
    <w:nsid w:val="742E66C4"/>
    <w:multiLevelType w:val="hybridMultilevel"/>
    <w:tmpl w:val="9ABEF7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5" w15:restartNumberingAfterBreak="0">
    <w:nsid w:val="74495EAD"/>
    <w:multiLevelType w:val="hybridMultilevel"/>
    <w:tmpl w:val="B908F36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96" w15:restartNumberingAfterBreak="0">
    <w:nsid w:val="745122BD"/>
    <w:multiLevelType w:val="hybridMultilevel"/>
    <w:tmpl w:val="4AE47C7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7" w15:restartNumberingAfterBreak="0">
    <w:nsid w:val="74663E82"/>
    <w:multiLevelType w:val="hybridMultilevel"/>
    <w:tmpl w:val="772C4D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8" w15:restartNumberingAfterBreak="0">
    <w:nsid w:val="74733631"/>
    <w:multiLevelType w:val="multilevel"/>
    <w:tmpl w:val="6F60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9" w15:restartNumberingAfterBreak="0">
    <w:nsid w:val="74A536F9"/>
    <w:multiLevelType w:val="hybridMultilevel"/>
    <w:tmpl w:val="57DC1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0" w15:restartNumberingAfterBreak="0">
    <w:nsid w:val="74A65723"/>
    <w:multiLevelType w:val="hybridMultilevel"/>
    <w:tmpl w:val="9A4271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1" w15:restartNumberingAfterBreak="0">
    <w:nsid w:val="74A77333"/>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02" w15:restartNumberingAfterBreak="0">
    <w:nsid w:val="74B21A9A"/>
    <w:multiLevelType w:val="multilevel"/>
    <w:tmpl w:val="814265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03" w15:restartNumberingAfterBreak="0">
    <w:nsid w:val="74C31B77"/>
    <w:multiLevelType w:val="hybridMultilevel"/>
    <w:tmpl w:val="0D7A62AE"/>
    <w:lvl w:ilvl="0" w:tplc="04090011">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4" w15:restartNumberingAfterBreak="0">
    <w:nsid w:val="751C09DC"/>
    <w:multiLevelType w:val="hybridMultilevel"/>
    <w:tmpl w:val="74CADB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5" w15:restartNumberingAfterBreak="0">
    <w:nsid w:val="752426EE"/>
    <w:multiLevelType w:val="hybridMultilevel"/>
    <w:tmpl w:val="6318F066"/>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06" w15:restartNumberingAfterBreak="0">
    <w:nsid w:val="752907F6"/>
    <w:multiLevelType w:val="multilevel"/>
    <w:tmpl w:val="35D2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7" w15:restartNumberingAfterBreak="0">
    <w:nsid w:val="75325D31"/>
    <w:multiLevelType w:val="multilevel"/>
    <w:tmpl w:val="C20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8" w15:restartNumberingAfterBreak="0">
    <w:nsid w:val="75336F6A"/>
    <w:multiLevelType w:val="hybridMultilevel"/>
    <w:tmpl w:val="B5A4C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9" w15:restartNumberingAfterBreak="0">
    <w:nsid w:val="75382A1F"/>
    <w:multiLevelType w:val="hybridMultilevel"/>
    <w:tmpl w:val="276CC9BE"/>
    <w:lvl w:ilvl="0" w:tplc="04090001">
      <w:start w:val="1"/>
      <w:numFmt w:val="bullet"/>
      <w:lvlText w:val=""/>
      <w:lvlJc w:val="left"/>
      <w:pPr>
        <w:ind w:left="1220" w:hanging="440"/>
      </w:pPr>
      <w:rPr>
        <w:rFonts w:ascii="Symbol" w:hAnsi="Symbo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910" w15:restartNumberingAfterBreak="0">
    <w:nsid w:val="753B3046"/>
    <w:multiLevelType w:val="hybridMultilevel"/>
    <w:tmpl w:val="76AAFB1E"/>
    <w:lvl w:ilvl="0" w:tplc="FFFFFFFF">
      <w:start w:val="2"/>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11" w15:restartNumberingAfterBreak="0">
    <w:nsid w:val="754D593C"/>
    <w:multiLevelType w:val="hybridMultilevel"/>
    <w:tmpl w:val="4A5067B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12" w15:restartNumberingAfterBreak="0">
    <w:nsid w:val="755640C0"/>
    <w:multiLevelType w:val="hybridMultilevel"/>
    <w:tmpl w:val="68B68046"/>
    <w:lvl w:ilvl="0" w:tplc="04090001">
      <w:start w:val="1"/>
      <w:numFmt w:val="bullet"/>
      <w:lvlText w:val=""/>
      <w:lvlJc w:val="left"/>
      <w:pPr>
        <w:ind w:left="1200" w:hanging="360"/>
      </w:pPr>
      <w:rPr>
        <w:rFonts w:ascii="Wingdings" w:hAnsi="Wingdings" w:hint="default"/>
      </w:rPr>
    </w:lvl>
    <w:lvl w:ilvl="1" w:tplc="04090003">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913" w15:restartNumberingAfterBreak="0">
    <w:nsid w:val="75575CF1"/>
    <w:multiLevelType w:val="hybridMultilevel"/>
    <w:tmpl w:val="8286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4" w15:restartNumberingAfterBreak="0">
    <w:nsid w:val="756562AE"/>
    <w:multiLevelType w:val="hybridMultilevel"/>
    <w:tmpl w:val="E410D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5" w15:restartNumberingAfterBreak="0">
    <w:nsid w:val="75C556C2"/>
    <w:multiLevelType w:val="hybridMultilevel"/>
    <w:tmpl w:val="C152FB60"/>
    <w:lvl w:ilvl="0" w:tplc="C9F0B5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6" w15:restartNumberingAfterBreak="0">
    <w:nsid w:val="75CA2944"/>
    <w:multiLevelType w:val="multilevel"/>
    <w:tmpl w:val="BC94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7" w15:restartNumberingAfterBreak="0">
    <w:nsid w:val="75CF6303"/>
    <w:multiLevelType w:val="hybridMultilevel"/>
    <w:tmpl w:val="5CC2DB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8" w15:restartNumberingAfterBreak="0">
    <w:nsid w:val="75D12A54"/>
    <w:multiLevelType w:val="hybridMultilevel"/>
    <w:tmpl w:val="6966016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9" w15:restartNumberingAfterBreak="0">
    <w:nsid w:val="75D83397"/>
    <w:multiLevelType w:val="hybridMultilevel"/>
    <w:tmpl w:val="C04C9D44"/>
    <w:lvl w:ilvl="0" w:tplc="507AC4A0">
      <w:start w:val="1"/>
      <w:numFmt w:val="decimal"/>
      <w:lvlText w:val="%1."/>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20" w15:restartNumberingAfterBreak="0">
    <w:nsid w:val="75DC59B2"/>
    <w:multiLevelType w:val="hybridMultilevel"/>
    <w:tmpl w:val="40402CAA"/>
    <w:lvl w:ilvl="0" w:tplc="F8FA3518">
      <w:start w:val="8"/>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1" w15:restartNumberingAfterBreak="0">
    <w:nsid w:val="75E82364"/>
    <w:multiLevelType w:val="hybridMultilevel"/>
    <w:tmpl w:val="13D06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2" w15:restartNumberingAfterBreak="0">
    <w:nsid w:val="75E82412"/>
    <w:multiLevelType w:val="hybridMultilevel"/>
    <w:tmpl w:val="9996A4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23" w15:restartNumberingAfterBreak="0">
    <w:nsid w:val="75EB1654"/>
    <w:multiLevelType w:val="multilevel"/>
    <w:tmpl w:val="B3F2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4" w15:restartNumberingAfterBreak="0">
    <w:nsid w:val="75EC2721"/>
    <w:multiLevelType w:val="hybridMultilevel"/>
    <w:tmpl w:val="26C8233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25" w15:restartNumberingAfterBreak="0">
    <w:nsid w:val="75EF1570"/>
    <w:multiLevelType w:val="hybridMultilevel"/>
    <w:tmpl w:val="E070B8AC"/>
    <w:lvl w:ilvl="0" w:tplc="04090003">
      <w:start w:val="1"/>
      <w:numFmt w:val="bullet"/>
      <w:lvlText w:val="o"/>
      <w:lvlJc w:val="left"/>
      <w:pPr>
        <w:ind w:left="420" w:hanging="420"/>
      </w:pPr>
      <w:rPr>
        <w:rFonts w:ascii="Courier New" w:hAnsi="Courier New" w:cs="Courier New" w:hint="default"/>
      </w:rPr>
    </w:lvl>
    <w:lvl w:ilvl="1" w:tplc="15360694">
      <w:start w:val="1"/>
      <w:numFmt w:val="decimal"/>
      <w:lvlText w:val="%2."/>
      <w:lvlJc w:val="left"/>
      <w:pPr>
        <w:ind w:left="780" w:hanging="360"/>
      </w:pPr>
      <w:rPr>
        <w:rFonts w:hint="default"/>
      </w:rPr>
    </w:lvl>
    <w:lvl w:ilvl="2" w:tplc="A282E35C">
      <w:start w:val="1"/>
      <w:numFmt w:val="decimal"/>
      <w:lvlText w:val="%3)"/>
      <w:lvlJc w:val="left"/>
      <w:pPr>
        <w:ind w:left="1200" w:hanging="420"/>
      </w:p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6" w15:restartNumberingAfterBreak="0">
    <w:nsid w:val="76016307"/>
    <w:multiLevelType w:val="hybridMultilevel"/>
    <w:tmpl w:val="8AF8F698"/>
    <w:lvl w:ilvl="0" w:tplc="04090011">
      <w:start w:val="1"/>
      <w:numFmt w:val="decimal"/>
      <w:lvlText w:val="%1)"/>
      <w:lvlJc w:val="left"/>
      <w:pPr>
        <w:ind w:left="981" w:hanging="420"/>
      </w:p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1927" w15:restartNumberingAfterBreak="0">
    <w:nsid w:val="760F69AB"/>
    <w:multiLevelType w:val="hybridMultilevel"/>
    <w:tmpl w:val="3F90C2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8" w15:restartNumberingAfterBreak="0">
    <w:nsid w:val="7617307D"/>
    <w:multiLevelType w:val="hybridMultilevel"/>
    <w:tmpl w:val="CDC21B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9" w15:restartNumberingAfterBreak="0">
    <w:nsid w:val="761C5293"/>
    <w:multiLevelType w:val="hybridMultilevel"/>
    <w:tmpl w:val="2944A2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0" w15:restartNumberingAfterBreak="0">
    <w:nsid w:val="762B1721"/>
    <w:multiLevelType w:val="hybridMultilevel"/>
    <w:tmpl w:val="FF6EB59E"/>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31" w15:restartNumberingAfterBreak="0">
    <w:nsid w:val="76706FC4"/>
    <w:multiLevelType w:val="hybridMultilevel"/>
    <w:tmpl w:val="ED3A4F38"/>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932" w15:restartNumberingAfterBreak="0">
    <w:nsid w:val="7674163B"/>
    <w:multiLevelType w:val="hybridMultilevel"/>
    <w:tmpl w:val="21E00700"/>
    <w:lvl w:ilvl="0" w:tplc="FFFFFFFF">
      <w:start w:val="1"/>
      <w:numFmt w:val="decimal"/>
      <w:lvlText w:val="%1."/>
      <w:lvlJc w:val="left"/>
      <w:pPr>
        <w:ind w:left="360" w:hanging="360"/>
      </w:pPr>
      <w:rPr>
        <w:rFonts w:asciiTheme="minorHAnsi" w:eastAsiaTheme="minorHAnsi" w:hAnsiTheme="minorHAnsi"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33" w15:restartNumberingAfterBreak="0">
    <w:nsid w:val="76777E00"/>
    <w:multiLevelType w:val="hybridMultilevel"/>
    <w:tmpl w:val="47889A5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34" w15:restartNumberingAfterBreak="0">
    <w:nsid w:val="76847836"/>
    <w:multiLevelType w:val="hybridMultilevel"/>
    <w:tmpl w:val="34FC25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5" w15:restartNumberingAfterBreak="0">
    <w:nsid w:val="768A706D"/>
    <w:multiLevelType w:val="hybridMultilevel"/>
    <w:tmpl w:val="083A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6" w15:restartNumberingAfterBreak="0">
    <w:nsid w:val="76974B43"/>
    <w:multiLevelType w:val="multilevel"/>
    <w:tmpl w:val="343E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7" w15:restartNumberingAfterBreak="0">
    <w:nsid w:val="76986AEF"/>
    <w:multiLevelType w:val="multilevel"/>
    <w:tmpl w:val="6430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8" w15:restartNumberingAfterBreak="0">
    <w:nsid w:val="76A26557"/>
    <w:multiLevelType w:val="hybridMultilevel"/>
    <w:tmpl w:val="F1585A8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39" w15:restartNumberingAfterBreak="0">
    <w:nsid w:val="76B5604A"/>
    <w:multiLevelType w:val="multilevel"/>
    <w:tmpl w:val="8258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0" w15:restartNumberingAfterBreak="0">
    <w:nsid w:val="76E57237"/>
    <w:multiLevelType w:val="hybridMultilevel"/>
    <w:tmpl w:val="6CF67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1" w15:restartNumberingAfterBreak="0">
    <w:nsid w:val="76E90A5D"/>
    <w:multiLevelType w:val="hybridMultilevel"/>
    <w:tmpl w:val="8D1CEA6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942" w15:restartNumberingAfterBreak="0">
    <w:nsid w:val="770B229C"/>
    <w:multiLevelType w:val="hybridMultilevel"/>
    <w:tmpl w:val="F022D802"/>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43" w15:restartNumberingAfterBreak="0">
    <w:nsid w:val="77485213"/>
    <w:multiLevelType w:val="multilevel"/>
    <w:tmpl w:val="D60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4" w15:restartNumberingAfterBreak="0">
    <w:nsid w:val="774C6139"/>
    <w:multiLevelType w:val="hybridMultilevel"/>
    <w:tmpl w:val="D354D6D0"/>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1945" w15:restartNumberingAfterBreak="0">
    <w:nsid w:val="774C6629"/>
    <w:multiLevelType w:val="multilevel"/>
    <w:tmpl w:val="EB8615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6" w15:restartNumberingAfterBreak="0">
    <w:nsid w:val="775673B1"/>
    <w:multiLevelType w:val="multilevel"/>
    <w:tmpl w:val="0046C252"/>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947" w15:restartNumberingAfterBreak="0">
    <w:nsid w:val="77582C43"/>
    <w:multiLevelType w:val="hybridMultilevel"/>
    <w:tmpl w:val="DAEE8372"/>
    <w:lvl w:ilvl="0" w:tplc="D64CCCC4">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948" w15:restartNumberingAfterBreak="0">
    <w:nsid w:val="7765209F"/>
    <w:multiLevelType w:val="hybridMultilevel"/>
    <w:tmpl w:val="FA423C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9" w15:restartNumberingAfterBreak="0">
    <w:nsid w:val="77665140"/>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50" w15:restartNumberingAfterBreak="0">
    <w:nsid w:val="776D6EE7"/>
    <w:multiLevelType w:val="hybridMultilevel"/>
    <w:tmpl w:val="02048B3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51" w15:restartNumberingAfterBreak="0">
    <w:nsid w:val="778B6016"/>
    <w:multiLevelType w:val="hybridMultilevel"/>
    <w:tmpl w:val="083C2EF2"/>
    <w:lvl w:ilvl="0" w:tplc="9F02BD44">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2" w15:restartNumberingAfterBreak="0">
    <w:nsid w:val="77A54FDA"/>
    <w:multiLevelType w:val="hybridMultilevel"/>
    <w:tmpl w:val="AB7656A6"/>
    <w:lvl w:ilvl="0" w:tplc="DC9625E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3" w15:restartNumberingAfterBreak="0">
    <w:nsid w:val="77B07915"/>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954" w15:restartNumberingAfterBreak="0">
    <w:nsid w:val="77D4636E"/>
    <w:multiLevelType w:val="hybridMultilevel"/>
    <w:tmpl w:val="B42217CC"/>
    <w:lvl w:ilvl="0" w:tplc="4C2CACCC">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5" w15:restartNumberingAfterBreak="0">
    <w:nsid w:val="77DB56B0"/>
    <w:multiLevelType w:val="hybridMultilevel"/>
    <w:tmpl w:val="F26804C8"/>
    <w:lvl w:ilvl="0" w:tplc="04090011">
      <w:start w:val="1"/>
      <w:numFmt w:val="decimal"/>
      <w:lvlText w:val="%1)"/>
      <w:lvlJc w:val="left"/>
      <w:pPr>
        <w:ind w:left="1293" w:hanging="420"/>
      </w:pPr>
    </w:lvl>
    <w:lvl w:ilvl="1" w:tplc="04090019" w:tentative="1">
      <w:start w:val="1"/>
      <w:numFmt w:val="lowerLetter"/>
      <w:lvlText w:val="%2)"/>
      <w:lvlJc w:val="left"/>
      <w:pPr>
        <w:ind w:left="1713" w:hanging="420"/>
      </w:pPr>
    </w:lvl>
    <w:lvl w:ilvl="2" w:tplc="0409001B" w:tentative="1">
      <w:start w:val="1"/>
      <w:numFmt w:val="lowerRoman"/>
      <w:lvlText w:val="%3."/>
      <w:lvlJc w:val="right"/>
      <w:pPr>
        <w:ind w:left="2133" w:hanging="420"/>
      </w:pPr>
    </w:lvl>
    <w:lvl w:ilvl="3" w:tplc="0409000F" w:tentative="1">
      <w:start w:val="1"/>
      <w:numFmt w:val="decimal"/>
      <w:lvlText w:val="%4."/>
      <w:lvlJc w:val="left"/>
      <w:pPr>
        <w:ind w:left="2553" w:hanging="420"/>
      </w:pPr>
    </w:lvl>
    <w:lvl w:ilvl="4" w:tplc="04090019" w:tentative="1">
      <w:start w:val="1"/>
      <w:numFmt w:val="lowerLetter"/>
      <w:lvlText w:val="%5)"/>
      <w:lvlJc w:val="left"/>
      <w:pPr>
        <w:ind w:left="2973" w:hanging="420"/>
      </w:pPr>
    </w:lvl>
    <w:lvl w:ilvl="5" w:tplc="0409001B" w:tentative="1">
      <w:start w:val="1"/>
      <w:numFmt w:val="lowerRoman"/>
      <w:lvlText w:val="%6."/>
      <w:lvlJc w:val="right"/>
      <w:pPr>
        <w:ind w:left="3393" w:hanging="420"/>
      </w:pPr>
    </w:lvl>
    <w:lvl w:ilvl="6" w:tplc="0409000F" w:tentative="1">
      <w:start w:val="1"/>
      <w:numFmt w:val="decimal"/>
      <w:lvlText w:val="%7."/>
      <w:lvlJc w:val="left"/>
      <w:pPr>
        <w:ind w:left="3813" w:hanging="420"/>
      </w:pPr>
    </w:lvl>
    <w:lvl w:ilvl="7" w:tplc="04090019" w:tentative="1">
      <w:start w:val="1"/>
      <w:numFmt w:val="lowerLetter"/>
      <w:lvlText w:val="%8)"/>
      <w:lvlJc w:val="left"/>
      <w:pPr>
        <w:ind w:left="4233" w:hanging="420"/>
      </w:pPr>
    </w:lvl>
    <w:lvl w:ilvl="8" w:tplc="0409001B" w:tentative="1">
      <w:start w:val="1"/>
      <w:numFmt w:val="lowerRoman"/>
      <w:lvlText w:val="%9."/>
      <w:lvlJc w:val="right"/>
      <w:pPr>
        <w:ind w:left="4653" w:hanging="420"/>
      </w:pPr>
    </w:lvl>
  </w:abstractNum>
  <w:abstractNum w:abstractNumId="1956" w15:restartNumberingAfterBreak="0">
    <w:nsid w:val="77DE49D5"/>
    <w:multiLevelType w:val="hybridMultilevel"/>
    <w:tmpl w:val="DC0A264E"/>
    <w:lvl w:ilvl="0" w:tplc="18D29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7" w15:restartNumberingAfterBreak="0">
    <w:nsid w:val="77E9023D"/>
    <w:multiLevelType w:val="hybridMultilevel"/>
    <w:tmpl w:val="E2A0C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8" w15:restartNumberingAfterBreak="0">
    <w:nsid w:val="77EC681B"/>
    <w:multiLevelType w:val="hybridMultilevel"/>
    <w:tmpl w:val="AE84A894"/>
    <w:lvl w:ilvl="0" w:tplc="0409000F">
      <w:start w:val="1"/>
      <w:numFmt w:val="decimal"/>
      <w:lvlText w:val="%1."/>
      <w:lvlJc w:val="left"/>
      <w:pPr>
        <w:ind w:left="360" w:hanging="360"/>
      </w:pPr>
      <w:rPr>
        <w:rFonts w:hint="default"/>
      </w:rPr>
    </w:lvl>
    <w:lvl w:ilvl="1" w:tplc="04090011">
      <w:start w:val="1"/>
      <w:numFmt w:val="decimal"/>
      <w:lvlText w:val="%2)"/>
      <w:lvlJc w:val="left"/>
      <w:pPr>
        <w:ind w:left="1440" w:hanging="360"/>
      </w:pPr>
      <w:rPr>
        <w:rFonts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9" w15:restartNumberingAfterBreak="0">
    <w:nsid w:val="77FC55A5"/>
    <w:multiLevelType w:val="hybridMultilevel"/>
    <w:tmpl w:val="2B909C3C"/>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60" w15:restartNumberingAfterBreak="0">
    <w:nsid w:val="77FE15F6"/>
    <w:multiLevelType w:val="hybridMultilevel"/>
    <w:tmpl w:val="77660B5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61" w15:restartNumberingAfterBreak="0">
    <w:nsid w:val="78066248"/>
    <w:multiLevelType w:val="hybridMultilevel"/>
    <w:tmpl w:val="43D6D58A"/>
    <w:lvl w:ilvl="0" w:tplc="C270D77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2" w15:restartNumberingAfterBreak="0">
    <w:nsid w:val="780700E8"/>
    <w:multiLevelType w:val="hybridMultilevel"/>
    <w:tmpl w:val="C4103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3" w15:restartNumberingAfterBreak="0">
    <w:nsid w:val="780A6D57"/>
    <w:multiLevelType w:val="hybridMultilevel"/>
    <w:tmpl w:val="FCC84CE6"/>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64" w15:restartNumberingAfterBreak="0">
    <w:nsid w:val="781E70ED"/>
    <w:multiLevelType w:val="multilevel"/>
    <w:tmpl w:val="1728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5" w15:restartNumberingAfterBreak="0">
    <w:nsid w:val="782A2F60"/>
    <w:multiLevelType w:val="multilevel"/>
    <w:tmpl w:val="70D2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6" w15:restartNumberingAfterBreak="0">
    <w:nsid w:val="7834309B"/>
    <w:multiLevelType w:val="hybridMultilevel"/>
    <w:tmpl w:val="C95EB48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67" w15:restartNumberingAfterBreak="0">
    <w:nsid w:val="7834337C"/>
    <w:multiLevelType w:val="hybridMultilevel"/>
    <w:tmpl w:val="978EA1E4"/>
    <w:lvl w:ilvl="0" w:tplc="100E4F8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8" w15:restartNumberingAfterBreak="0">
    <w:nsid w:val="783D01CF"/>
    <w:multiLevelType w:val="hybridMultilevel"/>
    <w:tmpl w:val="AD9E2C5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9" w15:restartNumberingAfterBreak="0">
    <w:nsid w:val="783E2528"/>
    <w:multiLevelType w:val="hybridMultilevel"/>
    <w:tmpl w:val="5D46C7BE"/>
    <w:lvl w:ilvl="0" w:tplc="04090011">
      <w:start w:val="1"/>
      <w:numFmt w:val="decimal"/>
      <w:lvlText w:val="%1)"/>
      <w:lvlJc w:val="left"/>
      <w:pPr>
        <w:ind w:left="728" w:hanging="420"/>
      </w:pPr>
    </w:lvl>
    <w:lvl w:ilvl="1" w:tplc="04090019" w:tentative="1">
      <w:start w:val="1"/>
      <w:numFmt w:val="lowerLetter"/>
      <w:lvlText w:val="%2)"/>
      <w:lvlJc w:val="left"/>
      <w:pPr>
        <w:ind w:left="1148" w:hanging="420"/>
      </w:pPr>
    </w:lvl>
    <w:lvl w:ilvl="2" w:tplc="0409001B" w:tentative="1">
      <w:start w:val="1"/>
      <w:numFmt w:val="lowerRoman"/>
      <w:lvlText w:val="%3."/>
      <w:lvlJc w:val="right"/>
      <w:pPr>
        <w:ind w:left="1568" w:hanging="420"/>
      </w:pPr>
    </w:lvl>
    <w:lvl w:ilvl="3" w:tplc="0409000F" w:tentative="1">
      <w:start w:val="1"/>
      <w:numFmt w:val="decimal"/>
      <w:lvlText w:val="%4."/>
      <w:lvlJc w:val="left"/>
      <w:pPr>
        <w:ind w:left="1988" w:hanging="420"/>
      </w:pPr>
    </w:lvl>
    <w:lvl w:ilvl="4" w:tplc="04090019" w:tentative="1">
      <w:start w:val="1"/>
      <w:numFmt w:val="lowerLetter"/>
      <w:lvlText w:val="%5)"/>
      <w:lvlJc w:val="left"/>
      <w:pPr>
        <w:ind w:left="2408" w:hanging="420"/>
      </w:pPr>
    </w:lvl>
    <w:lvl w:ilvl="5" w:tplc="0409001B" w:tentative="1">
      <w:start w:val="1"/>
      <w:numFmt w:val="lowerRoman"/>
      <w:lvlText w:val="%6."/>
      <w:lvlJc w:val="right"/>
      <w:pPr>
        <w:ind w:left="2828" w:hanging="420"/>
      </w:pPr>
    </w:lvl>
    <w:lvl w:ilvl="6" w:tplc="0409000F" w:tentative="1">
      <w:start w:val="1"/>
      <w:numFmt w:val="decimal"/>
      <w:lvlText w:val="%7."/>
      <w:lvlJc w:val="left"/>
      <w:pPr>
        <w:ind w:left="3248" w:hanging="420"/>
      </w:pPr>
    </w:lvl>
    <w:lvl w:ilvl="7" w:tplc="04090019" w:tentative="1">
      <w:start w:val="1"/>
      <w:numFmt w:val="lowerLetter"/>
      <w:lvlText w:val="%8)"/>
      <w:lvlJc w:val="left"/>
      <w:pPr>
        <w:ind w:left="3668" w:hanging="420"/>
      </w:pPr>
    </w:lvl>
    <w:lvl w:ilvl="8" w:tplc="0409001B" w:tentative="1">
      <w:start w:val="1"/>
      <w:numFmt w:val="lowerRoman"/>
      <w:lvlText w:val="%9."/>
      <w:lvlJc w:val="right"/>
      <w:pPr>
        <w:ind w:left="4088" w:hanging="420"/>
      </w:pPr>
    </w:lvl>
  </w:abstractNum>
  <w:abstractNum w:abstractNumId="1970" w15:restartNumberingAfterBreak="0">
    <w:nsid w:val="78506FD9"/>
    <w:multiLevelType w:val="hybridMultilevel"/>
    <w:tmpl w:val="5F0E3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1" w15:restartNumberingAfterBreak="0">
    <w:nsid w:val="785113EC"/>
    <w:multiLevelType w:val="hybridMultilevel"/>
    <w:tmpl w:val="2B1A0CBA"/>
    <w:lvl w:ilvl="0" w:tplc="04090003">
      <w:start w:val="1"/>
      <w:numFmt w:val="bullet"/>
      <w:lvlText w:val="o"/>
      <w:lvlJc w:val="left"/>
      <w:pPr>
        <w:ind w:left="870" w:hanging="420"/>
      </w:pPr>
      <w:rPr>
        <w:rFonts w:ascii="Courier New" w:hAnsi="Courier New" w:cs="Courier New" w:hint="default"/>
      </w:rPr>
    </w:lvl>
    <w:lvl w:ilvl="1" w:tplc="FFFFFFFF" w:tentative="1">
      <w:start w:val="1"/>
      <w:numFmt w:val="bullet"/>
      <w:lvlText w:val=""/>
      <w:lvlJc w:val="left"/>
      <w:pPr>
        <w:ind w:left="1290" w:hanging="420"/>
      </w:pPr>
      <w:rPr>
        <w:rFonts w:ascii="Wingdings" w:hAnsi="Wingdings" w:hint="default"/>
      </w:rPr>
    </w:lvl>
    <w:lvl w:ilvl="2" w:tplc="FFFFFFFF" w:tentative="1">
      <w:start w:val="1"/>
      <w:numFmt w:val="bullet"/>
      <w:lvlText w:val=""/>
      <w:lvlJc w:val="left"/>
      <w:pPr>
        <w:ind w:left="1710" w:hanging="420"/>
      </w:pPr>
      <w:rPr>
        <w:rFonts w:ascii="Wingdings" w:hAnsi="Wingdings" w:hint="default"/>
      </w:rPr>
    </w:lvl>
    <w:lvl w:ilvl="3" w:tplc="FFFFFFFF" w:tentative="1">
      <w:start w:val="1"/>
      <w:numFmt w:val="bullet"/>
      <w:lvlText w:val=""/>
      <w:lvlJc w:val="left"/>
      <w:pPr>
        <w:ind w:left="2130" w:hanging="420"/>
      </w:pPr>
      <w:rPr>
        <w:rFonts w:ascii="Wingdings" w:hAnsi="Wingdings" w:hint="default"/>
      </w:rPr>
    </w:lvl>
    <w:lvl w:ilvl="4" w:tplc="FFFFFFFF" w:tentative="1">
      <w:start w:val="1"/>
      <w:numFmt w:val="bullet"/>
      <w:lvlText w:val=""/>
      <w:lvlJc w:val="left"/>
      <w:pPr>
        <w:ind w:left="2550" w:hanging="420"/>
      </w:pPr>
      <w:rPr>
        <w:rFonts w:ascii="Wingdings" w:hAnsi="Wingdings" w:hint="default"/>
      </w:rPr>
    </w:lvl>
    <w:lvl w:ilvl="5" w:tplc="FFFFFFFF" w:tentative="1">
      <w:start w:val="1"/>
      <w:numFmt w:val="bullet"/>
      <w:lvlText w:val=""/>
      <w:lvlJc w:val="left"/>
      <w:pPr>
        <w:ind w:left="2970" w:hanging="420"/>
      </w:pPr>
      <w:rPr>
        <w:rFonts w:ascii="Wingdings" w:hAnsi="Wingdings" w:hint="default"/>
      </w:rPr>
    </w:lvl>
    <w:lvl w:ilvl="6" w:tplc="FFFFFFFF" w:tentative="1">
      <w:start w:val="1"/>
      <w:numFmt w:val="bullet"/>
      <w:lvlText w:val=""/>
      <w:lvlJc w:val="left"/>
      <w:pPr>
        <w:ind w:left="3390" w:hanging="420"/>
      </w:pPr>
      <w:rPr>
        <w:rFonts w:ascii="Wingdings" w:hAnsi="Wingdings" w:hint="default"/>
      </w:rPr>
    </w:lvl>
    <w:lvl w:ilvl="7" w:tplc="FFFFFFFF" w:tentative="1">
      <w:start w:val="1"/>
      <w:numFmt w:val="bullet"/>
      <w:lvlText w:val=""/>
      <w:lvlJc w:val="left"/>
      <w:pPr>
        <w:ind w:left="3810" w:hanging="420"/>
      </w:pPr>
      <w:rPr>
        <w:rFonts w:ascii="Wingdings" w:hAnsi="Wingdings" w:hint="default"/>
      </w:rPr>
    </w:lvl>
    <w:lvl w:ilvl="8" w:tplc="FFFFFFFF" w:tentative="1">
      <w:start w:val="1"/>
      <w:numFmt w:val="bullet"/>
      <w:lvlText w:val=""/>
      <w:lvlJc w:val="left"/>
      <w:pPr>
        <w:ind w:left="4230" w:hanging="420"/>
      </w:pPr>
      <w:rPr>
        <w:rFonts w:ascii="Wingdings" w:hAnsi="Wingdings" w:hint="default"/>
      </w:rPr>
    </w:lvl>
  </w:abstractNum>
  <w:abstractNum w:abstractNumId="1972" w15:restartNumberingAfterBreak="0">
    <w:nsid w:val="78622B4E"/>
    <w:multiLevelType w:val="hybridMultilevel"/>
    <w:tmpl w:val="7696B69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73" w15:restartNumberingAfterBreak="0">
    <w:nsid w:val="787565BA"/>
    <w:multiLevelType w:val="hybridMultilevel"/>
    <w:tmpl w:val="BBB0F8BA"/>
    <w:lvl w:ilvl="0" w:tplc="AA9EE7E0">
      <w:start w:val="20"/>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4" w15:restartNumberingAfterBreak="0">
    <w:nsid w:val="78814B0A"/>
    <w:multiLevelType w:val="hybridMultilevel"/>
    <w:tmpl w:val="202CAA7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5" w15:restartNumberingAfterBreak="0">
    <w:nsid w:val="78C1656A"/>
    <w:multiLevelType w:val="hybridMultilevel"/>
    <w:tmpl w:val="AD702E9E"/>
    <w:lvl w:ilvl="0" w:tplc="027A7A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6" w15:restartNumberingAfterBreak="0">
    <w:nsid w:val="78D9756F"/>
    <w:multiLevelType w:val="hybridMultilevel"/>
    <w:tmpl w:val="0606851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77" w15:restartNumberingAfterBreak="0">
    <w:nsid w:val="78EA7002"/>
    <w:multiLevelType w:val="hybridMultilevel"/>
    <w:tmpl w:val="99FA7566"/>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1978" w15:restartNumberingAfterBreak="0">
    <w:nsid w:val="790210C4"/>
    <w:multiLevelType w:val="multilevel"/>
    <w:tmpl w:val="BCF0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9" w15:restartNumberingAfterBreak="0">
    <w:nsid w:val="793D7A0C"/>
    <w:multiLevelType w:val="hybridMultilevel"/>
    <w:tmpl w:val="BD284E80"/>
    <w:lvl w:ilvl="0" w:tplc="04090003">
      <w:start w:val="1"/>
      <w:numFmt w:val="bullet"/>
      <w:lvlText w:val="o"/>
      <w:lvlJc w:val="left"/>
      <w:pPr>
        <w:ind w:left="869" w:hanging="420"/>
      </w:pPr>
      <w:rPr>
        <w:rFonts w:ascii="Courier New" w:hAnsi="Courier New" w:cs="Courier New"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1980" w15:restartNumberingAfterBreak="0">
    <w:nsid w:val="795E4B7F"/>
    <w:multiLevelType w:val="multilevel"/>
    <w:tmpl w:val="274C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1" w15:restartNumberingAfterBreak="0">
    <w:nsid w:val="79615AE6"/>
    <w:multiLevelType w:val="hybridMultilevel"/>
    <w:tmpl w:val="2766E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2" w15:restartNumberingAfterBreak="0">
    <w:nsid w:val="796F747B"/>
    <w:multiLevelType w:val="hybridMultilevel"/>
    <w:tmpl w:val="BBA06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3" w15:restartNumberingAfterBreak="0">
    <w:nsid w:val="7982445C"/>
    <w:multiLevelType w:val="hybridMultilevel"/>
    <w:tmpl w:val="88A6D8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4" w15:restartNumberingAfterBreak="0">
    <w:nsid w:val="79934D49"/>
    <w:multiLevelType w:val="multilevel"/>
    <w:tmpl w:val="38F44C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85" w15:restartNumberingAfterBreak="0">
    <w:nsid w:val="79B56914"/>
    <w:multiLevelType w:val="multilevel"/>
    <w:tmpl w:val="79A04CA6"/>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86" w15:restartNumberingAfterBreak="0">
    <w:nsid w:val="79C07B9A"/>
    <w:multiLevelType w:val="hybridMultilevel"/>
    <w:tmpl w:val="1E8E85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87" w15:restartNumberingAfterBreak="0">
    <w:nsid w:val="79CA128D"/>
    <w:multiLevelType w:val="hybridMultilevel"/>
    <w:tmpl w:val="B470A93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88" w15:restartNumberingAfterBreak="0">
    <w:nsid w:val="79CB3369"/>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9" w15:restartNumberingAfterBreak="0">
    <w:nsid w:val="79CF3CDA"/>
    <w:multiLevelType w:val="hybridMultilevel"/>
    <w:tmpl w:val="832CA5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90" w15:restartNumberingAfterBreak="0">
    <w:nsid w:val="79D47B54"/>
    <w:multiLevelType w:val="hybridMultilevel"/>
    <w:tmpl w:val="3AB8EE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1" w15:restartNumberingAfterBreak="0">
    <w:nsid w:val="79D825A0"/>
    <w:multiLevelType w:val="hybridMultilevel"/>
    <w:tmpl w:val="4350B158"/>
    <w:lvl w:ilvl="0" w:tplc="8724E606">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2" w15:restartNumberingAfterBreak="0">
    <w:nsid w:val="79E04C32"/>
    <w:multiLevelType w:val="hybridMultilevel"/>
    <w:tmpl w:val="D33E67B2"/>
    <w:lvl w:ilvl="0" w:tplc="04090011">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993" w15:restartNumberingAfterBreak="0">
    <w:nsid w:val="79E80CA4"/>
    <w:multiLevelType w:val="multilevel"/>
    <w:tmpl w:val="5EF8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4" w15:restartNumberingAfterBreak="0">
    <w:nsid w:val="79EB7A02"/>
    <w:multiLevelType w:val="hybridMultilevel"/>
    <w:tmpl w:val="CE3A3E5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95" w15:restartNumberingAfterBreak="0">
    <w:nsid w:val="7A1716D2"/>
    <w:multiLevelType w:val="hybridMultilevel"/>
    <w:tmpl w:val="3842AE2C"/>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1996" w15:restartNumberingAfterBreak="0">
    <w:nsid w:val="7A195707"/>
    <w:multiLevelType w:val="multilevel"/>
    <w:tmpl w:val="FFBA44D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97" w15:restartNumberingAfterBreak="0">
    <w:nsid w:val="7A317679"/>
    <w:multiLevelType w:val="hybridMultilevel"/>
    <w:tmpl w:val="BF86ED3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98" w15:restartNumberingAfterBreak="0">
    <w:nsid w:val="7A381572"/>
    <w:multiLevelType w:val="hybridMultilevel"/>
    <w:tmpl w:val="340866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9" w15:restartNumberingAfterBreak="0">
    <w:nsid w:val="7A600540"/>
    <w:multiLevelType w:val="hybridMultilevel"/>
    <w:tmpl w:val="365257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0" w15:restartNumberingAfterBreak="0">
    <w:nsid w:val="7A722C4F"/>
    <w:multiLevelType w:val="hybridMultilevel"/>
    <w:tmpl w:val="FAC4D470"/>
    <w:lvl w:ilvl="0" w:tplc="E67EEEFC">
      <w:start w:val="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1" w15:restartNumberingAfterBreak="0">
    <w:nsid w:val="7A735DBD"/>
    <w:multiLevelType w:val="hybridMultilevel"/>
    <w:tmpl w:val="76BC784A"/>
    <w:lvl w:ilvl="0" w:tplc="15A26C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2" w15:restartNumberingAfterBreak="0">
    <w:nsid w:val="7A83522A"/>
    <w:multiLevelType w:val="multilevel"/>
    <w:tmpl w:val="F5568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3" w15:restartNumberingAfterBreak="0">
    <w:nsid w:val="7A9453A0"/>
    <w:multiLevelType w:val="hybridMultilevel"/>
    <w:tmpl w:val="D0B8C6AC"/>
    <w:lvl w:ilvl="0" w:tplc="0409000F">
      <w:start w:val="1"/>
      <w:numFmt w:val="decimal"/>
      <w:lvlText w:val="%1."/>
      <w:lvlJc w:val="left"/>
      <w:pPr>
        <w:ind w:left="1140" w:hanging="420"/>
      </w:pPr>
      <w:rPr>
        <w:rFont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004" w15:restartNumberingAfterBreak="0">
    <w:nsid w:val="7AA15634"/>
    <w:multiLevelType w:val="hybridMultilevel"/>
    <w:tmpl w:val="995A7CC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05" w15:restartNumberingAfterBreak="0">
    <w:nsid w:val="7AA27699"/>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6" w15:restartNumberingAfterBreak="0">
    <w:nsid w:val="7AAA2A20"/>
    <w:multiLevelType w:val="hybridMultilevel"/>
    <w:tmpl w:val="A62EDC0E"/>
    <w:lvl w:ilvl="0" w:tplc="59EC25A4">
      <w:start w:val="1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7" w15:restartNumberingAfterBreak="0">
    <w:nsid w:val="7AAD2015"/>
    <w:multiLevelType w:val="hybridMultilevel"/>
    <w:tmpl w:val="1F3A7A3C"/>
    <w:lvl w:ilvl="0" w:tplc="3754035C">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08" w15:restartNumberingAfterBreak="0">
    <w:nsid w:val="7AB70E52"/>
    <w:multiLevelType w:val="hybridMultilevel"/>
    <w:tmpl w:val="CA70AC68"/>
    <w:lvl w:ilvl="0" w:tplc="FFFFFFFF">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980" w:hanging="360"/>
      </w:pPr>
      <w:rPr>
        <w:rFonts w:ascii="Symbol" w:hAnsi="Symbol"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09" w15:restartNumberingAfterBreak="0">
    <w:nsid w:val="7AB82E2A"/>
    <w:multiLevelType w:val="hybridMultilevel"/>
    <w:tmpl w:val="9C1088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0" w15:restartNumberingAfterBreak="0">
    <w:nsid w:val="7AF304D3"/>
    <w:multiLevelType w:val="hybridMultilevel"/>
    <w:tmpl w:val="6546CA44"/>
    <w:lvl w:ilvl="0" w:tplc="29ECC6DC">
      <w:start w:val="1"/>
      <w:numFmt w:val="decimal"/>
      <w:lvlText w:val="%1."/>
      <w:lvlJc w:val="left"/>
      <w:pPr>
        <w:ind w:left="0" w:hanging="360"/>
      </w:pPr>
      <w:rPr>
        <w:rFonts w:asciiTheme="minorHAnsi" w:eastAsia="宋体" w:hAnsiTheme="minorHAnsi" w:cs="宋体"/>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11" w15:restartNumberingAfterBreak="0">
    <w:nsid w:val="7B0D71A7"/>
    <w:multiLevelType w:val="hybridMultilevel"/>
    <w:tmpl w:val="CCF8C39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12" w15:restartNumberingAfterBreak="0">
    <w:nsid w:val="7B0E0BDF"/>
    <w:multiLevelType w:val="hybridMultilevel"/>
    <w:tmpl w:val="A86E0252"/>
    <w:lvl w:ilvl="0" w:tplc="3AE823BA">
      <w:start w:val="1"/>
      <w:numFmt w:val="decimal"/>
      <w:lvlText w:val="%1)"/>
      <w:lvlJc w:val="left"/>
      <w:pPr>
        <w:tabs>
          <w:tab w:val="num" w:pos="720"/>
        </w:tabs>
        <w:ind w:left="720" w:hanging="360"/>
      </w:pPr>
    </w:lvl>
    <w:lvl w:ilvl="1" w:tplc="0DFE1BB6">
      <w:start w:val="1"/>
      <w:numFmt w:val="decimal"/>
      <w:lvlText w:val="%2."/>
      <w:lvlJc w:val="left"/>
      <w:pPr>
        <w:ind w:left="1440" w:hanging="360"/>
      </w:pPr>
      <w:rPr>
        <w:rFonts w:hint="default"/>
      </w:rPr>
    </w:lvl>
    <w:lvl w:ilvl="2" w:tplc="9C0AA3AE">
      <w:start w:val="1"/>
      <w:numFmt w:val="decimal"/>
      <w:lvlText w:val="%3)"/>
      <w:lvlJc w:val="left"/>
      <w:pPr>
        <w:ind w:left="2160" w:hanging="360"/>
      </w:pPr>
      <w:rPr>
        <w:rFonts w:hint="default"/>
      </w:rPr>
    </w:lvl>
    <w:lvl w:ilvl="3" w:tplc="F9BA1150" w:tentative="1">
      <w:start w:val="1"/>
      <w:numFmt w:val="lowerLetter"/>
      <w:lvlText w:val="%4."/>
      <w:lvlJc w:val="left"/>
      <w:pPr>
        <w:tabs>
          <w:tab w:val="num" w:pos="2880"/>
        </w:tabs>
        <w:ind w:left="2880" w:hanging="360"/>
      </w:pPr>
    </w:lvl>
    <w:lvl w:ilvl="4" w:tplc="87BCA0C4" w:tentative="1">
      <w:start w:val="1"/>
      <w:numFmt w:val="lowerLetter"/>
      <w:lvlText w:val="%5."/>
      <w:lvlJc w:val="left"/>
      <w:pPr>
        <w:tabs>
          <w:tab w:val="num" w:pos="3600"/>
        </w:tabs>
        <w:ind w:left="3600" w:hanging="360"/>
      </w:pPr>
    </w:lvl>
    <w:lvl w:ilvl="5" w:tplc="2B86092E" w:tentative="1">
      <w:start w:val="1"/>
      <w:numFmt w:val="lowerLetter"/>
      <w:lvlText w:val="%6."/>
      <w:lvlJc w:val="left"/>
      <w:pPr>
        <w:tabs>
          <w:tab w:val="num" w:pos="4320"/>
        </w:tabs>
        <w:ind w:left="4320" w:hanging="360"/>
      </w:pPr>
    </w:lvl>
    <w:lvl w:ilvl="6" w:tplc="6AF6F26E" w:tentative="1">
      <w:start w:val="1"/>
      <w:numFmt w:val="lowerLetter"/>
      <w:lvlText w:val="%7."/>
      <w:lvlJc w:val="left"/>
      <w:pPr>
        <w:tabs>
          <w:tab w:val="num" w:pos="5040"/>
        </w:tabs>
        <w:ind w:left="5040" w:hanging="360"/>
      </w:pPr>
    </w:lvl>
    <w:lvl w:ilvl="7" w:tplc="FDF8A2BA" w:tentative="1">
      <w:start w:val="1"/>
      <w:numFmt w:val="lowerLetter"/>
      <w:lvlText w:val="%8."/>
      <w:lvlJc w:val="left"/>
      <w:pPr>
        <w:tabs>
          <w:tab w:val="num" w:pos="5760"/>
        </w:tabs>
        <w:ind w:left="5760" w:hanging="360"/>
      </w:pPr>
    </w:lvl>
    <w:lvl w:ilvl="8" w:tplc="36B08922" w:tentative="1">
      <w:start w:val="1"/>
      <w:numFmt w:val="lowerLetter"/>
      <w:lvlText w:val="%9."/>
      <w:lvlJc w:val="left"/>
      <w:pPr>
        <w:tabs>
          <w:tab w:val="num" w:pos="6480"/>
        </w:tabs>
        <w:ind w:left="6480" w:hanging="360"/>
      </w:pPr>
    </w:lvl>
  </w:abstractNum>
  <w:abstractNum w:abstractNumId="2013" w15:restartNumberingAfterBreak="0">
    <w:nsid w:val="7B107195"/>
    <w:multiLevelType w:val="hybridMultilevel"/>
    <w:tmpl w:val="1AE8966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014" w15:restartNumberingAfterBreak="0">
    <w:nsid w:val="7B1355CC"/>
    <w:multiLevelType w:val="hybridMultilevel"/>
    <w:tmpl w:val="A05EAC54"/>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15" w15:restartNumberingAfterBreak="0">
    <w:nsid w:val="7B140A9F"/>
    <w:multiLevelType w:val="hybridMultilevel"/>
    <w:tmpl w:val="7CBA86F0"/>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16" w15:restartNumberingAfterBreak="0">
    <w:nsid w:val="7B2A5D2C"/>
    <w:multiLevelType w:val="hybridMultilevel"/>
    <w:tmpl w:val="4C98D8A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17" w15:restartNumberingAfterBreak="0">
    <w:nsid w:val="7B3734E0"/>
    <w:multiLevelType w:val="hybridMultilevel"/>
    <w:tmpl w:val="5F96525A"/>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2018" w15:restartNumberingAfterBreak="0">
    <w:nsid w:val="7B680BF4"/>
    <w:multiLevelType w:val="hybridMultilevel"/>
    <w:tmpl w:val="622C9E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9" w15:restartNumberingAfterBreak="0">
    <w:nsid w:val="7B75019A"/>
    <w:multiLevelType w:val="hybridMultilevel"/>
    <w:tmpl w:val="5B44D2CA"/>
    <w:lvl w:ilvl="0" w:tplc="CB4CA428">
      <w:start w:val="7"/>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0" w15:restartNumberingAfterBreak="0">
    <w:nsid w:val="7B775C58"/>
    <w:multiLevelType w:val="hybridMultilevel"/>
    <w:tmpl w:val="AB3A5AC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21" w15:restartNumberingAfterBreak="0">
    <w:nsid w:val="7B7B762B"/>
    <w:multiLevelType w:val="hybridMultilevel"/>
    <w:tmpl w:val="33D036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2" w15:restartNumberingAfterBreak="0">
    <w:nsid w:val="7B8C7000"/>
    <w:multiLevelType w:val="hybridMultilevel"/>
    <w:tmpl w:val="2408A0C2"/>
    <w:lvl w:ilvl="0" w:tplc="0F989880">
      <w:start w:val="1"/>
      <w:numFmt w:val="decimal"/>
      <w:lvlText w:val="%1."/>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23" w15:restartNumberingAfterBreak="0">
    <w:nsid w:val="7B971E3B"/>
    <w:multiLevelType w:val="hybridMultilevel"/>
    <w:tmpl w:val="054C7AAC"/>
    <w:lvl w:ilvl="0" w:tplc="6A3601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4" w15:restartNumberingAfterBreak="0">
    <w:nsid w:val="7B972F31"/>
    <w:multiLevelType w:val="hybridMultilevel"/>
    <w:tmpl w:val="328C9D5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5" w15:restartNumberingAfterBreak="0">
    <w:nsid w:val="7BA3645D"/>
    <w:multiLevelType w:val="hybridMultilevel"/>
    <w:tmpl w:val="DBB64F7C"/>
    <w:lvl w:ilvl="0" w:tplc="0409000F">
      <w:start w:val="1"/>
      <w:numFmt w:val="decimal"/>
      <w:lvlText w:val="%1."/>
      <w:lvlJc w:val="left"/>
      <w:pPr>
        <w:ind w:left="1200" w:hanging="420"/>
      </w:pPr>
      <w:rPr>
        <w:rFonts w:hint="default"/>
      </w:rPr>
    </w:lvl>
    <w:lvl w:ilvl="1" w:tplc="04090003">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26" w15:restartNumberingAfterBreak="0">
    <w:nsid w:val="7BC50239"/>
    <w:multiLevelType w:val="hybridMultilevel"/>
    <w:tmpl w:val="FAF4F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7" w15:restartNumberingAfterBreak="0">
    <w:nsid w:val="7BCD474D"/>
    <w:multiLevelType w:val="hybridMultilevel"/>
    <w:tmpl w:val="2B92E0E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8" w15:restartNumberingAfterBreak="0">
    <w:nsid w:val="7BE14B27"/>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9" w15:restartNumberingAfterBreak="0">
    <w:nsid w:val="7BE973D4"/>
    <w:multiLevelType w:val="hybridMultilevel"/>
    <w:tmpl w:val="A03462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0" w15:restartNumberingAfterBreak="0">
    <w:nsid w:val="7C144FDA"/>
    <w:multiLevelType w:val="hybridMultilevel"/>
    <w:tmpl w:val="30E65370"/>
    <w:lvl w:ilvl="0" w:tplc="B4B64E4C">
      <w:start w:val="1"/>
      <w:numFmt w:val="decimal"/>
      <w:lvlText w:val="%1)"/>
      <w:lvlJc w:val="left"/>
      <w:pPr>
        <w:tabs>
          <w:tab w:val="num" w:pos="720"/>
        </w:tabs>
        <w:ind w:left="720" w:hanging="360"/>
      </w:pPr>
    </w:lvl>
    <w:lvl w:ilvl="1" w:tplc="17D0CAFC">
      <w:start w:val="1"/>
      <w:numFmt w:val="bullet"/>
      <w:lvlText w:val=""/>
      <w:lvlJc w:val="left"/>
      <w:pPr>
        <w:ind w:left="1440" w:hanging="360"/>
      </w:pPr>
      <w:rPr>
        <w:rFonts w:ascii="Symbol" w:hAnsi="Symbol" w:hint="default"/>
      </w:rPr>
    </w:lvl>
    <w:lvl w:ilvl="2" w:tplc="B276FB2C">
      <w:start w:val="1"/>
      <w:numFmt w:val="decimal"/>
      <w:lvlText w:val="%3)"/>
      <w:lvlJc w:val="left"/>
      <w:pPr>
        <w:ind w:left="2160" w:hanging="360"/>
      </w:pPr>
      <w:rPr>
        <w:rFonts w:hint="default"/>
      </w:rPr>
    </w:lvl>
    <w:lvl w:ilvl="3" w:tplc="4D287C60" w:tentative="1">
      <w:start w:val="1"/>
      <w:numFmt w:val="lowerLetter"/>
      <w:lvlText w:val="%4."/>
      <w:lvlJc w:val="left"/>
      <w:pPr>
        <w:tabs>
          <w:tab w:val="num" w:pos="2880"/>
        </w:tabs>
        <w:ind w:left="2880" w:hanging="360"/>
      </w:pPr>
    </w:lvl>
    <w:lvl w:ilvl="4" w:tplc="F0F4713E" w:tentative="1">
      <w:start w:val="1"/>
      <w:numFmt w:val="lowerLetter"/>
      <w:lvlText w:val="%5."/>
      <w:lvlJc w:val="left"/>
      <w:pPr>
        <w:tabs>
          <w:tab w:val="num" w:pos="3600"/>
        </w:tabs>
        <w:ind w:left="3600" w:hanging="360"/>
      </w:pPr>
    </w:lvl>
    <w:lvl w:ilvl="5" w:tplc="E7F682C0" w:tentative="1">
      <w:start w:val="1"/>
      <w:numFmt w:val="lowerLetter"/>
      <w:lvlText w:val="%6."/>
      <w:lvlJc w:val="left"/>
      <w:pPr>
        <w:tabs>
          <w:tab w:val="num" w:pos="4320"/>
        </w:tabs>
        <w:ind w:left="4320" w:hanging="360"/>
      </w:pPr>
    </w:lvl>
    <w:lvl w:ilvl="6" w:tplc="92288080" w:tentative="1">
      <w:start w:val="1"/>
      <w:numFmt w:val="lowerLetter"/>
      <w:lvlText w:val="%7."/>
      <w:lvlJc w:val="left"/>
      <w:pPr>
        <w:tabs>
          <w:tab w:val="num" w:pos="5040"/>
        </w:tabs>
        <w:ind w:left="5040" w:hanging="360"/>
      </w:pPr>
    </w:lvl>
    <w:lvl w:ilvl="7" w:tplc="576656AC" w:tentative="1">
      <w:start w:val="1"/>
      <w:numFmt w:val="lowerLetter"/>
      <w:lvlText w:val="%8."/>
      <w:lvlJc w:val="left"/>
      <w:pPr>
        <w:tabs>
          <w:tab w:val="num" w:pos="5760"/>
        </w:tabs>
        <w:ind w:left="5760" w:hanging="360"/>
      </w:pPr>
    </w:lvl>
    <w:lvl w:ilvl="8" w:tplc="98A8FFC6" w:tentative="1">
      <w:start w:val="1"/>
      <w:numFmt w:val="lowerLetter"/>
      <w:lvlText w:val="%9."/>
      <w:lvlJc w:val="left"/>
      <w:pPr>
        <w:tabs>
          <w:tab w:val="num" w:pos="6480"/>
        </w:tabs>
        <w:ind w:left="6480" w:hanging="360"/>
      </w:pPr>
    </w:lvl>
  </w:abstractNum>
  <w:abstractNum w:abstractNumId="2031" w15:restartNumberingAfterBreak="0">
    <w:nsid w:val="7C1E60F0"/>
    <w:multiLevelType w:val="multilevel"/>
    <w:tmpl w:val="66C8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2" w15:restartNumberingAfterBreak="0">
    <w:nsid w:val="7C28695B"/>
    <w:multiLevelType w:val="hybridMultilevel"/>
    <w:tmpl w:val="27EAB6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33" w15:restartNumberingAfterBreak="0">
    <w:nsid w:val="7C383D7C"/>
    <w:multiLevelType w:val="hybridMultilevel"/>
    <w:tmpl w:val="06E286E4"/>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2034" w15:restartNumberingAfterBreak="0">
    <w:nsid w:val="7C3E2C37"/>
    <w:multiLevelType w:val="hybridMultilevel"/>
    <w:tmpl w:val="C8723CFC"/>
    <w:lvl w:ilvl="0" w:tplc="04090003">
      <w:start w:val="1"/>
      <w:numFmt w:val="bullet"/>
      <w:lvlText w:val="o"/>
      <w:lvlJc w:val="left"/>
      <w:pPr>
        <w:ind w:left="1401" w:hanging="420"/>
      </w:pPr>
      <w:rPr>
        <w:rFonts w:ascii="Courier New" w:hAnsi="Courier New" w:cs="Courier New" w:hint="default"/>
      </w:rPr>
    </w:lvl>
    <w:lvl w:ilvl="1" w:tplc="04090003" w:tentative="1">
      <w:start w:val="1"/>
      <w:numFmt w:val="bullet"/>
      <w:lvlText w:val=""/>
      <w:lvlJc w:val="left"/>
      <w:pPr>
        <w:ind w:left="1821" w:hanging="420"/>
      </w:pPr>
      <w:rPr>
        <w:rFonts w:ascii="Wingdings" w:hAnsi="Wingdings" w:hint="default"/>
      </w:rPr>
    </w:lvl>
    <w:lvl w:ilvl="2" w:tplc="04090005" w:tentative="1">
      <w:start w:val="1"/>
      <w:numFmt w:val="bullet"/>
      <w:lvlText w:val=""/>
      <w:lvlJc w:val="left"/>
      <w:pPr>
        <w:ind w:left="2241" w:hanging="420"/>
      </w:pPr>
      <w:rPr>
        <w:rFonts w:ascii="Wingdings" w:hAnsi="Wingdings" w:hint="default"/>
      </w:rPr>
    </w:lvl>
    <w:lvl w:ilvl="3" w:tplc="04090001" w:tentative="1">
      <w:start w:val="1"/>
      <w:numFmt w:val="bullet"/>
      <w:lvlText w:val=""/>
      <w:lvlJc w:val="left"/>
      <w:pPr>
        <w:ind w:left="2661" w:hanging="420"/>
      </w:pPr>
      <w:rPr>
        <w:rFonts w:ascii="Wingdings" w:hAnsi="Wingdings" w:hint="default"/>
      </w:rPr>
    </w:lvl>
    <w:lvl w:ilvl="4" w:tplc="04090003" w:tentative="1">
      <w:start w:val="1"/>
      <w:numFmt w:val="bullet"/>
      <w:lvlText w:val=""/>
      <w:lvlJc w:val="left"/>
      <w:pPr>
        <w:ind w:left="3081" w:hanging="420"/>
      </w:pPr>
      <w:rPr>
        <w:rFonts w:ascii="Wingdings" w:hAnsi="Wingdings" w:hint="default"/>
      </w:rPr>
    </w:lvl>
    <w:lvl w:ilvl="5" w:tplc="04090005" w:tentative="1">
      <w:start w:val="1"/>
      <w:numFmt w:val="bullet"/>
      <w:lvlText w:val=""/>
      <w:lvlJc w:val="left"/>
      <w:pPr>
        <w:ind w:left="3501" w:hanging="420"/>
      </w:pPr>
      <w:rPr>
        <w:rFonts w:ascii="Wingdings" w:hAnsi="Wingdings" w:hint="default"/>
      </w:rPr>
    </w:lvl>
    <w:lvl w:ilvl="6" w:tplc="04090001" w:tentative="1">
      <w:start w:val="1"/>
      <w:numFmt w:val="bullet"/>
      <w:lvlText w:val=""/>
      <w:lvlJc w:val="left"/>
      <w:pPr>
        <w:ind w:left="3921" w:hanging="420"/>
      </w:pPr>
      <w:rPr>
        <w:rFonts w:ascii="Wingdings" w:hAnsi="Wingdings" w:hint="default"/>
      </w:rPr>
    </w:lvl>
    <w:lvl w:ilvl="7" w:tplc="04090003" w:tentative="1">
      <w:start w:val="1"/>
      <w:numFmt w:val="bullet"/>
      <w:lvlText w:val=""/>
      <w:lvlJc w:val="left"/>
      <w:pPr>
        <w:ind w:left="4341" w:hanging="420"/>
      </w:pPr>
      <w:rPr>
        <w:rFonts w:ascii="Wingdings" w:hAnsi="Wingdings" w:hint="default"/>
      </w:rPr>
    </w:lvl>
    <w:lvl w:ilvl="8" w:tplc="04090005" w:tentative="1">
      <w:start w:val="1"/>
      <w:numFmt w:val="bullet"/>
      <w:lvlText w:val=""/>
      <w:lvlJc w:val="left"/>
      <w:pPr>
        <w:ind w:left="4761" w:hanging="420"/>
      </w:pPr>
      <w:rPr>
        <w:rFonts w:ascii="Wingdings" w:hAnsi="Wingdings" w:hint="default"/>
      </w:rPr>
    </w:lvl>
  </w:abstractNum>
  <w:abstractNum w:abstractNumId="2035" w15:restartNumberingAfterBreak="0">
    <w:nsid w:val="7C546F45"/>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6" w15:restartNumberingAfterBreak="0">
    <w:nsid w:val="7C550BE8"/>
    <w:multiLevelType w:val="hybridMultilevel"/>
    <w:tmpl w:val="0FBE5E2E"/>
    <w:lvl w:ilvl="0" w:tplc="FC561858">
      <w:start w:val="1"/>
      <w:numFmt w:val="bullet"/>
      <w:lvlText w:val=""/>
      <w:lvlJc w:val="left"/>
      <w:pPr>
        <w:tabs>
          <w:tab w:val="num" w:pos="720"/>
        </w:tabs>
        <w:ind w:left="720" w:hanging="360"/>
      </w:pPr>
      <w:rPr>
        <w:rFonts w:ascii="Symbol" w:hAnsi="Symbol" w:hint="default"/>
        <w:sz w:val="20"/>
      </w:rPr>
    </w:lvl>
    <w:lvl w:ilvl="1" w:tplc="419A36A2" w:tentative="1">
      <w:start w:val="1"/>
      <w:numFmt w:val="bullet"/>
      <w:lvlText w:val=""/>
      <w:lvlJc w:val="left"/>
      <w:pPr>
        <w:tabs>
          <w:tab w:val="num" w:pos="1440"/>
        </w:tabs>
        <w:ind w:left="1440" w:hanging="360"/>
      </w:pPr>
      <w:rPr>
        <w:rFonts w:ascii="Symbol" w:hAnsi="Symbol" w:hint="default"/>
        <w:sz w:val="20"/>
      </w:rPr>
    </w:lvl>
    <w:lvl w:ilvl="2" w:tplc="67580ED6" w:tentative="1">
      <w:start w:val="1"/>
      <w:numFmt w:val="bullet"/>
      <w:lvlText w:val=""/>
      <w:lvlJc w:val="left"/>
      <w:pPr>
        <w:tabs>
          <w:tab w:val="num" w:pos="2160"/>
        </w:tabs>
        <w:ind w:left="2160" w:hanging="360"/>
      </w:pPr>
      <w:rPr>
        <w:rFonts w:ascii="Symbol" w:hAnsi="Symbol" w:hint="default"/>
        <w:sz w:val="20"/>
      </w:rPr>
    </w:lvl>
    <w:lvl w:ilvl="3" w:tplc="6C82355C" w:tentative="1">
      <w:start w:val="1"/>
      <w:numFmt w:val="bullet"/>
      <w:lvlText w:val=""/>
      <w:lvlJc w:val="left"/>
      <w:pPr>
        <w:tabs>
          <w:tab w:val="num" w:pos="2880"/>
        </w:tabs>
        <w:ind w:left="2880" w:hanging="360"/>
      </w:pPr>
      <w:rPr>
        <w:rFonts w:ascii="Symbol" w:hAnsi="Symbol" w:hint="default"/>
        <w:sz w:val="20"/>
      </w:rPr>
    </w:lvl>
    <w:lvl w:ilvl="4" w:tplc="7DD6E524" w:tentative="1">
      <w:start w:val="1"/>
      <w:numFmt w:val="bullet"/>
      <w:lvlText w:val=""/>
      <w:lvlJc w:val="left"/>
      <w:pPr>
        <w:tabs>
          <w:tab w:val="num" w:pos="3600"/>
        </w:tabs>
        <w:ind w:left="3600" w:hanging="360"/>
      </w:pPr>
      <w:rPr>
        <w:rFonts w:ascii="Symbol" w:hAnsi="Symbol" w:hint="default"/>
        <w:sz w:val="20"/>
      </w:rPr>
    </w:lvl>
    <w:lvl w:ilvl="5" w:tplc="1EA88806" w:tentative="1">
      <w:start w:val="1"/>
      <w:numFmt w:val="bullet"/>
      <w:lvlText w:val=""/>
      <w:lvlJc w:val="left"/>
      <w:pPr>
        <w:tabs>
          <w:tab w:val="num" w:pos="4320"/>
        </w:tabs>
        <w:ind w:left="4320" w:hanging="360"/>
      </w:pPr>
      <w:rPr>
        <w:rFonts w:ascii="Symbol" w:hAnsi="Symbol" w:hint="default"/>
        <w:sz w:val="20"/>
      </w:rPr>
    </w:lvl>
    <w:lvl w:ilvl="6" w:tplc="C6B238D4" w:tentative="1">
      <w:start w:val="1"/>
      <w:numFmt w:val="bullet"/>
      <w:lvlText w:val=""/>
      <w:lvlJc w:val="left"/>
      <w:pPr>
        <w:tabs>
          <w:tab w:val="num" w:pos="5040"/>
        </w:tabs>
        <w:ind w:left="5040" w:hanging="360"/>
      </w:pPr>
      <w:rPr>
        <w:rFonts w:ascii="Symbol" w:hAnsi="Symbol" w:hint="default"/>
        <w:sz w:val="20"/>
      </w:rPr>
    </w:lvl>
    <w:lvl w:ilvl="7" w:tplc="89A2ABBA" w:tentative="1">
      <w:start w:val="1"/>
      <w:numFmt w:val="bullet"/>
      <w:lvlText w:val=""/>
      <w:lvlJc w:val="left"/>
      <w:pPr>
        <w:tabs>
          <w:tab w:val="num" w:pos="5760"/>
        </w:tabs>
        <w:ind w:left="5760" w:hanging="360"/>
      </w:pPr>
      <w:rPr>
        <w:rFonts w:ascii="Symbol" w:hAnsi="Symbol" w:hint="default"/>
        <w:sz w:val="20"/>
      </w:rPr>
    </w:lvl>
    <w:lvl w:ilvl="8" w:tplc="8A0EDFC4" w:tentative="1">
      <w:start w:val="1"/>
      <w:numFmt w:val="bullet"/>
      <w:lvlText w:val=""/>
      <w:lvlJc w:val="left"/>
      <w:pPr>
        <w:tabs>
          <w:tab w:val="num" w:pos="6480"/>
        </w:tabs>
        <w:ind w:left="6480" w:hanging="360"/>
      </w:pPr>
      <w:rPr>
        <w:rFonts w:ascii="Symbol" w:hAnsi="Symbol" w:hint="default"/>
        <w:sz w:val="20"/>
      </w:rPr>
    </w:lvl>
  </w:abstractNum>
  <w:abstractNum w:abstractNumId="2037" w15:restartNumberingAfterBreak="0">
    <w:nsid w:val="7C7F594A"/>
    <w:multiLevelType w:val="hybridMultilevel"/>
    <w:tmpl w:val="6310EC98"/>
    <w:lvl w:ilvl="0" w:tplc="A282E35C">
      <w:start w:val="1"/>
      <w:numFmt w:val="decimal"/>
      <w:lvlText w:val="%1)"/>
      <w:lvlJc w:val="left"/>
      <w:pPr>
        <w:ind w:left="880"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038" w15:restartNumberingAfterBreak="0">
    <w:nsid w:val="7C9710CD"/>
    <w:multiLevelType w:val="multilevel"/>
    <w:tmpl w:val="7402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9" w15:restartNumberingAfterBreak="0">
    <w:nsid w:val="7CA05788"/>
    <w:multiLevelType w:val="hybridMultilevel"/>
    <w:tmpl w:val="8B5CBC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0" w15:restartNumberingAfterBreak="0">
    <w:nsid w:val="7CEF399F"/>
    <w:multiLevelType w:val="hybridMultilevel"/>
    <w:tmpl w:val="A48874AC"/>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1" w15:restartNumberingAfterBreak="0">
    <w:nsid w:val="7CF634BD"/>
    <w:multiLevelType w:val="multilevel"/>
    <w:tmpl w:val="C44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2" w15:restartNumberingAfterBreak="0">
    <w:nsid w:val="7CFB6CAE"/>
    <w:multiLevelType w:val="hybridMultilevel"/>
    <w:tmpl w:val="367ED8AE"/>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3" w15:restartNumberingAfterBreak="0">
    <w:nsid w:val="7D0C05DF"/>
    <w:multiLevelType w:val="hybridMultilevel"/>
    <w:tmpl w:val="ECDE95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4" w15:restartNumberingAfterBreak="0">
    <w:nsid w:val="7D101CBF"/>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45" w15:restartNumberingAfterBreak="0">
    <w:nsid w:val="7D213A82"/>
    <w:multiLevelType w:val="hybridMultilevel"/>
    <w:tmpl w:val="81E015A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46" w15:restartNumberingAfterBreak="0">
    <w:nsid w:val="7D3F2035"/>
    <w:multiLevelType w:val="hybridMultilevel"/>
    <w:tmpl w:val="8B5844B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47" w15:restartNumberingAfterBreak="0">
    <w:nsid w:val="7D410078"/>
    <w:multiLevelType w:val="hybridMultilevel"/>
    <w:tmpl w:val="5C00DC5E"/>
    <w:lvl w:ilvl="0" w:tplc="28C2E09E">
      <w:start w:val="2"/>
      <w:numFmt w:val="decimal"/>
      <w:lvlText w:val="%1)"/>
      <w:lvlJc w:val="left"/>
      <w:pPr>
        <w:ind w:left="962" w:hanging="420"/>
      </w:pPr>
      <w:rPr>
        <w:rFonts w:hint="eastAsia"/>
      </w:rPr>
    </w:lvl>
    <w:lvl w:ilvl="1" w:tplc="04090019" w:tentative="1">
      <w:start w:val="1"/>
      <w:numFmt w:val="lowerLetter"/>
      <w:lvlText w:val="%2)"/>
      <w:lvlJc w:val="left"/>
      <w:pPr>
        <w:ind w:left="122" w:hanging="420"/>
      </w:pPr>
    </w:lvl>
    <w:lvl w:ilvl="2" w:tplc="0409001B" w:tentative="1">
      <w:start w:val="1"/>
      <w:numFmt w:val="lowerRoman"/>
      <w:lvlText w:val="%3."/>
      <w:lvlJc w:val="right"/>
      <w:pPr>
        <w:ind w:left="542" w:hanging="420"/>
      </w:pPr>
    </w:lvl>
    <w:lvl w:ilvl="3" w:tplc="0409000F" w:tentative="1">
      <w:start w:val="1"/>
      <w:numFmt w:val="decimal"/>
      <w:lvlText w:val="%4."/>
      <w:lvlJc w:val="left"/>
      <w:pPr>
        <w:ind w:left="962" w:hanging="420"/>
      </w:pPr>
    </w:lvl>
    <w:lvl w:ilvl="4" w:tplc="04090019" w:tentative="1">
      <w:start w:val="1"/>
      <w:numFmt w:val="lowerLetter"/>
      <w:lvlText w:val="%5)"/>
      <w:lvlJc w:val="left"/>
      <w:pPr>
        <w:ind w:left="1382" w:hanging="420"/>
      </w:pPr>
    </w:lvl>
    <w:lvl w:ilvl="5" w:tplc="0409001B" w:tentative="1">
      <w:start w:val="1"/>
      <w:numFmt w:val="lowerRoman"/>
      <w:lvlText w:val="%6."/>
      <w:lvlJc w:val="right"/>
      <w:pPr>
        <w:ind w:left="1802" w:hanging="420"/>
      </w:pPr>
    </w:lvl>
    <w:lvl w:ilvl="6" w:tplc="0409000F" w:tentative="1">
      <w:start w:val="1"/>
      <w:numFmt w:val="decimal"/>
      <w:lvlText w:val="%7."/>
      <w:lvlJc w:val="left"/>
      <w:pPr>
        <w:ind w:left="2222" w:hanging="420"/>
      </w:pPr>
    </w:lvl>
    <w:lvl w:ilvl="7" w:tplc="04090019" w:tentative="1">
      <w:start w:val="1"/>
      <w:numFmt w:val="lowerLetter"/>
      <w:lvlText w:val="%8)"/>
      <w:lvlJc w:val="left"/>
      <w:pPr>
        <w:ind w:left="2642" w:hanging="420"/>
      </w:pPr>
    </w:lvl>
    <w:lvl w:ilvl="8" w:tplc="0409001B" w:tentative="1">
      <w:start w:val="1"/>
      <w:numFmt w:val="lowerRoman"/>
      <w:lvlText w:val="%9."/>
      <w:lvlJc w:val="right"/>
      <w:pPr>
        <w:ind w:left="3062" w:hanging="420"/>
      </w:pPr>
    </w:lvl>
  </w:abstractNum>
  <w:abstractNum w:abstractNumId="2048" w15:restartNumberingAfterBreak="0">
    <w:nsid w:val="7D433F06"/>
    <w:multiLevelType w:val="multilevel"/>
    <w:tmpl w:val="0B8C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9" w15:restartNumberingAfterBreak="0">
    <w:nsid w:val="7D531EFC"/>
    <w:multiLevelType w:val="multilevel"/>
    <w:tmpl w:val="6F06BD5C"/>
    <w:lvl w:ilvl="0">
      <w:start w:val="1"/>
      <w:numFmt w:val="decimal"/>
      <w:lvlText w:val="%1."/>
      <w:lvlJc w:val="left"/>
      <w:pPr>
        <w:ind w:left="420" w:hanging="420"/>
      </w:pPr>
    </w:lvl>
    <w:lvl w:ilvl="1">
      <w:start w:val="14"/>
      <w:numFmt w:val="decimal"/>
      <w:isLgl/>
      <w:lvlText w:val="%1.%2."/>
      <w:lvlJc w:val="left"/>
      <w:pPr>
        <w:ind w:left="1259" w:hanging="530"/>
      </w:pPr>
      <w:rPr>
        <w:rFonts w:hint="default"/>
      </w:rPr>
    </w:lvl>
    <w:lvl w:ilvl="2">
      <w:start w:val="1"/>
      <w:numFmt w:val="decimal"/>
      <w:isLgl/>
      <w:lvlText w:val="%1.%2.%3."/>
      <w:lvlJc w:val="left"/>
      <w:pPr>
        <w:ind w:left="2178" w:hanging="720"/>
      </w:pPr>
      <w:rPr>
        <w:rFonts w:hint="default"/>
      </w:rPr>
    </w:lvl>
    <w:lvl w:ilvl="3">
      <w:start w:val="1"/>
      <w:numFmt w:val="decimal"/>
      <w:isLgl/>
      <w:lvlText w:val="%1.%2.%3.%4."/>
      <w:lvlJc w:val="left"/>
      <w:pPr>
        <w:ind w:left="2907" w:hanging="720"/>
      </w:pPr>
      <w:rPr>
        <w:rFonts w:hint="default"/>
      </w:rPr>
    </w:lvl>
    <w:lvl w:ilvl="4">
      <w:start w:val="1"/>
      <w:numFmt w:val="decimal"/>
      <w:isLgl/>
      <w:lvlText w:val="%1.%2.%3.%4.%5."/>
      <w:lvlJc w:val="left"/>
      <w:pPr>
        <w:ind w:left="3996" w:hanging="1080"/>
      </w:pPr>
      <w:rPr>
        <w:rFonts w:hint="default"/>
      </w:rPr>
    </w:lvl>
    <w:lvl w:ilvl="5">
      <w:start w:val="1"/>
      <w:numFmt w:val="decimal"/>
      <w:isLgl/>
      <w:lvlText w:val="%1.%2.%3.%4.%5.%6."/>
      <w:lvlJc w:val="left"/>
      <w:pPr>
        <w:ind w:left="4725" w:hanging="1080"/>
      </w:pPr>
      <w:rPr>
        <w:rFonts w:hint="default"/>
      </w:rPr>
    </w:lvl>
    <w:lvl w:ilvl="6">
      <w:start w:val="1"/>
      <w:numFmt w:val="decimal"/>
      <w:isLgl/>
      <w:lvlText w:val="%1.%2.%3.%4.%5.%6.%7."/>
      <w:lvlJc w:val="left"/>
      <w:pPr>
        <w:ind w:left="5814" w:hanging="1440"/>
      </w:pPr>
      <w:rPr>
        <w:rFonts w:hint="default"/>
      </w:rPr>
    </w:lvl>
    <w:lvl w:ilvl="7">
      <w:start w:val="1"/>
      <w:numFmt w:val="decimal"/>
      <w:isLgl/>
      <w:lvlText w:val="%1.%2.%3.%4.%5.%6.%7.%8."/>
      <w:lvlJc w:val="left"/>
      <w:pPr>
        <w:ind w:left="6543" w:hanging="1440"/>
      </w:pPr>
      <w:rPr>
        <w:rFonts w:hint="default"/>
      </w:rPr>
    </w:lvl>
    <w:lvl w:ilvl="8">
      <w:start w:val="1"/>
      <w:numFmt w:val="decimal"/>
      <w:isLgl/>
      <w:lvlText w:val="%1.%2.%3.%4.%5.%6.%7.%8.%9."/>
      <w:lvlJc w:val="left"/>
      <w:pPr>
        <w:ind w:left="7632" w:hanging="1800"/>
      </w:pPr>
      <w:rPr>
        <w:rFonts w:hint="default"/>
      </w:rPr>
    </w:lvl>
  </w:abstractNum>
  <w:abstractNum w:abstractNumId="2050" w15:restartNumberingAfterBreak="0">
    <w:nsid w:val="7D754EED"/>
    <w:multiLevelType w:val="hybridMultilevel"/>
    <w:tmpl w:val="0F406ED8"/>
    <w:lvl w:ilvl="0" w:tplc="B150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1" w15:restartNumberingAfterBreak="0">
    <w:nsid w:val="7D7C56A7"/>
    <w:multiLevelType w:val="hybridMultilevel"/>
    <w:tmpl w:val="22AC979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52" w15:restartNumberingAfterBreak="0">
    <w:nsid w:val="7D835C7A"/>
    <w:multiLevelType w:val="hybridMultilevel"/>
    <w:tmpl w:val="E49E226A"/>
    <w:lvl w:ilvl="0" w:tplc="04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53" w15:restartNumberingAfterBreak="0">
    <w:nsid w:val="7DB136C1"/>
    <w:multiLevelType w:val="hybridMultilevel"/>
    <w:tmpl w:val="ABA21B5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4" w15:restartNumberingAfterBreak="0">
    <w:nsid w:val="7E140BE4"/>
    <w:multiLevelType w:val="multilevel"/>
    <w:tmpl w:val="C3D6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5" w15:restartNumberingAfterBreak="0">
    <w:nsid w:val="7E531A69"/>
    <w:multiLevelType w:val="hybridMultilevel"/>
    <w:tmpl w:val="1AE8966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056" w15:restartNumberingAfterBreak="0">
    <w:nsid w:val="7E654A4E"/>
    <w:multiLevelType w:val="hybridMultilevel"/>
    <w:tmpl w:val="067C1E66"/>
    <w:lvl w:ilvl="0" w:tplc="1B7E3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7" w15:restartNumberingAfterBreak="0">
    <w:nsid w:val="7E6A6A3E"/>
    <w:multiLevelType w:val="hybridMultilevel"/>
    <w:tmpl w:val="2AC414F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58" w15:restartNumberingAfterBreak="0">
    <w:nsid w:val="7E9918C3"/>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059" w15:restartNumberingAfterBreak="0">
    <w:nsid w:val="7E9C7251"/>
    <w:multiLevelType w:val="hybridMultilevel"/>
    <w:tmpl w:val="A3D227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0" w15:restartNumberingAfterBreak="0">
    <w:nsid w:val="7EA546B9"/>
    <w:multiLevelType w:val="hybridMultilevel"/>
    <w:tmpl w:val="C3BECCF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61" w15:restartNumberingAfterBreak="0">
    <w:nsid w:val="7EF25318"/>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62" w15:restartNumberingAfterBreak="0">
    <w:nsid w:val="7EF430B7"/>
    <w:multiLevelType w:val="hybridMultilevel"/>
    <w:tmpl w:val="4394E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3" w15:restartNumberingAfterBreak="0">
    <w:nsid w:val="7EF72AED"/>
    <w:multiLevelType w:val="hybridMultilevel"/>
    <w:tmpl w:val="4DE4A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4" w15:restartNumberingAfterBreak="0">
    <w:nsid w:val="7F077557"/>
    <w:multiLevelType w:val="hybridMultilevel"/>
    <w:tmpl w:val="BA5838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5" w15:restartNumberingAfterBreak="0">
    <w:nsid w:val="7F233967"/>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6" w15:restartNumberingAfterBreak="0">
    <w:nsid w:val="7F292834"/>
    <w:multiLevelType w:val="hybridMultilevel"/>
    <w:tmpl w:val="2CAE9C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067" w15:restartNumberingAfterBreak="0">
    <w:nsid w:val="7F32076F"/>
    <w:multiLevelType w:val="hybridMultilevel"/>
    <w:tmpl w:val="DD50E292"/>
    <w:lvl w:ilvl="0" w:tplc="D7C64A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8" w15:restartNumberingAfterBreak="0">
    <w:nsid w:val="7F331BBF"/>
    <w:multiLevelType w:val="hybridMultilevel"/>
    <w:tmpl w:val="4C326D96"/>
    <w:lvl w:ilvl="0" w:tplc="52420FFE">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9" w15:restartNumberingAfterBreak="0">
    <w:nsid w:val="7F3D2851"/>
    <w:multiLevelType w:val="hybridMultilevel"/>
    <w:tmpl w:val="6E62422A"/>
    <w:lvl w:ilvl="0" w:tplc="06568D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70" w15:restartNumberingAfterBreak="0">
    <w:nsid w:val="7F4833D4"/>
    <w:multiLevelType w:val="hybridMultilevel"/>
    <w:tmpl w:val="57D2A7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71" w15:restartNumberingAfterBreak="0">
    <w:nsid w:val="7F4E30AA"/>
    <w:multiLevelType w:val="hybridMultilevel"/>
    <w:tmpl w:val="B3DC6E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2" w15:restartNumberingAfterBreak="0">
    <w:nsid w:val="7F537257"/>
    <w:multiLevelType w:val="multilevel"/>
    <w:tmpl w:val="AAC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3" w15:restartNumberingAfterBreak="0">
    <w:nsid w:val="7F621DC2"/>
    <w:multiLevelType w:val="hybridMultilevel"/>
    <w:tmpl w:val="81AC1DF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74" w15:restartNumberingAfterBreak="0">
    <w:nsid w:val="7F675FFA"/>
    <w:multiLevelType w:val="hybridMultilevel"/>
    <w:tmpl w:val="D1FAE856"/>
    <w:lvl w:ilvl="0" w:tplc="04090003">
      <w:start w:val="1"/>
      <w:numFmt w:val="bullet"/>
      <w:lvlText w:val="o"/>
      <w:lvlJc w:val="left"/>
      <w:pPr>
        <w:ind w:left="420" w:hanging="420"/>
      </w:pPr>
      <w:rPr>
        <w:rFonts w:ascii="Courier New" w:hAnsi="Courier New" w:cs="Courier New"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75" w15:restartNumberingAfterBreak="0">
    <w:nsid w:val="7F680333"/>
    <w:multiLevelType w:val="hybridMultilevel"/>
    <w:tmpl w:val="C4DCB172"/>
    <w:lvl w:ilvl="0" w:tplc="DFE01DBA">
      <w:start w:val="9"/>
      <w:numFmt w:val="decimal"/>
      <w:lvlText w:val="%1."/>
      <w:lvlJc w:val="left"/>
      <w:pPr>
        <w:ind w:left="420" w:hanging="420"/>
      </w:pPr>
      <w:rPr>
        <w:rFonts w:hint="eastAsia"/>
      </w:rPr>
    </w:lvl>
    <w:lvl w:ilvl="1" w:tplc="04090019" w:tentative="1">
      <w:start w:val="1"/>
      <w:numFmt w:val="lowerLetter"/>
      <w:lvlText w:val="%2)"/>
      <w:lvlJc w:val="left"/>
      <w:pPr>
        <w:ind w:left="-360" w:hanging="420"/>
      </w:pPr>
    </w:lvl>
    <w:lvl w:ilvl="2" w:tplc="0409001B" w:tentative="1">
      <w:start w:val="1"/>
      <w:numFmt w:val="lowerRoman"/>
      <w:lvlText w:val="%3."/>
      <w:lvlJc w:val="right"/>
      <w:pPr>
        <w:ind w:left="60" w:hanging="420"/>
      </w:pPr>
    </w:lvl>
    <w:lvl w:ilvl="3" w:tplc="0409000F" w:tentative="1">
      <w:start w:val="1"/>
      <w:numFmt w:val="decimal"/>
      <w:lvlText w:val="%4."/>
      <w:lvlJc w:val="left"/>
      <w:pPr>
        <w:ind w:left="480" w:hanging="420"/>
      </w:pPr>
    </w:lvl>
    <w:lvl w:ilvl="4" w:tplc="04090019" w:tentative="1">
      <w:start w:val="1"/>
      <w:numFmt w:val="lowerLetter"/>
      <w:lvlText w:val="%5)"/>
      <w:lvlJc w:val="left"/>
      <w:pPr>
        <w:ind w:left="900" w:hanging="420"/>
      </w:pPr>
    </w:lvl>
    <w:lvl w:ilvl="5" w:tplc="0409001B" w:tentative="1">
      <w:start w:val="1"/>
      <w:numFmt w:val="lowerRoman"/>
      <w:lvlText w:val="%6."/>
      <w:lvlJc w:val="right"/>
      <w:pPr>
        <w:ind w:left="1320" w:hanging="420"/>
      </w:pPr>
    </w:lvl>
    <w:lvl w:ilvl="6" w:tplc="0409000F" w:tentative="1">
      <w:start w:val="1"/>
      <w:numFmt w:val="decimal"/>
      <w:lvlText w:val="%7."/>
      <w:lvlJc w:val="left"/>
      <w:pPr>
        <w:ind w:left="1740" w:hanging="420"/>
      </w:pPr>
    </w:lvl>
    <w:lvl w:ilvl="7" w:tplc="04090019" w:tentative="1">
      <w:start w:val="1"/>
      <w:numFmt w:val="lowerLetter"/>
      <w:lvlText w:val="%8)"/>
      <w:lvlJc w:val="left"/>
      <w:pPr>
        <w:ind w:left="2160" w:hanging="420"/>
      </w:pPr>
    </w:lvl>
    <w:lvl w:ilvl="8" w:tplc="0409001B" w:tentative="1">
      <w:start w:val="1"/>
      <w:numFmt w:val="lowerRoman"/>
      <w:lvlText w:val="%9."/>
      <w:lvlJc w:val="right"/>
      <w:pPr>
        <w:ind w:left="2580" w:hanging="420"/>
      </w:pPr>
    </w:lvl>
  </w:abstractNum>
  <w:abstractNum w:abstractNumId="2076" w15:restartNumberingAfterBreak="0">
    <w:nsid w:val="7F6F23FA"/>
    <w:multiLevelType w:val="multilevel"/>
    <w:tmpl w:val="D1D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7" w15:restartNumberingAfterBreak="0">
    <w:nsid w:val="7F7629DB"/>
    <w:multiLevelType w:val="multilevel"/>
    <w:tmpl w:val="E166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8" w15:restartNumberingAfterBreak="0">
    <w:nsid w:val="7F8029DE"/>
    <w:multiLevelType w:val="multilevel"/>
    <w:tmpl w:val="B6C4330A"/>
    <w:lvl w:ilvl="0">
      <w:start w:val="20"/>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79" w15:restartNumberingAfterBreak="0">
    <w:nsid w:val="7F8309F6"/>
    <w:multiLevelType w:val="hybridMultilevel"/>
    <w:tmpl w:val="9FA0349C"/>
    <w:lvl w:ilvl="0" w:tplc="42CE2E14">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0" w15:restartNumberingAfterBreak="0">
    <w:nsid w:val="7F896F76"/>
    <w:multiLevelType w:val="hybridMultilevel"/>
    <w:tmpl w:val="D0B8C6AC"/>
    <w:lvl w:ilvl="0" w:tplc="FFFFFFFF">
      <w:start w:val="1"/>
      <w:numFmt w:val="decimal"/>
      <w:lvlText w:val="%1."/>
      <w:lvlJc w:val="left"/>
      <w:pPr>
        <w:ind w:left="1140" w:hanging="420"/>
      </w:pPr>
      <w:rPr>
        <w:rFonts w:hint="default"/>
      </w:rPr>
    </w:lvl>
    <w:lvl w:ilvl="1" w:tplc="FFFFFFFF" w:tentative="1">
      <w:start w:val="1"/>
      <w:numFmt w:val="bullet"/>
      <w:lvlText w:val=""/>
      <w:lvlJc w:val="left"/>
      <w:pPr>
        <w:ind w:left="1560" w:hanging="420"/>
      </w:pPr>
      <w:rPr>
        <w:rFonts w:ascii="Wingdings" w:hAnsi="Wingdings" w:hint="default"/>
      </w:rPr>
    </w:lvl>
    <w:lvl w:ilvl="2" w:tplc="FFFFFFFF" w:tentative="1">
      <w:start w:val="1"/>
      <w:numFmt w:val="bullet"/>
      <w:lvlText w:val=""/>
      <w:lvlJc w:val="left"/>
      <w:pPr>
        <w:ind w:left="1980" w:hanging="420"/>
      </w:pPr>
      <w:rPr>
        <w:rFonts w:ascii="Wingdings" w:hAnsi="Wingdings" w:hint="default"/>
      </w:rPr>
    </w:lvl>
    <w:lvl w:ilvl="3" w:tplc="FFFFFFFF" w:tentative="1">
      <w:start w:val="1"/>
      <w:numFmt w:val="bullet"/>
      <w:lvlText w:val=""/>
      <w:lvlJc w:val="left"/>
      <w:pPr>
        <w:ind w:left="2400" w:hanging="420"/>
      </w:pPr>
      <w:rPr>
        <w:rFonts w:ascii="Wingdings" w:hAnsi="Wingdings" w:hint="default"/>
      </w:rPr>
    </w:lvl>
    <w:lvl w:ilvl="4" w:tplc="FFFFFFFF" w:tentative="1">
      <w:start w:val="1"/>
      <w:numFmt w:val="bullet"/>
      <w:lvlText w:val=""/>
      <w:lvlJc w:val="left"/>
      <w:pPr>
        <w:ind w:left="2820" w:hanging="420"/>
      </w:pPr>
      <w:rPr>
        <w:rFonts w:ascii="Wingdings" w:hAnsi="Wingdings" w:hint="default"/>
      </w:rPr>
    </w:lvl>
    <w:lvl w:ilvl="5" w:tplc="FFFFFFFF" w:tentative="1">
      <w:start w:val="1"/>
      <w:numFmt w:val="bullet"/>
      <w:lvlText w:val=""/>
      <w:lvlJc w:val="left"/>
      <w:pPr>
        <w:ind w:left="3240" w:hanging="420"/>
      </w:pPr>
      <w:rPr>
        <w:rFonts w:ascii="Wingdings" w:hAnsi="Wingdings" w:hint="default"/>
      </w:rPr>
    </w:lvl>
    <w:lvl w:ilvl="6" w:tplc="FFFFFFFF" w:tentative="1">
      <w:start w:val="1"/>
      <w:numFmt w:val="bullet"/>
      <w:lvlText w:val=""/>
      <w:lvlJc w:val="left"/>
      <w:pPr>
        <w:ind w:left="3660" w:hanging="420"/>
      </w:pPr>
      <w:rPr>
        <w:rFonts w:ascii="Wingdings" w:hAnsi="Wingdings" w:hint="default"/>
      </w:rPr>
    </w:lvl>
    <w:lvl w:ilvl="7" w:tplc="FFFFFFFF" w:tentative="1">
      <w:start w:val="1"/>
      <w:numFmt w:val="bullet"/>
      <w:lvlText w:val=""/>
      <w:lvlJc w:val="left"/>
      <w:pPr>
        <w:ind w:left="4080" w:hanging="420"/>
      </w:pPr>
      <w:rPr>
        <w:rFonts w:ascii="Wingdings" w:hAnsi="Wingdings" w:hint="default"/>
      </w:rPr>
    </w:lvl>
    <w:lvl w:ilvl="8" w:tplc="FFFFFFFF" w:tentative="1">
      <w:start w:val="1"/>
      <w:numFmt w:val="bullet"/>
      <w:lvlText w:val=""/>
      <w:lvlJc w:val="left"/>
      <w:pPr>
        <w:ind w:left="4500" w:hanging="420"/>
      </w:pPr>
      <w:rPr>
        <w:rFonts w:ascii="Wingdings" w:hAnsi="Wingdings" w:hint="default"/>
      </w:rPr>
    </w:lvl>
  </w:abstractNum>
  <w:abstractNum w:abstractNumId="2081" w15:restartNumberingAfterBreak="0">
    <w:nsid w:val="7F97095F"/>
    <w:multiLevelType w:val="multilevel"/>
    <w:tmpl w:val="7A4060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2" w15:restartNumberingAfterBreak="0">
    <w:nsid w:val="7F971A44"/>
    <w:multiLevelType w:val="multilevel"/>
    <w:tmpl w:val="C480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3" w15:restartNumberingAfterBreak="0">
    <w:nsid w:val="7FD55675"/>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4" w15:restartNumberingAfterBreak="0">
    <w:nsid w:val="7FE24DC6"/>
    <w:multiLevelType w:val="hybridMultilevel"/>
    <w:tmpl w:val="04C09B9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num w:numId="1" w16cid:durableId="761730922">
    <w:abstractNumId w:val="33"/>
  </w:num>
  <w:num w:numId="2" w16cid:durableId="1678460751">
    <w:abstractNumId w:val="1889"/>
  </w:num>
  <w:num w:numId="3" w16cid:durableId="1695039223">
    <w:abstractNumId w:val="130"/>
  </w:num>
  <w:num w:numId="4" w16cid:durableId="1353460291">
    <w:abstractNumId w:val="92"/>
  </w:num>
  <w:num w:numId="5" w16cid:durableId="1993412267">
    <w:abstractNumId w:val="1775"/>
  </w:num>
  <w:num w:numId="6" w16cid:durableId="7859706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16cid:durableId="597565872">
    <w:abstractNumId w:val="365"/>
  </w:num>
  <w:num w:numId="8" w16cid:durableId="84857031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 w16cid:durableId="1883706912">
    <w:abstractNumId w:val="1020"/>
  </w:num>
  <w:num w:numId="10" w16cid:durableId="11151745">
    <w:abstractNumId w:val="1622"/>
  </w:num>
  <w:num w:numId="11" w16cid:durableId="1324821227">
    <w:abstractNumId w:val="1923"/>
  </w:num>
  <w:num w:numId="12" w16cid:durableId="1012533760">
    <w:abstractNumId w:val="540"/>
  </w:num>
  <w:num w:numId="13" w16cid:durableId="1116025136">
    <w:abstractNumId w:val="699"/>
  </w:num>
  <w:num w:numId="14" w16cid:durableId="1273391613">
    <w:abstractNumId w:val="1510"/>
  </w:num>
  <w:num w:numId="15" w16cid:durableId="1394424610">
    <w:abstractNumId w:val="346"/>
  </w:num>
  <w:num w:numId="16" w16cid:durableId="1325473565">
    <w:abstractNumId w:val="1982"/>
  </w:num>
  <w:num w:numId="17" w16cid:durableId="1174613642">
    <w:abstractNumId w:val="1912"/>
  </w:num>
  <w:num w:numId="18" w16cid:durableId="800266642">
    <w:abstractNumId w:val="1143"/>
  </w:num>
  <w:num w:numId="19" w16cid:durableId="463085693">
    <w:abstractNumId w:val="1232"/>
  </w:num>
  <w:num w:numId="20" w16cid:durableId="343627343">
    <w:abstractNumId w:val="1608"/>
  </w:num>
  <w:num w:numId="21" w16cid:durableId="1494836857">
    <w:abstractNumId w:val="857"/>
  </w:num>
  <w:num w:numId="22" w16cid:durableId="2119174506">
    <w:abstractNumId w:val="2025"/>
  </w:num>
  <w:num w:numId="23" w16cid:durableId="1803451632">
    <w:abstractNumId w:val="1282"/>
  </w:num>
  <w:num w:numId="24" w16cid:durableId="1580751119">
    <w:abstractNumId w:val="1326"/>
  </w:num>
  <w:num w:numId="25" w16cid:durableId="1576472181">
    <w:abstractNumId w:val="98"/>
  </w:num>
  <w:num w:numId="26" w16cid:durableId="723021739">
    <w:abstractNumId w:val="1272"/>
  </w:num>
  <w:num w:numId="27" w16cid:durableId="1071738243">
    <w:abstractNumId w:val="308"/>
  </w:num>
  <w:num w:numId="28" w16cid:durableId="166099109">
    <w:abstractNumId w:val="303"/>
  </w:num>
  <w:num w:numId="29" w16cid:durableId="1969581432">
    <w:abstractNumId w:val="1686"/>
  </w:num>
  <w:num w:numId="30" w16cid:durableId="54029061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1" w16cid:durableId="1018583508">
    <w:abstractNumId w:val="1987"/>
  </w:num>
  <w:num w:numId="32" w16cid:durableId="1372270065">
    <w:abstractNumId w:val="922"/>
  </w:num>
  <w:num w:numId="33" w16cid:durableId="1036782891">
    <w:abstractNumId w:val="335"/>
  </w:num>
  <w:num w:numId="34" w16cid:durableId="1878004992">
    <w:abstractNumId w:val="1361"/>
  </w:num>
  <w:num w:numId="35" w16cid:durableId="1534923684">
    <w:abstractNumId w:val="1894"/>
  </w:num>
  <w:num w:numId="36" w16cid:durableId="990213026">
    <w:abstractNumId w:val="2065"/>
  </w:num>
  <w:num w:numId="37" w16cid:durableId="1655719603">
    <w:abstractNumId w:val="744"/>
  </w:num>
  <w:num w:numId="38" w16cid:durableId="348408219">
    <w:abstractNumId w:val="1551"/>
  </w:num>
  <w:num w:numId="39" w16cid:durableId="226380719">
    <w:abstractNumId w:val="1468"/>
  </w:num>
  <w:num w:numId="40" w16cid:durableId="957104928">
    <w:abstractNumId w:val="74"/>
  </w:num>
  <w:num w:numId="41" w16cid:durableId="1813911177">
    <w:abstractNumId w:val="920"/>
  </w:num>
  <w:num w:numId="42" w16cid:durableId="855533097">
    <w:abstractNumId w:val="2049"/>
  </w:num>
  <w:num w:numId="43" w16cid:durableId="2128236360">
    <w:abstractNumId w:val="1887"/>
  </w:num>
  <w:num w:numId="44" w16cid:durableId="815103807">
    <w:abstractNumId w:val="603"/>
  </w:num>
  <w:num w:numId="45" w16cid:durableId="2048330737">
    <w:abstractNumId w:val="615"/>
  </w:num>
  <w:num w:numId="46" w16cid:durableId="1534880821">
    <w:abstractNumId w:val="1415"/>
  </w:num>
  <w:num w:numId="47" w16cid:durableId="2075547730">
    <w:abstractNumId w:val="1100"/>
  </w:num>
  <w:num w:numId="48" w16cid:durableId="2052147002">
    <w:abstractNumId w:val="1121"/>
  </w:num>
  <w:num w:numId="49" w16cid:durableId="1217353208">
    <w:abstractNumId w:val="1570"/>
  </w:num>
  <w:num w:numId="50" w16cid:durableId="1124424906">
    <w:abstractNumId w:val="467"/>
  </w:num>
  <w:num w:numId="51" w16cid:durableId="1844973006">
    <w:abstractNumId w:val="892"/>
  </w:num>
  <w:num w:numId="52" w16cid:durableId="1045955829">
    <w:abstractNumId w:val="363"/>
  </w:num>
  <w:num w:numId="53" w16cid:durableId="1774940337">
    <w:abstractNumId w:val="1247"/>
  </w:num>
  <w:num w:numId="54" w16cid:durableId="2093313048">
    <w:abstractNumId w:val="748"/>
  </w:num>
  <w:num w:numId="55" w16cid:durableId="898442633">
    <w:abstractNumId w:val="1694"/>
  </w:num>
  <w:num w:numId="56" w16cid:durableId="1054158029">
    <w:abstractNumId w:val="1621"/>
  </w:num>
  <w:num w:numId="57" w16cid:durableId="1879200847">
    <w:abstractNumId w:val="2034"/>
  </w:num>
  <w:num w:numId="58" w16cid:durableId="1054475243">
    <w:abstractNumId w:val="69"/>
  </w:num>
  <w:num w:numId="59" w16cid:durableId="263078673">
    <w:abstractNumId w:val="354"/>
  </w:num>
  <w:num w:numId="60" w16cid:durableId="416749000">
    <w:abstractNumId w:val="638"/>
  </w:num>
  <w:num w:numId="61" w16cid:durableId="1321037379">
    <w:abstractNumId w:val="450"/>
  </w:num>
  <w:num w:numId="62" w16cid:durableId="49322893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3" w16cid:durableId="35743941">
    <w:abstractNumId w:val="1240"/>
  </w:num>
  <w:num w:numId="64" w16cid:durableId="167938097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5" w16cid:durableId="70433012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 w16cid:durableId="174136904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7" w16cid:durableId="6600386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8" w16cid:durableId="6581172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9" w16cid:durableId="161929109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0" w16cid:durableId="1818524452">
    <w:abstractNumId w:val="1815"/>
  </w:num>
  <w:num w:numId="71" w16cid:durableId="2031832045">
    <w:abstractNumId w:val="300"/>
  </w:num>
  <w:num w:numId="72" w16cid:durableId="430324008">
    <w:abstractNumId w:val="1312"/>
  </w:num>
  <w:num w:numId="73" w16cid:durableId="82460078">
    <w:abstractNumId w:val="22"/>
  </w:num>
  <w:num w:numId="74" w16cid:durableId="63843862">
    <w:abstractNumId w:val="1992"/>
  </w:num>
  <w:num w:numId="75" w16cid:durableId="1307466306">
    <w:abstractNumId w:val="1160"/>
  </w:num>
  <w:num w:numId="76" w16cid:durableId="1039741774">
    <w:abstractNumId w:val="1968"/>
  </w:num>
  <w:num w:numId="77" w16cid:durableId="2136361787">
    <w:abstractNumId w:val="1393"/>
  </w:num>
  <w:num w:numId="78" w16cid:durableId="1601989382">
    <w:abstractNumId w:val="1536"/>
  </w:num>
  <w:num w:numId="79" w16cid:durableId="520126009">
    <w:abstractNumId w:val="1785"/>
  </w:num>
  <w:num w:numId="80" w16cid:durableId="1274481010">
    <w:abstractNumId w:val="469"/>
  </w:num>
  <w:num w:numId="81" w16cid:durableId="1072966880">
    <w:abstractNumId w:val="1552"/>
  </w:num>
  <w:num w:numId="82" w16cid:durableId="1199390535">
    <w:abstractNumId w:val="32"/>
  </w:num>
  <w:num w:numId="83" w16cid:durableId="1196425479">
    <w:abstractNumId w:val="1654"/>
  </w:num>
  <w:num w:numId="84" w16cid:durableId="89863852">
    <w:abstractNumId w:val="52"/>
  </w:num>
  <w:num w:numId="85" w16cid:durableId="322857455">
    <w:abstractNumId w:val="1293"/>
  </w:num>
  <w:num w:numId="86" w16cid:durableId="1427574412">
    <w:abstractNumId w:val="1226"/>
  </w:num>
  <w:num w:numId="87" w16cid:durableId="134817236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88" w16cid:durableId="402264936">
    <w:abstractNumId w:val="1474"/>
  </w:num>
  <w:num w:numId="89" w16cid:durableId="170231951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0" w16cid:durableId="2042438947">
    <w:abstractNumId w:val="870"/>
  </w:num>
  <w:num w:numId="91" w16cid:durableId="1963655615">
    <w:abstractNumId w:val="1133"/>
  </w:num>
  <w:num w:numId="92" w16cid:durableId="586039971">
    <w:abstractNumId w:val="921"/>
  </w:num>
  <w:num w:numId="93" w16cid:durableId="459108065">
    <w:abstractNumId w:val="2035"/>
  </w:num>
  <w:num w:numId="94" w16cid:durableId="1878345755">
    <w:abstractNumId w:val="294"/>
  </w:num>
  <w:num w:numId="95" w16cid:durableId="2034963502">
    <w:abstractNumId w:val="1773"/>
  </w:num>
  <w:num w:numId="96" w16cid:durableId="1739522371">
    <w:abstractNumId w:val="2003"/>
  </w:num>
  <w:num w:numId="97" w16cid:durableId="623662307">
    <w:abstractNumId w:val="1526"/>
  </w:num>
  <w:num w:numId="98" w16cid:durableId="1498493626">
    <w:abstractNumId w:val="307"/>
  </w:num>
  <w:num w:numId="99" w16cid:durableId="1506287047">
    <w:abstractNumId w:val="1572"/>
  </w:num>
  <w:num w:numId="100" w16cid:durableId="1013998919">
    <w:abstractNumId w:val="1651"/>
  </w:num>
  <w:num w:numId="101" w16cid:durableId="1084184007">
    <w:abstractNumId w:val="221"/>
  </w:num>
  <w:num w:numId="102" w16cid:durableId="512765731">
    <w:abstractNumId w:val="334"/>
  </w:num>
  <w:num w:numId="103" w16cid:durableId="1092241956">
    <w:abstractNumId w:val="432"/>
  </w:num>
  <w:num w:numId="104" w16cid:durableId="116220545">
    <w:abstractNumId w:val="1332"/>
  </w:num>
  <w:num w:numId="105" w16cid:durableId="1956282212">
    <w:abstractNumId w:val="914"/>
  </w:num>
  <w:num w:numId="106" w16cid:durableId="1636983019">
    <w:abstractNumId w:val="1803"/>
  </w:num>
  <w:num w:numId="107" w16cid:durableId="1166170803">
    <w:abstractNumId w:val="1110"/>
  </w:num>
  <w:num w:numId="108" w16cid:durableId="2073768417">
    <w:abstractNumId w:val="1871"/>
  </w:num>
  <w:num w:numId="109" w16cid:durableId="23486882">
    <w:abstractNumId w:val="1322"/>
  </w:num>
  <w:num w:numId="110" w16cid:durableId="891383130">
    <w:abstractNumId w:val="1926"/>
  </w:num>
  <w:num w:numId="111" w16cid:durableId="878785609">
    <w:abstractNumId w:val="285"/>
  </w:num>
  <w:num w:numId="112" w16cid:durableId="182789486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3" w16cid:durableId="102678426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4" w16cid:durableId="207901457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5" w16cid:durableId="90052131">
    <w:abstractNumId w:val="374"/>
  </w:num>
  <w:num w:numId="116" w16cid:durableId="89720435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7" w16cid:durableId="182676140">
    <w:abstractNumId w:val="496"/>
  </w:num>
  <w:num w:numId="118" w16cid:durableId="220605778">
    <w:abstractNumId w:val="1192"/>
  </w:num>
  <w:num w:numId="119" w16cid:durableId="1879900371">
    <w:abstractNumId w:val="1532"/>
  </w:num>
  <w:num w:numId="120" w16cid:durableId="1548759795">
    <w:abstractNumId w:val="1088"/>
  </w:num>
  <w:num w:numId="121" w16cid:durableId="1557936751">
    <w:abstractNumId w:val="1217"/>
  </w:num>
  <w:num w:numId="122" w16cid:durableId="60182417">
    <w:abstractNumId w:val="1925"/>
  </w:num>
  <w:num w:numId="123" w16cid:durableId="634676576">
    <w:abstractNumId w:val="1676"/>
  </w:num>
  <w:num w:numId="124" w16cid:durableId="1533110654">
    <w:abstractNumId w:val="428"/>
  </w:num>
  <w:num w:numId="125" w16cid:durableId="1354116671">
    <w:abstractNumId w:val="662"/>
  </w:num>
  <w:num w:numId="126" w16cid:durableId="1343122683">
    <w:abstractNumId w:val="1975"/>
  </w:num>
  <w:num w:numId="127" w16cid:durableId="705564771">
    <w:abstractNumId w:val="538"/>
  </w:num>
  <w:num w:numId="128" w16cid:durableId="1601646311">
    <w:abstractNumId w:val="1841"/>
  </w:num>
  <w:num w:numId="129" w16cid:durableId="2133210031">
    <w:abstractNumId w:val="1430"/>
  </w:num>
  <w:num w:numId="130" w16cid:durableId="2092924334">
    <w:abstractNumId w:val="1090"/>
  </w:num>
  <w:num w:numId="131" w16cid:durableId="1299646200">
    <w:abstractNumId w:val="502"/>
  </w:num>
  <w:num w:numId="132" w16cid:durableId="341933441">
    <w:abstractNumId w:val="1359"/>
  </w:num>
  <w:num w:numId="133" w16cid:durableId="319313467">
    <w:abstractNumId w:val="667"/>
  </w:num>
  <w:num w:numId="134" w16cid:durableId="1542206245">
    <w:abstractNumId w:val="849"/>
  </w:num>
  <w:num w:numId="135" w16cid:durableId="205966613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6" w16cid:durableId="253899570">
    <w:abstractNumId w:val="837"/>
  </w:num>
  <w:num w:numId="137" w16cid:durableId="947078987">
    <w:abstractNumId w:val="1383"/>
  </w:num>
  <w:num w:numId="138" w16cid:durableId="1114861468">
    <w:abstractNumId w:val="417"/>
  </w:num>
  <w:num w:numId="139" w16cid:durableId="88992042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0" w16cid:durableId="182334726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1" w16cid:durableId="221066104">
    <w:abstractNumId w:val="800"/>
  </w:num>
  <w:num w:numId="142" w16cid:durableId="1011958360">
    <w:abstractNumId w:val="1504"/>
  </w:num>
  <w:num w:numId="143" w16cid:durableId="1614246095">
    <w:abstractNumId w:val="1380"/>
  </w:num>
  <w:num w:numId="144" w16cid:durableId="227882555">
    <w:abstractNumId w:val="1212"/>
  </w:num>
  <w:num w:numId="145" w16cid:durableId="761679029">
    <w:abstractNumId w:val="1372"/>
  </w:num>
  <w:num w:numId="146" w16cid:durableId="93088786">
    <w:abstractNumId w:val="861"/>
  </w:num>
  <w:num w:numId="147" w16cid:durableId="801654654">
    <w:abstractNumId w:val="2029"/>
  </w:num>
  <w:num w:numId="148" w16cid:durableId="1660040926">
    <w:abstractNumId w:val="265"/>
  </w:num>
  <w:num w:numId="149" w16cid:durableId="841312674">
    <w:abstractNumId w:val="213"/>
  </w:num>
  <w:num w:numId="150" w16cid:durableId="851726267">
    <w:abstractNumId w:val="1146"/>
  </w:num>
  <w:num w:numId="151" w16cid:durableId="2104254511">
    <w:abstractNumId w:val="661"/>
  </w:num>
  <w:num w:numId="152" w16cid:durableId="1138493073">
    <w:abstractNumId w:val="1922"/>
  </w:num>
  <w:num w:numId="153" w16cid:durableId="510682756">
    <w:abstractNumId w:val="1849"/>
  </w:num>
  <w:num w:numId="154" w16cid:durableId="850217446">
    <w:abstractNumId w:val="899"/>
  </w:num>
  <w:num w:numId="155" w16cid:durableId="781999942">
    <w:abstractNumId w:val="1610"/>
  </w:num>
  <w:num w:numId="156" w16cid:durableId="1379356883">
    <w:abstractNumId w:val="810"/>
  </w:num>
  <w:num w:numId="157" w16cid:durableId="1819616714">
    <w:abstractNumId w:val="681"/>
  </w:num>
  <w:num w:numId="158" w16cid:durableId="2024243152">
    <w:abstractNumId w:val="1798"/>
  </w:num>
  <w:num w:numId="159" w16cid:durableId="889731222">
    <w:abstractNumId w:val="329"/>
  </w:num>
  <w:num w:numId="160" w16cid:durableId="300812126">
    <w:abstractNumId w:val="1477"/>
  </w:num>
  <w:num w:numId="161" w16cid:durableId="1108476287">
    <w:abstractNumId w:val="186"/>
  </w:num>
  <w:num w:numId="162" w16cid:durableId="461113325">
    <w:abstractNumId w:val="455"/>
  </w:num>
  <w:num w:numId="163" w16cid:durableId="1083836380">
    <w:abstractNumId w:val="2026"/>
  </w:num>
  <w:num w:numId="164" w16cid:durableId="606235490">
    <w:abstractNumId w:val="1306"/>
  </w:num>
  <w:num w:numId="165" w16cid:durableId="1647589024">
    <w:abstractNumId w:val="1713"/>
  </w:num>
  <w:num w:numId="166" w16cid:durableId="1530340740">
    <w:abstractNumId w:val="345"/>
  </w:num>
  <w:num w:numId="167" w16cid:durableId="2065445721">
    <w:abstractNumId w:val="546"/>
  </w:num>
  <w:num w:numId="168" w16cid:durableId="238103254">
    <w:abstractNumId w:val="809"/>
  </w:num>
  <w:num w:numId="169" w16cid:durableId="259606359">
    <w:abstractNumId w:val="264"/>
  </w:num>
  <w:num w:numId="170" w16cid:durableId="135298252">
    <w:abstractNumId w:val="1267"/>
  </w:num>
  <w:num w:numId="171" w16cid:durableId="1729449696">
    <w:abstractNumId w:val="533"/>
  </w:num>
  <w:num w:numId="172" w16cid:durableId="992291903">
    <w:abstractNumId w:val="553"/>
  </w:num>
  <w:num w:numId="173" w16cid:durableId="462768621">
    <w:abstractNumId w:val="1308"/>
  </w:num>
  <w:num w:numId="174" w16cid:durableId="1365130078">
    <w:abstractNumId w:val="851"/>
  </w:num>
  <w:num w:numId="175" w16cid:durableId="1218317990">
    <w:abstractNumId w:val="1482"/>
  </w:num>
  <w:num w:numId="176" w16cid:durableId="153711359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7" w16cid:durableId="537544960">
    <w:abstractNumId w:val="743"/>
  </w:num>
  <w:num w:numId="178" w16cid:durableId="1142045172">
    <w:abstractNumId w:val="959"/>
  </w:num>
  <w:num w:numId="179" w16cid:durableId="1975597367">
    <w:abstractNumId w:val="2015"/>
  </w:num>
  <w:num w:numId="180" w16cid:durableId="534126416">
    <w:abstractNumId w:val="1794"/>
  </w:num>
  <w:num w:numId="181" w16cid:durableId="1939292757">
    <w:abstractNumId w:val="721"/>
  </w:num>
  <w:num w:numId="182" w16cid:durableId="1807352704">
    <w:abstractNumId w:val="873"/>
  </w:num>
  <w:num w:numId="183" w16cid:durableId="2106068301">
    <w:abstractNumId w:val="1155"/>
  </w:num>
  <w:num w:numId="184" w16cid:durableId="2002804018">
    <w:abstractNumId w:val="30"/>
  </w:num>
  <w:num w:numId="185" w16cid:durableId="2144154015">
    <w:abstractNumId w:val="929"/>
  </w:num>
  <w:num w:numId="186" w16cid:durableId="1817798100">
    <w:abstractNumId w:val="560"/>
  </w:num>
  <w:num w:numId="187" w16cid:durableId="982275959">
    <w:abstractNumId w:val="1783"/>
  </w:num>
  <w:num w:numId="188" w16cid:durableId="1203059316">
    <w:abstractNumId w:val="774"/>
    <w:lvlOverride w:ilvl="0">
      <w:lvl w:ilvl="0">
        <w:start w:val="1"/>
        <w:numFmt w:val="decimal"/>
        <w:pStyle w:val="Heading1"/>
        <w:lvlText w:val="%1"/>
        <w:lvlJc w:val="left"/>
        <w:pPr>
          <w:ind w:left="425" w:hanging="425"/>
        </w:pPr>
        <w:rPr>
          <w:rFonts w:hint="eastAsia"/>
          <w:sz w:val="36"/>
          <w:szCs w:val="36"/>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9" w16cid:durableId="880244423">
    <w:abstractNumId w:val="1233"/>
  </w:num>
  <w:num w:numId="190" w16cid:durableId="93869047">
    <w:abstractNumId w:val="1481"/>
  </w:num>
  <w:num w:numId="191" w16cid:durableId="2039428534">
    <w:abstractNumId w:val="1178"/>
  </w:num>
  <w:num w:numId="192" w16cid:durableId="1482774254">
    <w:abstractNumId w:val="2039"/>
  </w:num>
  <w:num w:numId="193" w16cid:durableId="1095976824">
    <w:abstractNumId w:val="1983"/>
  </w:num>
  <w:num w:numId="194" w16cid:durableId="9574422">
    <w:abstractNumId w:val="988"/>
  </w:num>
  <w:num w:numId="195" w16cid:durableId="1259757929">
    <w:abstractNumId w:val="326"/>
  </w:num>
  <w:num w:numId="196" w16cid:durableId="1393891665">
    <w:abstractNumId w:val="316"/>
  </w:num>
  <w:num w:numId="197" w16cid:durableId="1533104484">
    <w:abstractNumId w:val="1138"/>
  </w:num>
  <w:num w:numId="198" w16cid:durableId="681591317">
    <w:abstractNumId w:val="1176"/>
  </w:num>
  <w:num w:numId="199" w16cid:durableId="1349284966">
    <w:abstractNumId w:val="278"/>
  </w:num>
  <w:num w:numId="200" w16cid:durableId="1051730607">
    <w:abstractNumId w:val="1786"/>
  </w:num>
  <w:num w:numId="201" w16cid:durableId="1033115736">
    <w:abstractNumId w:val="412"/>
  </w:num>
  <w:num w:numId="202" w16cid:durableId="626203635">
    <w:abstractNumId w:val="766"/>
  </w:num>
  <w:num w:numId="203" w16cid:durableId="1652051921">
    <w:abstractNumId w:val="684"/>
  </w:num>
  <w:num w:numId="204" w16cid:durableId="1007750248">
    <w:abstractNumId w:val="318"/>
  </w:num>
  <w:num w:numId="205" w16cid:durableId="358555006">
    <w:abstractNumId w:val="1618"/>
  </w:num>
  <w:num w:numId="206" w16cid:durableId="773785885">
    <w:abstractNumId w:val="1675"/>
  </w:num>
  <w:num w:numId="207" w16cid:durableId="1125851470">
    <w:abstractNumId w:val="750"/>
  </w:num>
  <w:num w:numId="208" w16cid:durableId="1560507401">
    <w:abstractNumId w:val="966"/>
  </w:num>
  <w:num w:numId="209" w16cid:durableId="1329870464">
    <w:abstractNumId w:val="953"/>
  </w:num>
  <w:num w:numId="210" w16cid:durableId="478035453">
    <w:abstractNumId w:val="545"/>
  </w:num>
  <w:num w:numId="211" w16cid:durableId="1331642602">
    <w:abstractNumId w:val="799"/>
  </w:num>
  <w:num w:numId="212" w16cid:durableId="376244685">
    <w:abstractNumId w:val="792"/>
  </w:num>
  <w:num w:numId="213" w16cid:durableId="650212599">
    <w:abstractNumId w:val="876"/>
  </w:num>
  <w:num w:numId="214" w16cid:durableId="1928727878">
    <w:abstractNumId w:val="500"/>
  </w:num>
  <w:num w:numId="215" w16cid:durableId="879167556">
    <w:abstractNumId w:val="385"/>
  </w:num>
  <w:num w:numId="216" w16cid:durableId="230970309">
    <w:abstractNumId w:val="756"/>
  </w:num>
  <w:num w:numId="217" w16cid:durableId="1756320733">
    <w:abstractNumId w:val="924"/>
  </w:num>
  <w:num w:numId="218" w16cid:durableId="2137596666">
    <w:abstractNumId w:val="689"/>
  </w:num>
  <w:num w:numId="219" w16cid:durableId="50926136">
    <w:abstractNumId w:val="97"/>
  </w:num>
  <w:num w:numId="220" w16cid:durableId="576089030">
    <w:abstractNumId w:val="202"/>
  </w:num>
  <w:num w:numId="221" w16cid:durableId="1122840291">
    <w:abstractNumId w:val="1106"/>
  </w:num>
  <w:num w:numId="222" w16cid:durableId="1074277178">
    <w:abstractNumId w:val="284"/>
  </w:num>
  <w:num w:numId="223" w16cid:durableId="283847971">
    <w:abstractNumId w:val="604"/>
  </w:num>
  <w:num w:numId="224" w16cid:durableId="1672249132">
    <w:abstractNumId w:val="1942"/>
  </w:num>
  <w:num w:numId="225" w16cid:durableId="2111468144">
    <w:abstractNumId w:val="616"/>
  </w:num>
  <w:num w:numId="226" w16cid:durableId="1879857546">
    <w:abstractNumId w:val="572"/>
  </w:num>
  <w:num w:numId="227" w16cid:durableId="1661732148">
    <w:abstractNumId w:val="141"/>
  </w:num>
  <w:num w:numId="228" w16cid:durableId="998342022">
    <w:abstractNumId w:val="1717"/>
  </w:num>
  <w:num w:numId="229" w16cid:durableId="946934124">
    <w:abstractNumId w:val="279"/>
  </w:num>
  <w:num w:numId="230" w16cid:durableId="1728994284">
    <w:abstractNumId w:val="9"/>
  </w:num>
  <w:num w:numId="231" w16cid:durableId="1186676125">
    <w:abstractNumId w:val="388"/>
  </w:num>
  <w:num w:numId="232" w16cid:durableId="2144887240">
    <w:abstractNumId w:val="238"/>
  </w:num>
  <w:num w:numId="233" w16cid:durableId="617294236">
    <w:abstractNumId w:val="836"/>
  </w:num>
  <w:num w:numId="234" w16cid:durableId="38824426">
    <w:abstractNumId w:val="1488"/>
  </w:num>
  <w:num w:numId="235" w16cid:durableId="228619724">
    <w:abstractNumId w:val="601"/>
  </w:num>
  <w:num w:numId="236" w16cid:durableId="1444152516">
    <w:abstractNumId w:val="298"/>
  </w:num>
  <w:num w:numId="237" w16cid:durableId="1368487898">
    <w:abstractNumId w:val="1831"/>
  </w:num>
  <w:num w:numId="238" w16cid:durableId="701783698">
    <w:abstractNumId w:val="203"/>
  </w:num>
  <w:num w:numId="239" w16cid:durableId="1222715912">
    <w:abstractNumId w:val="613"/>
  </w:num>
  <w:num w:numId="240" w16cid:durableId="886642899">
    <w:abstractNumId w:val="84"/>
  </w:num>
  <w:num w:numId="241" w16cid:durableId="668336768">
    <w:abstractNumId w:val="220"/>
  </w:num>
  <w:num w:numId="242" w16cid:durableId="924916630">
    <w:abstractNumId w:val="1905"/>
  </w:num>
  <w:num w:numId="243" w16cid:durableId="1800495471">
    <w:abstractNumId w:val="733"/>
  </w:num>
  <w:num w:numId="244" w16cid:durableId="67210433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45" w16cid:durableId="60384996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46" w16cid:durableId="1377195865">
    <w:abstractNumId w:val="1386"/>
  </w:num>
  <w:num w:numId="247" w16cid:durableId="928197243">
    <w:abstractNumId w:val="1811"/>
  </w:num>
  <w:num w:numId="248" w16cid:durableId="1665817877">
    <w:abstractNumId w:val="1156"/>
  </w:num>
  <w:num w:numId="249" w16cid:durableId="654576350">
    <w:abstractNumId w:val="1489"/>
  </w:num>
  <w:num w:numId="250" w16cid:durableId="309789266">
    <w:abstractNumId w:val="1740"/>
  </w:num>
  <w:num w:numId="251" w16cid:durableId="536239001">
    <w:abstractNumId w:val="1350"/>
  </w:num>
  <w:num w:numId="252" w16cid:durableId="1235892619">
    <w:abstractNumId w:val="1626"/>
  </w:num>
  <w:num w:numId="253" w16cid:durableId="942686463">
    <w:abstractNumId w:val="282"/>
  </w:num>
  <w:num w:numId="254" w16cid:durableId="715546847">
    <w:abstractNumId w:val="382"/>
  </w:num>
  <w:num w:numId="255" w16cid:durableId="388463235">
    <w:abstractNumId w:val="714"/>
  </w:num>
  <w:num w:numId="256" w16cid:durableId="993335775">
    <w:abstractNumId w:val="295"/>
  </w:num>
  <w:num w:numId="257" w16cid:durableId="603414847">
    <w:abstractNumId w:val="695"/>
  </w:num>
  <w:num w:numId="258" w16cid:durableId="1982152519">
    <w:abstractNumId w:val="1797"/>
  </w:num>
  <w:num w:numId="259" w16cid:durableId="1468204411">
    <w:abstractNumId w:val="389"/>
  </w:num>
  <w:num w:numId="260" w16cid:durableId="1587112066">
    <w:abstractNumId w:val="795"/>
  </w:num>
  <w:num w:numId="261" w16cid:durableId="560137695">
    <w:abstractNumId w:val="1098"/>
  </w:num>
  <w:num w:numId="262" w16cid:durableId="1743794193">
    <w:abstractNumId w:val="1727"/>
  </w:num>
  <w:num w:numId="263" w16cid:durableId="1210990615">
    <w:abstractNumId w:val="479"/>
  </w:num>
  <w:num w:numId="264" w16cid:durableId="16736695">
    <w:abstractNumId w:val="1236"/>
  </w:num>
  <w:num w:numId="265" w16cid:durableId="2064525122">
    <w:abstractNumId w:val="1576"/>
  </w:num>
  <w:num w:numId="266" w16cid:durableId="1123498425">
    <w:abstractNumId w:val="996"/>
  </w:num>
  <w:num w:numId="267" w16cid:durableId="719478252">
    <w:abstractNumId w:val="3"/>
  </w:num>
  <w:num w:numId="268" w16cid:durableId="1702700554">
    <w:abstractNumId w:val="916"/>
  </w:num>
  <w:num w:numId="269" w16cid:durableId="1441293357">
    <w:abstractNumId w:val="1018"/>
  </w:num>
  <w:num w:numId="270" w16cid:durableId="1539970925">
    <w:abstractNumId w:val="544"/>
  </w:num>
  <w:num w:numId="271" w16cid:durableId="1763454354">
    <w:abstractNumId w:val="1605"/>
  </w:num>
  <w:num w:numId="272" w16cid:durableId="2142530839">
    <w:abstractNumId w:val="49"/>
  </w:num>
  <w:num w:numId="273" w16cid:durableId="1732655160">
    <w:abstractNumId w:val="1109"/>
  </w:num>
  <w:num w:numId="274" w16cid:durableId="195385292">
    <w:abstractNumId w:val="1028"/>
  </w:num>
  <w:num w:numId="275" w16cid:durableId="127094682">
    <w:abstractNumId w:val="1197"/>
  </w:num>
  <w:num w:numId="276" w16cid:durableId="232475526">
    <w:abstractNumId w:val="1467"/>
  </w:num>
  <w:num w:numId="277" w16cid:durableId="390201726">
    <w:abstractNumId w:val="1507"/>
  </w:num>
  <w:num w:numId="278" w16cid:durableId="10035480">
    <w:abstractNumId w:val="196"/>
  </w:num>
  <w:num w:numId="279" w16cid:durableId="1080639071">
    <w:abstractNumId w:val="979"/>
  </w:num>
  <w:num w:numId="280" w16cid:durableId="106119482">
    <w:abstractNumId w:val="127"/>
  </w:num>
  <w:num w:numId="281" w16cid:durableId="495002019">
    <w:abstractNumId w:val="1059"/>
  </w:num>
  <w:num w:numId="282" w16cid:durableId="608658619">
    <w:abstractNumId w:val="465"/>
  </w:num>
  <w:num w:numId="283" w16cid:durableId="784470228">
    <w:abstractNumId w:val="457"/>
  </w:num>
  <w:num w:numId="284" w16cid:durableId="484057027">
    <w:abstractNumId w:val="2067"/>
  </w:num>
  <w:num w:numId="285" w16cid:durableId="933976182">
    <w:abstractNumId w:val="757"/>
  </w:num>
  <w:num w:numId="286" w16cid:durableId="1825655639">
    <w:abstractNumId w:val="1749"/>
  </w:num>
  <w:num w:numId="287" w16cid:durableId="46534565">
    <w:abstractNumId w:val="1564"/>
  </w:num>
  <w:num w:numId="288" w16cid:durableId="74542148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89" w16cid:durableId="529801378">
    <w:abstractNumId w:val="765"/>
  </w:num>
  <w:num w:numId="290" w16cid:durableId="648289727">
    <w:abstractNumId w:val="1853"/>
  </w:num>
  <w:num w:numId="291" w16cid:durableId="740372177">
    <w:abstractNumId w:val="1104"/>
  </w:num>
  <w:num w:numId="292" w16cid:durableId="1928347118">
    <w:abstractNumId w:val="21"/>
  </w:num>
  <w:num w:numId="293" w16cid:durableId="1430270533">
    <w:abstractNumId w:val="1112"/>
  </w:num>
  <w:num w:numId="294" w16cid:durableId="242185545">
    <w:abstractNumId w:val="631"/>
  </w:num>
  <w:num w:numId="295" w16cid:durableId="1347321250">
    <w:abstractNumId w:val="267"/>
  </w:num>
  <w:num w:numId="296" w16cid:durableId="19431504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97" w16cid:durableId="891770881">
    <w:abstractNumId w:val="1962"/>
  </w:num>
  <w:num w:numId="298" w16cid:durableId="779759939">
    <w:abstractNumId w:val="145"/>
  </w:num>
  <w:num w:numId="299" w16cid:durableId="1599556533">
    <w:abstractNumId w:val="761"/>
  </w:num>
  <w:num w:numId="300" w16cid:durableId="745104994">
    <w:abstractNumId w:val="690"/>
  </w:num>
  <w:num w:numId="301" w16cid:durableId="1592198785">
    <w:abstractNumId w:val="386"/>
  </w:num>
  <w:num w:numId="302" w16cid:durableId="1806897844">
    <w:abstractNumId w:val="1263"/>
  </w:num>
  <w:num w:numId="303" w16cid:durableId="390158107">
    <w:abstractNumId w:val="1920"/>
  </w:num>
  <w:num w:numId="304" w16cid:durableId="381710983">
    <w:abstractNumId w:val="1792"/>
  </w:num>
  <w:num w:numId="305" w16cid:durableId="270431745">
    <w:abstractNumId w:val="1664"/>
  </w:num>
  <w:num w:numId="306" w16cid:durableId="1802189829">
    <w:abstractNumId w:val="994"/>
  </w:num>
  <w:num w:numId="307" w16cid:durableId="241987621">
    <w:abstractNumId w:val="2059"/>
  </w:num>
  <w:num w:numId="308" w16cid:durableId="1111819081">
    <w:abstractNumId w:val="1525"/>
  </w:num>
  <w:num w:numId="309" w16cid:durableId="381295938">
    <w:abstractNumId w:val="789"/>
  </w:num>
  <w:num w:numId="310" w16cid:durableId="63652693">
    <w:abstractNumId w:val="1598"/>
  </w:num>
  <w:num w:numId="311" w16cid:durableId="47541259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12" w16cid:durableId="586422150">
    <w:abstractNumId w:val="619"/>
  </w:num>
  <w:num w:numId="313" w16cid:durableId="132214266">
    <w:abstractNumId w:val="1609"/>
  </w:num>
  <w:num w:numId="314" w16cid:durableId="1843473434">
    <w:abstractNumId w:val="194"/>
  </w:num>
  <w:num w:numId="315" w16cid:durableId="332494317">
    <w:abstractNumId w:val="609"/>
  </w:num>
  <w:num w:numId="316" w16cid:durableId="1962614341">
    <w:abstractNumId w:val="34"/>
  </w:num>
  <w:num w:numId="317" w16cid:durableId="2061854340">
    <w:abstractNumId w:val="236"/>
  </w:num>
  <w:num w:numId="318" w16cid:durableId="366296392">
    <w:abstractNumId w:val="429"/>
  </w:num>
  <w:num w:numId="319" w16cid:durableId="1168788767">
    <w:abstractNumId w:val="206"/>
  </w:num>
  <w:num w:numId="320" w16cid:durableId="1694260486">
    <w:abstractNumId w:val="1499"/>
  </w:num>
  <w:num w:numId="321" w16cid:durableId="1938054554">
    <w:abstractNumId w:val="874"/>
  </w:num>
  <w:num w:numId="322" w16cid:durableId="507254191">
    <w:abstractNumId w:val="1954"/>
  </w:num>
  <w:num w:numId="323" w16cid:durableId="30149373">
    <w:abstractNumId w:val="387"/>
  </w:num>
  <w:num w:numId="324" w16cid:durableId="1055347234">
    <w:abstractNumId w:val="1778"/>
  </w:num>
  <w:num w:numId="325" w16cid:durableId="167864720">
    <w:abstractNumId w:val="1969"/>
  </w:num>
  <w:num w:numId="326" w16cid:durableId="123695060">
    <w:abstractNumId w:val="745"/>
  </w:num>
  <w:num w:numId="327" w16cid:durableId="49573654">
    <w:abstractNumId w:val="1891"/>
  </w:num>
  <w:num w:numId="328" w16cid:durableId="2141920626">
    <w:abstractNumId w:val="1640"/>
  </w:num>
  <w:num w:numId="329" w16cid:durableId="111022629">
    <w:abstractNumId w:val="1086"/>
  </w:num>
  <w:num w:numId="330" w16cid:durableId="1764183024">
    <w:abstractNumId w:val="1929"/>
  </w:num>
  <w:num w:numId="331" w16cid:durableId="1682319529">
    <w:abstractNumId w:val="330"/>
  </w:num>
  <w:num w:numId="332" w16cid:durableId="790127274">
    <w:abstractNumId w:val="1451"/>
  </w:num>
  <w:num w:numId="333" w16cid:durableId="642659328">
    <w:abstractNumId w:val="753"/>
  </w:num>
  <w:num w:numId="334" w16cid:durableId="450441352">
    <w:abstractNumId w:val="332"/>
  </w:num>
  <w:num w:numId="335" w16cid:durableId="1990135448">
    <w:abstractNumId w:val="17"/>
  </w:num>
  <w:num w:numId="336" w16cid:durableId="97263502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37" w16cid:durableId="849955733">
    <w:abstractNumId w:val="1001"/>
  </w:num>
  <w:num w:numId="338" w16cid:durableId="1547913080">
    <w:abstractNumId w:val="1392"/>
  </w:num>
  <w:num w:numId="339" w16cid:durableId="2032683046">
    <w:abstractNumId w:val="1729"/>
  </w:num>
  <w:num w:numId="340" w16cid:durableId="461113588">
    <w:abstractNumId w:val="2071"/>
  </w:num>
  <w:num w:numId="341" w16cid:durableId="524559134">
    <w:abstractNumId w:val="1650"/>
  </w:num>
  <w:num w:numId="342" w16cid:durableId="1887374078">
    <w:abstractNumId w:val="154"/>
  </w:num>
  <w:num w:numId="343" w16cid:durableId="1917587262">
    <w:abstractNumId w:val="1303"/>
  </w:num>
  <w:num w:numId="344" w16cid:durableId="2020965062">
    <w:abstractNumId w:val="218"/>
  </w:num>
  <w:num w:numId="345" w16cid:durableId="259218004">
    <w:abstractNumId w:val="1672"/>
  </w:num>
  <w:num w:numId="346" w16cid:durableId="1171872351">
    <w:abstractNumId w:val="1452"/>
  </w:num>
  <w:num w:numId="347" w16cid:durableId="1556349718">
    <w:abstractNumId w:val="567"/>
  </w:num>
  <w:num w:numId="348" w16cid:durableId="279268184">
    <w:abstractNumId w:val="669"/>
  </w:num>
  <w:num w:numId="349" w16cid:durableId="544103917">
    <w:abstractNumId w:val="304"/>
  </w:num>
  <w:num w:numId="350" w16cid:durableId="1781757737">
    <w:abstractNumId w:val="845"/>
  </w:num>
  <w:num w:numId="351" w16cid:durableId="1340087319">
    <w:abstractNumId w:val="1076"/>
  </w:num>
  <w:num w:numId="352" w16cid:durableId="588392582">
    <w:abstractNumId w:val="1287"/>
  </w:num>
  <w:num w:numId="353" w16cid:durableId="754480281">
    <w:abstractNumId w:val="1793"/>
  </w:num>
  <w:num w:numId="354" w16cid:durableId="19904885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5" w16cid:durableId="11136595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6" w16cid:durableId="151592562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7" w16cid:durableId="195671561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8" w16cid:durableId="119819595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9" w16cid:durableId="1892307715">
    <w:abstractNumId w:val="1486"/>
  </w:num>
  <w:num w:numId="360" w16cid:durableId="1695156435">
    <w:abstractNumId w:val="1204"/>
  </w:num>
  <w:num w:numId="361" w16cid:durableId="1855220634">
    <w:abstractNumId w:val="1781"/>
  </w:num>
  <w:num w:numId="362" w16cid:durableId="1329209686">
    <w:abstractNumId w:val="987"/>
  </w:num>
  <w:num w:numId="363" w16cid:durableId="518202110">
    <w:abstractNumId w:val="473"/>
  </w:num>
  <w:num w:numId="364" w16cid:durableId="1414202685">
    <w:abstractNumId w:val="1537"/>
  </w:num>
  <w:num w:numId="365" w16cid:durableId="833955688">
    <w:abstractNumId w:val="153"/>
  </w:num>
  <w:num w:numId="366" w16cid:durableId="46401093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67" w16cid:durableId="1011369784">
    <w:abstractNumId w:val="1137"/>
  </w:num>
  <w:num w:numId="368" w16cid:durableId="2000225953">
    <w:abstractNumId w:val="1928"/>
  </w:num>
  <w:num w:numId="369" w16cid:durableId="193811838">
    <w:abstractNumId w:val="1880"/>
  </w:num>
  <w:num w:numId="370" w16cid:durableId="193732716">
    <w:abstractNumId w:val="911"/>
  </w:num>
  <w:num w:numId="371" w16cid:durableId="324091335">
    <w:abstractNumId w:val="1568"/>
  </w:num>
  <w:num w:numId="372" w16cid:durableId="1124351435">
    <w:abstractNumId w:val="353"/>
  </w:num>
  <w:num w:numId="373" w16cid:durableId="1521237386">
    <w:abstractNumId w:val="1114"/>
  </w:num>
  <w:num w:numId="374" w16cid:durableId="539437058">
    <w:abstractNumId w:val="470"/>
  </w:num>
  <w:num w:numId="375" w16cid:durableId="316421729">
    <w:abstractNumId w:val="1619"/>
  </w:num>
  <w:num w:numId="376" w16cid:durableId="1630670527">
    <w:abstractNumId w:val="732"/>
  </w:num>
  <w:num w:numId="377" w16cid:durableId="1506825135">
    <w:abstractNumId w:val="26"/>
  </w:num>
  <w:num w:numId="378" w16cid:durableId="377978349">
    <w:abstractNumId w:val="539"/>
  </w:num>
  <w:num w:numId="379" w16cid:durableId="1134828977">
    <w:abstractNumId w:val="1131"/>
  </w:num>
  <w:num w:numId="380" w16cid:durableId="1432436885">
    <w:abstractNumId w:val="555"/>
  </w:num>
  <w:num w:numId="381" w16cid:durableId="1262451103">
    <w:abstractNumId w:val="8"/>
  </w:num>
  <w:num w:numId="382" w16cid:durableId="563879332">
    <w:abstractNumId w:val="1005"/>
  </w:num>
  <w:num w:numId="383" w16cid:durableId="1468426564">
    <w:abstractNumId w:val="1611"/>
  </w:num>
  <w:num w:numId="384" w16cid:durableId="460029922">
    <w:abstractNumId w:val="458"/>
  </w:num>
  <w:num w:numId="385" w16cid:durableId="1169758868">
    <w:abstractNumId w:val="784"/>
  </w:num>
  <w:num w:numId="386" w16cid:durableId="1178082782">
    <w:abstractNumId w:val="1695"/>
  </w:num>
  <w:num w:numId="387" w16cid:durableId="1052312495">
    <w:abstractNumId w:val="421"/>
  </w:num>
  <w:num w:numId="388" w16cid:durableId="194274403">
    <w:abstractNumId w:val="896"/>
  </w:num>
  <w:num w:numId="389" w16cid:durableId="1840462582">
    <w:abstractNumId w:val="150"/>
  </w:num>
  <w:num w:numId="390" w16cid:durableId="602343204">
    <w:abstractNumId w:val="512"/>
  </w:num>
  <w:num w:numId="391" w16cid:durableId="794834788">
    <w:abstractNumId w:val="577"/>
  </w:num>
  <w:num w:numId="392" w16cid:durableId="982273742">
    <w:abstractNumId w:val="552"/>
  </w:num>
  <w:num w:numId="393" w16cid:durableId="1925142182">
    <w:abstractNumId w:val="1461"/>
  </w:num>
  <w:num w:numId="394" w16cid:durableId="1732268353">
    <w:abstractNumId w:val="15"/>
  </w:num>
  <w:num w:numId="395" w16cid:durableId="1687710305">
    <w:abstractNumId w:val="174"/>
  </w:num>
  <w:num w:numId="396" w16cid:durableId="1181314081">
    <w:abstractNumId w:val="1632"/>
  </w:num>
  <w:num w:numId="397" w16cid:durableId="205147472">
    <w:abstractNumId w:val="720"/>
  </w:num>
  <w:num w:numId="398" w16cid:durableId="1136799739">
    <w:abstractNumId w:val="2051"/>
  </w:num>
  <w:num w:numId="399" w16cid:durableId="1747143576">
    <w:abstractNumId w:val="813"/>
  </w:num>
  <w:num w:numId="400" w16cid:durableId="1501895851">
    <w:abstractNumId w:val="1343"/>
  </w:num>
  <w:num w:numId="401" w16cid:durableId="2118451694">
    <w:abstractNumId w:val="1015"/>
  </w:num>
  <w:num w:numId="402" w16cid:durableId="808548732">
    <w:abstractNumId w:val="1607"/>
  </w:num>
  <w:num w:numId="403" w16cid:durableId="976758710">
    <w:abstractNumId w:val="779"/>
  </w:num>
  <w:num w:numId="404" w16cid:durableId="607588530">
    <w:abstractNumId w:val="1022"/>
  </w:num>
  <w:num w:numId="405" w16cid:durableId="30979567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6" w16cid:durableId="8148709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7" w16cid:durableId="79830468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8" w16cid:durableId="64168974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9" w16cid:durableId="78709225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0" w16cid:durableId="115075719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1" w16cid:durableId="1662350406">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412" w16cid:durableId="52968775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3" w16cid:durableId="198130479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4" w16cid:durableId="180107168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5" w16cid:durableId="93193088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6" w16cid:durableId="1334988082">
    <w:abstractNumId w:val="1065"/>
  </w:num>
  <w:num w:numId="417" w16cid:durableId="1136416824">
    <w:abstractNumId w:val="847"/>
  </w:num>
  <w:num w:numId="418" w16cid:durableId="44065027">
    <w:abstractNumId w:val="77"/>
  </w:num>
  <w:num w:numId="419" w16cid:durableId="274480064">
    <w:abstractNumId w:val="1630"/>
  </w:num>
  <w:num w:numId="420" w16cid:durableId="627586632">
    <w:abstractNumId w:val="1475"/>
  </w:num>
  <w:num w:numId="421" w16cid:durableId="1930581345">
    <w:abstractNumId w:val="1400"/>
  </w:num>
  <w:num w:numId="422" w16cid:durableId="811563534">
    <w:abstractNumId w:val="990"/>
  </w:num>
  <w:num w:numId="423" w16cid:durableId="1286235279">
    <w:abstractNumId w:val="958"/>
  </w:num>
  <w:num w:numId="424" w16cid:durableId="595286934">
    <w:abstractNumId w:val="1340"/>
  </w:num>
  <w:num w:numId="425" w16cid:durableId="425462080">
    <w:abstractNumId w:val="1859"/>
  </w:num>
  <w:num w:numId="426" w16cid:durableId="1118642754">
    <w:abstractNumId w:val="426"/>
  </w:num>
  <w:num w:numId="427" w16cid:durableId="70583959">
    <w:abstractNumId w:val="808"/>
  </w:num>
  <w:num w:numId="428" w16cid:durableId="222260253">
    <w:abstractNumId w:val="974"/>
  </w:num>
  <w:num w:numId="429" w16cid:durableId="1455169778">
    <w:abstractNumId w:val="1134"/>
  </w:num>
  <w:num w:numId="430" w16cid:durableId="1602909504">
    <w:abstractNumId w:val="520"/>
  </w:num>
  <w:num w:numId="431" w16cid:durableId="129020941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2" w16cid:durableId="1397630075">
    <w:abstractNumId w:val="1219"/>
  </w:num>
  <w:num w:numId="433" w16cid:durableId="1166752405">
    <w:abstractNumId w:val="1227"/>
  </w:num>
  <w:num w:numId="434" w16cid:durableId="1531720101">
    <w:abstractNumId w:val="1189"/>
  </w:num>
  <w:num w:numId="435" w16cid:durableId="1402752594">
    <w:abstractNumId w:val="1917"/>
  </w:num>
  <w:num w:numId="436" w16cid:durableId="1308903477">
    <w:abstractNumId w:val="1616"/>
  </w:num>
  <w:num w:numId="437" w16cid:durableId="208768106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8" w16cid:durableId="76283982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9" w16cid:durableId="68363254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40" w16cid:durableId="717752339">
    <w:abstractNumId w:val="1043"/>
  </w:num>
  <w:num w:numId="441" w16cid:durableId="1991901410">
    <w:abstractNumId w:val="1049"/>
  </w:num>
  <w:num w:numId="442" w16cid:durableId="258098062">
    <w:abstractNumId w:val="1873"/>
  </w:num>
  <w:num w:numId="443" w16cid:durableId="1744260028">
    <w:abstractNumId w:val="1868"/>
  </w:num>
  <w:num w:numId="444" w16cid:durableId="688066275">
    <w:abstractNumId w:val="1301"/>
  </w:num>
  <w:num w:numId="445" w16cid:durableId="1143698389">
    <w:abstractNumId w:val="543"/>
  </w:num>
  <w:num w:numId="446" w16cid:durableId="22025095">
    <w:abstractNumId w:val="147"/>
  </w:num>
  <w:num w:numId="447" w16cid:durableId="1394935767">
    <w:abstractNumId w:val="1897"/>
  </w:num>
  <w:num w:numId="448" w16cid:durableId="20474870">
    <w:abstractNumId w:val="456"/>
  </w:num>
  <w:num w:numId="449" w16cid:durableId="447553557">
    <w:abstractNumId w:val="763"/>
  </w:num>
  <w:num w:numId="450" w16cid:durableId="39327736">
    <w:abstractNumId w:val="653"/>
  </w:num>
  <w:num w:numId="451" w16cid:durableId="1026834168">
    <w:abstractNumId w:val="414"/>
  </w:num>
  <w:num w:numId="452" w16cid:durableId="2057196437">
    <w:abstractNumId w:val="1339"/>
  </w:num>
  <w:num w:numId="453" w16cid:durableId="1190217882">
    <w:abstractNumId w:val="406"/>
  </w:num>
  <w:num w:numId="454" w16cid:durableId="266814344">
    <w:abstractNumId w:val="2004"/>
  </w:num>
  <w:num w:numId="455" w16cid:durableId="2052923357">
    <w:abstractNumId w:val="1776"/>
  </w:num>
  <w:num w:numId="456" w16cid:durableId="1344626860">
    <w:abstractNumId w:val="1377"/>
  </w:num>
  <w:num w:numId="457" w16cid:durableId="1135443379">
    <w:abstractNumId w:val="255"/>
  </w:num>
  <w:num w:numId="458" w16cid:durableId="188902569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59" w16cid:durableId="2041321670">
    <w:abstractNumId w:val="501"/>
  </w:num>
  <w:num w:numId="460" w16cid:durableId="1425028026">
    <w:abstractNumId w:val="427"/>
  </w:num>
  <w:num w:numId="461" w16cid:durableId="1557664219">
    <w:abstractNumId w:val="430"/>
  </w:num>
  <w:num w:numId="462" w16cid:durableId="168200126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63" w16cid:durableId="202821224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64" w16cid:durableId="418599471">
    <w:abstractNumId w:val="333"/>
  </w:num>
  <w:num w:numId="465" w16cid:durableId="716508082">
    <w:abstractNumId w:val="1016"/>
  </w:num>
  <w:num w:numId="466" w16cid:durableId="1389837499">
    <w:abstractNumId w:val="1628"/>
  </w:num>
  <w:num w:numId="467" w16cid:durableId="52851462">
    <w:abstractNumId w:val="476"/>
  </w:num>
  <w:num w:numId="468" w16cid:durableId="2021346797">
    <w:abstractNumId w:val="464"/>
  </w:num>
  <w:num w:numId="469" w16cid:durableId="1431966366">
    <w:abstractNumId w:val="585"/>
  </w:num>
  <w:num w:numId="470" w16cid:durableId="2061634178">
    <w:abstractNumId w:val="608"/>
  </w:num>
  <w:num w:numId="471" w16cid:durableId="1095324988">
    <w:abstractNumId w:val="645"/>
  </w:num>
  <w:num w:numId="472" w16cid:durableId="194198914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3" w16cid:durableId="71350468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4" w16cid:durableId="67916592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5" w16cid:durableId="809135349">
    <w:abstractNumId w:val="76"/>
  </w:num>
  <w:num w:numId="476" w16cid:durableId="988171752">
    <w:abstractNumId w:val="1265"/>
  </w:num>
  <w:num w:numId="477" w16cid:durableId="189538069">
    <w:abstractNumId w:val="2046"/>
  </w:num>
  <w:num w:numId="478" w16cid:durableId="816729381">
    <w:abstractNumId w:val="140"/>
  </w:num>
  <w:num w:numId="479" w16cid:durableId="1115557751">
    <w:abstractNumId w:val="1971"/>
  </w:num>
  <w:num w:numId="480" w16cid:durableId="1801533890">
    <w:abstractNumId w:val="1995"/>
  </w:num>
  <w:num w:numId="481" w16cid:durableId="2006207541">
    <w:abstractNumId w:val="498"/>
  </w:num>
  <w:num w:numId="482" w16cid:durableId="1298535357">
    <w:abstractNumId w:val="1671"/>
  </w:num>
  <w:num w:numId="483" w16cid:durableId="1809467589">
    <w:abstractNumId w:val="468"/>
  </w:num>
  <w:num w:numId="484" w16cid:durableId="882715250">
    <w:abstractNumId w:val="945"/>
  </w:num>
  <w:num w:numId="485" w16cid:durableId="1327242335">
    <w:abstractNumId w:val="268"/>
  </w:num>
  <w:num w:numId="486" w16cid:durableId="28701149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87" w16cid:durableId="2139258051">
    <w:abstractNumId w:val="368"/>
  </w:num>
  <w:num w:numId="488" w16cid:durableId="1934044043">
    <w:abstractNumId w:val="1298"/>
  </w:num>
  <w:num w:numId="489" w16cid:durableId="822743974">
    <w:abstractNumId w:val="45"/>
  </w:num>
  <w:num w:numId="490" w16cid:durableId="1435055710">
    <w:abstractNumId w:val="1974"/>
  </w:num>
  <w:num w:numId="491" w16cid:durableId="85082722">
    <w:abstractNumId w:val="216"/>
  </w:num>
  <w:num w:numId="492" w16cid:durableId="1279415161">
    <w:abstractNumId w:val="1556"/>
  </w:num>
  <w:num w:numId="493" w16cid:durableId="358625921">
    <w:abstractNumId w:val="806"/>
  </w:num>
  <w:num w:numId="494" w16cid:durableId="63514095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95" w16cid:durableId="530538557">
    <w:abstractNumId w:val="1903"/>
  </w:num>
  <w:num w:numId="496" w16cid:durableId="1433744197">
    <w:abstractNumId w:val="1374"/>
  </w:num>
  <w:num w:numId="497" w16cid:durableId="360204119">
    <w:abstractNumId w:val="1893"/>
  </w:num>
  <w:num w:numId="498" w16cid:durableId="696007166">
    <w:abstractNumId w:val="798"/>
  </w:num>
  <w:num w:numId="499" w16cid:durableId="75595550">
    <w:abstractNumId w:val="818"/>
  </w:num>
  <w:num w:numId="500" w16cid:durableId="319699238">
    <w:abstractNumId w:val="541"/>
  </w:num>
  <w:num w:numId="501" w16cid:durableId="1868446250">
    <w:abstractNumId w:val="536"/>
  </w:num>
  <w:num w:numId="502" w16cid:durableId="1328905445">
    <w:abstractNumId w:val="760"/>
  </w:num>
  <w:num w:numId="503" w16cid:durableId="730464923">
    <w:abstractNumId w:val="737"/>
  </w:num>
  <w:num w:numId="504" w16cid:durableId="970748853">
    <w:abstractNumId w:val="1031"/>
  </w:num>
  <w:num w:numId="505" w16cid:durableId="771585581">
    <w:abstractNumId w:val="971"/>
  </w:num>
  <w:num w:numId="506" w16cid:durableId="1310136695">
    <w:abstractNumId w:val="1328"/>
  </w:num>
  <w:num w:numId="507" w16cid:durableId="530193746">
    <w:abstractNumId w:val="1726"/>
  </w:num>
  <w:num w:numId="508" w16cid:durableId="2024358982">
    <w:abstractNumId w:val="210"/>
  </w:num>
  <w:num w:numId="509" w16cid:durableId="1893881366">
    <w:abstractNumId w:val="1860"/>
  </w:num>
  <w:num w:numId="510" w16cid:durableId="1130368621">
    <w:abstractNumId w:val="1548"/>
  </w:num>
  <w:num w:numId="511" w16cid:durableId="222375923">
    <w:abstractNumId w:val="878"/>
  </w:num>
  <w:num w:numId="512" w16cid:durableId="67495830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13" w16cid:durableId="629945521">
    <w:abstractNumId w:val="93"/>
  </w:num>
  <w:num w:numId="514" w16cid:durableId="931356807">
    <w:abstractNumId w:val="985"/>
  </w:num>
  <w:num w:numId="515" w16cid:durableId="1401369493">
    <w:abstractNumId w:val="2068"/>
  </w:num>
  <w:num w:numId="516" w16cid:durableId="453445491">
    <w:abstractNumId w:val="1030"/>
  </w:num>
  <w:num w:numId="517" w16cid:durableId="2248301">
    <w:abstractNumId w:val="521"/>
  </w:num>
  <w:num w:numId="518" w16cid:durableId="2070303617">
    <w:abstractNumId w:val="713"/>
  </w:num>
  <w:num w:numId="519" w16cid:durableId="983507534">
    <w:abstractNumId w:val="170"/>
  </w:num>
  <w:num w:numId="520" w16cid:durableId="809246350">
    <w:abstractNumId w:val="872"/>
  </w:num>
  <w:num w:numId="521" w16cid:durableId="1731617032">
    <w:abstractNumId w:val="13"/>
  </w:num>
  <w:num w:numId="522" w16cid:durableId="966819306">
    <w:abstractNumId w:val="504"/>
  </w:num>
  <w:num w:numId="523" w16cid:durableId="1362977967">
    <w:abstractNumId w:val="769"/>
  </w:num>
  <w:num w:numId="524" w16cid:durableId="169220269">
    <w:abstractNumId w:val="1725"/>
  </w:num>
  <w:num w:numId="525" w16cid:durableId="1822499918">
    <w:abstractNumId w:val="191"/>
  </w:num>
  <w:num w:numId="526" w16cid:durableId="747245">
    <w:abstractNumId w:val="1700"/>
  </w:num>
  <w:num w:numId="527" w16cid:durableId="1296566036">
    <w:abstractNumId w:val="1588"/>
  </w:num>
  <w:num w:numId="528" w16cid:durableId="1134328436">
    <w:abstractNumId w:val="1586"/>
  </w:num>
  <w:num w:numId="529" w16cid:durableId="295523553">
    <w:abstractNumId w:val="519"/>
  </w:num>
  <w:num w:numId="530" w16cid:durableId="131102772">
    <w:abstractNumId w:val="692"/>
  </w:num>
  <w:num w:numId="531" w16cid:durableId="937445860">
    <w:abstractNumId w:val="868"/>
  </w:num>
  <w:num w:numId="532" w16cid:durableId="42751417">
    <w:abstractNumId w:val="234"/>
  </w:num>
  <w:num w:numId="533" w16cid:durableId="1741055024">
    <w:abstractNumId w:val="680"/>
  </w:num>
  <w:num w:numId="534" w16cid:durableId="22407401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35" w16cid:durableId="1797677488">
    <w:abstractNumId w:val="446"/>
  </w:num>
  <w:num w:numId="536" w16cid:durableId="1631548474">
    <w:abstractNumId w:val="877"/>
  </w:num>
  <w:num w:numId="537" w16cid:durableId="132724220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38" w16cid:durableId="400953490">
    <w:abstractNumId w:val="1741"/>
  </w:num>
  <w:num w:numId="539" w16cid:durableId="1669477775">
    <w:abstractNumId w:val="923"/>
  </w:num>
  <w:num w:numId="540" w16cid:durableId="987200053">
    <w:abstractNumId w:val="696"/>
  </w:num>
  <w:num w:numId="541" w16cid:durableId="590816550">
    <w:abstractNumId w:val="2040"/>
  </w:num>
  <w:num w:numId="542" w16cid:durableId="1834907168">
    <w:abstractNumId w:val="1288"/>
  </w:num>
  <w:num w:numId="543" w16cid:durableId="901871302">
    <w:abstractNumId w:val="1724"/>
  </w:num>
  <w:num w:numId="544" w16cid:durableId="636373603">
    <w:abstractNumId w:val="90"/>
  </w:num>
  <w:num w:numId="545" w16cid:durableId="1319379968">
    <w:abstractNumId w:val="1309"/>
  </w:num>
  <w:num w:numId="546" w16cid:durableId="327097909">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547" w16cid:durableId="1481461572">
    <w:abstractNumId w:val="360"/>
  </w:num>
  <w:num w:numId="548" w16cid:durableId="1401976778">
    <w:abstractNumId w:val="1029"/>
  </w:num>
  <w:num w:numId="549" w16cid:durableId="699890692">
    <w:abstractNumId w:val="932"/>
  </w:num>
  <w:num w:numId="550" w16cid:durableId="1781950981">
    <w:abstractNumId w:val="1369"/>
  </w:num>
  <w:num w:numId="551" w16cid:durableId="2128233337">
    <w:abstractNumId w:val="1933"/>
  </w:num>
  <w:num w:numId="552" w16cid:durableId="1219392906">
    <w:abstractNumId w:val="887"/>
  </w:num>
  <w:num w:numId="553" w16cid:durableId="2061633938">
    <w:abstractNumId w:val="814"/>
  </w:num>
  <w:num w:numId="554" w16cid:durableId="1539925294">
    <w:abstractNumId w:val="842"/>
  </w:num>
  <w:num w:numId="555" w16cid:durableId="77989820">
    <w:abstractNumId w:val="591"/>
  </w:num>
  <w:num w:numId="556" w16cid:durableId="1991321011">
    <w:abstractNumId w:val="1419"/>
  </w:num>
  <w:num w:numId="557" w16cid:durableId="1108700078">
    <w:abstractNumId w:val="1633"/>
  </w:num>
  <w:num w:numId="558" w16cid:durableId="228542183">
    <w:abstractNumId w:val="1195"/>
  </w:num>
  <w:num w:numId="559" w16cid:durableId="1142343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60" w16cid:durableId="76238120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61" w16cid:durableId="1365987213">
    <w:abstractNumId w:val="315"/>
  </w:num>
  <w:num w:numId="562" w16cid:durableId="745372214">
    <w:abstractNumId w:val="646"/>
  </w:num>
  <w:num w:numId="563" w16cid:durableId="751396622">
    <w:abstractNumId w:val="670"/>
  </w:num>
  <w:num w:numId="564" w16cid:durableId="1608198140">
    <w:abstractNumId w:val="1691"/>
  </w:num>
  <w:num w:numId="565" w16cid:durableId="908224075">
    <w:abstractNumId w:val="1406"/>
  </w:num>
  <w:num w:numId="566" w16cid:durableId="679048559">
    <w:abstractNumId w:val="1602"/>
  </w:num>
  <w:num w:numId="567" w16cid:durableId="1833136579">
    <w:abstractNumId w:val="1414"/>
  </w:num>
  <w:num w:numId="568" w16cid:durableId="639917757">
    <w:abstractNumId w:val="260"/>
  </w:num>
  <w:num w:numId="569" w16cid:durableId="1245065375">
    <w:abstractNumId w:val="882"/>
  </w:num>
  <w:num w:numId="570" w16cid:durableId="1843928372">
    <w:abstractNumId w:val="1979"/>
  </w:num>
  <w:num w:numId="571" w16cid:durableId="1695693397">
    <w:abstractNumId w:val="395"/>
  </w:num>
  <w:num w:numId="572" w16cid:durableId="2085030706">
    <w:abstractNumId w:val="1782"/>
  </w:num>
  <w:num w:numId="573" w16cid:durableId="754473320">
    <w:abstractNumId w:val="879"/>
  </w:num>
  <w:num w:numId="574" w16cid:durableId="617882002">
    <w:abstractNumId w:val="941"/>
  </w:num>
  <w:num w:numId="575" w16cid:durableId="1239054430">
    <w:abstractNumId w:val="73"/>
  </w:num>
  <w:num w:numId="576" w16cid:durableId="1810593375">
    <w:abstractNumId w:val="1830"/>
  </w:num>
  <w:num w:numId="577" w16cid:durableId="587689010">
    <w:abstractNumId w:val="2019"/>
  </w:num>
  <w:num w:numId="578" w16cid:durableId="1393889069">
    <w:abstractNumId w:val="1597"/>
  </w:num>
  <w:num w:numId="579" w16cid:durableId="309136822">
    <w:abstractNumId w:val="992"/>
  </w:num>
  <w:num w:numId="580" w16cid:durableId="2018850589">
    <w:abstractNumId w:val="405"/>
  </w:num>
  <w:num w:numId="581" w16cid:durableId="1957835742">
    <w:abstractNumId w:val="1103"/>
  </w:num>
  <w:num w:numId="582" w16cid:durableId="285433996">
    <w:abstractNumId w:val="1715"/>
  </w:num>
  <w:num w:numId="583" w16cid:durableId="441189036">
    <w:abstractNumId w:val="75"/>
  </w:num>
  <w:num w:numId="584" w16cid:durableId="1045059817">
    <w:abstractNumId w:val="420"/>
  </w:num>
  <w:num w:numId="585" w16cid:durableId="893732181">
    <w:abstractNumId w:val="1215"/>
  </w:num>
  <w:num w:numId="586" w16cid:durableId="213351902">
    <w:abstractNumId w:val="839"/>
  </w:num>
  <w:num w:numId="587" w16cid:durableId="1998223726">
    <w:abstractNumId w:val="477"/>
  </w:num>
  <w:num w:numId="588" w16cid:durableId="911349782">
    <w:abstractNumId w:val="1159"/>
  </w:num>
  <w:num w:numId="589" w16cid:durableId="779492337">
    <w:abstractNumId w:val="1698"/>
  </w:num>
  <w:num w:numId="590" w16cid:durableId="754013909">
    <w:abstractNumId w:val="491"/>
  </w:num>
  <w:num w:numId="591" w16cid:durableId="1893542703">
    <w:abstractNumId w:val="2000"/>
  </w:num>
  <w:num w:numId="592" w16cid:durableId="1012879748">
    <w:abstractNumId w:val="1885"/>
  </w:num>
  <w:num w:numId="593" w16cid:durableId="199243603">
    <w:abstractNumId w:val="1207"/>
  </w:num>
  <w:num w:numId="594" w16cid:durableId="987200682">
    <w:abstractNumId w:val="1943"/>
  </w:num>
  <w:num w:numId="595" w16cid:durableId="1286157476">
    <w:abstractNumId w:val="1095"/>
  </w:num>
  <w:num w:numId="596" w16cid:durableId="838039749">
    <w:abstractNumId w:val="1944"/>
  </w:num>
  <w:num w:numId="597" w16cid:durableId="1900897179">
    <w:abstractNumId w:val="2078"/>
  </w:num>
  <w:num w:numId="598" w16cid:durableId="1821000400">
    <w:abstractNumId w:val="668"/>
  </w:num>
  <w:num w:numId="599" w16cid:durableId="1785881961">
    <w:abstractNumId w:val="1910"/>
  </w:num>
  <w:num w:numId="600" w16cid:durableId="869076510">
    <w:abstractNumId w:val="701"/>
  </w:num>
  <w:num w:numId="601" w16cid:durableId="72209523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2" w16cid:durableId="769931143">
    <w:abstractNumId w:val="1767"/>
  </w:num>
  <w:num w:numId="603" w16cid:durableId="70273886">
    <w:abstractNumId w:val="998"/>
  </w:num>
  <w:num w:numId="604" w16cid:durableId="69064374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5" w16cid:durableId="66054644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6" w16cid:durableId="1849130626">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07" w16cid:durableId="961115392">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08" w16cid:durableId="1808156792">
    <w:abstractNumId w:val="1284"/>
  </w:num>
  <w:num w:numId="609" w16cid:durableId="1445618260">
    <w:abstractNumId w:val="562"/>
  </w:num>
  <w:num w:numId="610" w16cid:durableId="152993588">
    <w:abstractNumId w:val="1201"/>
  </w:num>
  <w:num w:numId="611" w16cid:durableId="2156238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12" w16cid:durableId="1076632502">
    <w:abstractNumId w:val="1020"/>
  </w:num>
  <w:num w:numId="613" w16cid:durableId="1313100019">
    <w:abstractNumId w:val="629"/>
  </w:num>
  <w:num w:numId="614" w16cid:durableId="1118910214">
    <w:abstractNumId w:val="1384"/>
  </w:num>
  <w:num w:numId="615" w16cid:durableId="666639299">
    <w:abstractNumId w:val="691"/>
  </w:num>
  <w:num w:numId="616" w16cid:durableId="1125737082">
    <w:abstractNumId w:val="1311"/>
  </w:num>
  <w:num w:numId="617" w16cid:durableId="478108481">
    <w:abstractNumId w:val="742"/>
  </w:num>
  <w:num w:numId="618" w16cid:durableId="1819224640">
    <w:abstractNumId w:val="424"/>
  </w:num>
  <w:num w:numId="619" w16cid:durableId="501311053">
    <w:abstractNumId w:val="1731"/>
  </w:num>
  <w:num w:numId="620" w16cid:durableId="1075709601">
    <w:abstractNumId w:val="1814"/>
  </w:num>
  <w:num w:numId="621" w16cid:durableId="192039042">
    <w:abstractNumId w:val="1947"/>
  </w:num>
  <w:num w:numId="622" w16cid:durableId="1670206234">
    <w:abstractNumId w:val="547"/>
  </w:num>
  <w:num w:numId="623" w16cid:durableId="1697733272">
    <w:abstractNumId w:val="593"/>
  </w:num>
  <w:num w:numId="624" w16cid:durableId="1244142542">
    <w:abstractNumId w:val="2075"/>
  </w:num>
  <w:num w:numId="625" w16cid:durableId="1260218205">
    <w:abstractNumId w:val="441"/>
  </w:num>
  <w:num w:numId="626" w16cid:durableId="259066806">
    <w:abstractNumId w:val="1457"/>
  </w:num>
  <w:num w:numId="627" w16cid:durableId="94443826">
    <w:abstractNumId w:val="1218"/>
  </w:num>
  <w:num w:numId="628" w16cid:durableId="1096053044">
    <w:abstractNumId w:val="628"/>
  </w:num>
  <w:num w:numId="629" w16cid:durableId="591359894">
    <w:abstractNumId w:val="1997"/>
  </w:num>
  <w:num w:numId="630" w16cid:durableId="1136338342">
    <w:abstractNumId w:val="2009"/>
  </w:num>
  <w:num w:numId="631" w16cid:durableId="1042436375">
    <w:abstractNumId w:val="419"/>
  </w:num>
  <w:num w:numId="632" w16cid:durableId="2076706817">
    <w:abstractNumId w:val="785"/>
  </w:num>
  <w:num w:numId="633" w16cid:durableId="1657949701">
    <w:abstractNumId w:val="1177"/>
  </w:num>
  <w:num w:numId="634" w16cid:durableId="1747071013">
    <w:abstractNumId w:val="731"/>
  </w:num>
  <w:num w:numId="635" w16cid:durableId="1268545233">
    <w:abstractNumId w:val="37"/>
  </w:num>
  <w:num w:numId="636" w16cid:durableId="1903179163">
    <w:abstractNumId w:val="1828"/>
  </w:num>
  <w:num w:numId="637" w16cid:durableId="1092580845">
    <w:abstractNumId w:val="576"/>
  </w:num>
  <w:num w:numId="638" w16cid:durableId="1687828771">
    <w:abstractNumId w:val="215"/>
  </w:num>
  <w:num w:numId="639" w16cid:durableId="1025179872">
    <w:abstractNumId w:val="269"/>
  </w:num>
  <w:num w:numId="640" w16cid:durableId="191455493">
    <w:abstractNumId w:val="1202"/>
  </w:num>
  <w:num w:numId="641" w16cid:durableId="1168903634">
    <w:abstractNumId w:val="1370"/>
  </w:num>
  <w:num w:numId="642" w16cid:durableId="1876388789">
    <w:abstractNumId w:val="251"/>
  </w:num>
  <w:num w:numId="643" w16cid:durableId="128932004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44" w16cid:durableId="945582749">
    <w:abstractNumId w:val="846"/>
  </w:num>
  <w:num w:numId="645" w16cid:durableId="1350840553">
    <w:abstractNumId w:val="494"/>
  </w:num>
  <w:num w:numId="646" w16cid:durableId="690687338">
    <w:abstractNumId w:val="854"/>
  </w:num>
  <w:num w:numId="647" w16cid:durableId="1268854807">
    <w:abstractNumId w:val="677"/>
  </w:num>
  <w:num w:numId="648" w16cid:durableId="316763925">
    <w:abstractNumId w:val="1357"/>
  </w:num>
  <w:num w:numId="649" w16cid:durableId="875969557">
    <w:abstractNumId w:val="1514"/>
  </w:num>
  <w:num w:numId="650" w16cid:durableId="704789341">
    <w:abstractNumId w:val="422"/>
  </w:num>
  <w:num w:numId="651" w16cid:durableId="646201140">
    <w:abstractNumId w:val="1655"/>
  </w:num>
  <w:num w:numId="652" w16cid:durableId="1865749744">
    <w:abstractNumId w:val="633"/>
  </w:num>
  <w:num w:numId="653" w16cid:durableId="1752310718">
    <w:abstractNumId w:val="665"/>
  </w:num>
  <w:num w:numId="654" w16cid:durableId="1614442145">
    <w:abstractNumId w:val="1948"/>
  </w:num>
  <w:num w:numId="655" w16cid:durableId="2025402101">
    <w:abstractNumId w:val="1914"/>
  </w:num>
  <w:num w:numId="656" w16cid:durableId="810562930">
    <w:abstractNumId w:val="715"/>
  </w:num>
  <w:num w:numId="657" w16cid:durableId="216599301">
    <w:abstractNumId w:val="1722"/>
  </w:num>
  <w:num w:numId="658" w16cid:durableId="2093621423">
    <w:abstractNumId w:val="1033"/>
  </w:num>
  <w:num w:numId="659" w16cid:durableId="212711325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0" w16cid:durableId="1310985426">
    <w:abstractNumId w:val="989"/>
  </w:num>
  <w:num w:numId="661" w16cid:durableId="1345404834">
    <w:abstractNumId w:val="1534"/>
  </w:num>
  <w:num w:numId="662" w16cid:durableId="2017733114">
    <w:abstractNumId w:val="622"/>
  </w:num>
  <w:num w:numId="663" w16cid:durableId="600794515">
    <w:abstractNumId w:val="774"/>
  </w:num>
  <w:num w:numId="664" w16cid:durableId="157569805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5" w16cid:durableId="940990284">
    <w:abstractNumId w:val="778"/>
  </w:num>
  <w:num w:numId="666" w16cid:durableId="508905638">
    <w:abstractNumId w:val="951"/>
  </w:num>
  <w:num w:numId="667" w16cid:durableId="1526212175">
    <w:abstractNumId w:val="27"/>
  </w:num>
  <w:num w:numId="668" w16cid:durableId="1307976579">
    <w:abstractNumId w:val="193"/>
  </w:num>
  <w:num w:numId="669" w16cid:durableId="315885719">
    <w:abstractNumId w:val="217"/>
  </w:num>
  <w:num w:numId="670" w16cid:durableId="774862811">
    <w:abstractNumId w:val="1278"/>
  </w:num>
  <w:num w:numId="671" w16cid:durableId="1563179488">
    <w:abstractNumId w:val="596"/>
  </w:num>
  <w:num w:numId="672" w16cid:durableId="39063069">
    <w:abstractNumId w:val="157"/>
  </w:num>
  <w:num w:numId="673" w16cid:durableId="563027024">
    <w:abstractNumId w:val="1613"/>
  </w:num>
  <w:num w:numId="674" w16cid:durableId="1554996552">
    <w:abstractNumId w:val="245"/>
  </w:num>
  <w:num w:numId="675" w16cid:durableId="1459294994">
    <w:abstractNumId w:val="843"/>
  </w:num>
  <w:num w:numId="676" w16cid:durableId="1124469184">
    <w:abstractNumId w:val="805"/>
  </w:num>
  <w:num w:numId="677" w16cid:durableId="1008866338">
    <w:abstractNumId w:val="188"/>
  </w:num>
  <w:num w:numId="678" w16cid:durableId="283659124">
    <w:abstractNumId w:val="1290"/>
  </w:num>
  <w:num w:numId="679" w16cid:durableId="2022852389">
    <w:abstractNumId w:val="963"/>
  </w:num>
  <w:num w:numId="680" w16cid:durableId="146748176">
    <w:abstractNumId w:val="2036"/>
  </w:num>
  <w:num w:numId="681" w16cid:durableId="463162172">
    <w:abstractNumId w:val="1518"/>
  </w:num>
  <w:num w:numId="682" w16cid:durableId="2074504783">
    <w:abstractNumId w:val="1470"/>
  </w:num>
  <w:num w:numId="683" w16cid:durableId="756944362">
    <w:abstractNumId w:val="310"/>
  </w:num>
  <w:num w:numId="684" w16cid:durableId="2129859659">
    <w:abstractNumId w:val="602"/>
  </w:num>
  <w:num w:numId="685" w16cid:durableId="1155679968">
    <w:abstractNumId w:val="1401"/>
  </w:num>
  <w:num w:numId="686" w16cid:durableId="1761874311">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87" w16cid:durableId="114327243">
    <w:abstractNumId w:val="1765"/>
  </w:num>
  <w:num w:numId="688" w16cid:durableId="2086535321">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89" w16cid:durableId="286282968">
    <w:abstractNumId w:val="1825"/>
  </w:num>
  <w:num w:numId="690" w16cid:durableId="590511780">
    <w:abstractNumId w:val="2069"/>
  </w:num>
  <w:num w:numId="691" w16cid:durableId="1047527497">
    <w:abstractNumId w:val="148"/>
  </w:num>
  <w:num w:numId="692" w16cid:durableId="381953256">
    <w:abstractNumId w:val="1011"/>
  </w:num>
  <w:num w:numId="693" w16cid:durableId="447966055">
    <w:abstractNumId w:val="1810"/>
  </w:num>
  <w:num w:numId="694" w16cid:durableId="702366212">
    <w:abstractNumId w:val="1663"/>
  </w:num>
  <w:num w:numId="695" w16cid:durableId="1407651219">
    <w:abstractNumId w:val="556"/>
  </w:num>
  <w:num w:numId="696" w16cid:durableId="34812655">
    <w:abstractNumId w:val="634"/>
  </w:num>
  <w:num w:numId="697" w16cid:durableId="1234504915">
    <w:abstractNumId w:val="126"/>
  </w:num>
  <w:num w:numId="698" w16cid:durableId="505049654">
    <w:abstractNumId w:val="106"/>
  </w:num>
  <w:num w:numId="699" w16cid:durableId="1966308386">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700" w16cid:durableId="2008482985">
    <w:abstractNumId w:val="1048"/>
  </w:num>
  <w:num w:numId="701" w16cid:durableId="1833060364">
    <w:abstractNumId w:val="2001"/>
  </w:num>
  <w:num w:numId="702" w16cid:durableId="835998861">
    <w:abstractNumId w:val="1603"/>
  </w:num>
  <w:num w:numId="703" w16cid:durableId="2102529123">
    <w:abstractNumId w:val="475"/>
  </w:num>
  <w:num w:numId="704" w16cid:durableId="1416903513">
    <w:abstractNumId w:val="1631"/>
  </w:num>
  <w:num w:numId="705" w16cid:durableId="2068259817">
    <w:abstractNumId w:val="930"/>
  </w:num>
  <w:num w:numId="706" w16cid:durableId="1309549876">
    <w:abstractNumId w:val="1323"/>
  </w:num>
  <w:num w:numId="707" w16cid:durableId="1826626411">
    <w:abstractNumId w:val="1221"/>
  </w:num>
  <w:num w:numId="708" w16cid:durableId="491676977">
    <w:abstractNumId w:val="372"/>
  </w:num>
  <w:num w:numId="709" w16cid:durableId="1121218957">
    <w:abstractNumId w:val="276"/>
  </w:num>
  <w:num w:numId="710" w16cid:durableId="1977949944">
    <w:abstractNumId w:val="1162"/>
  </w:num>
  <w:num w:numId="711" w16cid:durableId="1258831159">
    <w:abstractNumId w:val="1164"/>
  </w:num>
  <w:num w:numId="712" w16cid:durableId="447163892">
    <w:abstractNumId w:val="349"/>
  </w:num>
  <w:num w:numId="713" w16cid:durableId="551112864">
    <w:abstractNumId w:val="940"/>
  </w:num>
  <w:num w:numId="714" w16cid:durableId="1193420895">
    <w:abstractNumId w:val="246"/>
  </w:num>
  <w:num w:numId="715" w16cid:durableId="1858959328">
    <w:abstractNumId w:val="717"/>
  </w:num>
  <w:num w:numId="716" w16cid:durableId="823084249">
    <w:abstractNumId w:val="7"/>
  </w:num>
  <w:num w:numId="717" w16cid:durableId="84229893">
    <w:abstractNumId w:val="1985"/>
  </w:num>
  <w:num w:numId="718" w16cid:durableId="1411852616">
    <w:abstractNumId w:val="1390"/>
  </w:num>
  <w:num w:numId="719" w16cid:durableId="1523089323">
    <w:abstractNumId w:val="740"/>
  </w:num>
  <w:num w:numId="720" w16cid:durableId="225266911">
    <w:abstractNumId w:val="1759"/>
  </w:num>
  <w:num w:numId="721" w16cid:durableId="1239288808">
    <w:abstractNumId w:val="262"/>
  </w:num>
  <w:num w:numId="722" w16cid:durableId="131212619">
    <w:abstractNumId w:val="1896"/>
  </w:num>
  <w:num w:numId="723" w16cid:durableId="1473474323">
    <w:abstractNumId w:val="173"/>
  </w:num>
  <w:num w:numId="724" w16cid:durableId="1882012618">
    <w:abstractNumId w:val="1003"/>
  </w:num>
  <w:num w:numId="725" w16cid:durableId="16737930">
    <w:abstractNumId w:val="1239"/>
  </w:num>
  <w:num w:numId="726" w16cid:durableId="117113349">
    <w:abstractNumId w:val="1353"/>
  </w:num>
  <w:num w:numId="727" w16cid:durableId="915633129">
    <w:abstractNumId w:val="2050"/>
  </w:num>
  <w:num w:numId="728" w16cid:durableId="142623692">
    <w:abstractNumId w:val="703"/>
  </w:num>
  <w:num w:numId="729" w16cid:durableId="748036518">
    <w:abstractNumId w:val="1004"/>
  </w:num>
  <w:num w:numId="730" w16cid:durableId="475152251">
    <w:abstractNumId w:val="982"/>
  </w:num>
  <w:num w:numId="731" w16cid:durableId="578060267">
    <w:abstractNumId w:val="2056"/>
  </w:num>
  <w:num w:numId="732" w16cid:durableId="960191151">
    <w:abstractNumId w:val="1669"/>
  </w:num>
  <w:num w:numId="733" w16cid:durableId="1000622103">
    <w:abstractNumId w:val="1487"/>
  </w:num>
  <w:num w:numId="734" w16cid:durableId="1294365916">
    <w:abstractNumId w:val="1915"/>
  </w:num>
  <w:num w:numId="735" w16cid:durableId="2063557377">
    <w:abstractNumId w:val="59"/>
  </w:num>
  <w:num w:numId="736" w16cid:durableId="1530333733">
    <w:abstractNumId w:val="1538"/>
  </w:num>
  <w:num w:numId="737" w16cid:durableId="1335761444">
    <w:abstractNumId w:val="1512"/>
  </w:num>
  <w:num w:numId="738" w16cid:durableId="260572005">
    <w:abstractNumId w:val="1381"/>
  </w:num>
  <w:num w:numId="739" w16cid:durableId="1839418599">
    <w:abstractNumId w:val="730"/>
  </w:num>
  <w:num w:numId="740" w16cid:durableId="6177315">
    <w:abstractNumId w:val="41"/>
  </w:num>
  <w:num w:numId="741" w16cid:durableId="2076392779">
    <w:abstractNumId w:val="908"/>
  </w:num>
  <w:num w:numId="742" w16cid:durableId="874662651">
    <w:abstractNumId w:val="1002"/>
  </w:num>
  <w:num w:numId="743" w16cid:durableId="883710195">
    <w:abstractNumId w:val="1566"/>
  </w:num>
  <w:num w:numId="744" w16cid:durableId="890265579">
    <w:abstractNumId w:val="926"/>
  </w:num>
  <w:num w:numId="745" w16cid:durableId="1921863989">
    <w:abstractNumId w:val="1560"/>
  </w:num>
  <w:num w:numId="746" w16cid:durableId="327945209">
    <w:abstractNumId w:val="2027"/>
  </w:num>
  <w:num w:numId="747" w16cid:durableId="1914729827">
    <w:abstractNumId w:val="241"/>
  </w:num>
  <w:num w:numId="748" w16cid:durableId="743723622">
    <w:abstractNumId w:val="1394"/>
  </w:num>
  <w:num w:numId="749" w16cid:durableId="1608735396">
    <w:abstractNumId w:val="1205"/>
  </w:num>
  <w:num w:numId="750" w16cid:durableId="199828467">
    <w:abstractNumId w:val="1516"/>
  </w:num>
  <w:num w:numId="751" w16cid:durableId="1690135588">
    <w:abstractNumId w:val="1060"/>
  </w:num>
  <w:num w:numId="752" w16cid:durableId="1592660800">
    <w:abstractNumId w:val="972"/>
  </w:num>
  <w:num w:numId="753" w16cid:durableId="622467344">
    <w:abstractNumId w:val="777"/>
  </w:num>
  <w:num w:numId="754" w16cid:durableId="833882097">
    <w:abstractNumId w:val="407"/>
  </w:num>
  <w:num w:numId="755" w16cid:durableId="1511946647">
    <w:abstractNumId w:val="550"/>
  </w:num>
  <w:num w:numId="756" w16cid:durableId="1816291237">
    <w:abstractNumId w:val="949"/>
  </w:num>
  <w:num w:numId="757" w16cid:durableId="1850681695">
    <w:abstractNumId w:val="119"/>
  </w:num>
  <w:num w:numId="758" w16cid:durableId="1359700157">
    <w:abstractNumId w:val="1038"/>
  </w:num>
  <w:num w:numId="759" w16cid:durableId="82118433">
    <w:abstractNumId w:val="381"/>
  </w:num>
  <w:num w:numId="760" w16cid:durableId="1032337744">
    <w:abstractNumId w:val="1834"/>
  </w:num>
  <w:num w:numId="761" w16cid:durableId="1690445203">
    <w:abstractNumId w:val="1527"/>
  </w:num>
  <w:num w:numId="762" w16cid:durableId="1157383036">
    <w:abstractNumId w:val="1709"/>
  </w:num>
  <w:num w:numId="763" w16cid:durableId="951010953">
    <w:abstractNumId w:val="558"/>
  </w:num>
  <w:num w:numId="764" w16cid:durableId="869420930">
    <w:abstractNumId w:val="129"/>
  </w:num>
  <w:num w:numId="765" w16cid:durableId="2067680478">
    <w:abstractNumId w:val="1437"/>
  </w:num>
  <w:num w:numId="766" w16cid:durableId="329451005">
    <w:abstractNumId w:val="1706"/>
  </w:num>
  <w:num w:numId="767" w16cid:durableId="1565217510">
    <w:abstractNumId w:val="1304"/>
  </w:num>
  <w:num w:numId="768" w16cid:durableId="9837687">
    <w:abstractNumId w:val="321"/>
  </w:num>
  <w:num w:numId="769" w16cid:durableId="1220047773">
    <w:abstractNumId w:val="1472"/>
  </w:num>
  <w:num w:numId="770" w16cid:durableId="354312003">
    <w:abstractNumId w:val="794"/>
  </w:num>
  <w:num w:numId="771" w16cid:durableId="1762287706">
    <w:abstractNumId w:val="185"/>
  </w:num>
  <w:num w:numId="772" w16cid:durableId="856120448">
    <w:abstractNumId w:val="1670"/>
  </w:num>
  <w:num w:numId="773" w16cid:durableId="1681928464">
    <w:abstractNumId w:val="168"/>
  </w:num>
  <w:num w:numId="774" w16cid:durableId="1653755419">
    <w:abstractNumId w:val="180"/>
  </w:num>
  <w:num w:numId="775" w16cid:durableId="890968598">
    <w:abstractNumId w:val="1956"/>
  </w:num>
  <w:num w:numId="776" w16cid:durableId="1732994257">
    <w:abstractNumId w:val="1422"/>
  </w:num>
  <w:num w:numId="777" w16cid:durableId="1765033447">
    <w:abstractNumId w:val="19"/>
  </w:num>
  <w:num w:numId="778" w16cid:durableId="1746339990">
    <w:abstractNumId w:val="802"/>
  </w:num>
  <w:num w:numId="779" w16cid:durableId="625043894">
    <w:abstractNumId w:val="401"/>
  </w:num>
  <w:num w:numId="780" w16cid:durableId="957835520">
    <w:abstractNumId w:val="1257"/>
  </w:num>
  <w:num w:numId="781" w16cid:durableId="1831674445">
    <w:abstractNumId w:val="1132"/>
  </w:num>
  <w:num w:numId="782" w16cid:durableId="553003493">
    <w:abstractNumId w:val="434"/>
  </w:num>
  <w:num w:numId="783" w16cid:durableId="2089620107">
    <w:abstractNumId w:val="1760"/>
  </w:num>
  <w:num w:numId="784" w16cid:durableId="317341588">
    <w:abstractNumId w:val="698"/>
  </w:num>
  <w:num w:numId="785" w16cid:durableId="1102531319">
    <w:abstractNumId w:val="423"/>
  </w:num>
  <w:num w:numId="786" w16cid:durableId="466124224">
    <w:abstractNumId w:val="1453"/>
  </w:num>
  <w:num w:numId="787" w16cid:durableId="259681020">
    <w:abstractNumId w:val="484"/>
  </w:num>
  <w:num w:numId="788" w16cid:durableId="346566724">
    <w:abstractNumId w:val="2023"/>
  </w:num>
  <w:num w:numId="789" w16cid:durableId="1659072876">
    <w:abstractNumId w:val="1589"/>
  </w:num>
  <w:num w:numId="790" w16cid:durableId="90125766">
    <w:abstractNumId w:val="1273"/>
  </w:num>
  <w:num w:numId="791" w16cid:durableId="520506931">
    <w:abstractNumId w:val="523"/>
  </w:num>
  <w:num w:numId="792" w16cid:durableId="1097554398">
    <w:abstractNumId w:val="865"/>
  </w:num>
  <w:num w:numId="793" w16cid:durableId="1540584621">
    <w:abstractNumId w:val="123"/>
  </w:num>
  <w:num w:numId="794" w16cid:durableId="1502505142">
    <w:abstractNumId w:val="133"/>
  </w:num>
  <w:num w:numId="795" w16cid:durableId="1235512349">
    <w:abstractNumId w:val="324"/>
  </w:num>
  <w:num w:numId="796" w16cid:durableId="1762019386">
    <w:abstractNumId w:val="63"/>
  </w:num>
  <w:num w:numId="797" w16cid:durableId="716517229">
    <w:abstractNumId w:val="478"/>
  </w:num>
  <w:num w:numId="798" w16cid:durableId="319776693">
    <w:abstractNumId w:val="248"/>
  </w:num>
  <w:num w:numId="799" w16cid:durableId="1739328852">
    <w:abstractNumId w:val="20"/>
  </w:num>
  <w:num w:numId="800" w16cid:durableId="19936125">
    <w:abstractNumId w:val="894"/>
  </w:num>
  <w:num w:numId="801" w16cid:durableId="256520531">
    <w:abstractNumId w:val="350"/>
  </w:num>
  <w:num w:numId="802" w16cid:durableId="1755860123">
    <w:abstractNumId w:val="1935"/>
  </w:num>
  <w:num w:numId="803" w16cid:durableId="356152918">
    <w:abstractNumId w:val="1546"/>
  </w:num>
  <w:num w:numId="804" w16cid:durableId="516966725">
    <w:abstractNumId w:val="263"/>
  </w:num>
  <w:num w:numId="805" w16cid:durableId="317079930">
    <w:abstractNumId w:val="1703"/>
  </w:num>
  <w:num w:numId="806" w16cid:durableId="521210208">
    <w:abstractNumId w:val="578"/>
  </w:num>
  <w:num w:numId="807" w16cid:durableId="1261333262">
    <w:abstractNumId w:val="208"/>
  </w:num>
  <w:num w:numId="808" w16cid:durableId="1104155063">
    <w:abstractNumId w:val="273"/>
  </w:num>
  <w:num w:numId="809" w16cid:durableId="1522011609">
    <w:abstractNumId w:val="1186"/>
  </w:num>
  <w:num w:numId="810" w16cid:durableId="1710034968">
    <w:abstractNumId w:val="1957"/>
  </w:num>
  <w:num w:numId="811" w16cid:durableId="393115931">
    <w:abstractNumId w:val="895"/>
  </w:num>
  <w:num w:numId="812" w16cid:durableId="1100761327">
    <w:abstractNumId w:val="1644"/>
  </w:num>
  <w:num w:numId="813" w16cid:durableId="848325750">
    <w:abstractNumId w:val="1721"/>
  </w:num>
  <w:num w:numId="814" w16cid:durableId="1038432718">
    <w:abstractNumId w:val="1180"/>
  </w:num>
  <w:num w:numId="815" w16cid:durableId="1642493445">
    <w:abstractNumId w:val="1549"/>
  </w:num>
  <w:num w:numId="816" w16cid:durableId="2071616595">
    <w:abstractNumId w:val="1604"/>
  </w:num>
  <w:num w:numId="817" w16cid:durableId="488522775">
    <w:abstractNumId w:val="1959"/>
  </w:num>
  <w:num w:numId="818" w16cid:durableId="1490706026">
    <w:abstractNumId w:val="1331"/>
  </w:num>
  <w:num w:numId="819" w16cid:durableId="1556501321">
    <w:abstractNumId w:val="181"/>
  </w:num>
  <w:num w:numId="820" w16cid:durableId="1495799226">
    <w:abstractNumId w:val="2064"/>
  </w:num>
  <w:num w:numId="821" w16cid:durableId="926694396">
    <w:abstractNumId w:val="625"/>
  </w:num>
  <w:num w:numId="822" w16cid:durableId="1781993153">
    <w:abstractNumId w:val="70"/>
  </w:num>
  <w:num w:numId="823" w16cid:durableId="742944944">
    <w:abstractNumId w:val="1771"/>
  </w:num>
  <w:num w:numId="824" w16cid:durableId="1888835642">
    <w:abstractNumId w:val="370"/>
  </w:num>
  <w:num w:numId="825" w16cid:durableId="1763182914">
    <w:abstractNumId w:val="835"/>
  </w:num>
  <w:num w:numId="826" w16cid:durableId="1228540329">
    <w:abstractNumId w:val="72"/>
  </w:num>
  <w:num w:numId="827" w16cid:durableId="1358191730">
    <w:abstractNumId w:val="1375"/>
  </w:num>
  <w:num w:numId="828" w16cid:durableId="1584727279">
    <w:abstractNumId w:val="391"/>
  </w:num>
  <w:num w:numId="829" w16cid:durableId="1915117452">
    <w:abstractNumId w:val="1981"/>
  </w:num>
  <w:num w:numId="830" w16cid:durableId="949438573">
    <w:abstractNumId w:val="1858"/>
  </w:num>
  <w:num w:numId="831" w16cid:durableId="1332442195">
    <w:abstractNumId w:val="1115"/>
  </w:num>
  <w:num w:numId="832" w16cid:durableId="1988626674">
    <w:abstractNumId w:val="1203"/>
  </w:num>
  <w:num w:numId="833" w16cid:durableId="1413965580">
    <w:abstractNumId w:val="1864"/>
  </w:num>
  <w:num w:numId="834" w16cid:durableId="66542467">
    <w:abstractNumId w:val="612"/>
  </w:num>
  <w:num w:numId="835" w16cid:durableId="2033989129">
    <w:abstractNumId w:val="1787"/>
  </w:num>
  <w:num w:numId="836" w16cid:durableId="942801967">
    <w:abstractNumId w:val="451"/>
  </w:num>
  <w:num w:numId="837" w16cid:durableId="1087531253">
    <w:abstractNumId w:val="1833"/>
  </w:num>
  <w:num w:numId="838" w16cid:durableId="1196887564">
    <w:abstractNumId w:val="707"/>
  </w:num>
  <w:num w:numId="839" w16cid:durableId="459688921">
    <w:abstractNumId w:val="1365"/>
  </w:num>
  <w:num w:numId="840" w16cid:durableId="2096122764">
    <w:abstractNumId w:val="418"/>
  </w:num>
  <w:num w:numId="841" w16cid:durableId="92020026">
    <w:abstractNumId w:val="1685"/>
  </w:num>
  <w:num w:numId="842" w16cid:durableId="1811286521">
    <w:abstractNumId w:val="1789"/>
  </w:num>
  <w:num w:numId="843" w16cid:durableId="938486982">
    <w:abstractNumId w:val="1418"/>
  </w:num>
  <w:num w:numId="844" w16cid:durableId="1671328171">
    <w:abstractNumId w:val="1173"/>
  </w:num>
  <w:num w:numId="845" w16cid:durableId="1798065212">
    <w:abstractNumId w:val="1768"/>
  </w:num>
  <w:num w:numId="846" w16cid:durableId="1579443573">
    <w:abstractNumId w:val="897"/>
  </w:num>
  <w:num w:numId="847" w16cid:durableId="86579505">
    <w:abstractNumId w:val="754"/>
  </w:num>
  <w:num w:numId="848" w16cid:durableId="409813554">
    <w:abstractNumId w:val="1405"/>
  </w:num>
  <w:num w:numId="849" w16cid:durableId="686176124">
    <w:abstractNumId w:val="89"/>
  </w:num>
  <w:num w:numId="850" w16cid:durableId="1085689964">
    <w:abstractNumId w:val="1847"/>
  </w:num>
  <w:num w:numId="851" w16cid:durableId="367796493">
    <w:abstractNumId w:val="1243"/>
  </w:num>
  <w:num w:numId="852" w16cid:durableId="351608037">
    <w:abstractNumId w:val="722"/>
  </w:num>
  <w:num w:numId="853" w16cid:durableId="1137331441">
    <w:abstractNumId w:val="1904"/>
  </w:num>
  <w:num w:numId="854" w16cid:durableId="236789620">
    <w:abstractNumId w:val="1800"/>
  </w:num>
  <w:num w:numId="855" w16cid:durableId="1591701155">
    <w:abstractNumId w:val="927"/>
  </w:num>
  <w:num w:numId="856" w16cid:durableId="872107991">
    <w:abstractNumId w:val="53"/>
  </w:num>
  <w:num w:numId="857" w16cid:durableId="878325426">
    <w:abstractNumId w:val="1533"/>
  </w:num>
  <w:num w:numId="858" w16cid:durableId="814298646">
    <w:abstractNumId w:val="747"/>
  </w:num>
  <w:num w:numId="859" w16cid:durableId="858199830">
    <w:abstractNumId w:val="1363"/>
  </w:num>
  <w:num w:numId="860" w16cid:durableId="1616597904">
    <w:abstractNumId w:val="1732"/>
  </w:num>
  <w:num w:numId="861" w16cid:durableId="176162871">
    <w:abstractNumId w:val="621"/>
  </w:num>
  <w:num w:numId="862" w16cid:durableId="1148129847">
    <w:abstractNumId w:val="506"/>
  </w:num>
  <w:num w:numId="863" w16cid:durableId="1769812065">
    <w:abstractNumId w:val="438"/>
  </w:num>
  <w:num w:numId="864" w16cid:durableId="1168473185">
    <w:abstractNumId w:val="993"/>
  </w:num>
  <w:num w:numId="865" w16cid:durableId="1794593384">
    <w:abstractNumId w:val="1360"/>
  </w:num>
  <w:num w:numId="866" w16cid:durableId="447507439">
    <w:abstractNumId w:val="925"/>
  </w:num>
  <w:num w:numId="867" w16cid:durableId="1852909870">
    <w:abstractNumId w:val="620"/>
  </w:num>
  <w:num w:numId="868" w16cid:durableId="1901288090">
    <w:abstractNumId w:val="514"/>
  </w:num>
  <w:num w:numId="869" w16cid:durableId="493109030">
    <w:abstractNumId w:val="149"/>
  </w:num>
  <w:num w:numId="870" w16cid:durableId="1520313988">
    <w:abstractNumId w:val="1908"/>
  </w:num>
  <w:num w:numId="871" w16cid:durableId="1085685997">
    <w:abstractNumId w:val="355"/>
  </w:num>
  <w:num w:numId="872" w16cid:durableId="64644768">
    <w:abstractNumId w:val="1892"/>
  </w:num>
  <w:num w:numId="873" w16cid:durableId="1548223288">
    <w:abstractNumId w:val="1977"/>
  </w:num>
  <w:num w:numId="874" w16cid:durableId="721443914">
    <w:abstractNumId w:val="293"/>
  </w:num>
  <w:num w:numId="875" w16cid:durableId="1594317942">
    <w:abstractNumId w:val="1557"/>
  </w:num>
  <w:num w:numId="876" w16cid:durableId="1553425408">
    <w:abstractNumId w:val="1921"/>
  </w:num>
  <w:num w:numId="877" w16cid:durableId="314457234">
    <w:abstractNumId w:val="1345"/>
  </w:num>
  <w:num w:numId="878" w16cid:durableId="1818570452">
    <w:abstractNumId w:val="1544"/>
  </w:num>
  <w:num w:numId="879" w16cid:durableId="820004811">
    <w:abstractNumId w:val="1117"/>
  </w:num>
  <w:num w:numId="880" w16cid:durableId="1794327791">
    <w:abstractNumId w:val="674"/>
  </w:num>
  <w:num w:numId="881" w16cid:durableId="1440373876">
    <w:abstractNumId w:val="825"/>
  </w:num>
  <w:num w:numId="882" w16cid:durableId="528377513">
    <w:abstractNumId w:val="1852"/>
  </w:num>
  <w:num w:numId="883" w16cid:durableId="940835825">
    <w:abstractNumId w:val="1210"/>
  </w:num>
  <w:num w:numId="884" w16cid:durableId="1512648253">
    <w:abstractNumId w:val="931"/>
  </w:num>
  <w:num w:numId="885" w16cid:durableId="324088999">
    <w:abstractNumId w:val="1379"/>
  </w:num>
  <w:num w:numId="886" w16cid:durableId="536236314">
    <w:abstractNumId w:val="1988"/>
  </w:num>
  <w:num w:numId="887" w16cid:durableId="430054743">
    <w:abstractNumId w:val="1509"/>
  </w:num>
  <w:num w:numId="888" w16cid:durableId="999162935">
    <w:abstractNumId w:val="913"/>
  </w:num>
  <w:num w:numId="889" w16cid:durableId="1611474224">
    <w:abstractNumId w:val="1035"/>
  </w:num>
  <w:num w:numId="890" w16cid:durableId="1835024805">
    <w:abstractNumId w:val="1364"/>
  </w:num>
  <w:num w:numId="891" w16cid:durableId="707264775">
    <w:abstractNumId w:val="1193"/>
  </w:num>
  <w:num w:numId="892" w16cid:durableId="120535540">
    <w:abstractNumId w:val="1766"/>
  </w:num>
  <w:num w:numId="893" w16cid:durableId="202407110">
    <w:abstractNumId w:val="1515"/>
  </w:num>
  <w:num w:numId="894" w16cid:durableId="379717563">
    <w:abstractNumId w:val="135"/>
  </w:num>
  <w:num w:numId="895" w16cid:durableId="193613204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6" w16cid:durableId="34083683">
    <w:abstractNumId w:val="1389"/>
  </w:num>
  <w:num w:numId="897" w16cid:durableId="1860122718">
    <w:abstractNumId w:val="1242"/>
  </w:num>
  <w:num w:numId="898" w16cid:durableId="840311700">
    <w:abstractNumId w:val="1539"/>
  </w:num>
  <w:num w:numId="899" w16cid:durableId="180972359">
    <w:abstractNumId w:val="641"/>
  </w:num>
  <w:num w:numId="900" w16cid:durableId="1519855031">
    <w:abstractNumId w:val="1319"/>
  </w:num>
  <w:num w:numId="901" w16cid:durableId="614140257">
    <w:abstractNumId w:val="884"/>
  </w:num>
  <w:num w:numId="902" w16cid:durableId="193077838">
    <w:abstractNumId w:val="1824"/>
  </w:num>
  <w:num w:numId="903" w16cid:durableId="1388339107">
    <w:abstractNumId w:val="16"/>
  </w:num>
  <w:num w:numId="904" w16cid:durableId="753402648">
    <w:abstractNumId w:val="902"/>
  </w:num>
  <w:num w:numId="905" w16cid:durableId="1851067277">
    <w:abstractNumId w:val="1411"/>
  </w:num>
  <w:num w:numId="906" w16cid:durableId="1211843632">
    <w:abstractNumId w:val="8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7" w16cid:durableId="1612737229">
    <w:abstractNumId w:val="338"/>
  </w:num>
  <w:num w:numId="908" w16cid:durableId="171183175">
    <w:abstractNumId w:val="516"/>
  </w:num>
  <w:num w:numId="909" w16cid:durableId="865562319">
    <w:abstractNumId w:val="1206"/>
  </w:num>
  <w:num w:numId="910" w16cid:durableId="1391533142">
    <w:abstractNumId w:val="449"/>
  </w:num>
  <w:num w:numId="911" w16cid:durableId="1057584861">
    <w:abstractNumId w:val="718"/>
  </w:num>
  <w:num w:numId="912" w16cid:durableId="1539271402">
    <w:abstractNumId w:val="834"/>
  </w:num>
  <w:num w:numId="913" w16cid:durableId="1497113390">
    <w:abstractNumId w:val="983"/>
  </w:num>
  <w:num w:numId="914" w16cid:durableId="1506090210">
    <w:abstractNumId w:val="826"/>
  </w:num>
  <w:num w:numId="915" w16cid:durableId="1331980143">
    <w:abstractNumId w:val="1314"/>
  </w:num>
  <w:num w:numId="916" w16cid:durableId="1638298897">
    <w:abstractNumId w:val="1026"/>
  </w:num>
  <w:num w:numId="917" w16cid:durableId="1616399939">
    <w:abstractNumId w:val="571"/>
  </w:num>
  <w:num w:numId="918" w16cid:durableId="729378802">
    <w:abstractNumId w:val="340"/>
  </w:num>
  <w:num w:numId="919" w16cid:durableId="1523278057">
    <w:abstractNumId w:val="1674"/>
  </w:num>
  <w:num w:numId="920" w16cid:durableId="253712842">
    <w:abstractNumId w:val="91"/>
  </w:num>
  <w:num w:numId="921" w16cid:durableId="1428235030">
    <w:abstractNumId w:val="1079"/>
  </w:num>
  <w:num w:numId="922" w16cid:durableId="745496006">
    <w:abstractNumId w:val="1235"/>
  </w:num>
  <w:num w:numId="923" w16cid:durableId="933168838">
    <w:abstractNumId w:val="1073"/>
  </w:num>
  <w:num w:numId="924" w16cid:durableId="2145610863">
    <w:abstractNumId w:val="55"/>
  </w:num>
  <w:num w:numId="925" w16cid:durableId="450633691">
    <w:abstractNumId w:val="1199"/>
  </w:num>
  <w:num w:numId="926" w16cid:durableId="1391922708">
    <w:abstractNumId w:val="1652"/>
  </w:num>
  <w:num w:numId="927" w16cid:durableId="1342244479">
    <w:abstractNumId w:val="1463"/>
  </w:num>
  <w:num w:numId="928" w16cid:durableId="1732531756">
    <w:abstractNumId w:val="986"/>
  </w:num>
  <w:num w:numId="929" w16cid:durableId="552544690">
    <w:abstractNumId w:val="2010"/>
  </w:num>
  <w:num w:numId="930" w16cid:durableId="1549148866">
    <w:abstractNumId w:val="709"/>
  </w:num>
  <w:num w:numId="931" w16cid:durableId="344137225">
    <w:abstractNumId w:val="1024"/>
  </w:num>
  <w:num w:numId="932" w16cid:durableId="1970234832">
    <w:abstractNumId w:val="855"/>
  </w:num>
  <w:num w:numId="933" w16cid:durableId="554315449">
    <w:abstractNumId w:val="1913"/>
  </w:num>
  <w:num w:numId="934" w16cid:durableId="426925513">
    <w:abstractNumId w:val="1843"/>
  </w:num>
  <w:num w:numId="935" w16cid:durableId="1080371988">
    <w:abstractNumId w:val="1216"/>
  </w:num>
  <w:num w:numId="936" w16cid:durableId="1394498266">
    <w:abstractNumId w:val="364"/>
  </w:num>
  <w:num w:numId="937" w16cid:durableId="834149023">
    <w:abstractNumId w:val="773"/>
  </w:num>
  <w:num w:numId="938" w16cid:durableId="2020814272">
    <w:abstractNumId w:val="2012"/>
  </w:num>
  <w:num w:numId="939" w16cid:durableId="1313557100">
    <w:abstractNumId w:val="204"/>
  </w:num>
  <w:num w:numId="940" w16cid:durableId="1564101031">
    <w:abstractNumId w:val="938"/>
  </w:num>
  <w:num w:numId="941" w16cid:durableId="1617449554">
    <w:abstractNumId w:val="1790"/>
  </w:num>
  <w:num w:numId="942" w16cid:durableId="1537230626">
    <w:abstractNumId w:val="2030"/>
  </w:num>
  <w:num w:numId="943" w16cid:durableId="780031243">
    <w:abstractNumId w:val="485"/>
  </w:num>
  <w:num w:numId="944" w16cid:durableId="1114977039">
    <w:abstractNumId w:val="1836"/>
  </w:num>
  <w:num w:numId="945" w16cid:durableId="332727598">
    <w:abstractNumId w:val="724"/>
  </w:num>
  <w:num w:numId="946" w16cid:durableId="1415856798">
    <w:abstractNumId w:val="1582"/>
  </w:num>
  <w:num w:numId="947" w16cid:durableId="1853450265">
    <w:abstractNumId w:val="296"/>
  </w:num>
  <w:num w:numId="948" w16cid:durableId="1703289368">
    <w:abstractNumId w:val="906"/>
  </w:num>
  <w:num w:numId="949" w16cid:durableId="746418234">
    <w:abstractNumId w:val="2044"/>
  </w:num>
  <w:num w:numId="950" w16cid:durableId="430249105">
    <w:abstractNumId w:val="19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1" w16cid:durableId="1420829487">
    <w:abstractNumId w:val="1313"/>
  </w:num>
  <w:num w:numId="952" w16cid:durableId="61758098">
    <w:abstractNumId w:val="1743"/>
  </w:num>
  <w:num w:numId="953" w16cid:durableId="1709795441">
    <w:abstractNumId w:val="1091"/>
  </w:num>
  <w:num w:numId="954" w16cid:durableId="2038043514">
    <w:abstractNumId w:val="950"/>
  </w:num>
  <w:num w:numId="955" w16cid:durableId="1759863411">
    <w:abstractNumId w:val="844"/>
  </w:num>
  <w:num w:numId="956" w16cid:durableId="457533597">
    <w:abstractNumId w:val="1879"/>
  </w:num>
  <w:num w:numId="957" w16cid:durableId="370307278">
    <w:abstractNumId w:val="408"/>
  </w:num>
  <w:num w:numId="958" w16cid:durableId="1495031270">
    <w:abstractNumId w:val="1620"/>
  </w:num>
  <w:num w:numId="959" w16cid:durableId="110713108">
    <w:abstractNumId w:val="827"/>
  </w:num>
  <w:num w:numId="960" w16cid:durableId="771362806">
    <w:abstractNumId w:val="1958"/>
  </w:num>
  <w:num w:numId="961" w16cid:durableId="219902942">
    <w:abstractNumId w:val="253"/>
  </w:num>
  <w:num w:numId="962" w16cid:durableId="1359769013">
    <w:abstractNumId w:val="2083"/>
  </w:num>
  <w:num w:numId="963" w16cid:durableId="2104254748">
    <w:abstractNumId w:val="309"/>
  </w:num>
  <w:num w:numId="964" w16cid:durableId="1086998287">
    <w:abstractNumId w:val="1337"/>
  </w:num>
  <w:num w:numId="965" w16cid:durableId="1559973485">
    <w:abstractNumId w:val="151"/>
  </w:num>
  <w:num w:numId="966" w16cid:durableId="1927303380">
    <w:abstractNumId w:val="1734"/>
  </w:num>
  <w:num w:numId="967" w16cid:durableId="177493967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624"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68" w16cid:durableId="1602714974">
    <w:abstractNumId w:val="1445"/>
  </w:num>
  <w:num w:numId="969" w16cid:durableId="1227840582">
    <w:abstractNumId w:val="1261"/>
  </w:num>
  <w:num w:numId="970" w16cid:durableId="1124233641">
    <w:abstractNumId w:val="211"/>
  </w:num>
  <w:num w:numId="971" w16cid:durableId="529493863">
    <w:abstractNumId w:val="1391"/>
  </w:num>
  <w:num w:numId="972" w16cid:durableId="429933936">
    <w:abstractNumId w:val="651"/>
  </w:num>
  <w:num w:numId="973" w16cid:durableId="573009345">
    <w:abstractNumId w:val="435"/>
  </w:num>
  <w:num w:numId="974" w16cid:durableId="1983120232">
    <w:abstractNumId w:val="1020"/>
    <w:lvlOverride w:ilvl="0">
      <w:startOverride w:val="1"/>
    </w:lvlOverride>
  </w:num>
  <w:num w:numId="975" w16cid:durableId="517281279">
    <w:abstractNumId w:val="1153"/>
  </w:num>
  <w:num w:numId="976" w16cid:durableId="2081630996">
    <w:abstractNumId w:val="1970"/>
  </w:num>
  <w:num w:numId="977" w16cid:durableId="1592810494">
    <w:abstractNumId w:val="320"/>
  </w:num>
  <w:num w:numId="978" w16cid:durableId="1907298333">
    <w:abstractNumId w:val="1553"/>
  </w:num>
  <w:num w:numId="979" w16cid:durableId="1755281916">
    <w:abstractNumId w:val="1812"/>
  </w:num>
  <w:num w:numId="980" w16cid:durableId="174732516">
    <w:abstractNumId w:val="1770"/>
  </w:num>
  <w:num w:numId="981" w16cid:durableId="1031497058">
    <w:abstractNumId w:val="1040"/>
  </w:num>
  <w:num w:numId="982" w16cid:durableId="676536458">
    <w:abstractNumId w:val="232"/>
  </w:num>
  <w:num w:numId="983" w16cid:durableId="360712715">
    <w:abstractNumId w:val="1600"/>
  </w:num>
  <w:num w:numId="984" w16cid:durableId="1760902023">
    <w:abstractNumId w:val="1585"/>
  </w:num>
  <w:num w:numId="985" w16cid:durableId="1674605655">
    <w:abstractNumId w:val="105"/>
  </w:num>
  <w:num w:numId="986" w16cid:durableId="228881331">
    <w:abstractNumId w:val="1075"/>
  </w:num>
  <w:num w:numId="987" w16cid:durableId="1931767115">
    <w:abstractNumId w:val="1250"/>
  </w:num>
  <w:num w:numId="988" w16cid:durableId="659239345">
    <w:abstractNumId w:val="768"/>
  </w:num>
  <w:num w:numId="989" w16cid:durableId="85200774">
    <w:abstractNumId w:val="343"/>
  </w:num>
  <w:num w:numId="990" w16cid:durableId="1076973831">
    <w:abstractNumId w:val="1758"/>
  </w:num>
  <w:num w:numId="991" w16cid:durableId="1100681227">
    <w:abstractNumId w:val="655"/>
  </w:num>
  <w:num w:numId="992" w16cid:durableId="773981404">
    <w:abstractNumId w:val="1050"/>
  </w:num>
  <w:num w:numId="993" w16cid:durableId="433210590">
    <w:abstractNumId w:val="2028"/>
  </w:num>
  <w:num w:numId="994" w16cid:durableId="991368503">
    <w:abstractNumId w:val="18"/>
  </w:num>
  <w:num w:numId="995" w16cid:durableId="501508570">
    <w:abstractNumId w:val="706"/>
  </w:num>
  <w:num w:numId="996" w16cid:durableId="222833411">
    <w:abstractNumId w:val="1559"/>
  </w:num>
  <w:num w:numId="997" w16cid:durableId="1603225281">
    <w:abstractNumId w:val="1689"/>
  </w:num>
  <w:num w:numId="998" w16cid:durableId="573007331">
    <w:abstractNumId w:val="1529"/>
  </w:num>
  <w:num w:numId="999" w16cid:durableId="226500028">
    <w:abstractNumId w:val="1297"/>
  </w:num>
  <w:num w:numId="1000" w16cid:durableId="1525556474">
    <w:abstractNumId w:val="1424"/>
  </w:num>
  <w:num w:numId="1001" w16cid:durableId="1099302559">
    <w:abstractNumId w:val="169"/>
  </w:num>
  <w:num w:numId="1002" w16cid:durableId="684477220">
    <w:abstractNumId w:val="1710"/>
  </w:num>
  <w:num w:numId="1003" w16cid:durableId="1474366818">
    <w:abstractNumId w:val="25"/>
  </w:num>
  <w:num w:numId="1004" w16cid:durableId="325205337">
    <w:abstractNumId w:val="305"/>
  </w:num>
  <w:num w:numId="1005" w16cid:durableId="1329678641">
    <w:abstractNumId w:val="1940"/>
  </w:num>
  <w:num w:numId="1006" w16cid:durableId="585968118">
    <w:abstractNumId w:val="54"/>
  </w:num>
  <w:num w:numId="1007" w16cid:durableId="218639040">
    <w:abstractNumId w:val="783"/>
  </w:num>
  <w:num w:numId="1008" w16cid:durableId="1208447447">
    <w:abstractNumId w:val="2062"/>
  </w:num>
  <w:num w:numId="1009" w16cid:durableId="245502861">
    <w:abstractNumId w:val="1327"/>
  </w:num>
  <w:num w:numId="1010" w16cid:durableId="1301105893">
    <w:abstractNumId w:val="883"/>
  </w:num>
  <w:num w:numId="1011" w16cid:durableId="928387645">
    <w:abstractNumId w:val="1543"/>
  </w:num>
  <w:num w:numId="1012" w16cid:durableId="1721201541">
    <w:abstractNumId w:val="24"/>
  </w:num>
  <w:num w:numId="1013" w16cid:durableId="2091462123">
    <w:abstractNumId w:val="1804"/>
  </w:num>
  <w:num w:numId="1014" w16cid:durableId="105677608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15" w16cid:durableId="1190218826">
    <w:abstractNumId w:val="166"/>
  </w:num>
  <w:num w:numId="1016" w16cid:durableId="175659440">
    <w:abstractNumId w:val="1161"/>
  </w:num>
  <w:num w:numId="1017" w16cid:durableId="1906212089">
    <w:abstractNumId w:val="39"/>
  </w:num>
  <w:num w:numId="1018" w16cid:durableId="495196260">
    <w:abstractNumId w:val="807"/>
  </w:num>
  <w:num w:numId="1019" w16cid:durableId="1770392683">
    <w:abstractNumId w:val="1395"/>
  </w:num>
  <w:num w:numId="1020" w16cid:durableId="92482860">
    <w:abstractNumId w:val="415"/>
  </w:num>
  <w:num w:numId="1021" w16cid:durableId="954755965">
    <w:abstractNumId w:val="1305"/>
  </w:num>
  <w:num w:numId="1022" w16cid:durableId="1786925389">
    <w:abstractNumId w:val="1446"/>
  </w:num>
  <w:num w:numId="1023" w16cid:durableId="1207134108">
    <w:abstractNumId w:val="822"/>
  </w:num>
  <w:num w:numId="1024" w16cid:durableId="428622749">
    <w:abstractNumId w:val="299"/>
  </w:num>
  <w:num w:numId="1025" w16cid:durableId="817961528">
    <w:abstractNumId w:val="219"/>
  </w:num>
  <w:num w:numId="1026" w16cid:durableId="77676409">
    <w:abstractNumId w:val="313"/>
  </w:num>
  <w:num w:numId="1027" w16cid:durableId="1482964733">
    <w:abstractNumId w:val="531"/>
  </w:num>
  <w:num w:numId="1028" w16cid:durableId="556816910">
    <w:abstractNumId w:val="23"/>
  </w:num>
  <w:num w:numId="1029" w16cid:durableId="99685029">
    <w:abstractNumId w:val="1899"/>
  </w:num>
  <w:num w:numId="1030" w16cid:durableId="2093771945">
    <w:abstractNumId w:val="270"/>
  </w:num>
  <w:num w:numId="1031" w16cid:durableId="1565722147">
    <w:abstractNumId w:val="1366"/>
  </w:num>
  <w:num w:numId="1032" w16cid:durableId="308940953">
    <w:abstractNumId w:val="1158"/>
  </w:num>
  <w:num w:numId="1033" w16cid:durableId="1659384026">
    <w:abstractNumId w:val="1019"/>
  </w:num>
  <w:num w:numId="1034" w16cid:durableId="1310551730">
    <w:abstractNumId w:val="271"/>
  </w:num>
  <w:num w:numId="1035" w16cid:durableId="5639685">
    <w:abstractNumId w:val="1279"/>
  </w:num>
  <w:num w:numId="1036" w16cid:durableId="22946276">
    <w:abstractNumId w:val="1435"/>
  </w:num>
  <w:num w:numId="1037" w16cid:durableId="1317565468">
    <w:abstractNumId w:val="314"/>
  </w:num>
  <w:num w:numId="1038" w16cid:durableId="737243236">
    <w:abstractNumId w:val="1000"/>
  </w:num>
  <w:num w:numId="1039" w16cid:durableId="70855518">
    <w:abstractNumId w:val="393"/>
  </w:num>
  <w:num w:numId="1040" w16cid:durableId="2048526786">
    <w:abstractNumId w:val="664"/>
  </w:num>
  <w:num w:numId="1041" w16cid:durableId="95636557">
    <w:abstractNumId w:val="348"/>
  </w:num>
  <w:num w:numId="1042" w16cid:durableId="2109502448">
    <w:abstractNumId w:val="1554"/>
  </w:num>
  <w:num w:numId="1043" w16cid:durableId="413211006">
    <w:abstractNumId w:val="306"/>
  </w:num>
  <w:num w:numId="1044" w16cid:durableId="590967352">
    <w:abstractNumId w:val="1209"/>
  </w:num>
  <w:num w:numId="1045" w16cid:durableId="386026024">
    <w:abstractNumId w:val="1569"/>
  </w:num>
  <w:num w:numId="1046" w16cid:durableId="381833551">
    <w:abstractNumId w:val="396"/>
  </w:num>
  <w:num w:numId="1047" w16cid:durableId="2097089221">
    <w:abstractNumId w:val="1338"/>
  </w:num>
  <w:num w:numId="1048" w16cid:durableId="1489443636">
    <w:abstractNumId w:val="583"/>
  </w:num>
  <w:num w:numId="1049" w16cid:durableId="1286039996">
    <w:abstractNumId w:val="79"/>
  </w:num>
  <w:num w:numId="1050" w16cid:durableId="694114419">
    <w:abstractNumId w:val="726"/>
  </w:num>
  <w:num w:numId="1051" w16cid:durableId="49812163">
    <w:abstractNumId w:val="1368"/>
  </w:num>
  <w:num w:numId="1052" w16cid:durableId="1829242848">
    <w:abstractNumId w:val="1801"/>
  </w:num>
  <w:num w:numId="1053" w16cid:durableId="1099645949">
    <w:abstractNumId w:val="716"/>
  </w:num>
  <w:num w:numId="1054" w16cid:durableId="1890721332">
    <w:abstractNumId w:val="561"/>
  </w:num>
  <w:num w:numId="1055" w16cid:durableId="1787652503">
    <w:abstractNumId w:val="1152"/>
  </w:num>
  <w:num w:numId="1056" w16cid:durableId="613944948">
    <w:abstractNumId w:val="660"/>
  </w:num>
  <w:num w:numId="1057" w16cid:durableId="468672409">
    <w:abstractNumId w:val="1807"/>
  </w:num>
  <w:num w:numId="1058" w16cid:durableId="1278290859">
    <w:abstractNumId w:val="632"/>
  </w:num>
  <w:num w:numId="1059" w16cid:durableId="35810883">
    <w:abstractNumId w:val="1220"/>
  </w:num>
  <w:num w:numId="1060" w16cid:durableId="1516194356">
    <w:abstractNumId w:val="2"/>
  </w:num>
  <w:num w:numId="1061" w16cid:durableId="2057659103">
    <w:abstractNumId w:val="2005"/>
  </w:num>
  <w:num w:numId="1062" w16cid:durableId="24623526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63" w16cid:durableId="622465660">
    <w:abstractNumId w:val="1635"/>
  </w:num>
  <w:num w:numId="1064" w16cid:durableId="1212762469">
    <w:abstractNumId w:val="1839"/>
  </w:num>
  <w:num w:numId="1065" w16cid:durableId="2127457276">
    <w:abstractNumId w:val="942"/>
  </w:num>
  <w:num w:numId="1066" w16cid:durableId="1821648369">
    <w:abstractNumId w:val="1668"/>
  </w:num>
  <w:num w:numId="1067" w16cid:durableId="1069378220">
    <w:abstractNumId w:val="66"/>
  </w:num>
  <w:num w:numId="1068" w16cid:durableId="313602344">
    <w:abstractNumId w:val="1444"/>
  </w:num>
  <w:num w:numId="1069" w16cid:durableId="143860377">
    <w:abstractNumId w:val="1213"/>
  </w:num>
  <w:num w:numId="1070" w16cid:durableId="1921987089">
    <w:abstractNumId w:val="1656"/>
  </w:num>
  <w:num w:numId="1071" w16cid:durableId="2097939230">
    <w:abstractNumId w:val="856"/>
  </w:num>
  <w:num w:numId="1072" w16cid:durableId="895895388">
    <w:abstractNumId w:val="650"/>
  </w:num>
  <w:num w:numId="1073" w16cid:durableId="1223104472">
    <w:abstractNumId w:val="410"/>
  </w:num>
  <w:num w:numId="1074" w16cid:durableId="1925992315">
    <w:abstractNumId w:val="1714"/>
  </w:num>
  <w:num w:numId="1075" w16cid:durableId="1993365601">
    <w:abstractNumId w:val="35"/>
  </w:num>
  <w:num w:numId="1076" w16cid:durableId="1398358879">
    <w:abstractNumId w:val="751"/>
  </w:num>
  <w:num w:numId="1077" w16cid:durableId="1279724946">
    <w:abstractNumId w:val="139"/>
  </w:num>
  <w:num w:numId="1078" w16cid:durableId="1170103604">
    <w:abstractNumId w:val="1716"/>
  </w:num>
  <w:num w:numId="1079" w16cid:durableId="1861889890">
    <w:abstractNumId w:val="919"/>
  </w:num>
  <w:num w:numId="1080" w16cid:durableId="2114280912">
    <w:abstractNumId w:val="1174"/>
  </w:num>
  <w:num w:numId="1081" w16cid:durableId="1081563392">
    <w:abstractNumId w:val="1442"/>
  </w:num>
  <w:num w:numId="1082" w16cid:durableId="365326889">
    <w:abstractNumId w:val="1455"/>
  </w:num>
  <w:num w:numId="1083" w16cid:durableId="1648433518">
    <w:abstractNumId w:val="1629"/>
  </w:num>
  <w:num w:numId="1084" w16cid:durableId="1154417416">
    <w:abstractNumId w:val="1093"/>
  </w:num>
  <w:num w:numId="1085" w16cid:durableId="199364312">
    <w:abstractNumId w:val="116"/>
  </w:num>
  <w:num w:numId="1086" w16cid:durableId="854730682">
    <w:abstractNumId w:val="1736"/>
  </w:num>
  <w:num w:numId="1087" w16cid:durableId="1318418867">
    <w:abstractNumId w:val="1636"/>
  </w:num>
  <w:num w:numId="1088" w16cid:durableId="576940665">
    <w:abstractNumId w:val="1017"/>
  </w:num>
  <w:num w:numId="1089" w16cid:durableId="1614634893">
    <w:abstractNumId w:val="1124"/>
  </w:num>
  <w:num w:numId="1090" w16cid:durableId="1898737649">
    <w:abstractNumId w:val="505"/>
  </w:num>
  <w:num w:numId="1091" w16cid:durableId="817767456">
    <w:abstractNumId w:val="1615"/>
  </w:num>
  <w:num w:numId="1092" w16cid:durableId="173035982">
    <w:abstractNumId w:val="518"/>
  </w:num>
  <w:num w:numId="1093" w16cid:durableId="552085805">
    <w:abstractNumId w:val="1423"/>
  </w:num>
  <w:num w:numId="1094" w16cid:durableId="1302227545">
    <w:abstractNumId w:val="1251"/>
  </w:num>
  <w:num w:numId="1095" w16cid:durableId="380401333">
    <w:abstractNumId w:val="1872"/>
  </w:num>
  <w:num w:numId="1096" w16cid:durableId="1255017518">
    <w:abstractNumId w:val="1941"/>
  </w:num>
  <w:num w:numId="1097" w16cid:durableId="2070765866">
    <w:abstractNumId w:val="164"/>
  </w:num>
  <w:num w:numId="1098" w16cid:durableId="1475373741">
    <w:abstractNumId w:val="359"/>
  </w:num>
  <w:num w:numId="1099" w16cid:durableId="1301109564">
    <w:abstractNumId w:val="1590"/>
  </w:num>
  <w:num w:numId="1100" w16cid:durableId="1564296727">
    <w:abstractNumId w:val="42"/>
  </w:num>
  <w:num w:numId="1101" w16cid:durableId="357238274">
    <w:abstractNumId w:val="1535"/>
  </w:num>
  <w:num w:numId="1102" w16cid:durableId="603461478">
    <w:abstractNumId w:val="1874"/>
  </w:num>
  <w:num w:numId="1103" w16cid:durableId="1763796216">
    <w:abstractNumId w:val="1478"/>
  </w:num>
  <w:num w:numId="1104" w16cid:durableId="1106461668">
    <w:abstractNumId w:val="1826"/>
  </w:num>
  <w:num w:numId="1105" w16cid:durableId="1196044255">
    <w:abstractNumId w:val="1116"/>
  </w:num>
  <w:num w:numId="1106" w16cid:durableId="864514787">
    <w:abstractNumId w:val="82"/>
  </w:num>
  <w:num w:numId="1107" w16cid:durableId="973099670">
    <w:abstractNumId w:val="200"/>
  </w:num>
  <w:num w:numId="1108" w16cid:durableId="192460651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09" w16cid:durableId="491481959">
    <w:abstractNumId w:val="1796"/>
  </w:num>
  <w:num w:numId="1110" w16cid:durableId="321929312">
    <w:abstractNumId w:val="1255"/>
  </w:num>
  <w:num w:numId="1111" w16cid:durableId="1539590889">
    <w:abstractNumId w:val="1493"/>
  </w:num>
  <w:num w:numId="1112" w16cid:durableId="175078638">
    <w:abstractNumId w:val="1385"/>
  </w:num>
  <w:num w:numId="1113" w16cid:durableId="431048946">
    <w:abstractNumId w:val="235"/>
  </w:num>
  <w:num w:numId="1114" w16cid:durableId="1056661254">
    <w:abstractNumId w:val="1421"/>
  </w:num>
  <w:num w:numId="1115" w16cid:durableId="1029648881">
    <w:abstractNumId w:val="1490"/>
  </w:num>
  <w:num w:numId="1116" w16cid:durableId="355737117">
    <w:abstractNumId w:val="1506"/>
  </w:num>
  <w:num w:numId="1117" w16cid:durableId="1869760397">
    <w:abstractNumId w:val="866"/>
  </w:num>
  <w:num w:numId="1118" w16cid:durableId="929506828">
    <w:abstractNumId w:val="474"/>
  </w:num>
  <w:num w:numId="1119" w16cid:durableId="1641767100">
    <w:abstractNumId w:val="2016"/>
  </w:num>
  <w:num w:numId="1120" w16cid:durableId="1630549299">
    <w:abstractNumId w:val="1750"/>
  </w:num>
  <w:num w:numId="1121" w16cid:durableId="867908873">
    <w:abstractNumId w:val="244"/>
  </w:num>
  <w:num w:numId="1122" w16cid:durableId="1139960365">
    <w:abstractNumId w:val="228"/>
  </w:num>
  <w:num w:numId="1123" w16cid:durableId="429816720">
    <w:abstractNumId w:val="1927"/>
  </w:num>
  <w:num w:numId="1124" w16cid:durableId="307368798">
    <w:abstractNumId w:val="1648"/>
  </w:num>
  <w:num w:numId="1125" w16cid:durableId="1053387278">
    <w:abstractNumId w:val="357"/>
  </w:num>
  <w:num w:numId="1126" w16cid:durableId="1530610316">
    <w:abstractNumId w:val="1179"/>
  </w:num>
  <w:num w:numId="1127" w16cid:durableId="916286941">
    <w:abstractNumId w:val="948"/>
  </w:num>
  <w:num w:numId="1128" w16cid:durableId="209921124">
    <w:abstractNumId w:val="495"/>
  </w:num>
  <w:num w:numId="1129" w16cid:durableId="1185284113">
    <w:abstractNumId w:val="725"/>
  </w:num>
  <w:num w:numId="1130" w16cid:durableId="685667637">
    <w:abstractNumId w:val="402"/>
  </w:num>
  <w:num w:numId="1131" w16cid:durableId="1164052432">
    <w:abstractNumId w:val="815"/>
  </w:num>
  <w:num w:numId="1132" w16cid:durableId="1763186991">
    <w:abstractNumId w:val="624"/>
  </w:num>
  <w:num w:numId="1133" w16cid:durableId="1559441843">
    <w:abstractNumId w:val="1545"/>
  </w:num>
  <w:num w:numId="1134" w16cid:durableId="1762287867">
    <w:abstractNumId w:val="440"/>
  </w:num>
  <w:num w:numId="1135" w16cid:durableId="1486970118">
    <w:abstractNumId w:val="1280"/>
  </w:num>
  <w:num w:numId="1136" w16cid:durableId="795566363">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137" w16cid:durableId="1805393483">
    <w:abstractNumId w:val="1850"/>
  </w:num>
  <w:num w:numId="1138" w16cid:durableId="1367440837">
    <w:abstractNumId w:val="62"/>
  </w:num>
  <w:num w:numId="1139" w16cid:durableId="1394082919">
    <w:abstractNumId w:val="1234"/>
  </w:num>
  <w:num w:numId="1140" w16cid:durableId="629481145">
    <w:abstractNumId w:val="946"/>
  </w:num>
  <w:num w:numId="1141" w16cid:durableId="1348678161">
    <w:abstractNumId w:val="1855"/>
  </w:num>
  <w:num w:numId="1142" w16cid:durableId="1856649579">
    <w:abstractNumId w:val="841"/>
  </w:num>
  <w:num w:numId="1143" w16cid:durableId="174617068">
    <w:abstractNumId w:val="2063"/>
  </w:num>
  <w:num w:numId="1144" w16cid:durableId="1258832804">
    <w:abstractNumId w:val="1417"/>
  </w:num>
  <w:num w:numId="1145" w16cid:durableId="534543191">
    <w:abstractNumId w:val="1647"/>
  </w:num>
  <w:num w:numId="1146" w16cid:durableId="59250386">
    <w:abstractNumId w:val="1081"/>
  </w:num>
  <w:num w:numId="1147" w16cid:durableId="798306065">
    <w:abstractNumId w:val="590"/>
  </w:num>
  <w:num w:numId="1148" w16cid:durableId="1338921592">
    <w:abstractNumId w:val="60"/>
  </w:num>
  <w:num w:numId="1149" w16cid:durableId="52393085">
    <w:abstractNumId w:val="823"/>
  </w:num>
  <w:num w:numId="1150" w16cid:durableId="1059286826">
    <w:abstractNumId w:val="736"/>
  </w:num>
  <w:num w:numId="1151" w16cid:durableId="1982614976">
    <w:abstractNumId w:val="1528"/>
  </w:num>
  <w:num w:numId="1152" w16cid:durableId="178854602">
    <w:abstractNumId w:val="1752"/>
  </w:num>
  <w:num w:numId="1153" w16cid:durableId="1960842151">
    <w:abstractNumId w:val="1094"/>
  </w:num>
  <w:num w:numId="1154" w16cid:durableId="620918996">
    <w:abstractNumId w:val="1317"/>
  </w:num>
  <w:num w:numId="1155" w16cid:durableId="840390518">
    <w:abstractNumId w:val="287"/>
  </w:num>
  <w:num w:numId="1156" w16cid:durableId="180512814">
    <w:abstractNumId w:val="14"/>
  </w:num>
  <w:num w:numId="1157" w16cid:durableId="126053771">
    <w:abstractNumId w:val="1593"/>
  </w:num>
  <w:num w:numId="1158" w16cid:durableId="972904670">
    <w:abstractNumId w:val="83"/>
  </w:num>
  <w:num w:numId="1159" w16cid:durableId="401493132">
    <w:abstractNumId w:val="1054"/>
  </w:num>
  <w:num w:numId="1160" w16cid:durableId="1619607796">
    <w:abstractNumId w:val="526"/>
  </w:num>
  <w:num w:numId="1161" w16cid:durableId="439420171">
    <w:abstractNumId w:val="1503"/>
  </w:num>
  <w:num w:numId="1162" w16cid:durableId="651100539">
    <w:abstractNumId w:val="56"/>
  </w:num>
  <w:num w:numId="1163" w16cid:durableId="2017996056">
    <w:abstractNumId w:val="400"/>
  </w:num>
  <w:num w:numId="1164" w16cid:durableId="479621206">
    <w:abstractNumId w:val="1008"/>
  </w:num>
  <w:num w:numId="1165" w16cid:durableId="1711344187">
    <w:abstractNumId w:val="700"/>
  </w:num>
  <w:num w:numId="1166" w16cid:durableId="1033310979">
    <w:abstractNumId w:val="362"/>
  </w:num>
  <w:num w:numId="1167" w16cid:durableId="2135637448">
    <w:abstractNumId w:val="114"/>
  </w:num>
  <w:num w:numId="1168" w16cid:durableId="1587879260">
    <w:abstractNumId w:val="209"/>
  </w:num>
  <w:num w:numId="1169" w16cid:durableId="2074304333">
    <w:abstractNumId w:val="2033"/>
  </w:num>
  <w:num w:numId="1170" w16cid:durableId="1220097888">
    <w:abstractNumId w:val="1806"/>
  </w:num>
  <w:num w:numId="1171" w16cid:durableId="1930117148">
    <w:abstractNumId w:val="1020"/>
    <w:lvlOverride w:ilvl="0">
      <w:startOverride w:val="1"/>
    </w:lvlOverride>
  </w:num>
  <w:num w:numId="1172" w16cid:durableId="815607685">
    <w:abstractNumId w:val="607"/>
  </w:num>
  <w:num w:numId="1173" w16cid:durableId="168579045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74" w16cid:durableId="1778254516">
    <w:abstractNumId w:val="1524"/>
  </w:num>
  <w:num w:numId="1175" w16cid:durableId="1725904063">
    <w:abstractNumId w:val="122"/>
  </w:num>
  <w:num w:numId="1176" w16cid:durableId="1894003438">
    <w:abstractNumId w:val="1020"/>
    <w:lvlOverride w:ilvl="0">
      <w:startOverride w:val="1"/>
    </w:lvlOverride>
  </w:num>
  <w:num w:numId="1177" w16cid:durableId="1705322714">
    <w:abstractNumId w:val="1072"/>
  </w:num>
  <w:num w:numId="1178" w16cid:durableId="1736007541">
    <w:abstractNumId w:val="1268"/>
  </w:num>
  <w:num w:numId="1179" w16cid:durableId="1300259693">
    <w:abstractNumId w:val="125"/>
  </w:num>
  <w:num w:numId="1180" w16cid:durableId="289945873">
    <w:abstractNumId w:val="859"/>
  </w:num>
  <w:num w:numId="1181" w16cid:durableId="95756471">
    <w:abstractNumId w:val="781"/>
  </w:num>
  <w:num w:numId="1182" w16cid:durableId="1276332077">
    <w:abstractNumId w:val="1502"/>
  </w:num>
  <w:num w:numId="1183" w16cid:durableId="520358867">
    <w:abstractNumId w:val="900"/>
  </w:num>
  <w:num w:numId="1184" w16cid:durableId="1161846022">
    <w:abstractNumId w:val="29"/>
  </w:num>
  <w:num w:numId="1185" w16cid:durableId="20475398">
    <w:abstractNumId w:val="1342"/>
  </w:num>
  <w:num w:numId="1186" w16cid:durableId="888034916">
    <w:abstractNumId w:val="1866"/>
  </w:num>
  <w:num w:numId="1187" w16cid:durableId="2022970217">
    <w:abstractNumId w:val="1191"/>
  </w:num>
  <w:num w:numId="1188" w16cid:durableId="1215774958">
    <w:abstractNumId w:val="867"/>
  </w:num>
  <w:num w:numId="1189" w16cid:durableId="505828921">
    <w:abstractNumId w:val="146"/>
  </w:num>
  <w:num w:numId="1190" w16cid:durableId="439420544">
    <w:abstractNumId w:val="1641"/>
  </w:num>
  <w:num w:numId="1191" w16cid:durableId="86199654">
    <w:abstractNumId w:val="462"/>
  </w:num>
  <w:num w:numId="1192" w16cid:durableId="2072272029">
    <w:abstractNumId w:val="600"/>
  </w:num>
  <w:num w:numId="1193" w16cid:durableId="804274246">
    <w:abstractNumId w:val="2058"/>
  </w:num>
  <w:num w:numId="1194" w16cid:durableId="2077193968">
    <w:abstractNumId w:val="1102"/>
  </w:num>
  <w:num w:numId="1195" w16cid:durableId="813837316">
    <w:abstractNumId w:val="339"/>
  </w:num>
  <w:num w:numId="1196" w16cid:durableId="1209100936">
    <w:abstractNumId w:val="537"/>
  </w:num>
  <w:num w:numId="1197" w16cid:durableId="1136096058">
    <w:abstractNumId w:val="947"/>
  </w:num>
  <w:num w:numId="1198" w16cid:durableId="1067144856">
    <w:abstractNumId w:val="566"/>
  </w:num>
  <w:num w:numId="1199" w16cid:durableId="1019818308">
    <w:abstractNumId w:val="968"/>
  </w:num>
  <w:num w:numId="1200" w16cid:durableId="755512853">
    <w:abstractNumId w:val="286"/>
  </w:num>
  <w:num w:numId="1201" w16cid:durableId="2016767381">
    <w:abstractNumId w:val="275"/>
  </w:num>
  <w:num w:numId="1202" w16cid:durableId="820390969">
    <w:abstractNumId w:val="1148"/>
  </w:num>
  <w:num w:numId="1203" w16cid:durableId="1026830454">
    <w:abstractNumId w:val="1728"/>
  </w:num>
  <w:num w:numId="1204" w16cid:durableId="1703163384">
    <w:abstractNumId w:val="1270"/>
  </w:num>
  <w:num w:numId="1205" w16cid:durableId="666857927">
    <w:abstractNumId w:val="1625"/>
  </w:num>
  <w:num w:numId="1206" w16cid:durableId="819468581">
    <w:abstractNumId w:val="1498"/>
  </w:num>
  <w:num w:numId="1207" w16cid:durableId="1325669680">
    <w:abstractNumId w:val="463"/>
  </w:num>
  <w:num w:numId="1208" w16cid:durableId="1625965928">
    <w:abstractNumId w:val="1606"/>
  </w:num>
  <w:num w:numId="1209" w16cid:durableId="1665204339">
    <w:abstractNumId w:val="1757"/>
  </w:num>
  <w:num w:numId="1210" w16cid:durableId="2053263055">
    <w:abstractNumId w:val="1388"/>
  </w:num>
  <w:num w:numId="1211" w16cid:durableId="622733433">
    <w:abstractNumId w:val="1723"/>
  </w:num>
  <w:num w:numId="1212" w16cid:durableId="1828745736">
    <w:abstractNumId w:val="110"/>
  </w:num>
  <w:num w:numId="1213" w16cid:durableId="1636520676">
    <w:abstractNumId w:val="1579"/>
  </w:num>
  <w:num w:numId="1214" w16cid:durableId="1194266130">
    <w:abstractNumId w:val="1253"/>
  </w:num>
  <w:num w:numId="1215" w16cid:durableId="1859926059">
    <w:abstractNumId w:val="1693"/>
  </w:num>
  <w:num w:numId="1216" w16cid:durableId="421873181">
    <w:abstractNumId w:val="630"/>
  </w:num>
  <w:num w:numId="1217" w16cid:durableId="30232444">
    <w:abstractNumId w:val="1581"/>
  </w:num>
  <w:num w:numId="1218" w16cid:durableId="2104300968">
    <w:abstractNumId w:val="107"/>
  </w:num>
  <w:num w:numId="1219" w16cid:durableId="1952468145">
    <w:abstractNumId w:val="850"/>
  </w:num>
  <w:num w:numId="1220" w16cid:durableId="36706957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221" w16cid:durableId="1326862578">
    <w:abstractNumId w:val="128"/>
  </w:num>
  <w:num w:numId="1222" w16cid:durableId="281154731">
    <w:abstractNumId w:val="2011"/>
  </w:num>
  <w:num w:numId="1223" w16cid:durableId="73204307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224" w16cid:durableId="1713649116">
    <w:abstractNumId w:val="142"/>
  </w:num>
  <w:num w:numId="1225" w16cid:durableId="1942880864">
    <w:abstractNumId w:val="1930"/>
  </w:num>
  <w:num w:numId="1226" w16cid:durableId="492258369">
    <w:abstractNumId w:val="1020"/>
    <w:lvlOverride w:ilvl="0">
      <w:startOverride w:val="1"/>
    </w:lvlOverride>
  </w:num>
  <w:num w:numId="1227" w16cid:durableId="92750390">
    <w:abstractNumId w:val="1069"/>
  </w:num>
  <w:num w:numId="1228" w16cid:durableId="1152061948">
    <w:abstractNumId w:val="1020"/>
    <w:lvlOverride w:ilvl="0">
      <w:startOverride w:val="1"/>
    </w:lvlOverride>
  </w:num>
  <w:num w:numId="1229" w16cid:durableId="1582564630">
    <w:abstractNumId w:val="617"/>
  </w:num>
  <w:num w:numId="1230" w16cid:durableId="1234586729">
    <w:abstractNumId w:val="288"/>
  </w:num>
  <w:num w:numId="1231" w16cid:durableId="460422988">
    <w:abstractNumId w:val="1666"/>
  </w:num>
  <w:num w:numId="1232" w16cid:durableId="1748502251">
    <w:abstractNumId w:val="1660"/>
  </w:num>
  <w:num w:numId="1233" w16cid:durableId="474954101">
    <w:abstractNumId w:val="1047"/>
  </w:num>
  <w:num w:numId="1234" w16cid:durableId="1878661034">
    <w:abstractNumId w:val="1558"/>
  </w:num>
  <w:num w:numId="1235" w16cid:durableId="458570639">
    <w:abstractNumId w:val="398"/>
  </w:num>
  <w:num w:numId="1236" w16cid:durableId="602538242">
    <w:abstractNumId w:val="542"/>
  </w:num>
  <w:num w:numId="1237" w16cid:durableId="1717587922">
    <w:abstractNumId w:val="1788"/>
  </w:num>
  <w:num w:numId="1238" w16cid:durableId="1998921066">
    <w:abstractNumId w:val="319"/>
  </w:num>
  <w:num w:numId="1239" w16cid:durableId="725493966">
    <w:abstractNumId w:val="1989"/>
  </w:num>
  <w:num w:numId="1240" w16cid:durableId="296028314">
    <w:abstractNumId w:val="1918"/>
  </w:num>
  <w:num w:numId="1241" w16cid:durableId="804349864">
    <w:abstractNumId w:val="642"/>
  </w:num>
  <w:num w:numId="1242" w16cid:durableId="1432628225">
    <w:abstractNumId w:val="242"/>
  </w:num>
  <w:num w:numId="1243" w16cid:durableId="1899316838">
    <w:abstractNumId w:val="1020"/>
    <w:lvlOverride w:ilvl="0">
      <w:startOverride w:val="1"/>
    </w:lvlOverride>
  </w:num>
  <w:num w:numId="1244" w16cid:durableId="906771253">
    <w:abstractNumId w:val="1541"/>
  </w:num>
  <w:num w:numId="1245" w16cid:durableId="2078674015">
    <w:abstractNumId w:val="1020"/>
    <w:lvlOverride w:ilvl="0">
      <w:startOverride w:val="1"/>
    </w:lvlOverride>
  </w:num>
  <w:num w:numId="1246" w16cid:durableId="175312749">
    <w:abstractNumId w:val="770"/>
  </w:num>
  <w:num w:numId="1247" w16cid:durableId="1863278837">
    <w:abstractNumId w:val="2070"/>
  </w:num>
  <w:num w:numId="1248" w16cid:durableId="1428847598">
    <w:abstractNumId w:val="375"/>
  </w:num>
  <w:num w:numId="1249" w16cid:durableId="450439694">
    <w:abstractNumId w:val="1167"/>
  </w:num>
  <w:num w:numId="1250" w16cid:durableId="64650092">
    <w:abstractNumId w:val="167"/>
  </w:num>
  <w:num w:numId="1251" w16cid:durableId="634287677">
    <w:abstractNumId w:val="1719"/>
  </w:num>
  <w:num w:numId="1252" w16cid:durableId="1493335352">
    <w:abstractNumId w:val="433"/>
  </w:num>
  <w:num w:numId="1253" w16cid:durableId="442383097">
    <w:abstractNumId w:val="976"/>
  </w:num>
  <w:num w:numId="1254" w16cid:durableId="743067419">
    <w:abstractNumId w:val="1020"/>
    <w:lvlOverride w:ilvl="0">
      <w:startOverride w:val="1"/>
    </w:lvlOverride>
  </w:num>
  <w:num w:numId="1255" w16cid:durableId="1290937241">
    <w:abstractNumId w:val="1335"/>
  </w:num>
  <w:num w:numId="1256" w16cid:durableId="1433353769">
    <w:abstractNumId w:val="1068"/>
  </w:num>
  <w:num w:numId="1257" w16cid:durableId="1834949953">
    <w:abstractNumId w:val="2073"/>
  </w:num>
  <w:num w:numId="1258" w16cid:durableId="1964380996">
    <w:abstractNumId w:val="1254"/>
  </w:num>
  <w:num w:numId="1259" w16cid:durableId="1507554571">
    <w:abstractNumId w:val="394"/>
  </w:num>
  <w:num w:numId="1260" w16cid:durableId="2128430386">
    <w:abstractNumId w:val="2018"/>
  </w:num>
  <w:num w:numId="1261" w16cid:durableId="1158040091">
    <w:abstractNumId w:val="729"/>
  </w:num>
  <w:num w:numId="1262" w16cid:durableId="691221443">
    <w:abstractNumId w:val="1450"/>
  </w:num>
  <w:num w:numId="1263" w16cid:durableId="1791588513">
    <w:abstractNumId w:val="821"/>
  </w:num>
  <w:num w:numId="1264" w16cid:durableId="260139518">
    <w:abstractNumId w:val="1092"/>
  </w:num>
  <w:num w:numId="1265" w16cid:durableId="2017223484">
    <w:abstractNumId w:val="2014"/>
  </w:num>
  <w:num w:numId="1266" w16cid:durableId="1216162953">
    <w:abstractNumId w:val="1051"/>
  </w:num>
  <w:num w:numId="1267" w16cid:durableId="1069111680">
    <w:abstractNumId w:val="570"/>
  </w:num>
  <w:num w:numId="1268" w16cid:durableId="1164860988">
    <w:abstractNumId w:val="1730"/>
  </w:num>
  <w:num w:numId="1269" w16cid:durableId="1757052559">
    <w:abstractNumId w:val="1578"/>
  </w:num>
  <w:num w:numId="1270" w16cid:durableId="1982032337">
    <w:abstractNumId w:val="1089"/>
  </w:num>
  <w:num w:numId="1271" w16cid:durableId="857737289">
    <w:abstractNumId w:val="1848"/>
  </w:num>
  <w:num w:numId="1272" w16cid:durableId="350956002">
    <w:abstractNumId w:val="1649"/>
  </w:num>
  <w:num w:numId="1273" w16cid:durableId="21133512">
    <w:abstractNumId w:val="1045"/>
  </w:num>
  <w:num w:numId="1274" w16cid:durableId="1730226298">
    <w:abstractNumId w:val="1285"/>
  </w:num>
  <w:num w:numId="1275" w16cid:durableId="386345761">
    <w:abstractNumId w:val="1061"/>
  </w:num>
  <w:num w:numId="1276" w16cid:durableId="1022317234">
    <w:abstractNumId w:val="587"/>
  </w:num>
  <w:num w:numId="1277" w16cid:durableId="1327710991">
    <w:abstractNumId w:val="1387"/>
  </w:num>
  <w:num w:numId="1278" w16cid:durableId="1792360209">
    <w:abstractNumId w:val="51"/>
  </w:num>
  <w:num w:numId="1279" w16cid:durableId="1038042085">
    <w:abstractNumId w:val="1911"/>
  </w:num>
  <w:num w:numId="1280" w16cid:durableId="1476601243">
    <w:abstractNumId w:val="1542"/>
  </w:num>
  <w:num w:numId="1281" w16cid:durableId="1875461608">
    <w:abstractNumId w:val="758"/>
  </w:num>
  <w:num w:numId="1282" w16cid:durableId="139617995">
    <w:abstractNumId w:val="377"/>
  </w:num>
  <w:num w:numId="1283" w16cid:durableId="1383602246">
    <w:abstractNumId w:val="654"/>
  </w:num>
  <w:num w:numId="1284" w16cid:durableId="1572884437">
    <w:abstractNumId w:val="1420"/>
  </w:num>
  <w:num w:numId="1285" w16cid:durableId="1411191868">
    <w:abstractNumId w:val="1465"/>
  </w:num>
  <w:num w:numId="1286" w16cid:durableId="2072457601">
    <w:abstractNumId w:val="614"/>
  </w:num>
  <w:num w:numId="1287" w16cid:durableId="1760440499">
    <w:abstractNumId w:val="158"/>
  </w:num>
  <w:num w:numId="1288" w16cid:durableId="1909418500">
    <w:abstractNumId w:val="1166"/>
  </w:num>
  <w:num w:numId="1289" w16cid:durableId="1961109291">
    <w:abstractNumId w:val="618"/>
  </w:num>
  <w:num w:numId="1290" w16cid:durableId="333191184">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291" w16cid:durableId="361369934">
    <w:abstractNumId w:val="1289"/>
  </w:num>
  <w:num w:numId="1292" w16cid:durableId="2118407444">
    <w:abstractNumId w:val="673"/>
  </w:num>
  <w:num w:numId="1293" w16cid:durableId="459344867">
    <w:abstractNumId w:val="1077"/>
  </w:num>
  <w:num w:numId="1294" w16cid:durableId="1179007619">
    <w:abstractNumId w:val="2079"/>
  </w:num>
  <w:num w:numId="1295" w16cid:durableId="35206972">
    <w:abstractNumId w:val="2021"/>
  </w:num>
  <w:num w:numId="1296" w16cid:durableId="653024576">
    <w:abstractNumId w:val="1540"/>
  </w:num>
  <w:num w:numId="1297" w16cid:durableId="826480694">
    <w:abstractNumId w:val="658"/>
  </w:num>
  <w:num w:numId="1298" w16cid:durableId="52043336">
    <w:abstractNumId w:val="803"/>
  </w:num>
  <w:num w:numId="1299" w16cid:durableId="1636177202">
    <w:abstractNumId w:val="61"/>
  </w:num>
  <w:num w:numId="1300" w16cid:durableId="1231427551">
    <w:abstractNumId w:val="274"/>
  </w:num>
  <w:num w:numId="1301" w16cid:durableId="1991982632">
    <w:abstractNumId w:val="1448"/>
  </w:num>
  <w:num w:numId="1302" w16cid:durableId="54869178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03" w16cid:durableId="800415716">
    <w:abstractNumId w:val="2061"/>
  </w:num>
  <w:num w:numId="1304" w16cid:durableId="1727492326">
    <w:abstractNumId w:val="1901"/>
  </w:num>
  <w:num w:numId="1305" w16cid:durableId="69114815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06" w16cid:durableId="2056931435">
    <w:abstractNumId w:val="1764"/>
  </w:num>
  <w:num w:numId="1307" w16cid:durableId="739215">
    <w:abstractNumId w:val="1425"/>
  </w:num>
  <w:num w:numId="1308" w16cid:durableId="1965497098">
    <w:abstractNumId w:val="1316"/>
  </w:num>
  <w:num w:numId="1309" w16cid:durableId="42143928">
    <w:abstractNumId w:val="1223"/>
  </w:num>
  <w:num w:numId="1310" w16cid:durableId="616760434">
    <w:abstractNumId w:val="1932"/>
  </w:num>
  <w:num w:numId="1311" w16cid:durableId="942954688">
    <w:abstractNumId w:val="885"/>
  </w:num>
  <w:num w:numId="1312" w16cid:durableId="357396878">
    <w:abstractNumId w:val="637"/>
  </w:num>
  <w:num w:numId="1313" w16cid:durableId="892733055">
    <w:abstractNumId w:val="858"/>
  </w:num>
  <w:num w:numId="1314" w16cid:durableId="1483542173">
    <w:abstractNumId w:val="1410"/>
  </w:num>
  <w:num w:numId="1315" w16cid:durableId="1108546295">
    <w:abstractNumId w:val="1053"/>
  </w:num>
  <w:num w:numId="1316" w16cid:durableId="1297250119">
    <w:abstractNumId w:val="1449"/>
  </w:num>
  <w:num w:numId="1317" w16cid:durableId="947666017">
    <w:abstractNumId w:val="980"/>
  </w:num>
  <w:num w:numId="1318" w16cid:durableId="428046697">
    <w:abstractNumId w:val="1129"/>
  </w:num>
  <w:num w:numId="1319" w16cid:durableId="1934701877">
    <w:abstractNumId w:val="597"/>
  </w:num>
  <w:num w:numId="1320" w16cid:durableId="1938710902">
    <w:abstractNumId w:val="471"/>
  </w:num>
  <w:num w:numId="1321" w16cid:durableId="859395297">
    <w:abstractNumId w:val="1064"/>
  </w:num>
  <w:num w:numId="1322" w16cid:durableId="2143881965">
    <w:abstractNumId w:val="214"/>
  </w:num>
  <w:num w:numId="1323" w16cid:durableId="1401174048">
    <w:abstractNumId w:val="1496"/>
  </w:num>
  <w:num w:numId="1324" w16cid:durableId="1635713173">
    <w:abstractNumId w:val="431"/>
  </w:num>
  <w:num w:numId="1325" w16cid:durableId="2111778371">
    <w:abstractNumId w:val="936"/>
  </w:num>
  <w:num w:numId="1326" w16cid:durableId="2048753659">
    <w:abstractNumId w:val="1413"/>
  </w:num>
  <w:num w:numId="1327" w16cid:durableId="47610878">
    <w:abstractNumId w:val="88"/>
  </w:num>
  <w:num w:numId="1328" w16cid:durableId="23529766">
    <w:abstractNumId w:val="447"/>
  </w:num>
  <w:num w:numId="1329" w16cid:durableId="914509425">
    <w:abstractNumId w:val="888"/>
  </w:num>
  <w:num w:numId="1330" w16cid:durableId="328143432">
    <w:abstractNumId w:val="1851"/>
  </w:num>
  <w:num w:numId="1331" w16cid:durableId="142504907">
    <w:abstractNumId w:val="863"/>
  </w:num>
  <w:num w:numId="1332" w16cid:durableId="88737498">
    <w:abstractNumId w:val="109"/>
  </w:num>
  <w:num w:numId="1333" w16cid:durableId="171342119">
    <w:abstractNumId w:val="1673"/>
  </w:num>
  <w:num w:numId="1334" w16cid:durableId="775251329">
    <w:abstractNumId w:val="1645"/>
  </w:num>
  <w:num w:numId="1335" w16cid:durableId="1354040592">
    <w:abstractNumId w:val="640"/>
  </w:num>
  <w:num w:numId="1336" w16cid:durableId="1414661611">
    <w:abstractNumId w:val="2008"/>
  </w:num>
  <w:num w:numId="1337" w16cid:durableId="1256132487">
    <w:abstractNumId w:val="967"/>
  </w:num>
  <w:num w:numId="1338" w16cid:durableId="1313558720">
    <w:abstractNumId w:val="574"/>
  </w:num>
  <w:num w:numId="1339" w16cid:durableId="155608683">
    <w:abstractNumId w:val="1416"/>
  </w:num>
  <w:num w:numId="1340" w16cid:durableId="798885333">
    <w:abstractNumId w:val="1020"/>
    <w:lvlOverride w:ilvl="0">
      <w:startOverride w:val="1"/>
    </w:lvlOverride>
  </w:num>
  <w:num w:numId="1341" w16cid:durableId="207571839">
    <w:abstractNumId w:val="981"/>
  </w:num>
  <w:num w:numId="1342" w16cid:durableId="2110345326">
    <w:abstractNumId w:val="1020"/>
    <w:lvlOverride w:ilvl="0">
      <w:startOverride w:val="1"/>
    </w:lvlOverride>
  </w:num>
  <w:num w:numId="1343" w16cid:durableId="1390106713">
    <w:abstractNumId w:val="117"/>
  </w:num>
  <w:num w:numId="1344" w16cid:durableId="457572916">
    <w:abstractNumId w:val="1196"/>
  </w:num>
  <w:num w:numId="1345" w16cid:durableId="776175420">
    <w:abstractNumId w:val="1108"/>
  </w:num>
  <w:num w:numId="1346" w16cid:durableId="2050643027">
    <w:abstractNumId w:val="71"/>
  </w:num>
  <w:num w:numId="1347" w16cid:durableId="1062866765">
    <w:abstractNumId w:val="1471"/>
  </w:num>
  <w:num w:numId="1348" w16cid:durableId="769737099">
    <w:abstractNumId w:val="1667"/>
  </w:num>
  <w:num w:numId="1349" w16cid:durableId="815607978">
    <w:abstractNumId w:val="443"/>
  </w:num>
  <w:num w:numId="1350" w16cid:durableId="802893315">
    <w:abstractNumId w:val="1984"/>
  </w:num>
  <w:num w:numId="1351" w16cid:durableId="1662349597">
    <w:abstractNumId w:val="207"/>
  </w:num>
  <w:num w:numId="1352" w16cid:durableId="601840979">
    <w:abstractNumId w:val="1154"/>
  </w:num>
  <w:num w:numId="1353" w16cid:durableId="227886675">
    <w:abstractNumId w:val="1125"/>
  </w:num>
  <w:num w:numId="1354" w16cid:durableId="842476287">
    <w:abstractNumId w:val="281"/>
  </w:num>
  <w:num w:numId="1355" w16cid:durableId="998315296">
    <w:abstractNumId w:val="1"/>
  </w:num>
  <w:num w:numId="1356" w16cid:durableId="758522160">
    <w:abstractNumId w:val="183"/>
  </w:num>
  <w:num w:numId="1357" w16cid:durableId="1992639571">
    <w:abstractNumId w:val="1996"/>
  </w:num>
  <w:num w:numId="1358" w16cid:durableId="1777142110">
    <w:abstractNumId w:val="1344"/>
  </w:num>
  <w:num w:numId="1359" w16cid:durableId="20858512">
    <w:abstractNumId w:val="1347"/>
  </w:num>
  <w:num w:numId="1360" w16cid:durableId="1003976425">
    <w:abstractNumId w:val="907"/>
  </w:num>
  <w:num w:numId="1361" w16cid:durableId="534654899">
    <w:abstractNumId w:val="741"/>
  </w:num>
  <w:num w:numId="1362" w16cid:durableId="289476639">
    <w:abstractNumId w:val="682"/>
  </w:num>
  <w:num w:numId="1363" w16cid:durableId="866214048">
    <w:abstractNumId w:val="1181"/>
  </w:num>
  <w:num w:numId="1364" w16cid:durableId="726145482">
    <w:abstractNumId w:val="1479"/>
  </w:num>
  <w:num w:numId="1365" w16cid:durableId="148208759">
    <w:abstractNumId w:val="1009"/>
  </w:num>
  <w:num w:numId="1366" w16cid:durableId="622078230">
    <w:abstractNumId w:val="771"/>
  </w:num>
  <w:num w:numId="1367" w16cid:durableId="1986163056">
    <w:abstractNumId w:val="1623"/>
  </w:num>
  <w:num w:numId="1368" w16cid:durableId="323121930">
    <w:abstractNumId w:val="881"/>
  </w:num>
  <w:num w:numId="1369" w16cid:durableId="557715737">
    <w:abstractNumId w:val="1007"/>
  </w:num>
  <w:num w:numId="1370" w16cid:durableId="264391554">
    <w:abstractNumId w:val="95"/>
  </w:num>
  <w:num w:numId="1371" w16cid:durableId="1949656034">
    <w:abstractNumId w:val="1228"/>
  </w:num>
  <w:num w:numId="1372" w16cid:durableId="851527475">
    <w:abstractNumId w:val="599"/>
  </w:num>
  <w:num w:numId="1373" w16cid:durableId="757483055">
    <w:abstractNumId w:val="448"/>
  </w:num>
  <w:num w:numId="1374" w16cid:durableId="31150805">
    <w:abstractNumId w:val="1020"/>
    <w:lvlOverride w:ilvl="0">
      <w:startOverride w:val="1"/>
    </w:lvlOverride>
  </w:num>
  <w:num w:numId="1375" w16cid:durableId="815419990">
    <w:abstractNumId w:val="656"/>
  </w:num>
  <w:num w:numId="1376" w16cid:durableId="1702313915">
    <w:abstractNumId w:val="444"/>
  </w:num>
  <w:num w:numId="1377" w16cid:durableId="958029641">
    <w:abstractNumId w:val="58"/>
  </w:num>
  <w:num w:numId="1378" w16cid:durableId="1063875196">
    <w:abstractNumId w:val="1087"/>
  </w:num>
  <w:num w:numId="1379" w16cid:durableId="1297491430">
    <w:abstractNumId w:val="266"/>
  </w:num>
  <w:num w:numId="1380" w16cid:durableId="550264421">
    <w:abstractNumId w:val="676"/>
  </w:num>
  <w:num w:numId="1381" w16cid:durableId="233468776">
    <w:abstractNumId w:val="513"/>
  </w:num>
  <w:num w:numId="1382" w16cid:durableId="826244437">
    <w:abstractNumId w:val="611"/>
  </w:num>
  <w:num w:numId="1383" w16cid:durableId="2004308985">
    <w:abstractNumId w:val="1754"/>
  </w:num>
  <w:num w:numId="1384" w16cid:durableId="816996464">
    <w:abstractNumId w:val="1128"/>
  </w:num>
  <w:num w:numId="1385" w16cid:durableId="1965846029">
    <w:abstractNumId w:val="605"/>
  </w:num>
  <w:num w:numId="1386" w16cid:durableId="888229429">
    <w:abstractNumId w:val="1358"/>
  </w:num>
  <w:num w:numId="1387" w16cid:durableId="299042347">
    <w:abstractNumId w:val="1020"/>
    <w:lvlOverride w:ilvl="0">
      <w:startOverride w:val="1"/>
    </w:lvlOverride>
  </w:num>
  <w:num w:numId="1388" w16cid:durableId="1995642702">
    <w:abstractNumId w:val="1020"/>
    <w:lvlOverride w:ilvl="0">
      <w:startOverride w:val="1"/>
    </w:lvlOverride>
  </w:num>
  <w:num w:numId="1389" w16cid:durableId="2006660401">
    <w:abstractNumId w:val="582"/>
  </w:num>
  <w:num w:numId="1390" w16cid:durableId="1755467738">
    <w:abstractNumId w:val="1020"/>
    <w:lvlOverride w:ilvl="0">
      <w:startOverride w:val="1"/>
    </w:lvlOverride>
  </w:num>
  <w:num w:numId="1391" w16cid:durableId="746534710">
    <w:abstractNumId w:val="935"/>
  </w:num>
  <w:num w:numId="1392" w16cid:durableId="1452895732">
    <w:abstractNumId w:val="184"/>
  </w:num>
  <w:num w:numId="1393" w16cid:durableId="1869834970">
    <w:abstractNumId w:val="1886"/>
  </w:num>
  <w:num w:numId="1394" w16cid:durableId="1818840919">
    <w:abstractNumId w:val="1296"/>
  </w:num>
  <w:num w:numId="1395" w16cid:durableId="1884059083">
    <w:abstractNumId w:val="136"/>
  </w:num>
  <w:num w:numId="1396" w16cid:durableId="1311053643">
    <w:abstractNumId w:val="728"/>
  </w:num>
  <w:num w:numId="1397" w16cid:durableId="1155143616">
    <w:abstractNumId w:val="358"/>
  </w:num>
  <w:num w:numId="1398" w16cid:durableId="1188257365">
    <w:abstractNumId w:val="788"/>
  </w:num>
  <w:num w:numId="1399" w16cid:durableId="461580269">
    <w:abstractNumId w:val="1838"/>
  </w:num>
  <w:num w:numId="1400" w16cid:durableId="1567492300">
    <w:abstractNumId w:val="437"/>
  </w:num>
  <w:num w:numId="1401" w16cid:durableId="445151283">
    <w:abstractNumId w:val="1291"/>
  </w:num>
  <w:num w:numId="1402" w16cid:durableId="323096097">
    <w:abstractNumId w:val="195"/>
  </w:num>
  <w:num w:numId="1403" w16cid:durableId="862716787">
    <w:abstractNumId w:val="581"/>
  </w:num>
  <w:num w:numId="1404" w16cid:durableId="117648445">
    <w:abstractNumId w:val="413"/>
  </w:num>
  <w:num w:numId="1405" w16cid:durableId="1724908786">
    <w:abstractNumId w:val="648"/>
  </w:num>
  <w:num w:numId="1406" w16cid:durableId="1715933214">
    <w:abstractNumId w:val="705"/>
  </w:num>
  <w:num w:numId="1407" w16cid:durableId="42103662">
    <w:abstractNumId w:val="1200"/>
  </w:num>
  <w:num w:numId="1408" w16cid:durableId="603416661">
    <w:abstractNumId w:val="1530"/>
  </w:num>
  <w:num w:numId="1409" w16cid:durableId="1577670251">
    <w:abstractNumId w:val="1037"/>
  </w:num>
  <w:num w:numId="1410" w16cid:durableId="418452742">
    <w:abstractNumId w:val="1168"/>
  </w:num>
  <w:num w:numId="1411" w16cid:durableId="706299264">
    <w:abstractNumId w:val="1990"/>
  </w:num>
  <w:num w:numId="1412" w16cid:durableId="158161562">
    <w:abstractNumId w:val="1857"/>
  </w:num>
  <w:num w:numId="1413" w16cid:durableId="368844489">
    <w:abstractNumId w:val="297"/>
  </w:num>
  <w:num w:numId="1414" w16cid:durableId="1315529752">
    <w:abstractNumId w:val="1027"/>
  </w:num>
  <w:num w:numId="1415" w16cid:durableId="1118449267">
    <w:abstractNumId w:val="1182"/>
  </w:num>
  <w:num w:numId="1416" w16cid:durableId="847719031">
    <w:abstractNumId w:val="573"/>
  </w:num>
  <w:num w:numId="1417" w16cid:durableId="205141384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18" w16cid:durableId="1202786647">
    <w:abstractNumId w:val="694"/>
  </w:num>
  <w:num w:numId="1419" w16cid:durableId="1472015060">
    <w:abstractNumId w:val="1355"/>
  </w:num>
  <w:num w:numId="1420" w16cid:durableId="1426225119">
    <w:abstractNumId w:val="1259"/>
  </w:num>
  <w:num w:numId="1421" w16cid:durableId="1928152225">
    <w:abstractNumId w:val="1020"/>
    <w:lvlOverride w:ilvl="0">
      <w:startOverride w:val="1"/>
    </w:lvlOverride>
  </w:num>
  <w:num w:numId="1422" w16cid:durableId="1516378295">
    <w:abstractNumId w:val="933"/>
  </w:num>
  <w:num w:numId="1423" w16cid:durableId="1386952717">
    <w:abstractNumId w:val="1882"/>
  </w:num>
  <w:num w:numId="1424" w16cid:durableId="163853285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25" w16cid:durableId="149635029">
    <w:abstractNumId w:val="1751"/>
  </w:num>
  <w:num w:numId="1426" w16cid:durableId="52388840">
    <w:abstractNumId w:val="1571"/>
  </w:num>
  <w:num w:numId="1427" w16cid:durableId="378893905">
    <w:abstractNumId w:val="1587"/>
  </w:num>
  <w:num w:numId="1428" w16cid:durableId="1359811454">
    <w:abstractNumId w:val="1638"/>
  </w:num>
  <w:num w:numId="1429" w16cid:durableId="1967738594">
    <w:abstractNumId w:val="1659"/>
  </w:num>
  <w:num w:numId="1430" w16cid:durableId="311715544">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specVanish w: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431" w16cid:durableId="1179543254">
    <w:abstractNumId w:val="1367"/>
  </w:num>
  <w:num w:numId="1432" w16cid:durableId="1684939023">
    <w:abstractNumId w:val="1120"/>
  </w:num>
  <w:num w:numId="1433" w16cid:durableId="1820072210">
    <w:abstractNumId w:val="138"/>
  </w:num>
  <w:num w:numId="1434" w16cid:durableId="2119643393">
    <w:abstractNumId w:val="1020"/>
    <w:lvlOverride w:ilvl="0">
      <w:startOverride w:val="1"/>
    </w:lvlOverride>
  </w:num>
  <w:num w:numId="1435" w16cid:durableId="129834617">
    <w:abstractNumId w:val="171"/>
  </w:num>
  <w:num w:numId="1436" w16cid:durableId="794493057">
    <w:abstractNumId w:val="1951"/>
  </w:num>
  <w:num w:numId="1437" w16cid:durableId="1947955983">
    <w:abstractNumId w:val="1596"/>
  </w:num>
  <w:num w:numId="1438" w16cid:durableId="1244922075">
    <w:abstractNumId w:val="1746"/>
  </w:num>
  <w:num w:numId="1439" w16cid:durableId="274021185">
    <w:abstractNumId w:val="1779"/>
  </w:num>
  <w:num w:numId="1440" w16cid:durableId="2097556908">
    <w:abstractNumId w:val="1972"/>
  </w:num>
  <w:num w:numId="1441" w16cid:durableId="1252275513">
    <w:abstractNumId w:val="445"/>
  </w:num>
  <w:num w:numId="1442" w16cid:durableId="340858908">
    <w:abstractNumId w:val="317"/>
  </w:num>
  <w:num w:numId="1443" w16cid:durableId="477694656">
    <w:abstractNumId w:val="1902"/>
  </w:num>
  <w:num w:numId="1444" w16cid:durableId="1144541318">
    <w:abstractNumId w:val="1020"/>
    <w:lvlOverride w:ilvl="0">
      <w:startOverride w:val="1"/>
    </w:lvlOverride>
  </w:num>
  <w:num w:numId="1445" w16cid:durableId="1469739688">
    <w:abstractNumId w:val="111"/>
  </w:num>
  <w:num w:numId="1446" w16cid:durableId="1694769505">
    <w:abstractNumId w:val="1599"/>
  </w:num>
  <w:num w:numId="1447" w16cid:durableId="1148203918">
    <w:abstractNumId w:val="1428"/>
  </w:num>
  <w:num w:numId="1448" w16cid:durableId="416639889">
    <w:abstractNumId w:val="1325"/>
  </w:num>
  <w:num w:numId="1449" w16cid:durableId="1677221168">
    <w:abstractNumId w:val="1434"/>
  </w:num>
  <w:num w:numId="1450" w16cid:durableId="884219734">
    <w:abstractNumId w:val="509"/>
  </w:num>
  <w:num w:numId="1451" w16cid:durableId="1777099471">
    <w:abstractNumId w:val="28"/>
  </w:num>
  <w:num w:numId="1452" w16cid:durableId="1495340855">
    <w:abstractNumId w:val="1594"/>
  </w:num>
  <w:num w:numId="1453" w16cid:durableId="1099719686">
    <w:abstractNumId w:val="535"/>
  </w:num>
  <w:num w:numId="1454" w16cid:durableId="141194184">
    <w:abstractNumId w:val="1739"/>
  </w:num>
  <w:num w:numId="1455" w16cid:durableId="584996641">
    <w:abstractNumId w:val="1624"/>
  </w:num>
  <w:num w:numId="1456" w16cid:durableId="1541937586">
    <w:abstractNumId w:val="369"/>
  </w:num>
  <w:num w:numId="1457" w16cid:durableId="65079681">
    <w:abstractNumId w:val="1513"/>
  </w:num>
  <w:num w:numId="1458" w16cid:durableId="1037003291">
    <w:abstractNumId w:val="1105"/>
  </w:num>
  <w:num w:numId="1459" w16cid:durableId="1759056770">
    <w:abstractNumId w:val="1813"/>
  </w:num>
  <w:num w:numId="1460" w16cid:durableId="273439681">
    <w:abstractNumId w:val="2045"/>
  </w:num>
  <w:num w:numId="1461" w16cid:durableId="1193958487">
    <w:abstractNumId w:val="1429"/>
  </w:num>
  <w:num w:numId="1462" w16cid:durableId="1351878090">
    <w:abstractNumId w:val="1555"/>
  </w:num>
  <w:num w:numId="1463" w16cid:durableId="1490290263">
    <w:abstractNumId w:val="226"/>
  </w:num>
  <w:num w:numId="1464" w16cid:durableId="833297336">
    <w:abstractNumId w:val="259"/>
  </w:num>
  <w:num w:numId="1465" w16cid:durableId="1938173239">
    <w:abstractNumId w:val="1111"/>
  </w:num>
  <w:num w:numId="1466" w16cid:durableId="22053016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67" w16cid:durableId="954021360">
    <w:abstractNumId w:val="1459"/>
  </w:num>
  <w:num w:numId="1468" w16cid:durableId="680816962">
    <w:abstractNumId w:val="875"/>
  </w:num>
  <w:num w:numId="1469" w16cid:durableId="1392003050">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70" w16cid:durableId="1965773690">
    <w:abstractNumId w:val="816"/>
  </w:num>
  <w:num w:numId="1471" w16cid:durableId="710687666">
    <w:abstractNumId w:val="1324"/>
  </w:num>
  <w:num w:numId="1472" w16cid:durableId="2046100358">
    <w:abstractNumId w:val="1733"/>
  </w:num>
  <w:num w:numId="1473" w16cid:durableId="546257168">
    <w:abstractNumId w:val="1677"/>
  </w:num>
  <w:num w:numId="1474" w16cid:durableId="1504008876">
    <w:abstractNumId w:val="1266"/>
  </w:num>
  <w:num w:numId="1475" w16cid:durableId="1614097285">
    <w:abstractNumId w:val="1127"/>
  </w:num>
  <w:num w:numId="1476" w16cid:durableId="1161041828">
    <w:abstractNumId w:val="764"/>
  </w:num>
  <w:num w:numId="1477" w16cid:durableId="1298292442">
    <w:abstractNumId w:val="594"/>
  </w:num>
  <w:num w:numId="1478" w16cid:durableId="1902055584">
    <w:abstractNumId w:val="2053"/>
  </w:num>
  <w:num w:numId="1479" w16cid:durableId="194317225">
    <w:abstractNumId w:val="247"/>
  </w:num>
  <w:num w:numId="1480" w16cid:durableId="1878203644">
    <w:abstractNumId w:val="156"/>
  </w:num>
  <w:num w:numId="1481" w16cid:durableId="1044138586">
    <w:abstractNumId w:val="165"/>
  </w:num>
  <w:num w:numId="1482" w16cid:durableId="92958432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83" w16cid:durableId="1890802768">
    <w:abstractNumId w:val="975"/>
  </w:num>
  <w:num w:numId="1484" w16cid:durableId="675813341">
    <w:abstractNumId w:val="1684"/>
  </w:num>
  <w:num w:numId="1485" w16cid:durableId="822814973">
    <w:abstractNumId w:val="1856"/>
  </w:num>
  <w:num w:numId="1486" w16cid:durableId="819883693">
    <w:abstractNumId w:val="1662"/>
  </w:num>
  <w:num w:numId="1487" w16cid:durableId="159934391">
    <w:abstractNumId w:val="647"/>
  </w:num>
  <w:num w:numId="1488" w16cid:durableId="150197012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89" w16cid:durableId="883903262">
    <w:abstractNumId w:val="1517"/>
  </w:num>
  <w:num w:numId="1490" w16cid:durableId="2009750903">
    <w:abstractNumId w:val="1122"/>
  </w:num>
  <w:num w:numId="1491" w16cid:durableId="891428027">
    <w:abstractNumId w:val="1884"/>
  </w:num>
  <w:num w:numId="1492" w16cid:durableId="804851576">
    <w:abstractNumId w:val="227"/>
  </w:num>
  <w:num w:numId="1493" w16cid:durableId="1249535255">
    <w:abstractNumId w:val="643"/>
  </w:num>
  <w:num w:numId="1494" w16cid:durableId="907878870">
    <w:abstractNumId w:val="1441"/>
  </w:num>
  <w:num w:numId="1495" w16cid:durableId="60950069">
    <w:abstractNumId w:val="1696"/>
  </w:num>
  <w:num w:numId="1496" w16cid:durableId="1799451762">
    <w:abstractNumId w:val="403"/>
  </w:num>
  <w:num w:numId="1497" w16cid:durableId="235281961">
    <w:abstractNumId w:val="1222"/>
  </w:num>
  <w:num w:numId="1498" w16cid:durableId="1517957322">
    <w:abstractNumId w:val="1842"/>
  </w:num>
  <w:num w:numId="1499" w16cid:durableId="2109428928">
    <w:abstractNumId w:val="752"/>
  </w:num>
  <w:num w:numId="1500" w16cid:durableId="1051346677">
    <w:abstractNumId w:val="454"/>
  </w:num>
  <w:num w:numId="1501" w16cid:durableId="648629075">
    <w:abstractNumId w:val="1791"/>
  </w:num>
  <w:num w:numId="1502" w16cid:durableId="1192956424">
    <w:abstractNumId w:val="2047"/>
  </w:num>
  <w:num w:numId="1503" w16cid:durableId="1370303009">
    <w:abstractNumId w:val="1869"/>
  </w:num>
  <w:num w:numId="1504" w16cid:durableId="904535368">
    <w:abstractNumId w:val="240"/>
  </w:num>
  <w:num w:numId="1505" w16cid:durableId="960764534">
    <w:abstractNumId w:val="964"/>
  </w:num>
  <w:num w:numId="1506" w16cid:durableId="1143620654">
    <w:abstractNumId w:val="1993"/>
  </w:num>
  <w:num w:numId="1507" w16cid:durableId="1422097368">
    <w:abstractNumId w:val="1890"/>
  </w:num>
  <w:num w:numId="1508" w16cid:durableId="331226577">
    <w:abstractNumId w:val="1575"/>
  </w:num>
  <w:num w:numId="1509" w16cid:durableId="1843860090">
    <w:abstractNumId w:val="108"/>
  </w:num>
  <w:num w:numId="1510" w16cid:durableId="154691419">
    <w:abstractNumId w:val="1194"/>
  </w:num>
  <w:num w:numId="1511" w16cid:durableId="885993652">
    <w:abstractNumId w:val="961"/>
  </w:num>
  <w:num w:numId="1512" w16cid:durableId="98330122">
    <w:abstractNumId w:val="1462"/>
  </w:num>
  <w:num w:numId="1513" w16cid:durableId="8800930">
    <w:abstractNumId w:val="1402"/>
  </w:num>
  <w:num w:numId="1514" w16cid:durableId="1312060582">
    <w:abstractNumId w:val="1398"/>
  </w:num>
  <w:num w:numId="1515" w16cid:durableId="172340877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16" w16cid:durableId="1138499580">
    <w:abstractNumId w:val="1062"/>
  </w:num>
  <w:num w:numId="1517" w16cid:durableId="47731512">
    <w:abstractNumId w:val="1249"/>
  </w:num>
  <w:num w:numId="1518" w16cid:durableId="130877841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19" w16cid:durableId="409353062">
    <w:abstractNumId w:val="194"/>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16cid:durableId="1139375650">
    <w:abstractNumId w:val="499"/>
  </w:num>
  <w:num w:numId="1521" w16cid:durableId="996417052">
    <w:abstractNumId w:val="1484"/>
  </w:num>
  <w:num w:numId="1522" w16cid:durableId="68452380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23" w16cid:durableId="52463910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24" w16cid:durableId="1360548741">
    <w:abstractNumId w:val="1302"/>
  </w:num>
  <w:num w:numId="1525" w16cid:durableId="1632902716">
    <w:abstractNumId w:val="460"/>
  </w:num>
  <w:num w:numId="1526" w16cid:durableId="1079785927">
    <w:abstractNumId w:val="1145"/>
  </w:num>
  <w:num w:numId="1527" w16cid:durableId="1365907185">
    <w:abstractNumId w:val="1012"/>
  </w:num>
  <w:num w:numId="1528" w16cid:durableId="704985680">
    <w:abstractNumId w:val="1396"/>
  </w:num>
  <w:num w:numId="1529" w16cid:durableId="560294664">
    <w:abstractNumId w:val="1427"/>
  </w:num>
  <w:num w:numId="1530" w16cid:durableId="1100952480">
    <w:abstractNumId w:val="1245"/>
  </w:num>
  <w:num w:numId="1531" w16cid:durableId="1752846736">
    <w:abstractNumId w:val="1373"/>
  </w:num>
  <w:num w:numId="1532" w16cid:durableId="1317491942">
    <w:abstractNumId w:val="1025"/>
  </w:num>
  <w:num w:numId="1533" w16cid:durableId="125204465">
    <w:abstractNumId w:val="860"/>
  </w:num>
  <w:num w:numId="1534" w16cid:durableId="841119349">
    <w:abstractNumId w:val="1135"/>
  </w:num>
  <w:num w:numId="1535" w16cid:durableId="1176502529">
    <w:abstractNumId w:val="162"/>
  </w:num>
  <w:num w:numId="1536" w16cid:durableId="540436964">
    <w:abstractNumId w:val="436"/>
  </w:num>
  <w:num w:numId="1537" w16cid:durableId="926840916">
    <w:abstractNumId w:val="143"/>
  </w:num>
  <w:num w:numId="1538" w16cid:durableId="107702036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39" w16cid:durableId="358511484">
    <w:abstractNumId w:val="1769"/>
  </w:num>
  <w:num w:numId="1540" w16cid:durableId="148131368">
    <w:abstractNumId w:val="201"/>
  </w:num>
  <w:num w:numId="1541" w16cid:durableId="26179210">
    <w:abstractNumId w:val="1738"/>
  </w:num>
  <w:num w:numId="1542" w16cid:durableId="682047553">
    <w:abstractNumId w:val="1550"/>
  </w:num>
  <w:num w:numId="1543" w16cid:durableId="405882076">
    <w:abstractNumId w:val="711"/>
  </w:num>
  <w:num w:numId="1544" w16cid:durableId="197455456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45" w16cid:durableId="2137289024">
    <w:abstractNumId w:val="48"/>
  </w:num>
  <w:num w:numId="1546" w16cid:durableId="1641810358">
    <w:abstractNumId w:val="1147"/>
  </w:num>
  <w:num w:numId="1547" w16cid:durableId="1671830638">
    <w:abstractNumId w:val="1021"/>
  </w:num>
  <w:num w:numId="1548" w16cid:durableId="821891996">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specVanish w: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549" w16cid:durableId="981693652">
    <w:abstractNumId w:val="956"/>
  </w:num>
  <w:num w:numId="1550" w16cid:durableId="500120819">
    <w:abstractNumId w:val="1900"/>
  </w:num>
  <w:num w:numId="1551" w16cid:durableId="1994406447">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52" w16cid:durableId="1088380270">
    <w:abstractNumId w:val="1378"/>
  </w:num>
  <w:num w:numId="1553" w16cid:durableId="658004892">
    <w:abstractNumId w:val="939"/>
  </w:num>
  <w:num w:numId="1554" w16cid:durableId="58599884">
    <w:abstractNumId w:val="683"/>
  </w:num>
  <w:num w:numId="1555" w16cid:durableId="939146151">
    <w:abstractNumId w:val="984"/>
  </w:num>
  <w:num w:numId="1556" w16cid:durableId="306936630">
    <w:abstractNumId w:val="492"/>
  </w:num>
  <w:num w:numId="1557" w16cid:durableId="357119352">
    <w:abstractNumId w:val="1708"/>
  </w:num>
  <w:num w:numId="1558" w16cid:durableId="1129394731">
    <w:abstractNumId w:val="1403"/>
  </w:num>
  <w:num w:numId="1559" w16cid:durableId="1706833207">
    <w:abstractNumId w:val="759"/>
  </w:num>
  <w:num w:numId="1560" w16cid:durableId="1963878050">
    <w:abstractNumId w:val="366"/>
  </w:num>
  <w:num w:numId="1561" w16cid:durableId="701251714">
    <w:abstractNumId w:val="1772"/>
  </w:num>
  <w:num w:numId="1562" w16cid:durableId="1873610053">
    <w:abstractNumId w:val="289"/>
  </w:num>
  <w:num w:numId="1563" w16cid:durableId="1278025647">
    <w:abstractNumId w:val="610"/>
  </w:num>
  <w:num w:numId="1564" w16cid:durableId="629360478">
    <w:abstractNumId w:val="1591"/>
  </w:num>
  <w:num w:numId="1565" w16cid:durableId="628628054">
    <w:abstractNumId w:val="344"/>
  </w:num>
  <w:num w:numId="1566" w16cid:durableId="1283924716">
    <w:abstractNumId w:val="1999"/>
  </w:num>
  <w:num w:numId="1567" w16cid:durableId="259609311">
    <w:abstractNumId w:val="1762"/>
  </w:num>
  <w:num w:numId="1568" w16cid:durableId="785463250">
    <w:abstractNumId w:val="910"/>
  </w:num>
  <w:num w:numId="1569" w16cid:durableId="927039346">
    <w:abstractNumId w:val="78"/>
  </w:num>
  <w:num w:numId="1570" w16cid:durableId="741877205">
    <w:abstractNumId w:val="439"/>
  </w:num>
  <w:num w:numId="1571" w16cid:durableId="136340400">
    <w:abstractNumId w:val="1646"/>
  </w:num>
  <w:num w:numId="1572" w16cid:durableId="790250204">
    <w:abstractNumId w:val="384"/>
  </w:num>
  <w:num w:numId="1573" w16cid:durableId="713038611">
    <w:abstractNumId w:val="1248"/>
  </w:num>
  <w:num w:numId="1574" w16cid:durableId="1302886214">
    <w:abstractNumId w:val="1292"/>
  </w:num>
  <w:num w:numId="1575" w16cid:durableId="108281119">
    <w:abstractNumId w:val="44"/>
  </w:num>
  <w:num w:numId="1576" w16cid:durableId="1290670632">
    <w:abstractNumId w:val="1274"/>
  </w:num>
  <w:num w:numId="1577" w16cid:durableId="770659898">
    <w:abstractNumId w:val="999"/>
  </w:num>
  <w:num w:numId="1578" w16cid:durableId="2026176732">
    <w:abstractNumId w:val="678"/>
  </w:num>
  <w:num w:numId="1579" w16cid:durableId="277105454">
    <w:abstractNumId w:val="772"/>
  </w:num>
  <w:num w:numId="1580" w16cid:durableId="28142989">
    <w:abstractNumId w:val="1130"/>
  </w:num>
  <w:num w:numId="1581" w16cid:durableId="1672217749">
    <w:abstractNumId w:val="1712"/>
  </w:num>
  <w:num w:numId="1582" w16cid:durableId="825047053">
    <w:abstractNumId w:val="1006"/>
  </w:num>
  <w:num w:numId="1583" w16cid:durableId="1963461459">
    <w:abstractNumId w:val="121"/>
  </w:num>
  <w:num w:numId="1584" w16cid:durableId="40916170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5" w16cid:durableId="487212795">
    <w:abstractNumId w:val="1170"/>
  </w:num>
  <w:num w:numId="1586" w16cid:durableId="102475234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7" w16cid:durableId="76966248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8" w16cid:durableId="149483679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9" w16cid:durableId="1384060020">
    <w:abstractNumId w:val="1469"/>
  </w:num>
  <w:num w:numId="1590" w16cid:durableId="1403140412">
    <w:abstractNumId w:val="1777"/>
  </w:num>
  <w:num w:numId="1591" w16cid:durableId="943658488">
    <w:abstractNumId w:val="1875"/>
  </w:num>
  <w:num w:numId="1592" w16cid:durableId="18557399">
    <w:abstractNumId w:val="1408"/>
  </w:num>
  <w:num w:numId="1593" w16cid:durableId="1790929595">
    <w:abstractNumId w:val="1682"/>
  </w:num>
  <w:num w:numId="1594" w16cid:durableId="1193957656">
    <w:abstractNumId w:val="564"/>
  </w:num>
  <w:num w:numId="1595" w16cid:durableId="698355110">
    <w:abstractNumId w:val="1495"/>
  </w:num>
  <w:num w:numId="1596" w16cid:durableId="755518705">
    <w:abstractNumId w:val="2024"/>
  </w:num>
  <w:num w:numId="1597" w16cid:durableId="66613058">
    <w:abstractNumId w:val="1042"/>
  </w:num>
  <w:num w:numId="1598" w16cid:durableId="187986725">
    <w:abstractNumId w:val="466"/>
  </w:num>
  <w:num w:numId="1599" w16cid:durableId="545799415">
    <w:abstractNumId w:val="524"/>
  </w:num>
  <w:num w:numId="1600" w16cid:durableId="678822484">
    <w:abstractNumId w:val="819"/>
  </w:num>
  <w:num w:numId="1601" w16cid:durableId="1216087016">
    <w:abstractNumId w:val="272"/>
  </w:num>
  <w:num w:numId="1602" w16cid:durableId="1049770233">
    <w:abstractNumId w:val="1678"/>
  </w:num>
  <w:num w:numId="1603" w16cid:durableId="606080758">
    <w:abstractNumId w:val="483"/>
  </w:num>
  <w:num w:numId="1604" w16cid:durableId="1921089182">
    <w:abstractNumId w:val="1044"/>
  </w:num>
  <w:num w:numId="1605" w16cid:durableId="351150653">
    <w:abstractNumId w:val="828"/>
  </w:num>
  <w:num w:numId="1606" w16cid:durableId="340356713">
    <w:abstractNumId w:val="2032"/>
  </w:num>
  <w:num w:numId="1607" w16cid:durableId="172765682">
    <w:abstractNumId w:val="1198"/>
  </w:num>
  <w:num w:numId="1608" w16cid:durableId="1292133266">
    <w:abstractNumId w:val="735"/>
  </w:num>
  <w:num w:numId="1609" w16cid:durableId="191574314">
    <w:abstractNumId w:val="1521"/>
  </w:num>
  <w:num w:numId="1610" w16cid:durableId="847329414">
    <w:abstractNumId w:val="719"/>
  </w:num>
  <w:num w:numId="1611" w16cid:durableId="39862651">
    <w:abstractNumId w:val="833"/>
  </w:num>
  <w:num w:numId="1612" w16cid:durableId="99349055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13" w16cid:durableId="1555121339">
    <w:abstractNumId w:val="1665"/>
  </w:num>
  <w:num w:numId="1614" w16cid:durableId="1822768044">
    <w:abstractNumId w:val="832"/>
  </w:num>
  <w:num w:numId="1615" w16cid:durableId="1971474393">
    <w:abstractNumId w:val="1961"/>
  </w:num>
  <w:num w:numId="1616" w16cid:durableId="1887329884">
    <w:abstractNumId w:val="1039"/>
  </w:num>
  <w:num w:numId="1617" w16cid:durableId="1037849143">
    <w:abstractNumId w:val="970"/>
  </w:num>
  <w:num w:numId="1618" w16cid:durableId="65736413">
    <w:abstractNumId w:val="1795"/>
  </w:num>
  <w:num w:numId="1619" w16cid:durableId="1398212302">
    <w:abstractNumId w:val="869"/>
  </w:num>
  <w:num w:numId="1620" w16cid:durableId="223954669">
    <w:abstractNumId w:val="965"/>
  </w:num>
  <w:num w:numId="1621" w16cid:durableId="162596756">
    <w:abstractNumId w:val="639"/>
  </w:num>
  <w:num w:numId="1622" w16cid:durableId="99685283">
    <w:abstractNumId w:val="2066"/>
  </w:num>
  <w:num w:numId="1623" w16cid:durableId="1886288231">
    <w:abstractNumId w:val="871"/>
  </w:num>
  <w:num w:numId="1624" w16cid:durableId="798569837">
    <w:abstractNumId w:val="1211"/>
  </w:num>
  <w:num w:numId="1625" w16cid:durableId="113340022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26" w16cid:durableId="1222903101">
    <w:abstractNumId w:val="515"/>
  </w:num>
  <w:num w:numId="1627" w16cid:durableId="568030826">
    <w:abstractNumId w:val="197"/>
  </w:num>
  <w:num w:numId="1628" w16cid:durableId="719327695">
    <w:abstractNumId w:val="1351"/>
  </w:num>
  <w:num w:numId="1629" w16cid:durableId="687869879">
    <w:abstractNumId w:val="277"/>
  </w:num>
  <w:num w:numId="1630" w16cid:durableId="1076779765">
    <w:abstractNumId w:val="1074"/>
  </w:num>
  <w:num w:numId="1631" w16cid:durableId="2054959029">
    <w:abstractNumId w:val="36"/>
  </w:num>
  <w:num w:numId="1632" w16cid:durableId="1599437815">
    <w:abstractNumId w:val="1955"/>
  </w:num>
  <w:num w:numId="1633" w16cid:durableId="1704666952">
    <w:abstractNumId w:val="598"/>
  </w:num>
  <w:num w:numId="1634" w16cid:durableId="2073428333">
    <w:abstractNumId w:val="636"/>
  </w:num>
  <w:num w:numId="1635" w16cid:durableId="1741975443">
    <w:abstractNumId w:val="392"/>
  </w:num>
  <w:num w:numId="1636" w16cid:durableId="1400206939">
    <w:abstractNumId w:val="1464"/>
  </w:num>
  <w:num w:numId="1637" w16cid:durableId="1919632796">
    <w:abstractNumId w:val="890"/>
  </w:num>
  <w:num w:numId="1638" w16cid:durableId="1895198720">
    <w:abstractNumId w:val="68"/>
  </w:num>
  <w:num w:numId="1639" w16cid:durableId="1972207509">
    <w:abstractNumId w:val="1151"/>
  </w:num>
  <w:num w:numId="1640" w16cid:durableId="1330642980">
    <w:abstractNumId w:val="486"/>
  </w:num>
  <w:num w:numId="1641" w16cid:durableId="198861821">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42" w16cid:durableId="738863570">
    <w:abstractNumId w:val="361"/>
  </w:num>
  <w:num w:numId="1643" w16cid:durableId="1597864482">
    <w:abstractNumId w:val="1175"/>
  </w:num>
  <w:num w:numId="1644" w16cid:durableId="2120369847">
    <w:abstractNumId w:val="565"/>
  </w:num>
  <w:num w:numId="1645" w16cid:durableId="734594593">
    <w:abstractNumId w:val="1431"/>
  </w:num>
  <w:num w:numId="1646" w16cid:durableId="2055621155">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47" w16cid:durableId="1696612444">
    <w:abstractNumId w:val="12"/>
  </w:num>
  <w:num w:numId="1648" w16cid:durableId="613094481">
    <w:abstractNumId w:val="685"/>
  </w:num>
  <w:num w:numId="1649" w16cid:durableId="846553417">
    <w:abstractNumId w:val="917"/>
  </w:num>
  <w:num w:numId="1650" w16cid:durableId="1312909498">
    <w:abstractNumId w:val="1190"/>
  </w:num>
  <w:num w:numId="1651" w16cid:durableId="577986105">
    <w:abstractNumId w:val="918"/>
  </w:num>
  <w:num w:numId="1652" w16cid:durableId="1315061950">
    <w:abstractNumId w:val="1436"/>
  </w:num>
  <w:num w:numId="1653" w16cid:durableId="1903758514">
    <w:abstractNumId w:val="291"/>
  </w:num>
  <w:num w:numId="1654" w16cid:durableId="1816874526">
    <w:abstractNumId w:val="1238"/>
  </w:num>
  <w:num w:numId="1655" w16cid:durableId="1143043491">
    <w:abstractNumId w:val="738"/>
  </w:num>
  <w:num w:numId="1656" w16cid:durableId="938828701">
    <w:abstractNumId w:val="1169"/>
  </w:num>
  <w:num w:numId="1657" w16cid:durableId="404105406">
    <w:abstractNumId w:val="1565"/>
  </w:num>
  <w:num w:numId="1658" w16cid:durableId="122500565">
    <w:abstractNumId w:val="1934"/>
  </w:num>
  <w:num w:numId="1659" w16cid:durableId="943223616">
    <w:abstractNumId w:val="671"/>
  </w:num>
  <w:num w:numId="1660" w16cid:durableId="106512742">
    <w:abstractNumId w:val="1844"/>
  </w:num>
  <w:num w:numId="1661" w16cid:durableId="1971591204">
    <w:abstractNumId w:val="1281"/>
  </w:num>
  <w:num w:numId="1662" w16cid:durableId="381104258">
    <w:abstractNumId w:val="1643"/>
  </w:num>
  <w:num w:numId="1663" w16cid:durableId="162866701">
    <w:abstractNumId w:val="102"/>
  </w:num>
  <w:num w:numId="1664" w16cid:durableId="212889530">
    <w:abstractNumId w:val="225"/>
  </w:num>
  <w:num w:numId="1665" w16cid:durableId="1090155013">
    <w:abstractNumId w:val="2043"/>
  </w:num>
  <w:num w:numId="1666" w16cid:durableId="260574921">
    <w:abstractNumId w:val="1699"/>
  </w:num>
  <w:num w:numId="1667" w16cid:durableId="98529677">
    <w:abstractNumId w:val="1827"/>
  </w:num>
  <w:num w:numId="1668" w16cid:durableId="1217931222">
    <w:abstractNumId w:val="371"/>
  </w:num>
  <w:num w:numId="1669" w16cid:durableId="115831513">
    <w:abstractNumId w:val="1066"/>
  </w:num>
  <w:num w:numId="1670" w16cid:durableId="1179270503">
    <w:abstractNumId w:val="1262"/>
  </w:num>
  <w:num w:numId="1671" w16cid:durableId="1665157160">
    <w:abstractNumId w:val="301"/>
  </w:num>
  <w:num w:numId="1672" w16cid:durableId="1566725585">
    <w:abstractNumId w:val="635"/>
  </w:num>
  <w:num w:numId="1673" w16cid:durableId="31074268">
    <w:abstractNumId w:val="864"/>
  </w:num>
  <w:num w:numId="1674" w16cid:durableId="1401706844">
    <w:abstractNumId w:val="292"/>
  </w:num>
  <w:num w:numId="1675" w16cid:durableId="1527676596">
    <w:abstractNumId w:val="697"/>
  </w:num>
  <w:num w:numId="1676" w16cid:durableId="1323391210">
    <w:abstractNumId w:val="1547"/>
  </w:num>
  <w:num w:numId="1677" w16cid:durableId="1918514855">
    <w:abstractNumId w:val="652"/>
  </w:num>
  <w:num w:numId="1678" w16cid:durableId="1189679710">
    <w:abstractNumId w:val="1563"/>
  </w:num>
  <w:num w:numId="1679" w16cid:durableId="772702105">
    <w:abstractNumId w:val="1614"/>
  </w:num>
  <w:num w:numId="1680" w16cid:durableId="1312173398">
    <w:abstractNumId w:val="1748"/>
  </w:num>
  <w:num w:numId="1681" w16cid:durableId="1875388320">
    <w:abstractNumId w:val="1742"/>
  </w:num>
  <w:num w:numId="1682" w16cid:durableId="918442007">
    <w:abstractNumId w:val="1241"/>
  </w:num>
  <w:num w:numId="1683" w16cid:durableId="55131226">
    <w:abstractNumId w:val="1808"/>
  </w:num>
  <w:num w:numId="1684" w16cid:durableId="1337269069">
    <w:abstractNumId w:val="342"/>
  </w:num>
  <w:num w:numId="1685" w16cid:durableId="214858374">
    <w:abstractNumId w:val="1034"/>
  </w:num>
  <w:num w:numId="1686" w16cid:durableId="1343318535">
    <w:abstractNumId w:val="1438"/>
  </w:num>
  <w:num w:numId="1687" w16cid:durableId="40978919">
    <w:abstractNumId w:val="1952"/>
  </w:num>
  <w:num w:numId="1688" w16cid:durableId="1646541755">
    <w:abstractNumId w:val="801"/>
  </w:num>
  <w:num w:numId="1689" w16cid:durableId="1378360151">
    <w:abstractNumId w:val="497"/>
  </w:num>
  <w:num w:numId="1690" w16cid:durableId="1462380292">
    <w:abstractNumId w:val="176"/>
  </w:num>
  <w:num w:numId="1691" w16cid:durableId="439029345">
    <w:abstractNumId w:val="1096"/>
  </w:num>
  <w:num w:numId="1692" w16cid:durableId="1106727436">
    <w:abstractNumId w:val="1707"/>
  </w:num>
  <w:num w:numId="1693" w16cid:durableId="321857967">
    <w:abstractNumId w:val="1346"/>
  </w:num>
  <w:num w:numId="1694" w16cid:durableId="1937395965">
    <w:abstractNumId w:val="1118"/>
  </w:num>
  <w:num w:numId="1695" w16cid:durableId="1100027638">
    <w:abstractNumId w:val="337"/>
  </w:num>
  <w:num w:numId="1696" w16cid:durableId="521670667">
    <w:abstractNumId w:val="912"/>
  </w:num>
  <w:num w:numId="1697" w16cid:durableId="284579402">
    <w:abstractNumId w:val="568"/>
  </w:num>
  <w:num w:numId="1698" w16cid:durableId="828595725">
    <w:abstractNumId w:val="1747"/>
  </w:num>
  <w:num w:numId="1699" w16cid:durableId="174154548">
    <w:abstractNumId w:val="113"/>
  </w:num>
  <w:num w:numId="1700" w16cid:durableId="395515773">
    <w:abstractNumId w:val="955"/>
  </w:num>
  <w:num w:numId="1701" w16cid:durableId="635641997">
    <w:abstractNumId w:val="551"/>
  </w:num>
  <w:num w:numId="1702" w16cid:durableId="2070760821">
    <w:abstractNumId w:val="517"/>
  </w:num>
  <w:num w:numId="1703" w16cid:durableId="1595085951">
    <w:abstractNumId w:val="65"/>
  </w:num>
  <w:num w:numId="1704" w16cid:durableId="1028532394">
    <w:abstractNumId w:val="1906"/>
  </w:num>
  <w:num w:numId="1705" w16cid:durableId="750009447">
    <w:abstractNumId w:val="1144"/>
  </w:num>
  <w:num w:numId="1706" w16cid:durableId="792671069">
    <w:abstractNumId w:val="1704"/>
  </w:num>
  <w:num w:numId="1707" w16cid:durableId="969167909">
    <w:abstractNumId w:val="46"/>
  </w:num>
  <w:num w:numId="1708" w16cid:durableId="1568105776">
    <w:abstractNumId w:val="1679"/>
  </w:num>
  <w:num w:numId="1709" w16cid:durableId="920018627">
    <w:abstractNumId w:val="453"/>
  </w:num>
  <w:num w:numId="1710" w16cid:durableId="1024408303">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11" w16cid:durableId="58942588">
    <w:abstractNumId w:val="1097"/>
  </w:num>
  <w:num w:numId="1712" w16cid:durableId="286282527">
    <w:abstractNumId w:val="522"/>
  </w:num>
  <w:num w:numId="1713" w16cid:durableId="2126846415">
    <w:abstractNumId w:val="1485"/>
  </w:num>
  <w:num w:numId="1714" w16cid:durableId="1389958941">
    <w:abstractNumId w:val="1562"/>
  </w:num>
  <w:num w:numId="1715" w16cid:durableId="695736778">
    <w:abstractNumId w:val="1067"/>
  </w:num>
  <w:num w:numId="1716" w16cid:durableId="1019160313">
    <w:abstractNumId w:val="1531"/>
  </w:num>
  <w:num w:numId="1717" w16cid:durableId="277420174">
    <w:abstractNumId w:val="831"/>
  </w:num>
  <w:num w:numId="1718" w16cid:durableId="914586230">
    <w:abstractNumId w:val="1295"/>
  </w:num>
  <w:num w:numId="1719" w16cid:durableId="998579489">
    <w:abstractNumId w:val="812"/>
  </w:num>
  <w:num w:numId="1720" w16cid:durableId="1449079008">
    <w:abstractNumId w:val="686"/>
  </w:num>
  <w:num w:numId="1721" w16cid:durableId="1286622619">
    <w:abstractNumId w:val="2020"/>
  </w:num>
  <w:num w:numId="1722" w16cid:durableId="603417993">
    <w:abstractNumId w:val="1756"/>
  </w:num>
  <w:num w:numId="1723" w16cid:durableId="1357266671">
    <w:abstractNumId w:val="379"/>
  </w:num>
  <w:num w:numId="1724" w16cid:durableId="172502139">
    <w:abstractNumId w:val="1878"/>
  </w:num>
  <w:num w:numId="1725" w16cid:durableId="364674620">
    <w:abstractNumId w:val="459"/>
  </w:num>
  <w:num w:numId="1726" w16cid:durableId="216863892">
    <w:abstractNumId w:val="960"/>
  </w:num>
  <w:num w:numId="1727" w16cid:durableId="619339445">
    <w:abstractNumId w:val="1561"/>
  </w:num>
  <w:num w:numId="1728" w16cid:durableId="566649323">
    <w:abstractNumId w:val="1252"/>
  </w:num>
  <w:num w:numId="1729" w16cid:durableId="1151140811">
    <w:abstractNumId w:val="1119"/>
  </w:num>
  <w:num w:numId="1730" w16cid:durableId="695040715">
    <w:abstractNumId w:val="1822"/>
  </w:num>
  <w:num w:numId="1731" w16cid:durableId="4215511">
    <w:abstractNumId w:val="1333"/>
  </w:num>
  <w:num w:numId="1732" w16cid:durableId="953633498">
    <w:abstractNumId w:val="488"/>
  </w:num>
  <w:num w:numId="1733" w16cid:durableId="1150906584">
    <w:abstractNumId w:val="1356"/>
  </w:num>
  <w:num w:numId="1734" w16cid:durableId="1574851342">
    <w:abstractNumId w:val="880"/>
  </w:num>
  <w:num w:numId="1735" w16cid:durableId="2024238146">
    <w:abstractNumId w:val="243"/>
  </w:num>
  <w:num w:numId="1736" w16cid:durableId="1854800768">
    <w:abstractNumId w:val="376"/>
  </w:num>
  <w:num w:numId="1737" w16cid:durableId="1832482364">
    <w:abstractNumId w:val="1937"/>
  </w:num>
  <w:num w:numId="1738" w16cid:durableId="643197354">
    <w:abstractNumId w:val="224"/>
  </w:num>
  <w:num w:numId="1739" w16cid:durableId="1849321552">
    <w:abstractNumId w:val="1041"/>
  </w:num>
  <w:num w:numId="1740" w16cid:durableId="36779865">
    <w:abstractNumId w:val="1658"/>
  </w:num>
  <w:num w:numId="1741" w16cid:durableId="512231458">
    <w:abstractNumId w:val="592"/>
  </w:num>
  <w:num w:numId="1742" w16cid:durableId="575436905">
    <w:abstractNumId w:val="1964"/>
  </w:num>
  <w:num w:numId="1743" w16cid:durableId="409737775">
    <w:abstractNumId w:val="1456"/>
  </w:num>
  <w:num w:numId="1744" w16cid:durableId="759370204">
    <w:abstractNumId w:val="1680"/>
  </w:num>
  <w:num w:numId="1745" w16cid:durableId="1297176854">
    <w:abstractNumId w:val="1701"/>
  </w:num>
  <w:num w:numId="1746" w16cid:durableId="1161896361">
    <w:abstractNumId w:val="1967"/>
  </w:num>
  <w:num w:numId="1747" w16cid:durableId="1924486626">
    <w:abstractNumId w:val="47"/>
  </w:num>
  <w:num w:numId="1748" w16cid:durableId="1415737466">
    <w:abstractNumId w:val="1237"/>
  </w:num>
  <w:num w:numId="1749" w16cid:durableId="1608001873">
    <w:abstractNumId w:val="937"/>
  </w:num>
  <w:num w:numId="1750" w16cid:durableId="2008512065">
    <w:abstractNumId w:val="1991"/>
  </w:num>
  <w:num w:numId="1751" w16cid:durableId="1573933146">
    <w:abstractNumId w:val="1231"/>
  </w:num>
  <w:num w:numId="1752" w16cid:durableId="1276712560">
    <w:abstractNumId w:val="103"/>
  </w:num>
  <w:num w:numId="1753" w16cid:durableId="1599369455">
    <w:abstractNumId w:val="1354"/>
  </w:num>
  <w:num w:numId="1754" w16cid:durableId="326592497">
    <w:abstractNumId w:val="675"/>
  </w:num>
  <w:num w:numId="1755" w16cid:durableId="170292770">
    <w:abstractNumId w:val="848"/>
  </w:num>
  <w:num w:numId="1756" w16cid:durableId="1973321580">
    <w:abstractNumId w:val="1612"/>
  </w:num>
  <w:num w:numId="1757" w16cid:durableId="1364019525">
    <w:abstractNumId w:val="416"/>
  </w:num>
  <w:num w:numId="1758" w16cid:durableId="1965114230">
    <w:abstractNumId w:val="1404"/>
  </w:num>
  <w:num w:numId="1759" w16cid:durableId="561716165">
    <w:abstractNumId w:val="1460"/>
  </w:num>
  <w:num w:numId="1760" w16cid:durableId="1950965019">
    <w:abstractNumId w:val="644"/>
  </w:num>
  <w:num w:numId="1761" w16cid:durableId="186607853">
    <w:abstractNumId w:val="1407"/>
  </w:num>
  <w:num w:numId="1762" w16cid:durableId="666593906">
    <w:abstractNumId w:val="1861"/>
  </w:num>
  <w:num w:numId="1763" w16cid:durableId="1864975671">
    <w:abstractNumId w:val="1454"/>
  </w:num>
  <w:num w:numId="1764" w16cid:durableId="339089414">
    <w:abstractNumId w:val="1466"/>
  </w:num>
  <w:num w:numId="1765" w16cid:durableId="1280377794">
    <w:abstractNumId w:val="1123"/>
  </w:num>
  <w:num w:numId="1766" w16cid:durableId="695427986">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67" w16cid:durableId="1526678758">
    <w:abstractNumId w:val="1949"/>
  </w:num>
  <w:num w:numId="1768" w16cid:durableId="1781104589">
    <w:abstractNumId w:val="155"/>
  </w:num>
  <w:num w:numId="1769" w16cid:durableId="1475633981">
    <w:abstractNumId w:val="1870"/>
  </w:num>
  <w:num w:numId="1770" w16cid:durableId="2132744760">
    <w:abstractNumId w:val="112"/>
  </w:num>
  <w:num w:numId="1771" w16cid:durableId="1320036763">
    <w:abstractNumId w:val="1480"/>
  </w:num>
  <w:num w:numId="1772" w16cid:durableId="518543958">
    <w:abstractNumId w:val="1687"/>
  </w:num>
  <w:num w:numId="1773" w16cid:durableId="90977086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74" w16cid:durableId="1026559674">
    <w:abstractNumId w:val="1443"/>
  </w:num>
  <w:num w:numId="1775" w16cid:durableId="1263025655">
    <w:abstractNumId w:val="528"/>
  </w:num>
  <w:num w:numId="1776" w16cid:durableId="143550524">
    <w:abstractNumId w:val="230"/>
  </w:num>
  <w:num w:numId="1777" w16cid:durableId="2033189778">
    <w:abstractNumId w:val="325"/>
  </w:num>
  <w:num w:numId="1778" w16cid:durableId="1694334692">
    <w:abstractNumId w:val="1113"/>
  </w:num>
  <w:num w:numId="1779" w16cid:durableId="2040623452">
    <w:abstractNumId w:val="534"/>
  </w:num>
  <w:num w:numId="1780" w16cid:durableId="526068020">
    <w:abstractNumId w:val="1497"/>
  </w:num>
  <w:num w:numId="1781" w16cid:durableId="1838374773">
    <w:abstractNumId w:val="1683"/>
  </w:num>
  <w:num w:numId="1782" w16cid:durableId="1575772999">
    <w:abstractNumId w:val="1916"/>
  </w:num>
  <w:num w:numId="1783" w16cid:durableId="1931890470">
    <w:abstractNumId w:val="101"/>
  </w:num>
  <w:num w:numId="1784" w16cid:durableId="1391148847">
    <w:abstractNumId w:val="1126"/>
  </w:num>
  <w:num w:numId="1785" w16cid:durableId="106001861">
    <w:abstractNumId w:val="1584"/>
  </w:num>
  <w:num w:numId="1786" w16cid:durableId="654575508">
    <w:abstractNumId w:val="1998"/>
  </w:num>
  <w:num w:numId="1787" w16cid:durableId="1364398731">
    <w:abstractNumId w:val="132"/>
  </w:num>
  <w:num w:numId="1788" w16cid:durableId="566572516">
    <w:abstractNumId w:val="1058"/>
  </w:num>
  <w:num w:numId="1789" w16cid:durableId="1173572642">
    <w:abstractNumId w:val="493"/>
  </w:num>
  <w:num w:numId="1790" w16cid:durableId="1751390745">
    <w:abstractNumId w:val="1950"/>
  </w:num>
  <w:num w:numId="1791" w16cid:durableId="1231647623">
    <w:abstractNumId w:val="687"/>
  </w:num>
  <w:num w:numId="1792" w16cid:durableId="1547371231">
    <w:abstractNumId w:val="1056"/>
  </w:num>
  <w:num w:numId="1793" w16cid:durableId="203567282">
    <w:abstractNumId w:val="1483"/>
  </w:num>
  <w:num w:numId="1794" w16cid:durableId="1618027512">
    <w:abstractNumId w:val="373"/>
  </w:num>
  <w:num w:numId="1795" w16cid:durableId="1797068641">
    <w:abstractNumId w:val="525"/>
  </w:num>
  <w:num w:numId="1796" w16cid:durableId="519780967">
    <w:abstractNumId w:val="1139"/>
  </w:num>
  <w:num w:numId="1797" w16cid:durableId="2064870881">
    <w:abstractNumId w:val="775"/>
  </w:num>
  <w:num w:numId="1798" w16cid:durableId="810170777">
    <w:abstractNumId w:val="1823"/>
  </w:num>
  <w:num w:numId="1799" w16cid:durableId="1658415413">
    <w:abstractNumId w:val="356"/>
  </w:num>
  <w:num w:numId="1800" w16cid:durableId="1745057403">
    <w:abstractNumId w:val="1936"/>
  </w:num>
  <w:num w:numId="1801" w16cid:durableId="779181685">
    <w:abstractNumId w:val="569"/>
  </w:num>
  <w:num w:numId="1802" w16cid:durableId="1881478767">
    <w:abstractNumId w:val="2054"/>
  </w:num>
  <w:num w:numId="1803" w16cid:durableId="1480918713">
    <w:abstractNumId w:val="283"/>
  </w:num>
  <w:num w:numId="1804" w16cid:durableId="609630285">
    <w:abstractNumId w:val="734"/>
  </w:num>
  <w:num w:numId="1805" w16cid:durableId="477571890">
    <w:abstractNumId w:val="100"/>
  </w:num>
  <w:num w:numId="1806" w16cid:durableId="1364944101">
    <w:abstractNumId w:val="254"/>
  </w:num>
  <w:num w:numId="1807" w16cid:durableId="1165167668">
    <w:abstractNumId w:val="1840"/>
  </w:num>
  <w:num w:numId="1808" w16cid:durableId="590771437">
    <w:abstractNumId w:val="503"/>
  </w:num>
  <w:num w:numId="1809" w16cid:durableId="1308244216">
    <w:abstractNumId w:val="1080"/>
  </w:num>
  <w:num w:numId="1810" w16cid:durableId="1867327789">
    <w:abstractNumId w:val="1501"/>
  </w:num>
  <w:num w:numId="1811" w16cid:durableId="879511789">
    <w:abstractNumId w:val="380"/>
  </w:num>
  <w:num w:numId="1812" w16cid:durableId="1918009105">
    <w:abstractNumId w:val="672"/>
  </w:num>
  <w:num w:numId="1813" w16cid:durableId="576477677">
    <w:abstractNumId w:val="367"/>
  </w:num>
  <w:num w:numId="1814" w16cid:durableId="1674256754">
    <w:abstractNumId w:val="1185"/>
  </w:num>
  <w:num w:numId="1815" w16cid:durableId="1136488825">
    <w:abstractNumId w:val="256"/>
  </w:num>
  <w:num w:numId="1816" w16cid:durableId="1442340919">
    <w:abstractNumId w:val="1805"/>
  </w:num>
  <w:num w:numId="1817" w16cid:durableId="144514675">
    <w:abstractNumId w:val="589"/>
  </w:num>
  <w:num w:numId="1818" w16cid:durableId="1192836993">
    <w:abstractNumId w:val="2006"/>
  </w:num>
  <w:num w:numId="1819" w16cid:durableId="1301351133">
    <w:abstractNumId w:val="50"/>
  </w:num>
  <w:num w:numId="1820" w16cid:durableId="1226842782">
    <w:abstractNumId w:val="710"/>
  </w:num>
  <w:num w:numId="1821" w16cid:durableId="136997813">
    <w:abstractNumId w:val="1032"/>
  </w:num>
  <w:num w:numId="1822" w16cid:durableId="921530741">
    <w:abstractNumId w:val="1592"/>
  </w:num>
  <w:num w:numId="1823" w16cid:durableId="7106376">
    <w:abstractNumId w:val="2042"/>
  </w:num>
  <w:num w:numId="1824" w16cid:durableId="346373418">
    <w:abstractNumId w:val="1349"/>
  </w:num>
  <w:num w:numId="1825" w16cid:durableId="982540547">
    <w:abstractNumId w:val="1136"/>
  </w:num>
  <w:num w:numId="1826" w16cid:durableId="2060393380">
    <w:abstractNumId w:val="793"/>
  </w:num>
  <w:num w:numId="1827" w16cid:durableId="719406814">
    <w:abstractNumId w:val="510"/>
  </w:num>
  <w:num w:numId="1828" w16cid:durableId="1901987340">
    <w:abstractNumId w:val="1256"/>
  </w:num>
  <w:num w:numId="1829" w16cid:durableId="777914856">
    <w:abstractNumId w:val="905"/>
  </w:num>
  <w:num w:numId="1830" w16cid:durableId="259686388">
    <w:abstractNumId w:val="161"/>
  </w:num>
  <w:num w:numId="1831" w16cid:durableId="1793010957">
    <w:abstractNumId w:val="120"/>
  </w:num>
  <w:num w:numId="1832" w16cid:durableId="1902783910">
    <w:abstractNumId w:val="1705"/>
  </w:num>
  <w:num w:numId="1833" w16cid:durableId="715816168">
    <w:abstractNumId w:val="425"/>
  </w:num>
  <w:num w:numId="1834" w16cid:durableId="1544711202">
    <w:abstractNumId w:val="804"/>
  </w:num>
  <w:num w:numId="1835" w16cid:durableId="434978445">
    <w:abstractNumId w:val="1973"/>
  </w:num>
  <w:num w:numId="1836" w16cid:durableId="157423409">
    <w:abstractNumId w:val="1522"/>
  </w:num>
  <w:num w:numId="1837" w16cid:durableId="798063228">
    <w:abstractNumId w:val="626"/>
  </w:num>
  <w:num w:numId="1838" w16cid:durableId="1931035830">
    <w:abstractNumId w:val="1276"/>
  </w:num>
  <w:num w:numId="1839" w16cid:durableId="523516463">
    <w:abstractNumId w:val="1718"/>
  </w:num>
  <w:num w:numId="1840" w16cid:durableId="921375494">
    <w:abstractNumId w:val="223"/>
  </w:num>
  <w:num w:numId="1841" w16cid:durableId="1746806451">
    <w:abstractNumId w:val="1165"/>
  </w:num>
  <w:num w:numId="1842" w16cid:durableId="851843895">
    <w:abstractNumId w:val="1083"/>
  </w:num>
  <w:num w:numId="1843" w16cid:durableId="1891381511">
    <w:abstractNumId w:val="529"/>
  </w:num>
  <w:num w:numId="1844" w16cid:durableId="579023052">
    <w:abstractNumId w:val="179"/>
  </w:num>
  <w:num w:numId="1845" w16cid:durableId="1738815854">
    <w:abstractNumId w:val="1653"/>
  </w:num>
  <w:num w:numId="1846" w16cid:durableId="1268000762">
    <w:abstractNumId w:val="1737"/>
  </w:num>
  <w:num w:numId="1847" w16cid:durableId="2006594578">
    <w:abstractNumId w:val="1330"/>
  </w:num>
  <w:num w:numId="1848" w16cid:durableId="1446536654">
    <w:abstractNumId w:val="2074"/>
  </w:num>
  <w:num w:numId="1849" w16cid:durableId="1575503619">
    <w:abstractNumId w:val="261"/>
  </w:num>
  <w:num w:numId="1850" w16cid:durableId="778645365">
    <w:abstractNumId w:val="727"/>
  </w:num>
  <w:num w:numId="1851" w16cid:durableId="798494281">
    <w:abstractNumId w:val="341"/>
  </w:num>
  <w:num w:numId="1852" w16cid:durableId="1856260732">
    <w:abstractNumId w:val="811"/>
  </w:num>
  <w:num w:numId="1853" w16cid:durableId="1958222078">
    <w:abstractNumId w:val="1802"/>
  </w:num>
  <w:num w:numId="1854" w16cid:durableId="1733119692">
    <w:abstractNumId w:val="489"/>
  </w:num>
  <w:num w:numId="1855" w16cid:durableId="1442912819">
    <w:abstractNumId w:val="1283"/>
  </w:num>
  <w:num w:numId="1856" w16cid:durableId="297685384">
    <w:abstractNumId w:val="336"/>
  </w:num>
  <w:num w:numId="1857" w16cid:durableId="407969750">
    <w:abstractNumId w:val="1994"/>
  </w:num>
  <w:num w:numId="1858" w16cid:durableId="894044773">
    <w:abstractNumId w:val="1763"/>
  </w:num>
  <w:num w:numId="1859" w16cid:durableId="202640918">
    <w:abstractNumId w:val="229"/>
  </w:num>
  <w:num w:numId="1860" w16cid:durableId="417487112">
    <w:abstractNumId w:val="1246"/>
  </w:num>
  <w:num w:numId="1861" w16cid:durableId="920524644">
    <w:abstractNumId w:val="99"/>
  </w:num>
  <w:num w:numId="1862" w16cid:durableId="445395893">
    <w:abstractNumId w:val="1821"/>
  </w:num>
  <w:num w:numId="1863" w16cid:durableId="2112581178">
    <w:abstractNumId w:val="2060"/>
  </w:num>
  <w:num w:numId="1864" w16cid:durableId="1297443572">
    <w:abstractNumId w:val="1637"/>
  </w:num>
  <w:num w:numId="1865" w16cid:durableId="29763416">
    <w:abstractNumId w:val="86"/>
  </w:num>
  <w:num w:numId="1866" w16cid:durableId="986276494">
    <w:abstractNumId w:val="461"/>
  </w:num>
  <w:num w:numId="1867" w16cid:durableId="250816192">
    <w:abstractNumId w:val="1140"/>
  </w:num>
  <w:num w:numId="1868" w16cid:durableId="1021929271">
    <w:abstractNumId w:val="1865"/>
  </w:num>
  <w:num w:numId="1869" w16cid:durableId="1737779967">
    <w:abstractNumId w:val="322"/>
  </w:num>
  <w:num w:numId="1870" w16cid:durableId="139544408">
    <w:abstractNumId w:val="749"/>
  </w:num>
  <w:num w:numId="1871" w16cid:durableId="834689670">
    <w:abstractNumId w:val="192"/>
  </w:num>
  <w:num w:numId="1872" w16cid:durableId="234121789">
    <w:abstractNumId w:val="10"/>
  </w:num>
  <w:num w:numId="1873" w16cid:durableId="330916803">
    <w:abstractNumId w:val="11"/>
  </w:num>
  <w:num w:numId="1874" w16cid:durableId="672730013">
    <w:abstractNumId w:val="688"/>
  </w:num>
  <w:num w:numId="1875" w16cid:durableId="2094399653">
    <w:abstractNumId w:val="723"/>
  </w:num>
  <w:num w:numId="1876" w16cid:durableId="1722822836">
    <w:abstractNumId w:val="1924"/>
  </w:num>
  <w:num w:numId="1877" w16cid:durableId="1869755933">
    <w:abstractNumId w:val="915"/>
  </w:num>
  <w:num w:numId="1878" w16cid:durableId="1996102469">
    <w:abstractNumId w:val="1399"/>
  </w:num>
  <w:num w:numId="1879" w16cid:durableId="72434686">
    <w:abstractNumId w:val="1036"/>
  </w:num>
  <w:num w:numId="1880" w16cid:durableId="302271079">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81" w16cid:durableId="1394037168">
    <w:abstractNumId w:val="1661"/>
  </w:num>
  <w:num w:numId="1882" w16cid:durableId="509376437">
    <w:abstractNumId w:val="1817"/>
  </w:num>
  <w:num w:numId="1883" w16cid:durableId="382600616">
    <w:abstractNumId w:val="190"/>
  </w:num>
  <w:num w:numId="1884" w16cid:durableId="944924167">
    <w:abstractNumId w:val="2077"/>
  </w:num>
  <w:num w:numId="1885" w16cid:durableId="1928884381">
    <w:abstractNumId w:val="1334"/>
  </w:num>
  <w:num w:numId="1886" w16cid:durableId="4479316">
    <w:abstractNumId w:val="31"/>
  </w:num>
  <w:num w:numId="1887" w16cid:durableId="937565395">
    <w:abstractNumId w:val="1439"/>
  </w:num>
  <w:num w:numId="1888" w16cid:durableId="1882130705">
    <w:abstractNumId w:val="978"/>
  </w:num>
  <w:num w:numId="1889" w16cid:durableId="2041274922">
    <w:abstractNumId w:val="679"/>
  </w:num>
  <w:num w:numId="1890" w16cid:durableId="1107971572">
    <w:abstractNumId w:val="327"/>
  </w:num>
  <w:num w:numId="1891" w16cid:durableId="1074399317">
    <w:abstractNumId w:val="163"/>
  </w:num>
  <w:num w:numId="1892" w16cid:durableId="1468889977">
    <w:abstractNumId w:val="178"/>
  </w:num>
  <w:num w:numId="1893" w16cid:durableId="559439031">
    <w:abstractNumId w:val="1735"/>
  </w:num>
  <w:num w:numId="1894" w16cid:durableId="557864190">
    <w:abstractNumId w:val="347"/>
  </w:num>
  <w:num w:numId="1895" w16cid:durableId="1593776097">
    <w:abstractNumId w:val="1876"/>
  </w:num>
  <w:num w:numId="1896" w16cid:durableId="924412146">
    <w:abstractNumId w:val="1149"/>
  </w:num>
  <w:num w:numId="1897" w16cid:durableId="1650867955">
    <w:abstractNumId w:val="532"/>
  </w:num>
  <w:num w:numId="1898" w16cid:durableId="1027751633">
    <w:abstractNumId w:val="1099"/>
  </w:num>
  <w:num w:numId="1899" w16cid:durableId="611934585">
    <w:abstractNumId w:val="383"/>
  </w:num>
  <w:num w:numId="1900" w16cid:durableId="485325312">
    <w:abstractNumId w:val="944"/>
  </w:num>
  <w:num w:numId="1901" w16cid:durableId="1969621246">
    <w:abstractNumId w:val="482"/>
  </w:num>
  <w:num w:numId="1902" w16cid:durableId="366490721">
    <w:abstractNumId w:val="85"/>
  </w:num>
  <w:num w:numId="1903" w16cid:durableId="1031296987">
    <w:abstractNumId w:val="586"/>
  </w:num>
  <w:num w:numId="1904" w16cid:durableId="737939727">
    <w:abstractNumId w:val="1574"/>
  </w:num>
  <w:num w:numId="1905" w16cid:durableId="218441050">
    <w:abstractNumId w:val="1939"/>
  </w:num>
  <w:num w:numId="1906" w16cid:durableId="545605038">
    <w:abstractNumId w:val="693"/>
  </w:num>
  <w:num w:numId="1907" w16cid:durableId="1902062414">
    <w:abstractNumId w:val="934"/>
  </w:num>
  <w:num w:numId="1908" w16cid:durableId="2098357870">
    <w:abstractNumId w:val="1877"/>
  </w:num>
  <w:num w:numId="1909" w16cid:durableId="1763068859">
    <w:abstractNumId w:val="1458"/>
  </w:num>
  <w:num w:numId="1910" w16cid:durableId="316885240">
    <w:abstractNumId w:val="2038"/>
  </w:num>
  <w:num w:numId="1911" w16cid:durableId="328950878">
    <w:abstractNumId w:val="507"/>
  </w:num>
  <w:num w:numId="1912" w16cid:durableId="1157377630">
    <w:abstractNumId w:val="2031"/>
  </w:num>
  <w:num w:numId="1913" w16cid:durableId="443617898">
    <w:abstractNumId w:val="1163"/>
  </w:num>
  <w:num w:numId="1914" w16cid:durableId="450131934">
    <w:abstractNumId w:val="1336"/>
  </w:num>
  <w:num w:numId="1915" w16cid:durableId="1623800766">
    <w:abstractNumId w:val="666"/>
  </w:num>
  <w:num w:numId="1916" w16cid:durableId="881865294">
    <w:abstractNumId w:val="1601"/>
  </w:num>
  <w:num w:numId="1917" w16cid:durableId="279537109">
    <w:abstractNumId w:val="991"/>
  </w:num>
  <w:num w:numId="1918" w16cid:durableId="830560031">
    <w:abstractNumId w:val="352"/>
  </w:num>
  <w:num w:numId="1919" w16cid:durableId="266081824">
    <w:abstractNumId w:val="481"/>
  </w:num>
  <w:num w:numId="1920" w16cid:durableId="54553275">
    <w:abstractNumId w:val="1965"/>
  </w:num>
  <w:num w:numId="1921" w16cid:durableId="1547987778">
    <w:abstractNumId w:val="2041"/>
  </w:num>
  <w:num w:numId="1922" w16cid:durableId="2902328">
    <w:abstractNumId w:val="2082"/>
  </w:num>
  <w:num w:numId="1923" w16cid:durableId="758873905">
    <w:abstractNumId w:val="1980"/>
  </w:num>
  <w:num w:numId="1924" w16cid:durableId="1597403543">
    <w:abstractNumId w:val="511"/>
  </w:num>
  <w:num w:numId="1925" w16cid:durableId="105269681">
    <w:abstractNumId w:val="791"/>
  </w:num>
  <w:num w:numId="1926" w16cid:durableId="1098718865">
    <w:abstractNumId w:val="1978"/>
  </w:num>
  <w:num w:numId="1927" w16cid:durableId="1200896274">
    <w:abstractNumId w:val="1101"/>
  </w:num>
  <w:num w:numId="1928" w16cid:durableId="778333444">
    <w:abstractNumId w:val="548"/>
  </w:num>
  <w:num w:numId="1929" w16cid:durableId="2091151503">
    <w:abstractNumId w:val="1898"/>
  </w:num>
  <w:num w:numId="1930" w16cid:durableId="1584338606">
    <w:abstractNumId w:val="1225"/>
  </w:num>
  <w:num w:numId="1931" w16cid:durableId="1445150301">
    <w:abstractNumId w:val="1888"/>
  </w:num>
  <w:num w:numId="1932" w16cid:durableId="1139301605">
    <w:abstractNumId w:val="1440"/>
  </w:num>
  <w:num w:numId="1933" w16cid:durableId="34474294">
    <w:abstractNumId w:val="134"/>
  </w:num>
  <w:num w:numId="1934" w16cid:durableId="481776404">
    <w:abstractNumId w:val="1409"/>
  </w:num>
  <w:num w:numId="1935" w16cid:durableId="1944485530">
    <w:abstractNumId w:val="1187"/>
  </w:num>
  <w:num w:numId="1936" w16cid:durableId="1445538065">
    <w:abstractNumId w:val="1945"/>
  </w:num>
  <w:num w:numId="1937" w16cid:durableId="914626299">
    <w:abstractNumId w:val="6"/>
  </w:num>
  <w:num w:numId="1938" w16cid:durableId="1070032818">
    <w:abstractNumId w:val="1271"/>
  </w:num>
  <w:num w:numId="1939" w16cid:durableId="1465780516">
    <w:abstractNumId w:val="159"/>
  </w:num>
  <w:num w:numId="1940" w16cid:durableId="1550343568">
    <w:abstractNumId w:val="233"/>
  </w:num>
  <w:num w:numId="1941" w16cid:durableId="511840640">
    <w:abstractNumId w:val="1627"/>
  </w:num>
  <w:num w:numId="1942" w16cid:durableId="204291172">
    <w:abstractNumId w:val="1595"/>
  </w:num>
  <w:num w:numId="1943" w16cid:durableId="284431576">
    <w:abstractNumId w:val="404"/>
  </w:num>
  <w:num w:numId="1944" w16cid:durableId="1703824711">
    <w:abstractNumId w:val="563"/>
  </w:num>
  <w:num w:numId="1945" w16cid:durableId="1447508355">
    <w:abstractNumId w:val="2081"/>
  </w:num>
  <w:num w:numId="1946" w16cid:durableId="340740282">
    <w:abstractNumId w:val="1341"/>
  </w:num>
  <w:num w:numId="1947" w16cid:durableId="1578637846">
    <w:abstractNumId w:val="328"/>
  </w:num>
  <w:num w:numId="1948" w16cid:durableId="112556270">
    <w:abstractNumId w:val="1567"/>
  </w:num>
  <w:num w:numId="1949" w16cid:durableId="388067616">
    <w:abstractNumId w:val="1854"/>
  </w:num>
  <w:num w:numId="1950" w16cid:durableId="451828543">
    <w:abstractNumId w:val="442"/>
  </w:num>
  <w:num w:numId="1951" w16cid:durableId="1000934613">
    <w:abstractNumId w:val="1260"/>
  </w:num>
  <w:num w:numId="1952" w16cid:durableId="110824063">
    <w:abstractNumId w:val="901"/>
  </w:num>
  <w:num w:numId="1953" w16cid:durableId="1626766749">
    <w:abstractNumId w:val="659"/>
  </w:num>
  <w:num w:numId="1954" w16cid:durableId="2009210654">
    <w:abstractNumId w:val="115"/>
  </w:num>
  <w:num w:numId="1955" w16cid:durableId="1840849136">
    <w:abstractNumId w:val="1229"/>
  </w:num>
  <w:num w:numId="1956" w16cid:durableId="1709719126">
    <w:abstractNumId w:val="852"/>
  </w:num>
  <w:num w:numId="1957" w16cid:durableId="1267274219">
    <w:abstractNumId w:val="796"/>
  </w:num>
  <w:num w:numId="1958" w16cid:durableId="1348756331">
    <w:abstractNumId w:val="943"/>
  </w:num>
  <w:num w:numId="1959" w16cid:durableId="916786318">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60" w16cid:durableId="698506069">
    <w:abstractNumId w:val="889"/>
  </w:num>
  <w:num w:numId="1961" w16cid:durableId="20166958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62" w16cid:durableId="612788410">
    <w:abstractNumId w:val="2057"/>
  </w:num>
  <w:num w:numId="1963" w16cid:durableId="70204650">
    <w:abstractNumId w:val="1519"/>
  </w:num>
  <w:num w:numId="1964" w16cid:durableId="1783300678">
    <w:abstractNumId w:val="708"/>
  </w:num>
  <w:num w:numId="1965" w16cid:durableId="1433941667">
    <w:abstractNumId w:val="838"/>
  </w:num>
  <w:num w:numId="1966" w16cid:durableId="1296643662">
    <w:abstractNumId w:val="1832"/>
  </w:num>
  <w:num w:numId="1967" w16cid:durableId="526717299">
    <w:abstractNumId w:val="893"/>
  </w:num>
  <w:num w:numId="1968" w16cid:durableId="707686153">
    <w:abstractNumId w:val="104"/>
  </w:num>
  <w:num w:numId="1969" w16cid:durableId="2003462649">
    <w:abstractNumId w:val="1214"/>
  </w:num>
  <w:num w:numId="1970" w16cid:durableId="1039866334">
    <w:abstractNumId w:val="595"/>
  </w:num>
  <w:num w:numId="1971" w16cid:durableId="456140308">
    <w:abstractNumId w:val="249"/>
  </w:num>
  <w:num w:numId="1972" w16cid:durableId="184754292">
    <w:abstractNumId w:val="118"/>
  </w:num>
  <w:num w:numId="1973" w16cid:durableId="1264260030">
    <w:abstractNumId w:val="1184"/>
  </w:num>
  <w:num w:numId="1974" w16cid:durableId="98766982">
    <w:abstractNumId w:val="1657"/>
  </w:num>
  <w:num w:numId="1975" w16cid:durableId="553859222">
    <w:abstractNumId w:val="1150"/>
  </w:num>
  <w:num w:numId="1976" w16cid:durableId="390546742">
    <w:abstractNumId w:val="177"/>
  </w:num>
  <w:num w:numId="1977" w16cid:durableId="1700086128">
    <w:abstractNumId w:val="1862"/>
  </w:num>
  <w:num w:numId="1978" w16cid:durableId="619146765">
    <w:abstractNumId w:val="1511"/>
  </w:num>
  <w:num w:numId="1979" w16cid:durableId="777454990">
    <w:abstractNumId w:val="746"/>
  </w:num>
  <w:num w:numId="1980" w16cid:durableId="1195851154">
    <w:abstractNumId w:val="280"/>
  </w:num>
  <w:num w:numId="1981" w16cid:durableId="1334069450">
    <w:abstractNumId w:val="472"/>
  </w:num>
  <w:num w:numId="1982" w16cid:durableId="893006051">
    <w:abstractNumId w:val="1299"/>
  </w:num>
  <w:num w:numId="1983" w16cid:durableId="672418402">
    <w:abstractNumId w:val="2072"/>
  </w:num>
  <w:num w:numId="1984" w16cid:durableId="214435975">
    <w:abstractNumId w:val="1473"/>
  </w:num>
  <w:num w:numId="1985" w16cid:durableId="1137190025">
    <w:abstractNumId w:val="43"/>
  </w:num>
  <w:num w:numId="1986" w16cid:durableId="871650698">
    <w:abstractNumId w:val="43"/>
  </w:num>
  <w:num w:numId="1987" w16cid:durableId="321086697">
    <w:abstractNumId w:val="199"/>
  </w:num>
  <w:num w:numId="1988" w16cid:durableId="667172069">
    <w:abstractNumId w:val="1846"/>
  </w:num>
  <w:num w:numId="1989" w16cid:durableId="1515999805">
    <w:abstractNumId w:val="909"/>
  </w:num>
  <w:num w:numId="1990" w16cid:durableId="458768586">
    <w:abstractNumId w:val="1426"/>
  </w:num>
  <w:num w:numId="1991" w16cid:durableId="1684817542">
    <w:abstractNumId w:val="1294"/>
  </w:num>
  <w:num w:numId="1992" w16cid:durableId="210767742">
    <w:abstractNumId w:val="323"/>
  </w:num>
  <w:num w:numId="1993" w16cid:durableId="894123845">
    <w:abstractNumId w:val="1976"/>
  </w:num>
  <w:num w:numId="1994" w16cid:durableId="628634927">
    <w:abstractNumId w:val="2007"/>
  </w:num>
  <w:num w:numId="1995" w16cid:durableId="160390452">
    <w:abstractNumId w:val="1286"/>
  </w:num>
  <w:num w:numId="1996" w16cid:durableId="1409689334">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97" w16cid:durableId="793869169">
    <w:abstractNumId w:val="1141"/>
  </w:num>
  <w:num w:numId="1998" w16cid:durableId="711852868">
    <w:abstractNumId w:val="1142"/>
  </w:num>
  <w:num w:numId="1999" w16cid:durableId="1911304659">
    <w:abstractNumId w:val="1774"/>
  </w:num>
  <w:num w:numId="2000" w16cid:durableId="1381050142">
    <w:abstractNumId w:val="1307"/>
  </w:num>
  <w:num w:numId="2001" w16cid:durableId="52002197">
    <w:abstractNumId w:val="853"/>
  </w:num>
  <w:num w:numId="2002" w16cid:durableId="1341161206">
    <w:abstractNumId w:val="1634"/>
  </w:num>
  <w:num w:numId="2003" w16cid:durableId="1114406180">
    <w:abstractNumId w:val="1881"/>
  </w:num>
  <w:num w:numId="2004" w16cid:durableId="834495234">
    <w:abstractNumId w:val="87"/>
  </w:num>
  <w:num w:numId="2005" w16cid:durableId="482350920">
    <w:abstractNumId w:val="2076"/>
  </w:num>
  <w:num w:numId="2006" w16cid:durableId="1697080981">
    <w:abstractNumId w:val="1863"/>
  </w:num>
  <w:num w:numId="2007" w16cid:durableId="540478293">
    <w:abstractNumId w:val="829"/>
  </w:num>
  <w:num w:numId="2008" w16cid:durableId="1997369166">
    <w:abstractNumId w:val="1744"/>
  </w:num>
  <w:num w:numId="2009" w16cid:durableId="1326934473">
    <w:abstractNumId w:val="198"/>
  </w:num>
  <w:num w:numId="2010" w16cid:durableId="117995885">
    <w:abstractNumId w:val="790"/>
  </w:num>
  <w:num w:numId="2011" w16cid:durableId="1575123340">
    <w:abstractNumId w:val="862"/>
  </w:num>
  <w:num w:numId="2012" w16cid:durableId="1815022802">
    <w:abstractNumId w:val="222"/>
  </w:num>
  <w:num w:numId="2013" w16cid:durableId="470489566">
    <w:abstractNumId w:val="480"/>
  </w:num>
  <w:num w:numId="2014" w16cid:durableId="388383831">
    <w:abstractNumId w:val="1244"/>
  </w:num>
  <w:num w:numId="2015" w16cid:durableId="82336160">
    <w:abstractNumId w:val="584"/>
  </w:num>
  <w:num w:numId="2016" w16cid:durableId="521748424">
    <w:abstractNumId w:val="954"/>
  </w:num>
  <w:num w:numId="2017" w16cid:durableId="580530595">
    <w:abstractNumId w:val="1082"/>
  </w:num>
  <w:num w:numId="2018" w16cid:durableId="1687904185">
    <w:abstractNumId w:val="580"/>
  </w:num>
  <w:num w:numId="2019" w16cid:durableId="2137985687">
    <w:abstractNumId w:val="1681"/>
  </w:num>
  <w:num w:numId="2020" w16cid:durableId="1873495230">
    <w:abstractNumId w:val="490"/>
  </w:num>
  <w:num w:numId="2021" w16cid:durableId="1584756643">
    <w:abstractNumId w:val="231"/>
  </w:num>
  <w:num w:numId="2022" w16cid:durableId="162821705">
    <w:abstractNumId w:val="2048"/>
  </w:num>
  <w:num w:numId="2023" w16cid:durableId="375274635">
    <w:abstractNumId w:val="1382"/>
  </w:num>
  <w:num w:numId="2024" w16cid:durableId="1915236331">
    <w:abstractNumId w:val="1010"/>
  </w:num>
  <w:num w:numId="2025" w16cid:durableId="254634505">
    <w:abstractNumId w:val="588"/>
  </w:num>
  <w:num w:numId="2026" w16cid:durableId="309939411">
    <w:abstractNumId w:val="1835"/>
  </w:num>
  <w:num w:numId="2027" w16cid:durableId="346758222">
    <w:abstractNumId w:val="172"/>
  </w:num>
  <w:num w:numId="2028" w16cid:durableId="496502500">
    <w:abstractNumId w:val="239"/>
  </w:num>
  <w:num w:numId="2029" w16cid:durableId="663093984">
    <w:abstractNumId w:val="774"/>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030" w16cid:durableId="1755585622">
    <w:abstractNumId w:val="774"/>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31" w16cid:durableId="1304851721">
    <w:abstractNumId w:val="527"/>
  </w:num>
  <w:num w:numId="2032" w16cid:durableId="1218008450">
    <w:abstractNumId w:val="530"/>
  </w:num>
  <w:num w:numId="2033" w16cid:durableId="1104615351">
    <w:abstractNumId w:val="1107"/>
  </w:num>
  <w:num w:numId="2034" w16cid:durableId="118763868">
    <w:abstractNumId w:val="1711"/>
  </w:num>
  <w:num w:numId="2035" w16cid:durableId="1334380136">
    <w:abstractNumId w:val="4"/>
  </w:num>
  <w:num w:numId="2036" w16cid:durableId="114064667">
    <w:abstractNumId w:val="559"/>
  </w:num>
  <w:num w:numId="2037" w16cid:durableId="943416142">
    <w:abstractNumId w:val="1230"/>
  </w:num>
  <w:num w:numId="2038" w16cid:durableId="66459300">
    <w:abstractNumId w:val="1348"/>
  </w:num>
  <w:num w:numId="2039" w16cid:durableId="1819373206">
    <w:abstractNumId w:val="1432"/>
  </w:num>
  <w:num w:numId="2040" w16cid:durableId="1374885867">
    <w:abstractNumId w:val="452"/>
  </w:num>
  <w:num w:numId="2041" w16cid:durableId="1297679416">
    <w:abstractNumId w:val="80"/>
  </w:num>
  <w:num w:numId="2042" w16cid:durableId="2106925537">
    <w:abstractNumId w:val="5"/>
  </w:num>
  <w:num w:numId="2043" w16cid:durableId="1998998155">
    <w:abstractNumId w:val="1057"/>
  </w:num>
  <w:num w:numId="2044" w16cid:durableId="14580038">
    <w:abstractNumId w:val="1753"/>
  </w:num>
  <w:num w:numId="2045" w16cid:durableId="1033700324">
    <w:abstractNumId w:val="189"/>
  </w:num>
  <w:num w:numId="2046" w16cid:durableId="1968929793">
    <w:abstractNumId w:val="1371"/>
  </w:num>
  <w:num w:numId="2047" w16cid:durableId="381371966">
    <w:abstractNumId w:val="1907"/>
  </w:num>
  <w:numIdMacAtCleanup w:val="20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nnie Yang">
    <w15:presenceInfo w15:providerId="None" w15:userId="Bonnie Yang"/>
  </w15:person>
  <w15:person w15:author="Daisy Lan">
    <w15:presenceInfo w15:providerId="AD" w15:userId="S::daisylan@xm.wonder.com::efa89178-6666-4c7c-b718-e3304bdafeeb"/>
  </w15:person>
  <w15:person w15:author="Bonnie Yang [2]">
    <w15:presenceInfo w15:providerId="AD" w15:userId="S::bonnieyang@xm.wonder.com::7779db8b-78a6-431e-aa38-0fff64930613"/>
  </w15:person>
  <w15:person w15:author="Lisa Zheng">
    <w15:presenceInfo w15:providerId="AD" w15:userId="S::lisazheng@foodtruckinc.onmicrosoft.com::5eac3805-2977-413d-9441-293537b12a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9"/>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A6B69E"/>
    <w:rsid w:val="00000013"/>
    <w:rsid w:val="00000993"/>
    <w:rsid w:val="000011D1"/>
    <w:rsid w:val="0000216D"/>
    <w:rsid w:val="00002185"/>
    <w:rsid w:val="000024B8"/>
    <w:rsid w:val="00002688"/>
    <w:rsid w:val="00002C1E"/>
    <w:rsid w:val="00002D50"/>
    <w:rsid w:val="00002D54"/>
    <w:rsid w:val="00002F38"/>
    <w:rsid w:val="00003B95"/>
    <w:rsid w:val="00003DF0"/>
    <w:rsid w:val="00003F37"/>
    <w:rsid w:val="0000443C"/>
    <w:rsid w:val="0000499A"/>
    <w:rsid w:val="000049CE"/>
    <w:rsid w:val="00005145"/>
    <w:rsid w:val="000057F1"/>
    <w:rsid w:val="00005851"/>
    <w:rsid w:val="00005C79"/>
    <w:rsid w:val="00005DF5"/>
    <w:rsid w:val="00006171"/>
    <w:rsid w:val="0000676A"/>
    <w:rsid w:val="00006FF2"/>
    <w:rsid w:val="000075A0"/>
    <w:rsid w:val="000076EC"/>
    <w:rsid w:val="000078E4"/>
    <w:rsid w:val="00007934"/>
    <w:rsid w:val="00007953"/>
    <w:rsid w:val="00007B35"/>
    <w:rsid w:val="00007E66"/>
    <w:rsid w:val="00010101"/>
    <w:rsid w:val="0001060E"/>
    <w:rsid w:val="00010801"/>
    <w:rsid w:val="00010C59"/>
    <w:rsid w:val="00011C93"/>
    <w:rsid w:val="000129ED"/>
    <w:rsid w:val="00012E18"/>
    <w:rsid w:val="00012ED7"/>
    <w:rsid w:val="00013623"/>
    <w:rsid w:val="000143FF"/>
    <w:rsid w:val="000145AF"/>
    <w:rsid w:val="00014B89"/>
    <w:rsid w:val="0001509B"/>
    <w:rsid w:val="00015F00"/>
    <w:rsid w:val="00015FC3"/>
    <w:rsid w:val="000163BF"/>
    <w:rsid w:val="00016A37"/>
    <w:rsid w:val="00016CBF"/>
    <w:rsid w:val="00017A5A"/>
    <w:rsid w:val="00017D9B"/>
    <w:rsid w:val="000200CD"/>
    <w:rsid w:val="00020897"/>
    <w:rsid w:val="00020A35"/>
    <w:rsid w:val="00020C24"/>
    <w:rsid w:val="00021E7B"/>
    <w:rsid w:val="00021F07"/>
    <w:rsid w:val="0002208C"/>
    <w:rsid w:val="0002217A"/>
    <w:rsid w:val="000222F4"/>
    <w:rsid w:val="000223E3"/>
    <w:rsid w:val="00022CAD"/>
    <w:rsid w:val="00022D30"/>
    <w:rsid w:val="00022D89"/>
    <w:rsid w:val="00023220"/>
    <w:rsid w:val="000235FC"/>
    <w:rsid w:val="00024BC4"/>
    <w:rsid w:val="0002500A"/>
    <w:rsid w:val="000251F7"/>
    <w:rsid w:val="00025255"/>
    <w:rsid w:val="0002569C"/>
    <w:rsid w:val="00025C84"/>
    <w:rsid w:val="00025DBD"/>
    <w:rsid w:val="00026913"/>
    <w:rsid w:val="00026977"/>
    <w:rsid w:val="00026F9C"/>
    <w:rsid w:val="000271C8"/>
    <w:rsid w:val="00027D85"/>
    <w:rsid w:val="00027D86"/>
    <w:rsid w:val="0003019D"/>
    <w:rsid w:val="00030BC5"/>
    <w:rsid w:val="00030C32"/>
    <w:rsid w:val="00031097"/>
    <w:rsid w:val="000315A8"/>
    <w:rsid w:val="000330F5"/>
    <w:rsid w:val="00033773"/>
    <w:rsid w:val="00033D10"/>
    <w:rsid w:val="00033EB8"/>
    <w:rsid w:val="00033EEF"/>
    <w:rsid w:val="00033FA8"/>
    <w:rsid w:val="000344FA"/>
    <w:rsid w:val="0003480A"/>
    <w:rsid w:val="00034D51"/>
    <w:rsid w:val="0003535E"/>
    <w:rsid w:val="000359D9"/>
    <w:rsid w:val="00035A24"/>
    <w:rsid w:val="00035D11"/>
    <w:rsid w:val="00036026"/>
    <w:rsid w:val="00036323"/>
    <w:rsid w:val="000367B1"/>
    <w:rsid w:val="00037D93"/>
    <w:rsid w:val="00040168"/>
    <w:rsid w:val="00040A94"/>
    <w:rsid w:val="00041AD6"/>
    <w:rsid w:val="00041CC2"/>
    <w:rsid w:val="000428F9"/>
    <w:rsid w:val="00042A8C"/>
    <w:rsid w:val="000435DE"/>
    <w:rsid w:val="0004491F"/>
    <w:rsid w:val="00044E1E"/>
    <w:rsid w:val="00045242"/>
    <w:rsid w:val="000453DD"/>
    <w:rsid w:val="00045B08"/>
    <w:rsid w:val="00045EC0"/>
    <w:rsid w:val="0004719B"/>
    <w:rsid w:val="00047C90"/>
    <w:rsid w:val="00047EB7"/>
    <w:rsid w:val="00050A7B"/>
    <w:rsid w:val="00050BA7"/>
    <w:rsid w:val="00050C09"/>
    <w:rsid w:val="000511B0"/>
    <w:rsid w:val="000515EA"/>
    <w:rsid w:val="00051952"/>
    <w:rsid w:val="00051F4E"/>
    <w:rsid w:val="00053048"/>
    <w:rsid w:val="00054755"/>
    <w:rsid w:val="00054D1E"/>
    <w:rsid w:val="000550DA"/>
    <w:rsid w:val="00055194"/>
    <w:rsid w:val="00055701"/>
    <w:rsid w:val="000564FD"/>
    <w:rsid w:val="00056839"/>
    <w:rsid w:val="000576F1"/>
    <w:rsid w:val="000579D8"/>
    <w:rsid w:val="000600CF"/>
    <w:rsid w:val="000604B8"/>
    <w:rsid w:val="000618AA"/>
    <w:rsid w:val="00061CC0"/>
    <w:rsid w:val="00062476"/>
    <w:rsid w:val="00062742"/>
    <w:rsid w:val="000628F8"/>
    <w:rsid w:val="00062FED"/>
    <w:rsid w:val="00063721"/>
    <w:rsid w:val="00063812"/>
    <w:rsid w:val="00063BB7"/>
    <w:rsid w:val="00063C7B"/>
    <w:rsid w:val="00064883"/>
    <w:rsid w:val="00064CFD"/>
    <w:rsid w:val="000650AC"/>
    <w:rsid w:val="00065505"/>
    <w:rsid w:val="00065D7C"/>
    <w:rsid w:val="00066195"/>
    <w:rsid w:val="0006650D"/>
    <w:rsid w:val="00066578"/>
    <w:rsid w:val="00066589"/>
    <w:rsid w:val="00066D70"/>
    <w:rsid w:val="00070059"/>
    <w:rsid w:val="00070888"/>
    <w:rsid w:val="00071A3A"/>
    <w:rsid w:val="00072340"/>
    <w:rsid w:val="000723AE"/>
    <w:rsid w:val="000723FE"/>
    <w:rsid w:val="0007274D"/>
    <w:rsid w:val="00073197"/>
    <w:rsid w:val="00073C91"/>
    <w:rsid w:val="00073CAA"/>
    <w:rsid w:val="00074132"/>
    <w:rsid w:val="000747B6"/>
    <w:rsid w:val="00074C01"/>
    <w:rsid w:val="00074C02"/>
    <w:rsid w:val="00075315"/>
    <w:rsid w:val="0007564D"/>
    <w:rsid w:val="00075702"/>
    <w:rsid w:val="00075A3B"/>
    <w:rsid w:val="00075E02"/>
    <w:rsid w:val="00076A44"/>
    <w:rsid w:val="00076D43"/>
    <w:rsid w:val="0007717C"/>
    <w:rsid w:val="00077385"/>
    <w:rsid w:val="000779D7"/>
    <w:rsid w:val="00080950"/>
    <w:rsid w:val="00080BDC"/>
    <w:rsid w:val="000813AC"/>
    <w:rsid w:val="00081795"/>
    <w:rsid w:val="00081F02"/>
    <w:rsid w:val="000825E6"/>
    <w:rsid w:val="00082927"/>
    <w:rsid w:val="000831DA"/>
    <w:rsid w:val="00083B1A"/>
    <w:rsid w:val="00083F4D"/>
    <w:rsid w:val="000846CB"/>
    <w:rsid w:val="00084E9E"/>
    <w:rsid w:val="0008625B"/>
    <w:rsid w:val="000874D1"/>
    <w:rsid w:val="0008766D"/>
    <w:rsid w:val="00087915"/>
    <w:rsid w:val="00087BF8"/>
    <w:rsid w:val="000902FC"/>
    <w:rsid w:val="000904B3"/>
    <w:rsid w:val="0009054D"/>
    <w:rsid w:val="0009072A"/>
    <w:rsid w:val="000908B0"/>
    <w:rsid w:val="00090ADD"/>
    <w:rsid w:val="00091072"/>
    <w:rsid w:val="00091768"/>
    <w:rsid w:val="00091FA6"/>
    <w:rsid w:val="000925DE"/>
    <w:rsid w:val="00092E6B"/>
    <w:rsid w:val="000932C0"/>
    <w:rsid w:val="00093540"/>
    <w:rsid w:val="00093750"/>
    <w:rsid w:val="00093C7C"/>
    <w:rsid w:val="00094E38"/>
    <w:rsid w:val="00095C86"/>
    <w:rsid w:val="0009619D"/>
    <w:rsid w:val="000961ED"/>
    <w:rsid w:val="00096233"/>
    <w:rsid w:val="000962C7"/>
    <w:rsid w:val="000963D3"/>
    <w:rsid w:val="00096517"/>
    <w:rsid w:val="000965DA"/>
    <w:rsid w:val="000971AC"/>
    <w:rsid w:val="0009756A"/>
    <w:rsid w:val="00097727"/>
    <w:rsid w:val="000A029F"/>
    <w:rsid w:val="000A03C7"/>
    <w:rsid w:val="000A09A2"/>
    <w:rsid w:val="000A10A1"/>
    <w:rsid w:val="000A10F8"/>
    <w:rsid w:val="000A1112"/>
    <w:rsid w:val="000A1FDF"/>
    <w:rsid w:val="000A2192"/>
    <w:rsid w:val="000A306F"/>
    <w:rsid w:val="000A3286"/>
    <w:rsid w:val="000A3394"/>
    <w:rsid w:val="000A33BF"/>
    <w:rsid w:val="000A3713"/>
    <w:rsid w:val="000A388A"/>
    <w:rsid w:val="000A4D2B"/>
    <w:rsid w:val="000A5474"/>
    <w:rsid w:val="000A5B3B"/>
    <w:rsid w:val="000A5CAE"/>
    <w:rsid w:val="000A60E3"/>
    <w:rsid w:val="000A7557"/>
    <w:rsid w:val="000A7ABE"/>
    <w:rsid w:val="000A7B18"/>
    <w:rsid w:val="000B06D9"/>
    <w:rsid w:val="000B06FB"/>
    <w:rsid w:val="000B0852"/>
    <w:rsid w:val="000B1681"/>
    <w:rsid w:val="000B203C"/>
    <w:rsid w:val="000B27B1"/>
    <w:rsid w:val="000B33B2"/>
    <w:rsid w:val="000B34B4"/>
    <w:rsid w:val="000B3B8F"/>
    <w:rsid w:val="000B4979"/>
    <w:rsid w:val="000B4B2D"/>
    <w:rsid w:val="000B4D27"/>
    <w:rsid w:val="000B4FD7"/>
    <w:rsid w:val="000B50D8"/>
    <w:rsid w:val="000B522B"/>
    <w:rsid w:val="000B52BE"/>
    <w:rsid w:val="000B544A"/>
    <w:rsid w:val="000B5BC1"/>
    <w:rsid w:val="000B60E2"/>
    <w:rsid w:val="000B6157"/>
    <w:rsid w:val="000B62F8"/>
    <w:rsid w:val="000B6328"/>
    <w:rsid w:val="000B696E"/>
    <w:rsid w:val="000B6D29"/>
    <w:rsid w:val="000C0305"/>
    <w:rsid w:val="000C04FC"/>
    <w:rsid w:val="000C08E5"/>
    <w:rsid w:val="000C097E"/>
    <w:rsid w:val="000C183D"/>
    <w:rsid w:val="000C1BF4"/>
    <w:rsid w:val="000C1D57"/>
    <w:rsid w:val="000C2223"/>
    <w:rsid w:val="000C2229"/>
    <w:rsid w:val="000C25C0"/>
    <w:rsid w:val="000C302D"/>
    <w:rsid w:val="000C34BE"/>
    <w:rsid w:val="000C4227"/>
    <w:rsid w:val="000C46A3"/>
    <w:rsid w:val="000C4816"/>
    <w:rsid w:val="000C4CA0"/>
    <w:rsid w:val="000C4FF8"/>
    <w:rsid w:val="000C5BF4"/>
    <w:rsid w:val="000C6540"/>
    <w:rsid w:val="000C6CCE"/>
    <w:rsid w:val="000C6D46"/>
    <w:rsid w:val="000C7663"/>
    <w:rsid w:val="000D007F"/>
    <w:rsid w:val="000D056F"/>
    <w:rsid w:val="000D0AA1"/>
    <w:rsid w:val="000D0B99"/>
    <w:rsid w:val="000D0D97"/>
    <w:rsid w:val="000D18E6"/>
    <w:rsid w:val="000D1A49"/>
    <w:rsid w:val="000D1F98"/>
    <w:rsid w:val="000D1FEA"/>
    <w:rsid w:val="000D2456"/>
    <w:rsid w:val="000D2AE4"/>
    <w:rsid w:val="000D2BC5"/>
    <w:rsid w:val="000D343F"/>
    <w:rsid w:val="000D40D7"/>
    <w:rsid w:val="000D4732"/>
    <w:rsid w:val="000D492D"/>
    <w:rsid w:val="000D53B7"/>
    <w:rsid w:val="000D5706"/>
    <w:rsid w:val="000D5818"/>
    <w:rsid w:val="000D5AA2"/>
    <w:rsid w:val="000D615F"/>
    <w:rsid w:val="000D63CF"/>
    <w:rsid w:val="000D6461"/>
    <w:rsid w:val="000D6500"/>
    <w:rsid w:val="000D6521"/>
    <w:rsid w:val="000D67E0"/>
    <w:rsid w:val="000D689C"/>
    <w:rsid w:val="000D69BD"/>
    <w:rsid w:val="000D754A"/>
    <w:rsid w:val="000D7CF9"/>
    <w:rsid w:val="000E0D3B"/>
    <w:rsid w:val="000E0EE1"/>
    <w:rsid w:val="000E1252"/>
    <w:rsid w:val="000E18AF"/>
    <w:rsid w:val="000E2603"/>
    <w:rsid w:val="000E26A6"/>
    <w:rsid w:val="000E27E1"/>
    <w:rsid w:val="000E2B61"/>
    <w:rsid w:val="000E2BF2"/>
    <w:rsid w:val="000E2ED1"/>
    <w:rsid w:val="000E32F3"/>
    <w:rsid w:val="000E39B2"/>
    <w:rsid w:val="000E40C2"/>
    <w:rsid w:val="000E4136"/>
    <w:rsid w:val="000E4534"/>
    <w:rsid w:val="000E4619"/>
    <w:rsid w:val="000E466C"/>
    <w:rsid w:val="000E57DE"/>
    <w:rsid w:val="000E6111"/>
    <w:rsid w:val="000E6483"/>
    <w:rsid w:val="000E660A"/>
    <w:rsid w:val="000E6709"/>
    <w:rsid w:val="000E6743"/>
    <w:rsid w:val="000E6CF3"/>
    <w:rsid w:val="000E779F"/>
    <w:rsid w:val="000E7B3F"/>
    <w:rsid w:val="000E7FFC"/>
    <w:rsid w:val="000F1A32"/>
    <w:rsid w:val="000F2066"/>
    <w:rsid w:val="000F2D20"/>
    <w:rsid w:val="000F4554"/>
    <w:rsid w:val="000F4C8C"/>
    <w:rsid w:val="000F4C98"/>
    <w:rsid w:val="000F4D46"/>
    <w:rsid w:val="000F52BC"/>
    <w:rsid w:val="000F586C"/>
    <w:rsid w:val="000F612D"/>
    <w:rsid w:val="000F6405"/>
    <w:rsid w:val="000F68BA"/>
    <w:rsid w:val="000F68F4"/>
    <w:rsid w:val="000F6CCA"/>
    <w:rsid w:val="000F6D98"/>
    <w:rsid w:val="000F6E29"/>
    <w:rsid w:val="000F7727"/>
    <w:rsid w:val="000F7817"/>
    <w:rsid w:val="000F7F71"/>
    <w:rsid w:val="00100754"/>
    <w:rsid w:val="001009E5"/>
    <w:rsid w:val="00100B8A"/>
    <w:rsid w:val="00100FF3"/>
    <w:rsid w:val="00101955"/>
    <w:rsid w:val="00101990"/>
    <w:rsid w:val="001024D9"/>
    <w:rsid w:val="00102BC5"/>
    <w:rsid w:val="00102D48"/>
    <w:rsid w:val="00103700"/>
    <w:rsid w:val="00103B38"/>
    <w:rsid w:val="00103EE9"/>
    <w:rsid w:val="00104112"/>
    <w:rsid w:val="00104509"/>
    <w:rsid w:val="0010455A"/>
    <w:rsid w:val="00104625"/>
    <w:rsid w:val="00105136"/>
    <w:rsid w:val="001051FD"/>
    <w:rsid w:val="0010629E"/>
    <w:rsid w:val="001062CD"/>
    <w:rsid w:val="00106370"/>
    <w:rsid w:val="00106F46"/>
    <w:rsid w:val="001072FC"/>
    <w:rsid w:val="00107615"/>
    <w:rsid w:val="00107DE8"/>
    <w:rsid w:val="00110F86"/>
    <w:rsid w:val="0011151E"/>
    <w:rsid w:val="0011166D"/>
    <w:rsid w:val="001118DB"/>
    <w:rsid w:val="00112270"/>
    <w:rsid w:val="001122BF"/>
    <w:rsid w:val="0011262A"/>
    <w:rsid w:val="0011267A"/>
    <w:rsid w:val="001126AD"/>
    <w:rsid w:val="001130BD"/>
    <w:rsid w:val="00113477"/>
    <w:rsid w:val="001134D2"/>
    <w:rsid w:val="0011414F"/>
    <w:rsid w:val="00114273"/>
    <w:rsid w:val="0011429C"/>
    <w:rsid w:val="001155B4"/>
    <w:rsid w:val="001157A2"/>
    <w:rsid w:val="00115A3D"/>
    <w:rsid w:val="00115D25"/>
    <w:rsid w:val="00115F42"/>
    <w:rsid w:val="001167E5"/>
    <w:rsid w:val="00116B3D"/>
    <w:rsid w:val="00116DE2"/>
    <w:rsid w:val="0011710D"/>
    <w:rsid w:val="001171F6"/>
    <w:rsid w:val="001173F0"/>
    <w:rsid w:val="001175A6"/>
    <w:rsid w:val="00117D16"/>
    <w:rsid w:val="00117DED"/>
    <w:rsid w:val="00117F22"/>
    <w:rsid w:val="00120693"/>
    <w:rsid w:val="001212C7"/>
    <w:rsid w:val="00121DC3"/>
    <w:rsid w:val="00122066"/>
    <w:rsid w:val="00122C98"/>
    <w:rsid w:val="00122D95"/>
    <w:rsid w:val="00122E87"/>
    <w:rsid w:val="00123846"/>
    <w:rsid w:val="001239D4"/>
    <w:rsid w:val="0012444E"/>
    <w:rsid w:val="00124663"/>
    <w:rsid w:val="00124774"/>
    <w:rsid w:val="001247C1"/>
    <w:rsid w:val="00124D68"/>
    <w:rsid w:val="00124E17"/>
    <w:rsid w:val="00125082"/>
    <w:rsid w:val="00125609"/>
    <w:rsid w:val="00125943"/>
    <w:rsid w:val="0012636E"/>
    <w:rsid w:val="001264C5"/>
    <w:rsid w:val="0012698D"/>
    <w:rsid w:val="00126EDF"/>
    <w:rsid w:val="00127924"/>
    <w:rsid w:val="001302FB"/>
    <w:rsid w:val="0013058F"/>
    <w:rsid w:val="00130A29"/>
    <w:rsid w:val="00131106"/>
    <w:rsid w:val="0013124A"/>
    <w:rsid w:val="00131532"/>
    <w:rsid w:val="00131B62"/>
    <w:rsid w:val="00131FE0"/>
    <w:rsid w:val="0013239E"/>
    <w:rsid w:val="00132BDE"/>
    <w:rsid w:val="00132FA3"/>
    <w:rsid w:val="00133191"/>
    <w:rsid w:val="0013358D"/>
    <w:rsid w:val="00134170"/>
    <w:rsid w:val="0013429B"/>
    <w:rsid w:val="00134FF7"/>
    <w:rsid w:val="00135039"/>
    <w:rsid w:val="00135CC2"/>
    <w:rsid w:val="0013667E"/>
    <w:rsid w:val="00136BFE"/>
    <w:rsid w:val="00136C37"/>
    <w:rsid w:val="00136FDC"/>
    <w:rsid w:val="00137D83"/>
    <w:rsid w:val="001405C7"/>
    <w:rsid w:val="001415A9"/>
    <w:rsid w:val="001417CC"/>
    <w:rsid w:val="001420BE"/>
    <w:rsid w:val="00142BE7"/>
    <w:rsid w:val="00142D10"/>
    <w:rsid w:val="00143511"/>
    <w:rsid w:val="00143765"/>
    <w:rsid w:val="00143D09"/>
    <w:rsid w:val="001442AB"/>
    <w:rsid w:val="0014440A"/>
    <w:rsid w:val="0014495C"/>
    <w:rsid w:val="00144AF7"/>
    <w:rsid w:val="00144B59"/>
    <w:rsid w:val="00144E5F"/>
    <w:rsid w:val="00145B82"/>
    <w:rsid w:val="0014638C"/>
    <w:rsid w:val="0014700B"/>
    <w:rsid w:val="00147492"/>
    <w:rsid w:val="00150740"/>
    <w:rsid w:val="00151224"/>
    <w:rsid w:val="0015242D"/>
    <w:rsid w:val="00152446"/>
    <w:rsid w:val="00152AD1"/>
    <w:rsid w:val="00153170"/>
    <w:rsid w:val="00154016"/>
    <w:rsid w:val="00155179"/>
    <w:rsid w:val="00155897"/>
    <w:rsid w:val="00155CB4"/>
    <w:rsid w:val="00156854"/>
    <w:rsid w:val="00157F68"/>
    <w:rsid w:val="001619E8"/>
    <w:rsid w:val="00161BF6"/>
    <w:rsid w:val="00161E5F"/>
    <w:rsid w:val="00162283"/>
    <w:rsid w:val="00162DCB"/>
    <w:rsid w:val="00162FFE"/>
    <w:rsid w:val="001636B9"/>
    <w:rsid w:val="00163B07"/>
    <w:rsid w:val="00164416"/>
    <w:rsid w:val="001647D5"/>
    <w:rsid w:val="0016487E"/>
    <w:rsid w:val="00164AAE"/>
    <w:rsid w:val="00164AC2"/>
    <w:rsid w:val="00165000"/>
    <w:rsid w:val="0016529A"/>
    <w:rsid w:val="0016551B"/>
    <w:rsid w:val="001656A9"/>
    <w:rsid w:val="00165889"/>
    <w:rsid w:val="00165E7F"/>
    <w:rsid w:val="001665C0"/>
    <w:rsid w:val="00166E00"/>
    <w:rsid w:val="00167289"/>
    <w:rsid w:val="00167645"/>
    <w:rsid w:val="001676D1"/>
    <w:rsid w:val="00167E1B"/>
    <w:rsid w:val="00170884"/>
    <w:rsid w:val="001708D8"/>
    <w:rsid w:val="001712A7"/>
    <w:rsid w:val="00171353"/>
    <w:rsid w:val="00171ABF"/>
    <w:rsid w:val="00171B7F"/>
    <w:rsid w:val="00171D9F"/>
    <w:rsid w:val="00172036"/>
    <w:rsid w:val="001720B3"/>
    <w:rsid w:val="00172D69"/>
    <w:rsid w:val="00173600"/>
    <w:rsid w:val="0017374B"/>
    <w:rsid w:val="0017396F"/>
    <w:rsid w:val="0017431D"/>
    <w:rsid w:val="0017481D"/>
    <w:rsid w:val="00174A98"/>
    <w:rsid w:val="00174B4A"/>
    <w:rsid w:val="00174E3F"/>
    <w:rsid w:val="00175124"/>
    <w:rsid w:val="00175752"/>
    <w:rsid w:val="001757DF"/>
    <w:rsid w:val="00175B47"/>
    <w:rsid w:val="00176032"/>
    <w:rsid w:val="00176EC2"/>
    <w:rsid w:val="00176F4B"/>
    <w:rsid w:val="00177084"/>
    <w:rsid w:val="0017714D"/>
    <w:rsid w:val="00177C71"/>
    <w:rsid w:val="00180701"/>
    <w:rsid w:val="001809A7"/>
    <w:rsid w:val="00180D13"/>
    <w:rsid w:val="00182823"/>
    <w:rsid w:val="00182E74"/>
    <w:rsid w:val="001835B4"/>
    <w:rsid w:val="00183647"/>
    <w:rsid w:val="00183C16"/>
    <w:rsid w:val="0018414E"/>
    <w:rsid w:val="00184451"/>
    <w:rsid w:val="001844A3"/>
    <w:rsid w:val="0018469E"/>
    <w:rsid w:val="0018479E"/>
    <w:rsid w:val="00184ACC"/>
    <w:rsid w:val="0018522D"/>
    <w:rsid w:val="00185334"/>
    <w:rsid w:val="001853F0"/>
    <w:rsid w:val="00186496"/>
    <w:rsid w:val="001864E9"/>
    <w:rsid w:val="0018673E"/>
    <w:rsid w:val="00187609"/>
    <w:rsid w:val="0018768E"/>
    <w:rsid w:val="00187FBE"/>
    <w:rsid w:val="00190208"/>
    <w:rsid w:val="00191498"/>
    <w:rsid w:val="00192066"/>
    <w:rsid w:val="001925E9"/>
    <w:rsid w:val="001935ED"/>
    <w:rsid w:val="001937BB"/>
    <w:rsid w:val="00193AA4"/>
    <w:rsid w:val="00194523"/>
    <w:rsid w:val="00194671"/>
    <w:rsid w:val="00195156"/>
    <w:rsid w:val="0019621E"/>
    <w:rsid w:val="00196395"/>
    <w:rsid w:val="00196533"/>
    <w:rsid w:val="0019678C"/>
    <w:rsid w:val="001968BF"/>
    <w:rsid w:val="001969AB"/>
    <w:rsid w:val="001975D2"/>
    <w:rsid w:val="00197E96"/>
    <w:rsid w:val="001A0245"/>
    <w:rsid w:val="001A08B9"/>
    <w:rsid w:val="001A08FE"/>
    <w:rsid w:val="001A0B81"/>
    <w:rsid w:val="001A0E0A"/>
    <w:rsid w:val="001A0E18"/>
    <w:rsid w:val="001A0FD6"/>
    <w:rsid w:val="001A1317"/>
    <w:rsid w:val="001A2F13"/>
    <w:rsid w:val="001A3B2D"/>
    <w:rsid w:val="001A3D05"/>
    <w:rsid w:val="001A4047"/>
    <w:rsid w:val="001A4624"/>
    <w:rsid w:val="001A499B"/>
    <w:rsid w:val="001A4C9D"/>
    <w:rsid w:val="001A528A"/>
    <w:rsid w:val="001A5558"/>
    <w:rsid w:val="001A57EB"/>
    <w:rsid w:val="001A6326"/>
    <w:rsid w:val="001A674B"/>
    <w:rsid w:val="001A6816"/>
    <w:rsid w:val="001A692B"/>
    <w:rsid w:val="001A6CFB"/>
    <w:rsid w:val="001A71BA"/>
    <w:rsid w:val="001A727C"/>
    <w:rsid w:val="001B0106"/>
    <w:rsid w:val="001B074B"/>
    <w:rsid w:val="001B0CE4"/>
    <w:rsid w:val="001B0ECD"/>
    <w:rsid w:val="001B118F"/>
    <w:rsid w:val="001B1ABF"/>
    <w:rsid w:val="001B1E5A"/>
    <w:rsid w:val="001B2253"/>
    <w:rsid w:val="001B2E14"/>
    <w:rsid w:val="001B3176"/>
    <w:rsid w:val="001B33A0"/>
    <w:rsid w:val="001B3756"/>
    <w:rsid w:val="001B462F"/>
    <w:rsid w:val="001B46CA"/>
    <w:rsid w:val="001B4813"/>
    <w:rsid w:val="001B5752"/>
    <w:rsid w:val="001B5844"/>
    <w:rsid w:val="001B596D"/>
    <w:rsid w:val="001B775C"/>
    <w:rsid w:val="001B7E28"/>
    <w:rsid w:val="001C0C8D"/>
    <w:rsid w:val="001C0FDF"/>
    <w:rsid w:val="001C2A72"/>
    <w:rsid w:val="001C2DBE"/>
    <w:rsid w:val="001C38DF"/>
    <w:rsid w:val="001C445E"/>
    <w:rsid w:val="001C636D"/>
    <w:rsid w:val="001C6779"/>
    <w:rsid w:val="001C6B57"/>
    <w:rsid w:val="001C7A8B"/>
    <w:rsid w:val="001C7ADC"/>
    <w:rsid w:val="001C7E3A"/>
    <w:rsid w:val="001D0B4D"/>
    <w:rsid w:val="001D0FD1"/>
    <w:rsid w:val="001D1358"/>
    <w:rsid w:val="001D265A"/>
    <w:rsid w:val="001D29BE"/>
    <w:rsid w:val="001D2D99"/>
    <w:rsid w:val="001D2E96"/>
    <w:rsid w:val="001D3076"/>
    <w:rsid w:val="001D30B2"/>
    <w:rsid w:val="001D32D9"/>
    <w:rsid w:val="001D3BBA"/>
    <w:rsid w:val="001D3C61"/>
    <w:rsid w:val="001D3C62"/>
    <w:rsid w:val="001D3F4A"/>
    <w:rsid w:val="001D446E"/>
    <w:rsid w:val="001D4B74"/>
    <w:rsid w:val="001D5DD4"/>
    <w:rsid w:val="001D63DE"/>
    <w:rsid w:val="001D644B"/>
    <w:rsid w:val="001D65C4"/>
    <w:rsid w:val="001D6EE5"/>
    <w:rsid w:val="001D7C99"/>
    <w:rsid w:val="001E00E1"/>
    <w:rsid w:val="001E16F2"/>
    <w:rsid w:val="001E1AC7"/>
    <w:rsid w:val="001E230A"/>
    <w:rsid w:val="001E269F"/>
    <w:rsid w:val="001E28FC"/>
    <w:rsid w:val="001E2AF5"/>
    <w:rsid w:val="001E2B52"/>
    <w:rsid w:val="001E2D18"/>
    <w:rsid w:val="001E3443"/>
    <w:rsid w:val="001E39C1"/>
    <w:rsid w:val="001E3E7E"/>
    <w:rsid w:val="001E4B12"/>
    <w:rsid w:val="001E4DF3"/>
    <w:rsid w:val="001E5416"/>
    <w:rsid w:val="001E576E"/>
    <w:rsid w:val="001E5AAC"/>
    <w:rsid w:val="001E5D1D"/>
    <w:rsid w:val="001E63ED"/>
    <w:rsid w:val="001E6715"/>
    <w:rsid w:val="001E6956"/>
    <w:rsid w:val="001E788E"/>
    <w:rsid w:val="001F03A7"/>
    <w:rsid w:val="001F0729"/>
    <w:rsid w:val="001F1A7D"/>
    <w:rsid w:val="001F1D73"/>
    <w:rsid w:val="001F2778"/>
    <w:rsid w:val="001F2C58"/>
    <w:rsid w:val="001F3C91"/>
    <w:rsid w:val="001F4344"/>
    <w:rsid w:val="001F4E80"/>
    <w:rsid w:val="001F5502"/>
    <w:rsid w:val="001F552B"/>
    <w:rsid w:val="001F5673"/>
    <w:rsid w:val="001F6FB9"/>
    <w:rsid w:val="001F71BA"/>
    <w:rsid w:val="001F7994"/>
    <w:rsid w:val="001F7F94"/>
    <w:rsid w:val="0020033A"/>
    <w:rsid w:val="00200A2C"/>
    <w:rsid w:val="00201086"/>
    <w:rsid w:val="0020135A"/>
    <w:rsid w:val="00202D85"/>
    <w:rsid w:val="00202EF8"/>
    <w:rsid w:val="0020309A"/>
    <w:rsid w:val="00203290"/>
    <w:rsid w:val="0020334C"/>
    <w:rsid w:val="002034B1"/>
    <w:rsid w:val="00203C22"/>
    <w:rsid w:val="00203E27"/>
    <w:rsid w:val="00203F96"/>
    <w:rsid w:val="00205D32"/>
    <w:rsid w:val="00206048"/>
    <w:rsid w:val="00206C04"/>
    <w:rsid w:val="00206EAE"/>
    <w:rsid w:val="002073FB"/>
    <w:rsid w:val="0020752D"/>
    <w:rsid w:val="00207930"/>
    <w:rsid w:val="00207FCF"/>
    <w:rsid w:val="0021095D"/>
    <w:rsid w:val="0021166F"/>
    <w:rsid w:val="0021185E"/>
    <w:rsid w:val="002119F9"/>
    <w:rsid w:val="00211D89"/>
    <w:rsid w:val="00211D8A"/>
    <w:rsid w:val="002120EC"/>
    <w:rsid w:val="0021235D"/>
    <w:rsid w:val="00212614"/>
    <w:rsid w:val="00212EBD"/>
    <w:rsid w:val="00212F6A"/>
    <w:rsid w:val="002136EE"/>
    <w:rsid w:val="00214469"/>
    <w:rsid w:val="00214CCC"/>
    <w:rsid w:val="00214FA9"/>
    <w:rsid w:val="002157EE"/>
    <w:rsid w:val="00216A99"/>
    <w:rsid w:val="00217606"/>
    <w:rsid w:val="002176F7"/>
    <w:rsid w:val="002179CA"/>
    <w:rsid w:val="002207BA"/>
    <w:rsid w:val="00220A06"/>
    <w:rsid w:val="00220A79"/>
    <w:rsid w:val="00220B0E"/>
    <w:rsid w:val="00220DEC"/>
    <w:rsid w:val="00220E4B"/>
    <w:rsid w:val="00220E6E"/>
    <w:rsid w:val="0022144B"/>
    <w:rsid w:val="00221682"/>
    <w:rsid w:val="002217DF"/>
    <w:rsid w:val="00221AAD"/>
    <w:rsid w:val="00221AED"/>
    <w:rsid w:val="00221FCD"/>
    <w:rsid w:val="0022214E"/>
    <w:rsid w:val="00222175"/>
    <w:rsid w:val="00222905"/>
    <w:rsid w:val="00222D57"/>
    <w:rsid w:val="00222E23"/>
    <w:rsid w:val="00222FA9"/>
    <w:rsid w:val="002246FE"/>
    <w:rsid w:val="0022471B"/>
    <w:rsid w:val="00225E39"/>
    <w:rsid w:val="00226ED9"/>
    <w:rsid w:val="002277C3"/>
    <w:rsid w:val="00227EB1"/>
    <w:rsid w:val="002305F6"/>
    <w:rsid w:val="002311C8"/>
    <w:rsid w:val="0023169D"/>
    <w:rsid w:val="00231F0B"/>
    <w:rsid w:val="00232402"/>
    <w:rsid w:val="00232763"/>
    <w:rsid w:val="00232CB7"/>
    <w:rsid w:val="00233424"/>
    <w:rsid w:val="002334E2"/>
    <w:rsid w:val="00233CE5"/>
    <w:rsid w:val="00233E2E"/>
    <w:rsid w:val="00233EF4"/>
    <w:rsid w:val="002344AB"/>
    <w:rsid w:val="00234735"/>
    <w:rsid w:val="00234D5B"/>
    <w:rsid w:val="00234F44"/>
    <w:rsid w:val="00236123"/>
    <w:rsid w:val="00236384"/>
    <w:rsid w:val="002372E7"/>
    <w:rsid w:val="00237D52"/>
    <w:rsid w:val="0024017A"/>
    <w:rsid w:val="002410E6"/>
    <w:rsid w:val="00241863"/>
    <w:rsid w:val="0024189B"/>
    <w:rsid w:val="00241D35"/>
    <w:rsid w:val="0024276B"/>
    <w:rsid w:val="00242A30"/>
    <w:rsid w:val="00242C4D"/>
    <w:rsid w:val="00242FF8"/>
    <w:rsid w:val="00243315"/>
    <w:rsid w:val="002435CB"/>
    <w:rsid w:val="0024363A"/>
    <w:rsid w:val="0024419F"/>
    <w:rsid w:val="00244831"/>
    <w:rsid w:val="00244D2B"/>
    <w:rsid w:val="00245460"/>
    <w:rsid w:val="002454E4"/>
    <w:rsid w:val="00246177"/>
    <w:rsid w:val="00246E75"/>
    <w:rsid w:val="002476CD"/>
    <w:rsid w:val="00247812"/>
    <w:rsid w:val="00247A4D"/>
    <w:rsid w:val="002502D4"/>
    <w:rsid w:val="00250CA7"/>
    <w:rsid w:val="00251735"/>
    <w:rsid w:val="00251AE6"/>
    <w:rsid w:val="00252436"/>
    <w:rsid w:val="002524A8"/>
    <w:rsid w:val="0025276E"/>
    <w:rsid w:val="002529C9"/>
    <w:rsid w:val="002529F2"/>
    <w:rsid w:val="00252D66"/>
    <w:rsid w:val="00252DA2"/>
    <w:rsid w:val="0025345B"/>
    <w:rsid w:val="00254153"/>
    <w:rsid w:val="00255399"/>
    <w:rsid w:val="0025571E"/>
    <w:rsid w:val="00255E23"/>
    <w:rsid w:val="00255EF6"/>
    <w:rsid w:val="00257229"/>
    <w:rsid w:val="002573B9"/>
    <w:rsid w:val="002574D2"/>
    <w:rsid w:val="00257F27"/>
    <w:rsid w:val="002600A0"/>
    <w:rsid w:val="00260E68"/>
    <w:rsid w:val="00261276"/>
    <w:rsid w:val="00261296"/>
    <w:rsid w:val="00261340"/>
    <w:rsid w:val="002615C3"/>
    <w:rsid w:val="002622B8"/>
    <w:rsid w:val="00262AC0"/>
    <w:rsid w:val="0026440F"/>
    <w:rsid w:val="0026489E"/>
    <w:rsid w:val="00264F79"/>
    <w:rsid w:val="002652B8"/>
    <w:rsid w:val="00265E22"/>
    <w:rsid w:val="00266D5C"/>
    <w:rsid w:val="00266E62"/>
    <w:rsid w:val="00267A45"/>
    <w:rsid w:val="00267DB7"/>
    <w:rsid w:val="0027000B"/>
    <w:rsid w:val="00270891"/>
    <w:rsid w:val="002708CC"/>
    <w:rsid w:val="002709F0"/>
    <w:rsid w:val="00270A50"/>
    <w:rsid w:val="00270B67"/>
    <w:rsid w:val="00270F12"/>
    <w:rsid w:val="00271C65"/>
    <w:rsid w:val="00271D4B"/>
    <w:rsid w:val="00271E5A"/>
    <w:rsid w:val="00272706"/>
    <w:rsid w:val="00272844"/>
    <w:rsid w:val="0027292B"/>
    <w:rsid w:val="00272E0F"/>
    <w:rsid w:val="00273222"/>
    <w:rsid w:val="0027345F"/>
    <w:rsid w:val="00273540"/>
    <w:rsid w:val="002738FB"/>
    <w:rsid w:val="0027406F"/>
    <w:rsid w:val="002740A3"/>
    <w:rsid w:val="00274C20"/>
    <w:rsid w:val="00275219"/>
    <w:rsid w:val="00276054"/>
    <w:rsid w:val="0027687F"/>
    <w:rsid w:val="00276A0A"/>
    <w:rsid w:val="00276F95"/>
    <w:rsid w:val="002774FB"/>
    <w:rsid w:val="002777C7"/>
    <w:rsid w:val="00277B5C"/>
    <w:rsid w:val="002801F2"/>
    <w:rsid w:val="002808A2"/>
    <w:rsid w:val="00280C88"/>
    <w:rsid w:val="00281294"/>
    <w:rsid w:val="00281304"/>
    <w:rsid w:val="00281397"/>
    <w:rsid w:val="00282038"/>
    <w:rsid w:val="002821BD"/>
    <w:rsid w:val="00282D5F"/>
    <w:rsid w:val="002830BB"/>
    <w:rsid w:val="002830DF"/>
    <w:rsid w:val="002832B6"/>
    <w:rsid w:val="00283E46"/>
    <w:rsid w:val="002854BF"/>
    <w:rsid w:val="00285979"/>
    <w:rsid w:val="00286395"/>
    <w:rsid w:val="00286779"/>
    <w:rsid w:val="00286AB5"/>
    <w:rsid w:val="00286B01"/>
    <w:rsid w:val="00286B88"/>
    <w:rsid w:val="002870F1"/>
    <w:rsid w:val="00287322"/>
    <w:rsid w:val="002900DB"/>
    <w:rsid w:val="0029066B"/>
    <w:rsid w:val="00290712"/>
    <w:rsid w:val="002908FC"/>
    <w:rsid w:val="00290D28"/>
    <w:rsid w:val="00291096"/>
    <w:rsid w:val="00291252"/>
    <w:rsid w:val="002912EE"/>
    <w:rsid w:val="0029136C"/>
    <w:rsid w:val="002913DB"/>
    <w:rsid w:val="0029200A"/>
    <w:rsid w:val="00292DAE"/>
    <w:rsid w:val="0029399D"/>
    <w:rsid w:val="00293BCF"/>
    <w:rsid w:val="002949F9"/>
    <w:rsid w:val="00294C16"/>
    <w:rsid w:val="0029526C"/>
    <w:rsid w:val="002958D8"/>
    <w:rsid w:val="00295BE1"/>
    <w:rsid w:val="002961CA"/>
    <w:rsid w:val="002975F7"/>
    <w:rsid w:val="00297C74"/>
    <w:rsid w:val="002A0631"/>
    <w:rsid w:val="002A0B9B"/>
    <w:rsid w:val="002A1965"/>
    <w:rsid w:val="002A19E7"/>
    <w:rsid w:val="002A1F4F"/>
    <w:rsid w:val="002A2112"/>
    <w:rsid w:val="002A2196"/>
    <w:rsid w:val="002A25C8"/>
    <w:rsid w:val="002A279F"/>
    <w:rsid w:val="002A2AEA"/>
    <w:rsid w:val="002A2E32"/>
    <w:rsid w:val="002A329C"/>
    <w:rsid w:val="002A3B85"/>
    <w:rsid w:val="002A3E26"/>
    <w:rsid w:val="002A47E8"/>
    <w:rsid w:val="002A4DD5"/>
    <w:rsid w:val="002A53FC"/>
    <w:rsid w:val="002A5492"/>
    <w:rsid w:val="002A5535"/>
    <w:rsid w:val="002A5792"/>
    <w:rsid w:val="002A5995"/>
    <w:rsid w:val="002A61D3"/>
    <w:rsid w:val="002A6C5D"/>
    <w:rsid w:val="002A71F3"/>
    <w:rsid w:val="002B00E3"/>
    <w:rsid w:val="002B09F2"/>
    <w:rsid w:val="002B12D4"/>
    <w:rsid w:val="002B17DC"/>
    <w:rsid w:val="002B1866"/>
    <w:rsid w:val="002B1967"/>
    <w:rsid w:val="002B2623"/>
    <w:rsid w:val="002B2A48"/>
    <w:rsid w:val="002B2E7E"/>
    <w:rsid w:val="002B3946"/>
    <w:rsid w:val="002B3C8C"/>
    <w:rsid w:val="002B401A"/>
    <w:rsid w:val="002B4151"/>
    <w:rsid w:val="002B4295"/>
    <w:rsid w:val="002B63CB"/>
    <w:rsid w:val="002B674C"/>
    <w:rsid w:val="002B7C2E"/>
    <w:rsid w:val="002C0044"/>
    <w:rsid w:val="002C167D"/>
    <w:rsid w:val="002C199B"/>
    <w:rsid w:val="002C1EE6"/>
    <w:rsid w:val="002C23B6"/>
    <w:rsid w:val="002C24C0"/>
    <w:rsid w:val="002C2717"/>
    <w:rsid w:val="002C28BF"/>
    <w:rsid w:val="002C373E"/>
    <w:rsid w:val="002C3A3B"/>
    <w:rsid w:val="002C3BE3"/>
    <w:rsid w:val="002C3EAE"/>
    <w:rsid w:val="002C439B"/>
    <w:rsid w:val="002C4A18"/>
    <w:rsid w:val="002C568A"/>
    <w:rsid w:val="002C5CCB"/>
    <w:rsid w:val="002C61E9"/>
    <w:rsid w:val="002C65CE"/>
    <w:rsid w:val="002C6D52"/>
    <w:rsid w:val="002C6E64"/>
    <w:rsid w:val="002C71E5"/>
    <w:rsid w:val="002C7B6F"/>
    <w:rsid w:val="002D0510"/>
    <w:rsid w:val="002D086D"/>
    <w:rsid w:val="002D0B2D"/>
    <w:rsid w:val="002D1DD1"/>
    <w:rsid w:val="002D2B64"/>
    <w:rsid w:val="002D2FD3"/>
    <w:rsid w:val="002D3653"/>
    <w:rsid w:val="002D3D59"/>
    <w:rsid w:val="002D408B"/>
    <w:rsid w:val="002D47A2"/>
    <w:rsid w:val="002D47C3"/>
    <w:rsid w:val="002D4880"/>
    <w:rsid w:val="002D4F74"/>
    <w:rsid w:val="002D523D"/>
    <w:rsid w:val="002D540B"/>
    <w:rsid w:val="002D6853"/>
    <w:rsid w:val="002D6C79"/>
    <w:rsid w:val="002D7024"/>
    <w:rsid w:val="002D78EB"/>
    <w:rsid w:val="002E0E44"/>
    <w:rsid w:val="002E1019"/>
    <w:rsid w:val="002E18EC"/>
    <w:rsid w:val="002E2891"/>
    <w:rsid w:val="002E2BD1"/>
    <w:rsid w:val="002E30C0"/>
    <w:rsid w:val="002E31B2"/>
    <w:rsid w:val="002E3647"/>
    <w:rsid w:val="002E3A48"/>
    <w:rsid w:val="002E41C3"/>
    <w:rsid w:val="002E486F"/>
    <w:rsid w:val="002E4A5D"/>
    <w:rsid w:val="002E4BBC"/>
    <w:rsid w:val="002E4E37"/>
    <w:rsid w:val="002E5230"/>
    <w:rsid w:val="002E5D64"/>
    <w:rsid w:val="002E6071"/>
    <w:rsid w:val="002E6621"/>
    <w:rsid w:val="002E776E"/>
    <w:rsid w:val="002E796B"/>
    <w:rsid w:val="002F03C8"/>
    <w:rsid w:val="002F0E37"/>
    <w:rsid w:val="002F13CB"/>
    <w:rsid w:val="002F14EE"/>
    <w:rsid w:val="002F1821"/>
    <w:rsid w:val="002F1C76"/>
    <w:rsid w:val="002F1E2A"/>
    <w:rsid w:val="002F247D"/>
    <w:rsid w:val="002F2754"/>
    <w:rsid w:val="002F298E"/>
    <w:rsid w:val="002F2A59"/>
    <w:rsid w:val="002F2C94"/>
    <w:rsid w:val="002F3C67"/>
    <w:rsid w:val="002F478F"/>
    <w:rsid w:val="002F53FE"/>
    <w:rsid w:val="002F62A4"/>
    <w:rsid w:val="002F63E3"/>
    <w:rsid w:val="002F6853"/>
    <w:rsid w:val="002F6E11"/>
    <w:rsid w:val="002F7DD9"/>
    <w:rsid w:val="0030085C"/>
    <w:rsid w:val="00300A23"/>
    <w:rsid w:val="003011CF"/>
    <w:rsid w:val="00301335"/>
    <w:rsid w:val="003017E8"/>
    <w:rsid w:val="00301DF4"/>
    <w:rsid w:val="0030268C"/>
    <w:rsid w:val="003028E3"/>
    <w:rsid w:val="00302B96"/>
    <w:rsid w:val="003039B2"/>
    <w:rsid w:val="00303D60"/>
    <w:rsid w:val="00303FE7"/>
    <w:rsid w:val="003041D6"/>
    <w:rsid w:val="00304E9F"/>
    <w:rsid w:val="00305057"/>
    <w:rsid w:val="0030561D"/>
    <w:rsid w:val="00305851"/>
    <w:rsid w:val="003058EA"/>
    <w:rsid w:val="00305D89"/>
    <w:rsid w:val="00305F02"/>
    <w:rsid w:val="0030632E"/>
    <w:rsid w:val="003067B9"/>
    <w:rsid w:val="0030682E"/>
    <w:rsid w:val="0030692D"/>
    <w:rsid w:val="003069AF"/>
    <w:rsid w:val="00306B8A"/>
    <w:rsid w:val="003079D2"/>
    <w:rsid w:val="00307B2F"/>
    <w:rsid w:val="00307BF8"/>
    <w:rsid w:val="003104A2"/>
    <w:rsid w:val="00310B9E"/>
    <w:rsid w:val="00310FE1"/>
    <w:rsid w:val="003113F7"/>
    <w:rsid w:val="00311448"/>
    <w:rsid w:val="00311FCB"/>
    <w:rsid w:val="00312641"/>
    <w:rsid w:val="003126FC"/>
    <w:rsid w:val="00312D34"/>
    <w:rsid w:val="00313577"/>
    <w:rsid w:val="00313910"/>
    <w:rsid w:val="00314773"/>
    <w:rsid w:val="00314DF5"/>
    <w:rsid w:val="00315F5B"/>
    <w:rsid w:val="0031603D"/>
    <w:rsid w:val="00316FF9"/>
    <w:rsid w:val="003174E5"/>
    <w:rsid w:val="0031789F"/>
    <w:rsid w:val="00320D25"/>
    <w:rsid w:val="00320D46"/>
    <w:rsid w:val="00321247"/>
    <w:rsid w:val="003212DF"/>
    <w:rsid w:val="003219D0"/>
    <w:rsid w:val="00322571"/>
    <w:rsid w:val="00322C73"/>
    <w:rsid w:val="00323027"/>
    <w:rsid w:val="00323B35"/>
    <w:rsid w:val="00324315"/>
    <w:rsid w:val="003246FF"/>
    <w:rsid w:val="003254E3"/>
    <w:rsid w:val="0032578B"/>
    <w:rsid w:val="00325E33"/>
    <w:rsid w:val="00325FC4"/>
    <w:rsid w:val="003260F8"/>
    <w:rsid w:val="00326141"/>
    <w:rsid w:val="00326C62"/>
    <w:rsid w:val="00327282"/>
    <w:rsid w:val="0032767D"/>
    <w:rsid w:val="00327E92"/>
    <w:rsid w:val="00330414"/>
    <w:rsid w:val="00330FE4"/>
    <w:rsid w:val="00332121"/>
    <w:rsid w:val="00332127"/>
    <w:rsid w:val="003323D0"/>
    <w:rsid w:val="003324F3"/>
    <w:rsid w:val="00332888"/>
    <w:rsid w:val="00332ADD"/>
    <w:rsid w:val="00332D33"/>
    <w:rsid w:val="00333C1A"/>
    <w:rsid w:val="00333C5F"/>
    <w:rsid w:val="00333EA6"/>
    <w:rsid w:val="00334188"/>
    <w:rsid w:val="0033456E"/>
    <w:rsid w:val="00334E75"/>
    <w:rsid w:val="0033515D"/>
    <w:rsid w:val="00335707"/>
    <w:rsid w:val="003358B6"/>
    <w:rsid w:val="00336339"/>
    <w:rsid w:val="00337645"/>
    <w:rsid w:val="00337AC0"/>
    <w:rsid w:val="0034011E"/>
    <w:rsid w:val="00340E36"/>
    <w:rsid w:val="00342942"/>
    <w:rsid w:val="00342D5C"/>
    <w:rsid w:val="003431DE"/>
    <w:rsid w:val="00343474"/>
    <w:rsid w:val="003434AF"/>
    <w:rsid w:val="00343A15"/>
    <w:rsid w:val="00343C4B"/>
    <w:rsid w:val="00343ED5"/>
    <w:rsid w:val="003441E5"/>
    <w:rsid w:val="003444F6"/>
    <w:rsid w:val="003447F1"/>
    <w:rsid w:val="00344B5C"/>
    <w:rsid w:val="00344BAD"/>
    <w:rsid w:val="00344BBA"/>
    <w:rsid w:val="00344C42"/>
    <w:rsid w:val="00345197"/>
    <w:rsid w:val="003453BA"/>
    <w:rsid w:val="00345425"/>
    <w:rsid w:val="00346052"/>
    <w:rsid w:val="00346B9C"/>
    <w:rsid w:val="003470FE"/>
    <w:rsid w:val="00347444"/>
    <w:rsid w:val="00347E60"/>
    <w:rsid w:val="0035004B"/>
    <w:rsid w:val="003502BB"/>
    <w:rsid w:val="003503F8"/>
    <w:rsid w:val="00350C38"/>
    <w:rsid w:val="00350D4D"/>
    <w:rsid w:val="00351258"/>
    <w:rsid w:val="00351B0E"/>
    <w:rsid w:val="00352B85"/>
    <w:rsid w:val="003531E8"/>
    <w:rsid w:val="00353242"/>
    <w:rsid w:val="00353863"/>
    <w:rsid w:val="00353F24"/>
    <w:rsid w:val="003547C5"/>
    <w:rsid w:val="0035491D"/>
    <w:rsid w:val="00354EF1"/>
    <w:rsid w:val="00354F58"/>
    <w:rsid w:val="00355A80"/>
    <w:rsid w:val="00356C05"/>
    <w:rsid w:val="00356DA5"/>
    <w:rsid w:val="003570B6"/>
    <w:rsid w:val="003578C4"/>
    <w:rsid w:val="00357A07"/>
    <w:rsid w:val="00357A62"/>
    <w:rsid w:val="00357E21"/>
    <w:rsid w:val="00357EA2"/>
    <w:rsid w:val="003603D7"/>
    <w:rsid w:val="00360C8D"/>
    <w:rsid w:val="00361573"/>
    <w:rsid w:val="003615C6"/>
    <w:rsid w:val="0036160A"/>
    <w:rsid w:val="0036193C"/>
    <w:rsid w:val="00361A8E"/>
    <w:rsid w:val="00361AF1"/>
    <w:rsid w:val="00361CF2"/>
    <w:rsid w:val="003624CE"/>
    <w:rsid w:val="003639FC"/>
    <w:rsid w:val="00363BB9"/>
    <w:rsid w:val="00364660"/>
    <w:rsid w:val="00364A60"/>
    <w:rsid w:val="00364BF6"/>
    <w:rsid w:val="00364C95"/>
    <w:rsid w:val="00365360"/>
    <w:rsid w:val="00365652"/>
    <w:rsid w:val="003657B2"/>
    <w:rsid w:val="003661B1"/>
    <w:rsid w:val="0036623E"/>
    <w:rsid w:val="00367447"/>
    <w:rsid w:val="003679D8"/>
    <w:rsid w:val="00367B0D"/>
    <w:rsid w:val="00370202"/>
    <w:rsid w:val="003707BD"/>
    <w:rsid w:val="0037082C"/>
    <w:rsid w:val="00370B19"/>
    <w:rsid w:val="00370D71"/>
    <w:rsid w:val="00371960"/>
    <w:rsid w:val="00372120"/>
    <w:rsid w:val="00372135"/>
    <w:rsid w:val="00372218"/>
    <w:rsid w:val="00372474"/>
    <w:rsid w:val="00372D9A"/>
    <w:rsid w:val="003730EB"/>
    <w:rsid w:val="00374022"/>
    <w:rsid w:val="00374190"/>
    <w:rsid w:val="003744A8"/>
    <w:rsid w:val="00374B79"/>
    <w:rsid w:val="0037534D"/>
    <w:rsid w:val="00375489"/>
    <w:rsid w:val="0037643B"/>
    <w:rsid w:val="00376789"/>
    <w:rsid w:val="00376BF4"/>
    <w:rsid w:val="003772C5"/>
    <w:rsid w:val="00377ACA"/>
    <w:rsid w:val="00377BB7"/>
    <w:rsid w:val="00382040"/>
    <w:rsid w:val="00382082"/>
    <w:rsid w:val="0038284C"/>
    <w:rsid w:val="00382937"/>
    <w:rsid w:val="00382F2A"/>
    <w:rsid w:val="003832E3"/>
    <w:rsid w:val="0038352D"/>
    <w:rsid w:val="00383A6C"/>
    <w:rsid w:val="00383DD3"/>
    <w:rsid w:val="003840CA"/>
    <w:rsid w:val="0038451C"/>
    <w:rsid w:val="00384746"/>
    <w:rsid w:val="00384EA4"/>
    <w:rsid w:val="00385831"/>
    <w:rsid w:val="00385E29"/>
    <w:rsid w:val="00386245"/>
    <w:rsid w:val="00386C0E"/>
    <w:rsid w:val="00386C99"/>
    <w:rsid w:val="00387854"/>
    <w:rsid w:val="00387D67"/>
    <w:rsid w:val="0039021F"/>
    <w:rsid w:val="00391044"/>
    <w:rsid w:val="003910AA"/>
    <w:rsid w:val="003914D8"/>
    <w:rsid w:val="00391F96"/>
    <w:rsid w:val="0039270E"/>
    <w:rsid w:val="00392810"/>
    <w:rsid w:val="00392AC6"/>
    <w:rsid w:val="00392CAF"/>
    <w:rsid w:val="00394151"/>
    <w:rsid w:val="003944FF"/>
    <w:rsid w:val="00394685"/>
    <w:rsid w:val="0039473B"/>
    <w:rsid w:val="003959D8"/>
    <w:rsid w:val="00396138"/>
    <w:rsid w:val="003966B0"/>
    <w:rsid w:val="0039676E"/>
    <w:rsid w:val="00396C84"/>
    <w:rsid w:val="0039725D"/>
    <w:rsid w:val="0039797F"/>
    <w:rsid w:val="00397BCE"/>
    <w:rsid w:val="00397E46"/>
    <w:rsid w:val="003A05B6"/>
    <w:rsid w:val="003A21FD"/>
    <w:rsid w:val="003A2EE8"/>
    <w:rsid w:val="003A4710"/>
    <w:rsid w:val="003A4D55"/>
    <w:rsid w:val="003A4EAA"/>
    <w:rsid w:val="003A5CE0"/>
    <w:rsid w:val="003A5CF9"/>
    <w:rsid w:val="003A6378"/>
    <w:rsid w:val="003A6A71"/>
    <w:rsid w:val="003A6AC4"/>
    <w:rsid w:val="003A72F5"/>
    <w:rsid w:val="003A7A83"/>
    <w:rsid w:val="003B002F"/>
    <w:rsid w:val="003B08FF"/>
    <w:rsid w:val="003B0C86"/>
    <w:rsid w:val="003B0C8D"/>
    <w:rsid w:val="003B122E"/>
    <w:rsid w:val="003B1459"/>
    <w:rsid w:val="003B1990"/>
    <w:rsid w:val="003B1B67"/>
    <w:rsid w:val="003B1F0C"/>
    <w:rsid w:val="003B2268"/>
    <w:rsid w:val="003B305F"/>
    <w:rsid w:val="003B3177"/>
    <w:rsid w:val="003B346A"/>
    <w:rsid w:val="003B3C57"/>
    <w:rsid w:val="003B3E78"/>
    <w:rsid w:val="003B41B0"/>
    <w:rsid w:val="003B477E"/>
    <w:rsid w:val="003B5768"/>
    <w:rsid w:val="003B58FF"/>
    <w:rsid w:val="003B5B4D"/>
    <w:rsid w:val="003B5F36"/>
    <w:rsid w:val="003B6662"/>
    <w:rsid w:val="003B6FA2"/>
    <w:rsid w:val="003B7181"/>
    <w:rsid w:val="003B7700"/>
    <w:rsid w:val="003B785F"/>
    <w:rsid w:val="003B7E8C"/>
    <w:rsid w:val="003C02E5"/>
    <w:rsid w:val="003C1DA3"/>
    <w:rsid w:val="003C228B"/>
    <w:rsid w:val="003C22DB"/>
    <w:rsid w:val="003C337C"/>
    <w:rsid w:val="003C3723"/>
    <w:rsid w:val="003C3CCC"/>
    <w:rsid w:val="003C3DF6"/>
    <w:rsid w:val="003C4327"/>
    <w:rsid w:val="003C4AB2"/>
    <w:rsid w:val="003C4AEE"/>
    <w:rsid w:val="003C4D65"/>
    <w:rsid w:val="003C4E15"/>
    <w:rsid w:val="003C50FF"/>
    <w:rsid w:val="003C52B4"/>
    <w:rsid w:val="003C6130"/>
    <w:rsid w:val="003C62BD"/>
    <w:rsid w:val="003C6684"/>
    <w:rsid w:val="003C704A"/>
    <w:rsid w:val="003C70EB"/>
    <w:rsid w:val="003C716C"/>
    <w:rsid w:val="003C72BE"/>
    <w:rsid w:val="003C7678"/>
    <w:rsid w:val="003D0702"/>
    <w:rsid w:val="003D0CE4"/>
    <w:rsid w:val="003D1C7F"/>
    <w:rsid w:val="003D2657"/>
    <w:rsid w:val="003D2A1D"/>
    <w:rsid w:val="003D3103"/>
    <w:rsid w:val="003D3804"/>
    <w:rsid w:val="003D3CE7"/>
    <w:rsid w:val="003D40BD"/>
    <w:rsid w:val="003D4397"/>
    <w:rsid w:val="003D4F05"/>
    <w:rsid w:val="003D5418"/>
    <w:rsid w:val="003D58F4"/>
    <w:rsid w:val="003D6376"/>
    <w:rsid w:val="003D67EE"/>
    <w:rsid w:val="003D6F90"/>
    <w:rsid w:val="003D74F3"/>
    <w:rsid w:val="003D77EC"/>
    <w:rsid w:val="003E0957"/>
    <w:rsid w:val="003E21B6"/>
    <w:rsid w:val="003E2613"/>
    <w:rsid w:val="003E2EEE"/>
    <w:rsid w:val="003E2F55"/>
    <w:rsid w:val="003E38F8"/>
    <w:rsid w:val="003E4CCD"/>
    <w:rsid w:val="003E4FC7"/>
    <w:rsid w:val="003E5022"/>
    <w:rsid w:val="003E7008"/>
    <w:rsid w:val="003E7651"/>
    <w:rsid w:val="003E791E"/>
    <w:rsid w:val="003E7ABD"/>
    <w:rsid w:val="003F0247"/>
    <w:rsid w:val="003F0826"/>
    <w:rsid w:val="003F0CCF"/>
    <w:rsid w:val="003F0F3A"/>
    <w:rsid w:val="003F1011"/>
    <w:rsid w:val="003F1190"/>
    <w:rsid w:val="003F1840"/>
    <w:rsid w:val="003F1849"/>
    <w:rsid w:val="003F1DB0"/>
    <w:rsid w:val="003F2689"/>
    <w:rsid w:val="003F2896"/>
    <w:rsid w:val="003F3408"/>
    <w:rsid w:val="003F3422"/>
    <w:rsid w:val="003F35FD"/>
    <w:rsid w:val="003F3E2C"/>
    <w:rsid w:val="003F4495"/>
    <w:rsid w:val="003F4EAE"/>
    <w:rsid w:val="003F5099"/>
    <w:rsid w:val="003F5224"/>
    <w:rsid w:val="003F5EE9"/>
    <w:rsid w:val="003F628E"/>
    <w:rsid w:val="003F6821"/>
    <w:rsid w:val="003F6C11"/>
    <w:rsid w:val="003F6D32"/>
    <w:rsid w:val="003F6DD1"/>
    <w:rsid w:val="003F7423"/>
    <w:rsid w:val="003F77F2"/>
    <w:rsid w:val="003F7DD8"/>
    <w:rsid w:val="003F7E12"/>
    <w:rsid w:val="00400097"/>
    <w:rsid w:val="004003B1"/>
    <w:rsid w:val="0040145D"/>
    <w:rsid w:val="0040188D"/>
    <w:rsid w:val="00402908"/>
    <w:rsid w:val="00402FA3"/>
    <w:rsid w:val="004032A7"/>
    <w:rsid w:val="004038F3"/>
    <w:rsid w:val="00404009"/>
    <w:rsid w:val="0040456D"/>
    <w:rsid w:val="00404BC2"/>
    <w:rsid w:val="0040514A"/>
    <w:rsid w:val="004052D7"/>
    <w:rsid w:val="00405920"/>
    <w:rsid w:val="00405C6C"/>
    <w:rsid w:val="00405CB6"/>
    <w:rsid w:val="004060B2"/>
    <w:rsid w:val="0040632A"/>
    <w:rsid w:val="00406355"/>
    <w:rsid w:val="00406582"/>
    <w:rsid w:val="00406788"/>
    <w:rsid w:val="004072A5"/>
    <w:rsid w:val="00407839"/>
    <w:rsid w:val="00407C18"/>
    <w:rsid w:val="00407F04"/>
    <w:rsid w:val="004108CF"/>
    <w:rsid w:val="00410AEA"/>
    <w:rsid w:val="00410B63"/>
    <w:rsid w:val="00412419"/>
    <w:rsid w:val="0041242D"/>
    <w:rsid w:val="0041379B"/>
    <w:rsid w:val="00413973"/>
    <w:rsid w:val="00413BDB"/>
    <w:rsid w:val="00413EAD"/>
    <w:rsid w:val="004148A5"/>
    <w:rsid w:val="00414C10"/>
    <w:rsid w:val="00415692"/>
    <w:rsid w:val="00415799"/>
    <w:rsid w:val="00415AF0"/>
    <w:rsid w:val="00415FD4"/>
    <w:rsid w:val="004164AB"/>
    <w:rsid w:val="0041675D"/>
    <w:rsid w:val="00416A42"/>
    <w:rsid w:val="00416AC5"/>
    <w:rsid w:val="00416F8B"/>
    <w:rsid w:val="00417015"/>
    <w:rsid w:val="004177AE"/>
    <w:rsid w:val="00417844"/>
    <w:rsid w:val="00417E5D"/>
    <w:rsid w:val="00417F20"/>
    <w:rsid w:val="004200D7"/>
    <w:rsid w:val="00420806"/>
    <w:rsid w:val="0042092A"/>
    <w:rsid w:val="0042095B"/>
    <w:rsid w:val="00421053"/>
    <w:rsid w:val="004213BF"/>
    <w:rsid w:val="00421449"/>
    <w:rsid w:val="00421B9A"/>
    <w:rsid w:val="00421BE4"/>
    <w:rsid w:val="00421C8E"/>
    <w:rsid w:val="00422238"/>
    <w:rsid w:val="004222A0"/>
    <w:rsid w:val="00422458"/>
    <w:rsid w:val="00422483"/>
    <w:rsid w:val="00422705"/>
    <w:rsid w:val="00422DF6"/>
    <w:rsid w:val="004232E9"/>
    <w:rsid w:val="0042394F"/>
    <w:rsid w:val="00423E75"/>
    <w:rsid w:val="0042443D"/>
    <w:rsid w:val="00424C2D"/>
    <w:rsid w:val="00425232"/>
    <w:rsid w:val="00425351"/>
    <w:rsid w:val="0042564A"/>
    <w:rsid w:val="00425667"/>
    <w:rsid w:val="00425A6E"/>
    <w:rsid w:val="00426814"/>
    <w:rsid w:val="00426A1F"/>
    <w:rsid w:val="00426DE3"/>
    <w:rsid w:val="00426E12"/>
    <w:rsid w:val="00426E61"/>
    <w:rsid w:val="00427293"/>
    <w:rsid w:val="0042762B"/>
    <w:rsid w:val="004276B4"/>
    <w:rsid w:val="00427962"/>
    <w:rsid w:val="004310FF"/>
    <w:rsid w:val="0043176C"/>
    <w:rsid w:val="004317E6"/>
    <w:rsid w:val="00431DB6"/>
    <w:rsid w:val="00431F1C"/>
    <w:rsid w:val="00431FDE"/>
    <w:rsid w:val="00432128"/>
    <w:rsid w:val="00432486"/>
    <w:rsid w:val="004326B3"/>
    <w:rsid w:val="00432788"/>
    <w:rsid w:val="00432C78"/>
    <w:rsid w:val="0043325D"/>
    <w:rsid w:val="0043356D"/>
    <w:rsid w:val="00433646"/>
    <w:rsid w:val="004336B6"/>
    <w:rsid w:val="00433CAD"/>
    <w:rsid w:val="00433F61"/>
    <w:rsid w:val="00434D1B"/>
    <w:rsid w:val="0043534B"/>
    <w:rsid w:val="004360CB"/>
    <w:rsid w:val="00436A9C"/>
    <w:rsid w:val="00436FE8"/>
    <w:rsid w:val="0043785A"/>
    <w:rsid w:val="004400F0"/>
    <w:rsid w:val="0044089A"/>
    <w:rsid w:val="004415AE"/>
    <w:rsid w:val="00442113"/>
    <w:rsid w:val="004425D5"/>
    <w:rsid w:val="004428D9"/>
    <w:rsid w:val="00442BFC"/>
    <w:rsid w:val="00442C54"/>
    <w:rsid w:val="00442C58"/>
    <w:rsid w:val="00442E1E"/>
    <w:rsid w:val="0044397B"/>
    <w:rsid w:val="004439A9"/>
    <w:rsid w:val="00443DD6"/>
    <w:rsid w:val="0044418E"/>
    <w:rsid w:val="0044423D"/>
    <w:rsid w:val="00444777"/>
    <w:rsid w:val="00444983"/>
    <w:rsid w:val="004449F7"/>
    <w:rsid w:val="00444BA7"/>
    <w:rsid w:val="004463A3"/>
    <w:rsid w:val="00446CE8"/>
    <w:rsid w:val="00446EA4"/>
    <w:rsid w:val="00447505"/>
    <w:rsid w:val="0044773D"/>
    <w:rsid w:val="00447B86"/>
    <w:rsid w:val="00447C2B"/>
    <w:rsid w:val="0045005A"/>
    <w:rsid w:val="00450460"/>
    <w:rsid w:val="004504BF"/>
    <w:rsid w:val="004509BF"/>
    <w:rsid w:val="00450C39"/>
    <w:rsid w:val="0045191F"/>
    <w:rsid w:val="0045198A"/>
    <w:rsid w:val="00452840"/>
    <w:rsid w:val="00452FA2"/>
    <w:rsid w:val="00453203"/>
    <w:rsid w:val="004534BB"/>
    <w:rsid w:val="004534BF"/>
    <w:rsid w:val="00453535"/>
    <w:rsid w:val="004539D7"/>
    <w:rsid w:val="00453BD2"/>
    <w:rsid w:val="00454722"/>
    <w:rsid w:val="00454F8A"/>
    <w:rsid w:val="0045507E"/>
    <w:rsid w:val="004552C6"/>
    <w:rsid w:val="0045589B"/>
    <w:rsid w:val="00455922"/>
    <w:rsid w:val="00455ED8"/>
    <w:rsid w:val="0045629A"/>
    <w:rsid w:val="004562E6"/>
    <w:rsid w:val="004562FC"/>
    <w:rsid w:val="0045665E"/>
    <w:rsid w:val="00456BFE"/>
    <w:rsid w:val="00457448"/>
    <w:rsid w:val="00457542"/>
    <w:rsid w:val="00457D12"/>
    <w:rsid w:val="00457E5B"/>
    <w:rsid w:val="00457E8A"/>
    <w:rsid w:val="00457F23"/>
    <w:rsid w:val="004607CE"/>
    <w:rsid w:val="004607DB"/>
    <w:rsid w:val="00460897"/>
    <w:rsid w:val="004609DC"/>
    <w:rsid w:val="0046107C"/>
    <w:rsid w:val="00461EF9"/>
    <w:rsid w:val="00461FAD"/>
    <w:rsid w:val="0046225F"/>
    <w:rsid w:val="004624FF"/>
    <w:rsid w:val="00462747"/>
    <w:rsid w:val="00462771"/>
    <w:rsid w:val="00463313"/>
    <w:rsid w:val="004634C7"/>
    <w:rsid w:val="00463AAC"/>
    <w:rsid w:val="00463C9D"/>
    <w:rsid w:val="0046430C"/>
    <w:rsid w:val="00464F89"/>
    <w:rsid w:val="0046527D"/>
    <w:rsid w:val="004652BC"/>
    <w:rsid w:val="00466021"/>
    <w:rsid w:val="0046642F"/>
    <w:rsid w:val="004668E5"/>
    <w:rsid w:val="004677EE"/>
    <w:rsid w:val="004705AC"/>
    <w:rsid w:val="00470765"/>
    <w:rsid w:val="0047086B"/>
    <w:rsid w:val="00470886"/>
    <w:rsid w:val="00470972"/>
    <w:rsid w:val="00470AB4"/>
    <w:rsid w:val="00471B8D"/>
    <w:rsid w:val="00471FB4"/>
    <w:rsid w:val="00472C38"/>
    <w:rsid w:val="00472D94"/>
    <w:rsid w:val="00473145"/>
    <w:rsid w:val="004731C0"/>
    <w:rsid w:val="00473B36"/>
    <w:rsid w:val="00473D22"/>
    <w:rsid w:val="004742C0"/>
    <w:rsid w:val="004746AE"/>
    <w:rsid w:val="00474945"/>
    <w:rsid w:val="00475138"/>
    <w:rsid w:val="004754F6"/>
    <w:rsid w:val="00475A40"/>
    <w:rsid w:val="00476FE6"/>
    <w:rsid w:val="00477AB6"/>
    <w:rsid w:val="00477B6E"/>
    <w:rsid w:val="00477F17"/>
    <w:rsid w:val="00480E65"/>
    <w:rsid w:val="004816C9"/>
    <w:rsid w:val="0048199F"/>
    <w:rsid w:val="00481FCB"/>
    <w:rsid w:val="00482756"/>
    <w:rsid w:val="00482B6F"/>
    <w:rsid w:val="00482D14"/>
    <w:rsid w:val="00482F5A"/>
    <w:rsid w:val="0048307D"/>
    <w:rsid w:val="00483FAB"/>
    <w:rsid w:val="00484B17"/>
    <w:rsid w:val="00485F6B"/>
    <w:rsid w:val="00486D2C"/>
    <w:rsid w:val="00487261"/>
    <w:rsid w:val="0048728D"/>
    <w:rsid w:val="0048744A"/>
    <w:rsid w:val="00487639"/>
    <w:rsid w:val="0048768C"/>
    <w:rsid w:val="0048790F"/>
    <w:rsid w:val="00487B24"/>
    <w:rsid w:val="004907D6"/>
    <w:rsid w:val="00490CC2"/>
    <w:rsid w:val="00491116"/>
    <w:rsid w:val="00491277"/>
    <w:rsid w:val="00491C8D"/>
    <w:rsid w:val="00491EA1"/>
    <w:rsid w:val="00491ECE"/>
    <w:rsid w:val="00491F20"/>
    <w:rsid w:val="00492267"/>
    <w:rsid w:val="004925F2"/>
    <w:rsid w:val="004927D7"/>
    <w:rsid w:val="00492D16"/>
    <w:rsid w:val="004930DE"/>
    <w:rsid w:val="004930E4"/>
    <w:rsid w:val="00493429"/>
    <w:rsid w:val="00493637"/>
    <w:rsid w:val="00493D70"/>
    <w:rsid w:val="00493DDF"/>
    <w:rsid w:val="00494182"/>
    <w:rsid w:val="004941EB"/>
    <w:rsid w:val="00494B8A"/>
    <w:rsid w:val="00495262"/>
    <w:rsid w:val="00495305"/>
    <w:rsid w:val="00495828"/>
    <w:rsid w:val="00495952"/>
    <w:rsid w:val="0049618F"/>
    <w:rsid w:val="00496F95"/>
    <w:rsid w:val="004970BF"/>
    <w:rsid w:val="00497978"/>
    <w:rsid w:val="00497BDB"/>
    <w:rsid w:val="00497D6C"/>
    <w:rsid w:val="00497DA9"/>
    <w:rsid w:val="00497E7F"/>
    <w:rsid w:val="004A00F4"/>
    <w:rsid w:val="004A0434"/>
    <w:rsid w:val="004A04C2"/>
    <w:rsid w:val="004A0741"/>
    <w:rsid w:val="004A0FC7"/>
    <w:rsid w:val="004A1098"/>
    <w:rsid w:val="004A21B0"/>
    <w:rsid w:val="004A23E3"/>
    <w:rsid w:val="004A2E54"/>
    <w:rsid w:val="004A42D8"/>
    <w:rsid w:val="004A4DA7"/>
    <w:rsid w:val="004A4F9A"/>
    <w:rsid w:val="004A54F5"/>
    <w:rsid w:val="004A598E"/>
    <w:rsid w:val="004A68BD"/>
    <w:rsid w:val="004A6AC7"/>
    <w:rsid w:val="004A6E6E"/>
    <w:rsid w:val="004A7427"/>
    <w:rsid w:val="004B00BC"/>
    <w:rsid w:val="004B0999"/>
    <w:rsid w:val="004B19BD"/>
    <w:rsid w:val="004B218E"/>
    <w:rsid w:val="004B2B1D"/>
    <w:rsid w:val="004B310B"/>
    <w:rsid w:val="004B3BE5"/>
    <w:rsid w:val="004B40DF"/>
    <w:rsid w:val="004B4437"/>
    <w:rsid w:val="004B4A3C"/>
    <w:rsid w:val="004B505D"/>
    <w:rsid w:val="004B59E8"/>
    <w:rsid w:val="004B5CC2"/>
    <w:rsid w:val="004B600F"/>
    <w:rsid w:val="004B638F"/>
    <w:rsid w:val="004B66F6"/>
    <w:rsid w:val="004B670E"/>
    <w:rsid w:val="004B67A8"/>
    <w:rsid w:val="004B77F8"/>
    <w:rsid w:val="004B797E"/>
    <w:rsid w:val="004C0099"/>
    <w:rsid w:val="004C0646"/>
    <w:rsid w:val="004C0E58"/>
    <w:rsid w:val="004C13EC"/>
    <w:rsid w:val="004C1555"/>
    <w:rsid w:val="004C1D67"/>
    <w:rsid w:val="004C1E78"/>
    <w:rsid w:val="004C2452"/>
    <w:rsid w:val="004C2A03"/>
    <w:rsid w:val="004C2C20"/>
    <w:rsid w:val="004C2E00"/>
    <w:rsid w:val="004C2F86"/>
    <w:rsid w:val="004C304F"/>
    <w:rsid w:val="004C3959"/>
    <w:rsid w:val="004C3D90"/>
    <w:rsid w:val="004C46CD"/>
    <w:rsid w:val="004C4B74"/>
    <w:rsid w:val="004C4FBA"/>
    <w:rsid w:val="004C5793"/>
    <w:rsid w:val="004C60F8"/>
    <w:rsid w:val="004C6188"/>
    <w:rsid w:val="004C622B"/>
    <w:rsid w:val="004C674E"/>
    <w:rsid w:val="004C68C9"/>
    <w:rsid w:val="004C6982"/>
    <w:rsid w:val="004C7B50"/>
    <w:rsid w:val="004D00ED"/>
    <w:rsid w:val="004D05EA"/>
    <w:rsid w:val="004D0F91"/>
    <w:rsid w:val="004D147C"/>
    <w:rsid w:val="004D1621"/>
    <w:rsid w:val="004D1710"/>
    <w:rsid w:val="004D1740"/>
    <w:rsid w:val="004D2545"/>
    <w:rsid w:val="004D26CF"/>
    <w:rsid w:val="004D2922"/>
    <w:rsid w:val="004D3445"/>
    <w:rsid w:val="004D367B"/>
    <w:rsid w:val="004D387C"/>
    <w:rsid w:val="004D4140"/>
    <w:rsid w:val="004D444D"/>
    <w:rsid w:val="004D4796"/>
    <w:rsid w:val="004D4F17"/>
    <w:rsid w:val="004D5348"/>
    <w:rsid w:val="004D5501"/>
    <w:rsid w:val="004D5D14"/>
    <w:rsid w:val="004D641E"/>
    <w:rsid w:val="004D6912"/>
    <w:rsid w:val="004D71FD"/>
    <w:rsid w:val="004D7267"/>
    <w:rsid w:val="004D78F0"/>
    <w:rsid w:val="004E06AA"/>
    <w:rsid w:val="004E09F7"/>
    <w:rsid w:val="004E0DDE"/>
    <w:rsid w:val="004E1428"/>
    <w:rsid w:val="004E1D2D"/>
    <w:rsid w:val="004E1E52"/>
    <w:rsid w:val="004E1ECA"/>
    <w:rsid w:val="004E2156"/>
    <w:rsid w:val="004E2AA3"/>
    <w:rsid w:val="004E2B95"/>
    <w:rsid w:val="004E2E38"/>
    <w:rsid w:val="004E2F8C"/>
    <w:rsid w:val="004E3A24"/>
    <w:rsid w:val="004E3A9B"/>
    <w:rsid w:val="004E3C31"/>
    <w:rsid w:val="004E41AC"/>
    <w:rsid w:val="004E4A79"/>
    <w:rsid w:val="004E4B78"/>
    <w:rsid w:val="004E533C"/>
    <w:rsid w:val="004E5766"/>
    <w:rsid w:val="004E62BE"/>
    <w:rsid w:val="004E6D2B"/>
    <w:rsid w:val="004E6E4D"/>
    <w:rsid w:val="004E7B62"/>
    <w:rsid w:val="004E7CD4"/>
    <w:rsid w:val="004E7D0A"/>
    <w:rsid w:val="004F0317"/>
    <w:rsid w:val="004F048B"/>
    <w:rsid w:val="004F05BB"/>
    <w:rsid w:val="004F09D9"/>
    <w:rsid w:val="004F155B"/>
    <w:rsid w:val="004F196A"/>
    <w:rsid w:val="004F2921"/>
    <w:rsid w:val="004F2DF7"/>
    <w:rsid w:val="004F2E5C"/>
    <w:rsid w:val="004F305C"/>
    <w:rsid w:val="004F3201"/>
    <w:rsid w:val="004F35A7"/>
    <w:rsid w:val="004F4152"/>
    <w:rsid w:val="004F428C"/>
    <w:rsid w:val="004F4992"/>
    <w:rsid w:val="004F4A2C"/>
    <w:rsid w:val="004F5123"/>
    <w:rsid w:val="004F5DED"/>
    <w:rsid w:val="004F6100"/>
    <w:rsid w:val="004F63BF"/>
    <w:rsid w:val="004F6661"/>
    <w:rsid w:val="004F679C"/>
    <w:rsid w:val="004F695A"/>
    <w:rsid w:val="004F7246"/>
    <w:rsid w:val="004F7396"/>
    <w:rsid w:val="00500CD0"/>
    <w:rsid w:val="00500D77"/>
    <w:rsid w:val="00501B3A"/>
    <w:rsid w:val="0050200D"/>
    <w:rsid w:val="005024B7"/>
    <w:rsid w:val="0050279F"/>
    <w:rsid w:val="00502CFD"/>
    <w:rsid w:val="005030E5"/>
    <w:rsid w:val="00504425"/>
    <w:rsid w:val="00504446"/>
    <w:rsid w:val="00504461"/>
    <w:rsid w:val="00504565"/>
    <w:rsid w:val="00504CF6"/>
    <w:rsid w:val="00504DA0"/>
    <w:rsid w:val="005052E9"/>
    <w:rsid w:val="005054C6"/>
    <w:rsid w:val="005054DF"/>
    <w:rsid w:val="00505959"/>
    <w:rsid w:val="00505A40"/>
    <w:rsid w:val="00505C09"/>
    <w:rsid w:val="0050613E"/>
    <w:rsid w:val="00506552"/>
    <w:rsid w:val="00506635"/>
    <w:rsid w:val="00506797"/>
    <w:rsid w:val="00506ECD"/>
    <w:rsid w:val="005070BC"/>
    <w:rsid w:val="00507BD4"/>
    <w:rsid w:val="00507FA3"/>
    <w:rsid w:val="00510668"/>
    <w:rsid w:val="0051186B"/>
    <w:rsid w:val="005118E9"/>
    <w:rsid w:val="005122FA"/>
    <w:rsid w:val="00512321"/>
    <w:rsid w:val="00512615"/>
    <w:rsid w:val="005131F7"/>
    <w:rsid w:val="005133B0"/>
    <w:rsid w:val="00513BEA"/>
    <w:rsid w:val="0051410A"/>
    <w:rsid w:val="005143FC"/>
    <w:rsid w:val="00514A46"/>
    <w:rsid w:val="00514E63"/>
    <w:rsid w:val="0051507F"/>
    <w:rsid w:val="0051566A"/>
    <w:rsid w:val="005156A6"/>
    <w:rsid w:val="005161D0"/>
    <w:rsid w:val="00516B08"/>
    <w:rsid w:val="00516DD3"/>
    <w:rsid w:val="00516DF9"/>
    <w:rsid w:val="005170AA"/>
    <w:rsid w:val="00517377"/>
    <w:rsid w:val="005201AE"/>
    <w:rsid w:val="00520711"/>
    <w:rsid w:val="00520990"/>
    <w:rsid w:val="0052127D"/>
    <w:rsid w:val="005219E0"/>
    <w:rsid w:val="0052221D"/>
    <w:rsid w:val="0052262E"/>
    <w:rsid w:val="0052381D"/>
    <w:rsid w:val="00523E0F"/>
    <w:rsid w:val="00523EF5"/>
    <w:rsid w:val="00525A8E"/>
    <w:rsid w:val="00526028"/>
    <w:rsid w:val="005267C8"/>
    <w:rsid w:val="00526DD1"/>
    <w:rsid w:val="00526F17"/>
    <w:rsid w:val="00527065"/>
    <w:rsid w:val="005274F8"/>
    <w:rsid w:val="00527957"/>
    <w:rsid w:val="00527A6A"/>
    <w:rsid w:val="005300BB"/>
    <w:rsid w:val="00530A28"/>
    <w:rsid w:val="00530C19"/>
    <w:rsid w:val="00530EE3"/>
    <w:rsid w:val="0053100E"/>
    <w:rsid w:val="00532264"/>
    <w:rsid w:val="005323F3"/>
    <w:rsid w:val="005329E4"/>
    <w:rsid w:val="00532EDB"/>
    <w:rsid w:val="0053363F"/>
    <w:rsid w:val="005338FC"/>
    <w:rsid w:val="00533C2A"/>
    <w:rsid w:val="00534CDE"/>
    <w:rsid w:val="00534D8D"/>
    <w:rsid w:val="00535366"/>
    <w:rsid w:val="00535744"/>
    <w:rsid w:val="00535FE3"/>
    <w:rsid w:val="005365ED"/>
    <w:rsid w:val="005367B0"/>
    <w:rsid w:val="00536FA9"/>
    <w:rsid w:val="00537A9D"/>
    <w:rsid w:val="00537ADF"/>
    <w:rsid w:val="00537C8F"/>
    <w:rsid w:val="00540615"/>
    <w:rsid w:val="0054066B"/>
    <w:rsid w:val="005407EA"/>
    <w:rsid w:val="00540CD7"/>
    <w:rsid w:val="00541200"/>
    <w:rsid w:val="0054157F"/>
    <w:rsid w:val="005417B5"/>
    <w:rsid w:val="00541974"/>
    <w:rsid w:val="00541DE6"/>
    <w:rsid w:val="005420E5"/>
    <w:rsid w:val="0054328F"/>
    <w:rsid w:val="00543450"/>
    <w:rsid w:val="00543494"/>
    <w:rsid w:val="00544F6B"/>
    <w:rsid w:val="0054563C"/>
    <w:rsid w:val="00545A28"/>
    <w:rsid w:val="00545AD4"/>
    <w:rsid w:val="00545B8C"/>
    <w:rsid w:val="00546175"/>
    <w:rsid w:val="005463CC"/>
    <w:rsid w:val="005467B0"/>
    <w:rsid w:val="00546CCE"/>
    <w:rsid w:val="00546E67"/>
    <w:rsid w:val="0054705C"/>
    <w:rsid w:val="005473E0"/>
    <w:rsid w:val="005475EC"/>
    <w:rsid w:val="005478CC"/>
    <w:rsid w:val="00547A16"/>
    <w:rsid w:val="00547BBA"/>
    <w:rsid w:val="00547DF9"/>
    <w:rsid w:val="00547F06"/>
    <w:rsid w:val="0055003A"/>
    <w:rsid w:val="00550487"/>
    <w:rsid w:val="00550E35"/>
    <w:rsid w:val="0055118F"/>
    <w:rsid w:val="0055154E"/>
    <w:rsid w:val="005522BF"/>
    <w:rsid w:val="00552AC6"/>
    <w:rsid w:val="00552AD6"/>
    <w:rsid w:val="00552B8F"/>
    <w:rsid w:val="00554F0B"/>
    <w:rsid w:val="00555414"/>
    <w:rsid w:val="005556BE"/>
    <w:rsid w:val="005559D2"/>
    <w:rsid w:val="00555E2F"/>
    <w:rsid w:val="00556467"/>
    <w:rsid w:val="00556566"/>
    <w:rsid w:val="005565A9"/>
    <w:rsid w:val="00556C7F"/>
    <w:rsid w:val="005576B4"/>
    <w:rsid w:val="0055797F"/>
    <w:rsid w:val="00557AEC"/>
    <w:rsid w:val="00557F72"/>
    <w:rsid w:val="005605CC"/>
    <w:rsid w:val="00560835"/>
    <w:rsid w:val="00561364"/>
    <w:rsid w:val="00561A9B"/>
    <w:rsid w:val="00561AE4"/>
    <w:rsid w:val="00561D31"/>
    <w:rsid w:val="005628F9"/>
    <w:rsid w:val="00562981"/>
    <w:rsid w:val="00562ADF"/>
    <w:rsid w:val="00563203"/>
    <w:rsid w:val="00563533"/>
    <w:rsid w:val="0056354A"/>
    <w:rsid w:val="00563800"/>
    <w:rsid w:val="00564709"/>
    <w:rsid w:val="005652A2"/>
    <w:rsid w:val="0056547C"/>
    <w:rsid w:val="005661EE"/>
    <w:rsid w:val="0056659B"/>
    <w:rsid w:val="005665AA"/>
    <w:rsid w:val="00566A62"/>
    <w:rsid w:val="00566A9C"/>
    <w:rsid w:val="005670E4"/>
    <w:rsid w:val="00567E7F"/>
    <w:rsid w:val="00570B3D"/>
    <w:rsid w:val="00570E04"/>
    <w:rsid w:val="00570F8D"/>
    <w:rsid w:val="005711F5"/>
    <w:rsid w:val="005719C1"/>
    <w:rsid w:val="00571B01"/>
    <w:rsid w:val="00572897"/>
    <w:rsid w:val="005728C2"/>
    <w:rsid w:val="00572D0D"/>
    <w:rsid w:val="00573D7C"/>
    <w:rsid w:val="00573F07"/>
    <w:rsid w:val="00573FEF"/>
    <w:rsid w:val="00574AD5"/>
    <w:rsid w:val="00575285"/>
    <w:rsid w:val="005758BE"/>
    <w:rsid w:val="00575C93"/>
    <w:rsid w:val="00576114"/>
    <w:rsid w:val="0057661E"/>
    <w:rsid w:val="00576BFC"/>
    <w:rsid w:val="0057740D"/>
    <w:rsid w:val="00577A06"/>
    <w:rsid w:val="005805EF"/>
    <w:rsid w:val="00580FA8"/>
    <w:rsid w:val="00581BD0"/>
    <w:rsid w:val="00581F28"/>
    <w:rsid w:val="00582061"/>
    <w:rsid w:val="00582202"/>
    <w:rsid w:val="005825CD"/>
    <w:rsid w:val="00582CCB"/>
    <w:rsid w:val="00582F1C"/>
    <w:rsid w:val="00583485"/>
    <w:rsid w:val="00583595"/>
    <w:rsid w:val="005848C0"/>
    <w:rsid w:val="00584ED2"/>
    <w:rsid w:val="0058613D"/>
    <w:rsid w:val="00586922"/>
    <w:rsid w:val="005873EA"/>
    <w:rsid w:val="005874AB"/>
    <w:rsid w:val="00587AC7"/>
    <w:rsid w:val="00587BD9"/>
    <w:rsid w:val="00587EA9"/>
    <w:rsid w:val="0059023F"/>
    <w:rsid w:val="00590354"/>
    <w:rsid w:val="005907E1"/>
    <w:rsid w:val="00590A63"/>
    <w:rsid w:val="00590AA2"/>
    <w:rsid w:val="00590AF7"/>
    <w:rsid w:val="00590E77"/>
    <w:rsid w:val="00591C9F"/>
    <w:rsid w:val="00591CDF"/>
    <w:rsid w:val="00593250"/>
    <w:rsid w:val="0059350E"/>
    <w:rsid w:val="00593A62"/>
    <w:rsid w:val="00593CD1"/>
    <w:rsid w:val="00594131"/>
    <w:rsid w:val="00594461"/>
    <w:rsid w:val="005944BD"/>
    <w:rsid w:val="005946DA"/>
    <w:rsid w:val="00595EC8"/>
    <w:rsid w:val="00596545"/>
    <w:rsid w:val="00596A37"/>
    <w:rsid w:val="00597566"/>
    <w:rsid w:val="00597EF3"/>
    <w:rsid w:val="005A04B6"/>
    <w:rsid w:val="005A0524"/>
    <w:rsid w:val="005A16FF"/>
    <w:rsid w:val="005A197C"/>
    <w:rsid w:val="005A31C8"/>
    <w:rsid w:val="005A3288"/>
    <w:rsid w:val="005A36C4"/>
    <w:rsid w:val="005A463A"/>
    <w:rsid w:val="005A49F7"/>
    <w:rsid w:val="005A4BF6"/>
    <w:rsid w:val="005A4C96"/>
    <w:rsid w:val="005A4D96"/>
    <w:rsid w:val="005A4E93"/>
    <w:rsid w:val="005A5762"/>
    <w:rsid w:val="005A67B5"/>
    <w:rsid w:val="005A6D70"/>
    <w:rsid w:val="005A7063"/>
    <w:rsid w:val="005A78CD"/>
    <w:rsid w:val="005A7B6C"/>
    <w:rsid w:val="005B019F"/>
    <w:rsid w:val="005B10CB"/>
    <w:rsid w:val="005B1189"/>
    <w:rsid w:val="005B121B"/>
    <w:rsid w:val="005B17AE"/>
    <w:rsid w:val="005B1957"/>
    <w:rsid w:val="005B1F50"/>
    <w:rsid w:val="005B2093"/>
    <w:rsid w:val="005B21C7"/>
    <w:rsid w:val="005B2C67"/>
    <w:rsid w:val="005B387C"/>
    <w:rsid w:val="005B39BF"/>
    <w:rsid w:val="005B3A6E"/>
    <w:rsid w:val="005B3E61"/>
    <w:rsid w:val="005B3F9C"/>
    <w:rsid w:val="005B40D3"/>
    <w:rsid w:val="005B47E6"/>
    <w:rsid w:val="005B4D44"/>
    <w:rsid w:val="005B4D80"/>
    <w:rsid w:val="005B5242"/>
    <w:rsid w:val="005B541A"/>
    <w:rsid w:val="005B549F"/>
    <w:rsid w:val="005B5BC4"/>
    <w:rsid w:val="005B63B4"/>
    <w:rsid w:val="005B63C8"/>
    <w:rsid w:val="005B6E15"/>
    <w:rsid w:val="005C046C"/>
    <w:rsid w:val="005C0BDC"/>
    <w:rsid w:val="005C1C8C"/>
    <w:rsid w:val="005C1F56"/>
    <w:rsid w:val="005C22A0"/>
    <w:rsid w:val="005C2318"/>
    <w:rsid w:val="005C242D"/>
    <w:rsid w:val="005C282D"/>
    <w:rsid w:val="005C2AA6"/>
    <w:rsid w:val="005C2B72"/>
    <w:rsid w:val="005C31A9"/>
    <w:rsid w:val="005C31B4"/>
    <w:rsid w:val="005C34DD"/>
    <w:rsid w:val="005C3A2D"/>
    <w:rsid w:val="005C3C55"/>
    <w:rsid w:val="005C5037"/>
    <w:rsid w:val="005C5B70"/>
    <w:rsid w:val="005C5D08"/>
    <w:rsid w:val="005C6120"/>
    <w:rsid w:val="005C6657"/>
    <w:rsid w:val="005C6B3F"/>
    <w:rsid w:val="005C6E9C"/>
    <w:rsid w:val="005D0CC5"/>
    <w:rsid w:val="005D0E37"/>
    <w:rsid w:val="005D218B"/>
    <w:rsid w:val="005D2535"/>
    <w:rsid w:val="005D2882"/>
    <w:rsid w:val="005D320F"/>
    <w:rsid w:val="005D34B1"/>
    <w:rsid w:val="005D374F"/>
    <w:rsid w:val="005D39C7"/>
    <w:rsid w:val="005D3F64"/>
    <w:rsid w:val="005D4537"/>
    <w:rsid w:val="005D46A3"/>
    <w:rsid w:val="005D4F99"/>
    <w:rsid w:val="005D528D"/>
    <w:rsid w:val="005D5E0B"/>
    <w:rsid w:val="005D68DC"/>
    <w:rsid w:val="005D6EE1"/>
    <w:rsid w:val="005D7011"/>
    <w:rsid w:val="005D7601"/>
    <w:rsid w:val="005D765F"/>
    <w:rsid w:val="005E0241"/>
    <w:rsid w:val="005E06D0"/>
    <w:rsid w:val="005E127A"/>
    <w:rsid w:val="005E1DE0"/>
    <w:rsid w:val="005E1F5C"/>
    <w:rsid w:val="005E272B"/>
    <w:rsid w:val="005E2E7E"/>
    <w:rsid w:val="005E3161"/>
    <w:rsid w:val="005E344A"/>
    <w:rsid w:val="005E3A75"/>
    <w:rsid w:val="005E3AEF"/>
    <w:rsid w:val="005E3B31"/>
    <w:rsid w:val="005E3C68"/>
    <w:rsid w:val="005E3D23"/>
    <w:rsid w:val="005E3E52"/>
    <w:rsid w:val="005E3F54"/>
    <w:rsid w:val="005E4696"/>
    <w:rsid w:val="005E4CF6"/>
    <w:rsid w:val="005E4EDA"/>
    <w:rsid w:val="005E51C4"/>
    <w:rsid w:val="005E56B2"/>
    <w:rsid w:val="005E589A"/>
    <w:rsid w:val="005E58DE"/>
    <w:rsid w:val="005E65A3"/>
    <w:rsid w:val="005E6796"/>
    <w:rsid w:val="005E68C8"/>
    <w:rsid w:val="005E6D35"/>
    <w:rsid w:val="005E7475"/>
    <w:rsid w:val="005E7603"/>
    <w:rsid w:val="005E7B68"/>
    <w:rsid w:val="005E7C9B"/>
    <w:rsid w:val="005F0027"/>
    <w:rsid w:val="005F049D"/>
    <w:rsid w:val="005F06A4"/>
    <w:rsid w:val="005F0BE5"/>
    <w:rsid w:val="005F0D51"/>
    <w:rsid w:val="005F1365"/>
    <w:rsid w:val="005F1F04"/>
    <w:rsid w:val="005F2599"/>
    <w:rsid w:val="005F3031"/>
    <w:rsid w:val="005F3357"/>
    <w:rsid w:val="005F3395"/>
    <w:rsid w:val="005F33A1"/>
    <w:rsid w:val="005F4F7C"/>
    <w:rsid w:val="005F51DA"/>
    <w:rsid w:val="005F5A14"/>
    <w:rsid w:val="005F5DAB"/>
    <w:rsid w:val="005F6005"/>
    <w:rsid w:val="005F652F"/>
    <w:rsid w:val="005F7573"/>
    <w:rsid w:val="005F7EB1"/>
    <w:rsid w:val="00601350"/>
    <w:rsid w:val="00601358"/>
    <w:rsid w:val="00601884"/>
    <w:rsid w:val="00601E1C"/>
    <w:rsid w:val="006026CD"/>
    <w:rsid w:val="006042D4"/>
    <w:rsid w:val="00604315"/>
    <w:rsid w:val="0060447E"/>
    <w:rsid w:val="00604D58"/>
    <w:rsid w:val="0060524B"/>
    <w:rsid w:val="006059BD"/>
    <w:rsid w:val="00605A23"/>
    <w:rsid w:val="00605DB9"/>
    <w:rsid w:val="00605F38"/>
    <w:rsid w:val="00605F70"/>
    <w:rsid w:val="006061A9"/>
    <w:rsid w:val="006064C3"/>
    <w:rsid w:val="00606512"/>
    <w:rsid w:val="00607143"/>
    <w:rsid w:val="00607456"/>
    <w:rsid w:val="00607553"/>
    <w:rsid w:val="00607903"/>
    <w:rsid w:val="00607BF3"/>
    <w:rsid w:val="00607DFF"/>
    <w:rsid w:val="006100A7"/>
    <w:rsid w:val="0061012A"/>
    <w:rsid w:val="006102A3"/>
    <w:rsid w:val="006104CB"/>
    <w:rsid w:val="0061091E"/>
    <w:rsid w:val="006121CA"/>
    <w:rsid w:val="00612EFA"/>
    <w:rsid w:val="006133F2"/>
    <w:rsid w:val="00613481"/>
    <w:rsid w:val="006137DA"/>
    <w:rsid w:val="0061384C"/>
    <w:rsid w:val="00613DD5"/>
    <w:rsid w:val="00613F9D"/>
    <w:rsid w:val="00614749"/>
    <w:rsid w:val="006151D7"/>
    <w:rsid w:val="006155F6"/>
    <w:rsid w:val="006156ED"/>
    <w:rsid w:val="006160B8"/>
    <w:rsid w:val="00616946"/>
    <w:rsid w:val="00617145"/>
    <w:rsid w:val="00617149"/>
    <w:rsid w:val="00617564"/>
    <w:rsid w:val="006175EB"/>
    <w:rsid w:val="00617E7F"/>
    <w:rsid w:val="006205AC"/>
    <w:rsid w:val="006207A6"/>
    <w:rsid w:val="00620859"/>
    <w:rsid w:val="00620A0B"/>
    <w:rsid w:val="00620B40"/>
    <w:rsid w:val="00621140"/>
    <w:rsid w:val="006216E9"/>
    <w:rsid w:val="00621D96"/>
    <w:rsid w:val="00622399"/>
    <w:rsid w:val="006230E7"/>
    <w:rsid w:val="00623670"/>
    <w:rsid w:val="00623920"/>
    <w:rsid w:val="0062465F"/>
    <w:rsid w:val="00624946"/>
    <w:rsid w:val="00624F50"/>
    <w:rsid w:val="0062508B"/>
    <w:rsid w:val="006250DE"/>
    <w:rsid w:val="0062510E"/>
    <w:rsid w:val="00625EEC"/>
    <w:rsid w:val="006260A2"/>
    <w:rsid w:val="00626294"/>
    <w:rsid w:val="006263DD"/>
    <w:rsid w:val="0062705D"/>
    <w:rsid w:val="0062775C"/>
    <w:rsid w:val="006278E0"/>
    <w:rsid w:val="006279F7"/>
    <w:rsid w:val="00627A98"/>
    <w:rsid w:val="00630349"/>
    <w:rsid w:val="0063050D"/>
    <w:rsid w:val="00630639"/>
    <w:rsid w:val="00630CBB"/>
    <w:rsid w:val="00630EB7"/>
    <w:rsid w:val="006314C7"/>
    <w:rsid w:val="00631921"/>
    <w:rsid w:val="00631D0C"/>
    <w:rsid w:val="006321DE"/>
    <w:rsid w:val="0063264A"/>
    <w:rsid w:val="00632857"/>
    <w:rsid w:val="00632A94"/>
    <w:rsid w:val="00632B51"/>
    <w:rsid w:val="006331C3"/>
    <w:rsid w:val="0063394F"/>
    <w:rsid w:val="00633969"/>
    <w:rsid w:val="00633BB4"/>
    <w:rsid w:val="00634239"/>
    <w:rsid w:val="00635CD5"/>
    <w:rsid w:val="00635D5E"/>
    <w:rsid w:val="006368B9"/>
    <w:rsid w:val="00636B5D"/>
    <w:rsid w:val="006373D0"/>
    <w:rsid w:val="00637770"/>
    <w:rsid w:val="006378A6"/>
    <w:rsid w:val="006403B9"/>
    <w:rsid w:val="006407CE"/>
    <w:rsid w:val="00640D1D"/>
    <w:rsid w:val="006411E9"/>
    <w:rsid w:val="00641492"/>
    <w:rsid w:val="00641AAF"/>
    <w:rsid w:val="00641B12"/>
    <w:rsid w:val="006423F2"/>
    <w:rsid w:val="006426CD"/>
    <w:rsid w:val="00642E33"/>
    <w:rsid w:val="00643CA1"/>
    <w:rsid w:val="00643CE2"/>
    <w:rsid w:val="00643F04"/>
    <w:rsid w:val="0064440D"/>
    <w:rsid w:val="00644794"/>
    <w:rsid w:val="00644B7A"/>
    <w:rsid w:val="0064533B"/>
    <w:rsid w:val="00645394"/>
    <w:rsid w:val="00645579"/>
    <w:rsid w:val="00645593"/>
    <w:rsid w:val="006458AD"/>
    <w:rsid w:val="00646F92"/>
    <w:rsid w:val="006479FB"/>
    <w:rsid w:val="00647B21"/>
    <w:rsid w:val="00647F7B"/>
    <w:rsid w:val="00650478"/>
    <w:rsid w:val="006506DD"/>
    <w:rsid w:val="0065128D"/>
    <w:rsid w:val="006512A2"/>
    <w:rsid w:val="006513B6"/>
    <w:rsid w:val="00651468"/>
    <w:rsid w:val="006517AC"/>
    <w:rsid w:val="006521CC"/>
    <w:rsid w:val="006535EB"/>
    <w:rsid w:val="00653A4D"/>
    <w:rsid w:val="00654F8B"/>
    <w:rsid w:val="00655127"/>
    <w:rsid w:val="006552DF"/>
    <w:rsid w:val="00655302"/>
    <w:rsid w:val="006554F4"/>
    <w:rsid w:val="00655850"/>
    <w:rsid w:val="00655F06"/>
    <w:rsid w:val="00655F20"/>
    <w:rsid w:val="00656325"/>
    <w:rsid w:val="006566D4"/>
    <w:rsid w:val="00656921"/>
    <w:rsid w:val="00657B2E"/>
    <w:rsid w:val="00657CA6"/>
    <w:rsid w:val="006608A0"/>
    <w:rsid w:val="00661079"/>
    <w:rsid w:val="00661B8F"/>
    <w:rsid w:val="00661E12"/>
    <w:rsid w:val="00661F83"/>
    <w:rsid w:val="00662847"/>
    <w:rsid w:val="006628D1"/>
    <w:rsid w:val="006635E9"/>
    <w:rsid w:val="00663743"/>
    <w:rsid w:val="006646D5"/>
    <w:rsid w:val="00665656"/>
    <w:rsid w:val="00665693"/>
    <w:rsid w:val="006659AC"/>
    <w:rsid w:val="00667A41"/>
    <w:rsid w:val="00667D96"/>
    <w:rsid w:val="006706BD"/>
    <w:rsid w:val="00670929"/>
    <w:rsid w:val="00670C15"/>
    <w:rsid w:val="00670D9E"/>
    <w:rsid w:val="0067118E"/>
    <w:rsid w:val="00672110"/>
    <w:rsid w:val="006721CD"/>
    <w:rsid w:val="00673691"/>
    <w:rsid w:val="00673920"/>
    <w:rsid w:val="0067401E"/>
    <w:rsid w:val="00674BDC"/>
    <w:rsid w:val="00674F5E"/>
    <w:rsid w:val="006751C4"/>
    <w:rsid w:val="006753BB"/>
    <w:rsid w:val="00675B5F"/>
    <w:rsid w:val="006762B2"/>
    <w:rsid w:val="00676E4F"/>
    <w:rsid w:val="0067709B"/>
    <w:rsid w:val="006778D0"/>
    <w:rsid w:val="00680A04"/>
    <w:rsid w:val="00680B1A"/>
    <w:rsid w:val="00680D60"/>
    <w:rsid w:val="0068165A"/>
    <w:rsid w:val="00681F77"/>
    <w:rsid w:val="00681F7E"/>
    <w:rsid w:val="006827E3"/>
    <w:rsid w:val="00682DBC"/>
    <w:rsid w:val="006831F8"/>
    <w:rsid w:val="006836BC"/>
    <w:rsid w:val="00683DA3"/>
    <w:rsid w:val="00683F02"/>
    <w:rsid w:val="006840F4"/>
    <w:rsid w:val="0068419D"/>
    <w:rsid w:val="00684982"/>
    <w:rsid w:val="00684C04"/>
    <w:rsid w:val="00684FCC"/>
    <w:rsid w:val="00685C94"/>
    <w:rsid w:val="00685F82"/>
    <w:rsid w:val="0068677E"/>
    <w:rsid w:val="00686E89"/>
    <w:rsid w:val="006871E5"/>
    <w:rsid w:val="00687E4F"/>
    <w:rsid w:val="00687FAA"/>
    <w:rsid w:val="0069090D"/>
    <w:rsid w:val="006912AD"/>
    <w:rsid w:val="00691445"/>
    <w:rsid w:val="00692200"/>
    <w:rsid w:val="006922B3"/>
    <w:rsid w:val="00692398"/>
    <w:rsid w:val="00692FBC"/>
    <w:rsid w:val="00693612"/>
    <w:rsid w:val="00693673"/>
    <w:rsid w:val="00693922"/>
    <w:rsid w:val="006939B4"/>
    <w:rsid w:val="00693C84"/>
    <w:rsid w:val="00693D24"/>
    <w:rsid w:val="00693EC2"/>
    <w:rsid w:val="00694090"/>
    <w:rsid w:val="00694518"/>
    <w:rsid w:val="00695E3F"/>
    <w:rsid w:val="006960FD"/>
    <w:rsid w:val="00696C06"/>
    <w:rsid w:val="00696F82"/>
    <w:rsid w:val="0069728D"/>
    <w:rsid w:val="00697A99"/>
    <w:rsid w:val="006A009E"/>
    <w:rsid w:val="006A0367"/>
    <w:rsid w:val="006A06B3"/>
    <w:rsid w:val="006A0917"/>
    <w:rsid w:val="006A0C0E"/>
    <w:rsid w:val="006A0DA6"/>
    <w:rsid w:val="006A0DB7"/>
    <w:rsid w:val="006A0EB2"/>
    <w:rsid w:val="006A12F5"/>
    <w:rsid w:val="006A1E60"/>
    <w:rsid w:val="006A22FD"/>
    <w:rsid w:val="006A2CE3"/>
    <w:rsid w:val="006A301B"/>
    <w:rsid w:val="006A350E"/>
    <w:rsid w:val="006A3782"/>
    <w:rsid w:val="006A3DCE"/>
    <w:rsid w:val="006A3EF1"/>
    <w:rsid w:val="006A41DC"/>
    <w:rsid w:val="006A4622"/>
    <w:rsid w:val="006A4D6F"/>
    <w:rsid w:val="006A4DE9"/>
    <w:rsid w:val="006A4FA0"/>
    <w:rsid w:val="006A515E"/>
    <w:rsid w:val="006A57B7"/>
    <w:rsid w:val="006A582C"/>
    <w:rsid w:val="006A5A4F"/>
    <w:rsid w:val="006A5B39"/>
    <w:rsid w:val="006A62CD"/>
    <w:rsid w:val="006A634D"/>
    <w:rsid w:val="006A656D"/>
    <w:rsid w:val="006A6949"/>
    <w:rsid w:val="006A7397"/>
    <w:rsid w:val="006A74CF"/>
    <w:rsid w:val="006A75AF"/>
    <w:rsid w:val="006A768F"/>
    <w:rsid w:val="006A79A0"/>
    <w:rsid w:val="006A7A6C"/>
    <w:rsid w:val="006B0076"/>
    <w:rsid w:val="006B048D"/>
    <w:rsid w:val="006B04D7"/>
    <w:rsid w:val="006B1156"/>
    <w:rsid w:val="006B1371"/>
    <w:rsid w:val="006B1B5D"/>
    <w:rsid w:val="006B229D"/>
    <w:rsid w:val="006B234D"/>
    <w:rsid w:val="006B23C9"/>
    <w:rsid w:val="006B24B8"/>
    <w:rsid w:val="006B3179"/>
    <w:rsid w:val="006B3666"/>
    <w:rsid w:val="006B3C43"/>
    <w:rsid w:val="006B3F9D"/>
    <w:rsid w:val="006B4591"/>
    <w:rsid w:val="006B5033"/>
    <w:rsid w:val="006B548E"/>
    <w:rsid w:val="006B574D"/>
    <w:rsid w:val="006B5A7E"/>
    <w:rsid w:val="006B5DA9"/>
    <w:rsid w:val="006B6141"/>
    <w:rsid w:val="006B68AE"/>
    <w:rsid w:val="006B69D9"/>
    <w:rsid w:val="006B6BB0"/>
    <w:rsid w:val="006B79B9"/>
    <w:rsid w:val="006C13D5"/>
    <w:rsid w:val="006C1DB1"/>
    <w:rsid w:val="006C1DDC"/>
    <w:rsid w:val="006C2522"/>
    <w:rsid w:val="006C3DD6"/>
    <w:rsid w:val="006C3E27"/>
    <w:rsid w:val="006C5510"/>
    <w:rsid w:val="006C5982"/>
    <w:rsid w:val="006C5CD5"/>
    <w:rsid w:val="006C5E57"/>
    <w:rsid w:val="006C5EF0"/>
    <w:rsid w:val="006C62F3"/>
    <w:rsid w:val="006C669E"/>
    <w:rsid w:val="006C7B24"/>
    <w:rsid w:val="006C7B2A"/>
    <w:rsid w:val="006C7BC5"/>
    <w:rsid w:val="006D013A"/>
    <w:rsid w:val="006D02D7"/>
    <w:rsid w:val="006D0346"/>
    <w:rsid w:val="006D086A"/>
    <w:rsid w:val="006D0CCD"/>
    <w:rsid w:val="006D0F92"/>
    <w:rsid w:val="006D12A6"/>
    <w:rsid w:val="006D1BC6"/>
    <w:rsid w:val="006D1F32"/>
    <w:rsid w:val="006D227A"/>
    <w:rsid w:val="006D2400"/>
    <w:rsid w:val="006D2518"/>
    <w:rsid w:val="006D26B6"/>
    <w:rsid w:val="006D2898"/>
    <w:rsid w:val="006D290B"/>
    <w:rsid w:val="006D36B0"/>
    <w:rsid w:val="006D3D66"/>
    <w:rsid w:val="006D3E10"/>
    <w:rsid w:val="006D4E0C"/>
    <w:rsid w:val="006D55BB"/>
    <w:rsid w:val="006D57A5"/>
    <w:rsid w:val="006D5CCF"/>
    <w:rsid w:val="006D61EC"/>
    <w:rsid w:val="006D62A9"/>
    <w:rsid w:val="006D67F2"/>
    <w:rsid w:val="006D68DD"/>
    <w:rsid w:val="006D6981"/>
    <w:rsid w:val="006D6F96"/>
    <w:rsid w:val="006D75A4"/>
    <w:rsid w:val="006D79F3"/>
    <w:rsid w:val="006D7E15"/>
    <w:rsid w:val="006E0011"/>
    <w:rsid w:val="006E0244"/>
    <w:rsid w:val="006E0D2E"/>
    <w:rsid w:val="006E0DBF"/>
    <w:rsid w:val="006E0E84"/>
    <w:rsid w:val="006E138C"/>
    <w:rsid w:val="006E146E"/>
    <w:rsid w:val="006E15EC"/>
    <w:rsid w:val="006E2D66"/>
    <w:rsid w:val="006E302E"/>
    <w:rsid w:val="006E3D75"/>
    <w:rsid w:val="006E4108"/>
    <w:rsid w:val="006E49C8"/>
    <w:rsid w:val="006E53E0"/>
    <w:rsid w:val="006E56DA"/>
    <w:rsid w:val="006E5909"/>
    <w:rsid w:val="006E598A"/>
    <w:rsid w:val="006E5EFB"/>
    <w:rsid w:val="006E7251"/>
    <w:rsid w:val="006E74D5"/>
    <w:rsid w:val="006E77DD"/>
    <w:rsid w:val="006E7FAC"/>
    <w:rsid w:val="006F0128"/>
    <w:rsid w:val="006F0303"/>
    <w:rsid w:val="006F05DB"/>
    <w:rsid w:val="006F0DC2"/>
    <w:rsid w:val="006F1254"/>
    <w:rsid w:val="006F1377"/>
    <w:rsid w:val="006F19D2"/>
    <w:rsid w:val="006F1D6C"/>
    <w:rsid w:val="006F2520"/>
    <w:rsid w:val="006F26F0"/>
    <w:rsid w:val="006F2B86"/>
    <w:rsid w:val="006F312A"/>
    <w:rsid w:val="006F33AC"/>
    <w:rsid w:val="006F3F24"/>
    <w:rsid w:val="006F4C0F"/>
    <w:rsid w:val="006F55B9"/>
    <w:rsid w:val="006F5D71"/>
    <w:rsid w:val="006F6960"/>
    <w:rsid w:val="006F781C"/>
    <w:rsid w:val="0070066D"/>
    <w:rsid w:val="00700763"/>
    <w:rsid w:val="007007BA"/>
    <w:rsid w:val="00700D17"/>
    <w:rsid w:val="00700DF5"/>
    <w:rsid w:val="007013AA"/>
    <w:rsid w:val="007013D3"/>
    <w:rsid w:val="00702758"/>
    <w:rsid w:val="007027C3"/>
    <w:rsid w:val="00702D66"/>
    <w:rsid w:val="007034FD"/>
    <w:rsid w:val="00703919"/>
    <w:rsid w:val="00703A89"/>
    <w:rsid w:val="00703AD4"/>
    <w:rsid w:val="00703B48"/>
    <w:rsid w:val="00703D7A"/>
    <w:rsid w:val="0070490B"/>
    <w:rsid w:val="00704B34"/>
    <w:rsid w:val="0070527B"/>
    <w:rsid w:val="0070570E"/>
    <w:rsid w:val="0070598B"/>
    <w:rsid w:val="00705C87"/>
    <w:rsid w:val="00706A6B"/>
    <w:rsid w:val="00706CBF"/>
    <w:rsid w:val="007073C8"/>
    <w:rsid w:val="007077EF"/>
    <w:rsid w:val="00707D3F"/>
    <w:rsid w:val="00707F50"/>
    <w:rsid w:val="007107C4"/>
    <w:rsid w:val="007115C7"/>
    <w:rsid w:val="00713002"/>
    <w:rsid w:val="00713436"/>
    <w:rsid w:val="00713AC5"/>
    <w:rsid w:val="00713E28"/>
    <w:rsid w:val="007143ED"/>
    <w:rsid w:val="00714645"/>
    <w:rsid w:val="00714BF3"/>
    <w:rsid w:val="00714FD7"/>
    <w:rsid w:val="0071533D"/>
    <w:rsid w:val="007156E0"/>
    <w:rsid w:val="00715A1C"/>
    <w:rsid w:val="007160E2"/>
    <w:rsid w:val="00716FAD"/>
    <w:rsid w:val="007179D6"/>
    <w:rsid w:val="00717BA3"/>
    <w:rsid w:val="00717D2B"/>
    <w:rsid w:val="007207E2"/>
    <w:rsid w:val="007210AE"/>
    <w:rsid w:val="007211E1"/>
    <w:rsid w:val="0072162D"/>
    <w:rsid w:val="00721D22"/>
    <w:rsid w:val="00722818"/>
    <w:rsid w:val="00723BA3"/>
    <w:rsid w:val="00723C08"/>
    <w:rsid w:val="00723F36"/>
    <w:rsid w:val="00724A34"/>
    <w:rsid w:val="00724D1A"/>
    <w:rsid w:val="00724D93"/>
    <w:rsid w:val="007257E5"/>
    <w:rsid w:val="007259AC"/>
    <w:rsid w:val="0072614C"/>
    <w:rsid w:val="007263CB"/>
    <w:rsid w:val="00726C99"/>
    <w:rsid w:val="00726EBD"/>
    <w:rsid w:val="00727249"/>
    <w:rsid w:val="00727916"/>
    <w:rsid w:val="00727E9B"/>
    <w:rsid w:val="007304E6"/>
    <w:rsid w:val="007305D0"/>
    <w:rsid w:val="007307E2"/>
    <w:rsid w:val="00730AC8"/>
    <w:rsid w:val="00731248"/>
    <w:rsid w:val="00731E1A"/>
    <w:rsid w:val="00732245"/>
    <w:rsid w:val="0073290E"/>
    <w:rsid w:val="00732A6F"/>
    <w:rsid w:val="00732B7A"/>
    <w:rsid w:val="00734133"/>
    <w:rsid w:val="00734584"/>
    <w:rsid w:val="00734C46"/>
    <w:rsid w:val="00735A27"/>
    <w:rsid w:val="00735E18"/>
    <w:rsid w:val="0073647F"/>
    <w:rsid w:val="00736CED"/>
    <w:rsid w:val="007378D6"/>
    <w:rsid w:val="007379F5"/>
    <w:rsid w:val="00737AD8"/>
    <w:rsid w:val="00737E3C"/>
    <w:rsid w:val="00737FA3"/>
    <w:rsid w:val="0074061F"/>
    <w:rsid w:val="00740B04"/>
    <w:rsid w:val="00740F70"/>
    <w:rsid w:val="00740FE3"/>
    <w:rsid w:val="00741B88"/>
    <w:rsid w:val="007423D6"/>
    <w:rsid w:val="00742B83"/>
    <w:rsid w:val="00744495"/>
    <w:rsid w:val="00745EC4"/>
    <w:rsid w:val="0074652E"/>
    <w:rsid w:val="007467E2"/>
    <w:rsid w:val="007469CF"/>
    <w:rsid w:val="00746C13"/>
    <w:rsid w:val="00746EA3"/>
    <w:rsid w:val="007471DE"/>
    <w:rsid w:val="00747370"/>
    <w:rsid w:val="007474DE"/>
    <w:rsid w:val="00747552"/>
    <w:rsid w:val="0074778A"/>
    <w:rsid w:val="00747A1D"/>
    <w:rsid w:val="00750582"/>
    <w:rsid w:val="00750C8E"/>
    <w:rsid w:val="00750F53"/>
    <w:rsid w:val="00751442"/>
    <w:rsid w:val="007514FF"/>
    <w:rsid w:val="007516F2"/>
    <w:rsid w:val="00751829"/>
    <w:rsid w:val="00751B02"/>
    <w:rsid w:val="00751C37"/>
    <w:rsid w:val="00752837"/>
    <w:rsid w:val="00752977"/>
    <w:rsid w:val="00752DF0"/>
    <w:rsid w:val="0075304B"/>
    <w:rsid w:val="00753726"/>
    <w:rsid w:val="007544DA"/>
    <w:rsid w:val="00754517"/>
    <w:rsid w:val="00754B76"/>
    <w:rsid w:val="00754CA0"/>
    <w:rsid w:val="00755952"/>
    <w:rsid w:val="00755B61"/>
    <w:rsid w:val="00756676"/>
    <w:rsid w:val="00757030"/>
    <w:rsid w:val="00757042"/>
    <w:rsid w:val="0075796D"/>
    <w:rsid w:val="00757C22"/>
    <w:rsid w:val="00757D4C"/>
    <w:rsid w:val="00760509"/>
    <w:rsid w:val="00760C7D"/>
    <w:rsid w:val="00760F05"/>
    <w:rsid w:val="00761027"/>
    <w:rsid w:val="00761337"/>
    <w:rsid w:val="00761876"/>
    <w:rsid w:val="00761B2F"/>
    <w:rsid w:val="007620C2"/>
    <w:rsid w:val="0076212B"/>
    <w:rsid w:val="00762782"/>
    <w:rsid w:val="0076376C"/>
    <w:rsid w:val="00763B9D"/>
    <w:rsid w:val="00763C5C"/>
    <w:rsid w:val="0076426D"/>
    <w:rsid w:val="00764A16"/>
    <w:rsid w:val="007652F9"/>
    <w:rsid w:val="00765856"/>
    <w:rsid w:val="007662E3"/>
    <w:rsid w:val="007668BB"/>
    <w:rsid w:val="00766E43"/>
    <w:rsid w:val="00766E70"/>
    <w:rsid w:val="00767049"/>
    <w:rsid w:val="007671FF"/>
    <w:rsid w:val="00770000"/>
    <w:rsid w:val="00770500"/>
    <w:rsid w:val="007714CB"/>
    <w:rsid w:val="00771F98"/>
    <w:rsid w:val="007722FB"/>
    <w:rsid w:val="00772A81"/>
    <w:rsid w:val="00772E26"/>
    <w:rsid w:val="00773429"/>
    <w:rsid w:val="00773466"/>
    <w:rsid w:val="0077384D"/>
    <w:rsid w:val="00773B0B"/>
    <w:rsid w:val="00773D0C"/>
    <w:rsid w:val="00773EAE"/>
    <w:rsid w:val="0077404B"/>
    <w:rsid w:val="00774D56"/>
    <w:rsid w:val="0077503E"/>
    <w:rsid w:val="00775D60"/>
    <w:rsid w:val="00776241"/>
    <w:rsid w:val="00776626"/>
    <w:rsid w:val="0077677E"/>
    <w:rsid w:val="007769DA"/>
    <w:rsid w:val="00776C1A"/>
    <w:rsid w:val="0078002E"/>
    <w:rsid w:val="0078098C"/>
    <w:rsid w:val="00780ACE"/>
    <w:rsid w:val="00780F9E"/>
    <w:rsid w:val="00781490"/>
    <w:rsid w:val="0078149E"/>
    <w:rsid w:val="00782022"/>
    <w:rsid w:val="00782311"/>
    <w:rsid w:val="00782366"/>
    <w:rsid w:val="00782799"/>
    <w:rsid w:val="00782894"/>
    <w:rsid w:val="00782B51"/>
    <w:rsid w:val="00782C59"/>
    <w:rsid w:val="00783308"/>
    <w:rsid w:val="0078350D"/>
    <w:rsid w:val="007839F8"/>
    <w:rsid w:val="00784C30"/>
    <w:rsid w:val="00784F5C"/>
    <w:rsid w:val="007854C8"/>
    <w:rsid w:val="00787348"/>
    <w:rsid w:val="00787901"/>
    <w:rsid w:val="00787CE0"/>
    <w:rsid w:val="0079003D"/>
    <w:rsid w:val="007907C7"/>
    <w:rsid w:val="00790915"/>
    <w:rsid w:val="007909EF"/>
    <w:rsid w:val="00790BDF"/>
    <w:rsid w:val="00790C0C"/>
    <w:rsid w:val="00791916"/>
    <w:rsid w:val="00791C20"/>
    <w:rsid w:val="00791D2D"/>
    <w:rsid w:val="00791E14"/>
    <w:rsid w:val="00791F83"/>
    <w:rsid w:val="00792461"/>
    <w:rsid w:val="00792718"/>
    <w:rsid w:val="00792954"/>
    <w:rsid w:val="007938A4"/>
    <w:rsid w:val="00793D61"/>
    <w:rsid w:val="007942CE"/>
    <w:rsid w:val="00794610"/>
    <w:rsid w:val="00794879"/>
    <w:rsid w:val="0079507D"/>
    <w:rsid w:val="00795276"/>
    <w:rsid w:val="007955A0"/>
    <w:rsid w:val="00796013"/>
    <w:rsid w:val="00796447"/>
    <w:rsid w:val="00796A26"/>
    <w:rsid w:val="007971DC"/>
    <w:rsid w:val="007A0855"/>
    <w:rsid w:val="007A11B6"/>
    <w:rsid w:val="007A18CE"/>
    <w:rsid w:val="007A1D5C"/>
    <w:rsid w:val="007A2015"/>
    <w:rsid w:val="007A2318"/>
    <w:rsid w:val="007A238A"/>
    <w:rsid w:val="007A2392"/>
    <w:rsid w:val="007A2A19"/>
    <w:rsid w:val="007A2AD0"/>
    <w:rsid w:val="007A2B8F"/>
    <w:rsid w:val="007A35F7"/>
    <w:rsid w:val="007A3CBB"/>
    <w:rsid w:val="007A3D01"/>
    <w:rsid w:val="007A4106"/>
    <w:rsid w:val="007A4260"/>
    <w:rsid w:val="007A51BA"/>
    <w:rsid w:val="007A5389"/>
    <w:rsid w:val="007A555A"/>
    <w:rsid w:val="007A55C3"/>
    <w:rsid w:val="007A6B5D"/>
    <w:rsid w:val="007A6FAE"/>
    <w:rsid w:val="007A749D"/>
    <w:rsid w:val="007A777F"/>
    <w:rsid w:val="007A79FC"/>
    <w:rsid w:val="007B05AA"/>
    <w:rsid w:val="007B0D18"/>
    <w:rsid w:val="007B1625"/>
    <w:rsid w:val="007B1A29"/>
    <w:rsid w:val="007B1AAC"/>
    <w:rsid w:val="007B1CCA"/>
    <w:rsid w:val="007B2CBE"/>
    <w:rsid w:val="007B3506"/>
    <w:rsid w:val="007B35E2"/>
    <w:rsid w:val="007B4283"/>
    <w:rsid w:val="007B43CF"/>
    <w:rsid w:val="007B5B0F"/>
    <w:rsid w:val="007B6184"/>
    <w:rsid w:val="007B64AE"/>
    <w:rsid w:val="007B6E54"/>
    <w:rsid w:val="007B736C"/>
    <w:rsid w:val="007B7953"/>
    <w:rsid w:val="007C1548"/>
    <w:rsid w:val="007C17CB"/>
    <w:rsid w:val="007C19BE"/>
    <w:rsid w:val="007C1D35"/>
    <w:rsid w:val="007C245E"/>
    <w:rsid w:val="007C25AE"/>
    <w:rsid w:val="007C32D0"/>
    <w:rsid w:val="007C33C4"/>
    <w:rsid w:val="007C352E"/>
    <w:rsid w:val="007C3715"/>
    <w:rsid w:val="007C4186"/>
    <w:rsid w:val="007C4407"/>
    <w:rsid w:val="007C44CD"/>
    <w:rsid w:val="007C4B5D"/>
    <w:rsid w:val="007C5200"/>
    <w:rsid w:val="007C5468"/>
    <w:rsid w:val="007C5834"/>
    <w:rsid w:val="007C59F9"/>
    <w:rsid w:val="007C67CE"/>
    <w:rsid w:val="007C6D95"/>
    <w:rsid w:val="007C6E17"/>
    <w:rsid w:val="007C73EB"/>
    <w:rsid w:val="007C79E0"/>
    <w:rsid w:val="007D016E"/>
    <w:rsid w:val="007D0868"/>
    <w:rsid w:val="007D0936"/>
    <w:rsid w:val="007D0F71"/>
    <w:rsid w:val="007D0FE6"/>
    <w:rsid w:val="007D2BAC"/>
    <w:rsid w:val="007D2DA9"/>
    <w:rsid w:val="007D3643"/>
    <w:rsid w:val="007D47C9"/>
    <w:rsid w:val="007D4E26"/>
    <w:rsid w:val="007D4FDB"/>
    <w:rsid w:val="007D5360"/>
    <w:rsid w:val="007D53B3"/>
    <w:rsid w:val="007D59DD"/>
    <w:rsid w:val="007D5FC2"/>
    <w:rsid w:val="007D6041"/>
    <w:rsid w:val="007D6A0B"/>
    <w:rsid w:val="007D6B33"/>
    <w:rsid w:val="007D71F0"/>
    <w:rsid w:val="007D79CA"/>
    <w:rsid w:val="007E0008"/>
    <w:rsid w:val="007E0ADC"/>
    <w:rsid w:val="007E0C93"/>
    <w:rsid w:val="007E0CB9"/>
    <w:rsid w:val="007E0DF7"/>
    <w:rsid w:val="007E0FCD"/>
    <w:rsid w:val="007E19CD"/>
    <w:rsid w:val="007E1F86"/>
    <w:rsid w:val="007E28F7"/>
    <w:rsid w:val="007E2B2D"/>
    <w:rsid w:val="007E2BE0"/>
    <w:rsid w:val="007E31A2"/>
    <w:rsid w:val="007E38B4"/>
    <w:rsid w:val="007E3E66"/>
    <w:rsid w:val="007E4079"/>
    <w:rsid w:val="007E57F6"/>
    <w:rsid w:val="007E5822"/>
    <w:rsid w:val="007E5A1C"/>
    <w:rsid w:val="007E5CBF"/>
    <w:rsid w:val="007E6043"/>
    <w:rsid w:val="007E6418"/>
    <w:rsid w:val="007E69BF"/>
    <w:rsid w:val="007E7BEF"/>
    <w:rsid w:val="007F08C5"/>
    <w:rsid w:val="007F1110"/>
    <w:rsid w:val="007F111E"/>
    <w:rsid w:val="007F1370"/>
    <w:rsid w:val="007F1AFE"/>
    <w:rsid w:val="007F1BD0"/>
    <w:rsid w:val="007F1E4C"/>
    <w:rsid w:val="007F1EA4"/>
    <w:rsid w:val="007F1FDF"/>
    <w:rsid w:val="007F2A6B"/>
    <w:rsid w:val="007F2E3C"/>
    <w:rsid w:val="007F2FF2"/>
    <w:rsid w:val="007F3C53"/>
    <w:rsid w:val="007F3D2C"/>
    <w:rsid w:val="007F40B7"/>
    <w:rsid w:val="007F4B4C"/>
    <w:rsid w:val="007F4D2B"/>
    <w:rsid w:val="007F4DAB"/>
    <w:rsid w:val="007F52FA"/>
    <w:rsid w:val="007F5413"/>
    <w:rsid w:val="007F543C"/>
    <w:rsid w:val="007F5909"/>
    <w:rsid w:val="007F5F4E"/>
    <w:rsid w:val="007F5FE9"/>
    <w:rsid w:val="007F5FFB"/>
    <w:rsid w:val="007F6351"/>
    <w:rsid w:val="007F640E"/>
    <w:rsid w:val="007F65F6"/>
    <w:rsid w:val="007F6A8A"/>
    <w:rsid w:val="007F6E39"/>
    <w:rsid w:val="007F761B"/>
    <w:rsid w:val="007F79B3"/>
    <w:rsid w:val="0080079B"/>
    <w:rsid w:val="00800B88"/>
    <w:rsid w:val="00801B07"/>
    <w:rsid w:val="00803425"/>
    <w:rsid w:val="008034A4"/>
    <w:rsid w:val="00803C6D"/>
    <w:rsid w:val="00803CCE"/>
    <w:rsid w:val="00804210"/>
    <w:rsid w:val="00804314"/>
    <w:rsid w:val="00804916"/>
    <w:rsid w:val="00805267"/>
    <w:rsid w:val="0080561A"/>
    <w:rsid w:val="00805966"/>
    <w:rsid w:val="008059E5"/>
    <w:rsid w:val="00805DA4"/>
    <w:rsid w:val="008064B2"/>
    <w:rsid w:val="00806EDA"/>
    <w:rsid w:val="00807120"/>
    <w:rsid w:val="008071E0"/>
    <w:rsid w:val="00807794"/>
    <w:rsid w:val="0081094F"/>
    <w:rsid w:val="0081161D"/>
    <w:rsid w:val="00811E1A"/>
    <w:rsid w:val="0081209A"/>
    <w:rsid w:val="0081278E"/>
    <w:rsid w:val="00812D1A"/>
    <w:rsid w:val="00813115"/>
    <w:rsid w:val="0081386F"/>
    <w:rsid w:val="00813B2D"/>
    <w:rsid w:val="0081405F"/>
    <w:rsid w:val="0081481E"/>
    <w:rsid w:val="008156D4"/>
    <w:rsid w:val="00815D37"/>
    <w:rsid w:val="00815ECA"/>
    <w:rsid w:val="00816A79"/>
    <w:rsid w:val="00816CE1"/>
    <w:rsid w:val="0081724F"/>
    <w:rsid w:val="00817705"/>
    <w:rsid w:val="00820204"/>
    <w:rsid w:val="00820740"/>
    <w:rsid w:val="008209B8"/>
    <w:rsid w:val="00820A15"/>
    <w:rsid w:val="00820C0D"/>
    <w:rsid w:val="00820D82"/>
    <w:rsid w:val="00820FEF"/>
    <w:rsid w:val="00821644"/>
    <w:rsid w:val="008218E4"/>
    <w:rsid w:val="00821B38"/>
    <w:rsid w:val="00822E93"/>
    <w:rsid w:val="0082300E"/>
    <w:rsid w:val="008238A1"/>
    <w:rsid w:val="008240E9"/>
    <w:rsid w:val="008248FD"/>
    <w:rsid w:val="00824E48"/>
    <w:rsid w:val="00824F38"/>
    <w:rsid w:val="00825C9B"/>
    <w:rsid w:val="008261B4"/>
    <w:rsid w:val="0082660F"/>
    <w:rsid w:val="0082673F"/>
    <w:rsid w:val="00826A1B"/>
    <w:rsid w:val="00826A34"/>
    <w:rsid w:val="00826A41"/>
    <w:rsid w:val="00826CAE"/>
    <w:rsid w:val="00827C0A"/>
    <w:rsid w:val="00827D44"/>
    <w:rsid w:val="008306B4"/>
    <w:rsid w:val="00830AB1"/>
    <w:rsid w:val="00831586"/>
    <w:rsid w:val="00831BE4"/>
    <w:rsid w:val="008324BC"/>
    <w:rsid w:val="0083284B"/>
    <w:rsid w:val="00832E35"/>
    <w:rsid w:val="00833D4A"/>
    <w:rsid w:val="00834290"/>
    <w:rsid w:val="00834550"/>
    <w:rsid w:val="008345C3"/>
    <w:rsid w:val="00834E5D"/>
    <w:rsid w:val="00834EC8"/>
    <w:rsid w:val="00834F66"/>
    <w:rsid w:val="00835C87"/>
    <w:rsid w:val="00837127"/>
    <w:rsid w:val="0083741D"/>
    <w:rsid w:val="008377A8"/>
    <w:rsid w:val="00837818"/>
    <w:rsid w:val="00837AEE"/>
    <w:rsid w:val="008404EF"/>
    <w:rsid w:val="00840518"/>
    <w:rsid w:val="008413F8"/>
    <w:rsid w:val="00841C40"/>
    <w:rsid w:val="00841F00"/>
    <w:rsid w:val="00842D73"/>
    <w:rsid w:val="00843147"/>
    <w:rsid w:val="00843239"/>
    <w:rsid w:val="0084424C"/>
    <w:rsid w:val="008444DC"/>
    <w:rsid w:val="00844B45"/>
    <w:rsid w:val="00844F3E"/>
    <w:rsid w:val="008450ED"/>
    <w:rsid w:val="008454CC"/>
    <w:rsid w:val="0084585A"/>
    <w:rsid w:val="00845BC4"/>
    <w:rsid w:val="00846437"/>
    <w:rsid w:val="0084653B"/>
    <w:rsid w:val="00846716"/>
    <w:rsid w:val="008469C9"/>
    <w:rsid w:val="00846EBF"/>
    <w:rsid w:val="00846FDB"/>
    <w:rsid w:val="00847214"/>
    <w:rsid w:val="00847578"/>
    <w:rsid w:val="00847D51"/>
    <w:rsid w:val="008500D7"/>
    <w:rsid w:val="008507DD"/>
    <w:rsid w:val="008519B7"/>
    <w:rsid w:val="00851C67"/>
    <w:rsid w:val="00851E91"/>
    <w:rsid w:val="008524A2"/>
    <w:rsid w:val="008526BA"/>
    <w:rsid w:val="00852B51"/>
    <w:rsid w:val="00852D38"/>
    <w:rsid w:val="008532EB"/>
    <w:rsid w:val="00853631"/>
    <w:rsid w:val="00853C1C"/>
    <w:rsid w:val="00853FED"/>
    <w:rsid w:val="00854F3F"/>
    <w:rsid w:val="00855266"/>
    <w:rsid w:val="00856372"/>
    <w:rsid w:val="0085693D"/>
    <w:rsid w:val="00856EC6"/>
    <w:rsid w:val="00857611"/>
    <w:rsid w:val="00860191"/>
    <w:rsid w:val="00860A51"/>
    <w:rsid w:val="00861269"/>
    <w:rsid w:val="008615DC"/>
    <w:rsid w:val="00862450"/>
    <w:rsid w:val="0086249C"/>
    <w:rsid w:val="00863213"/>
    <w:rsid w:val="00863BE5"/>
    <w:rsid w:val="00863CF8"/>
    <w:rsid w:val="008643ED"/>
    <w:rsid w:val="008645FA"/>
    <w:rsid w:val="0086479A"/>
    <w:rsid w:val="008655E5"/>
    <w:rsid w:val="00865608"/>
    <w:rsid w:val="0086640D"/>
    <w:rsid w:val="00867C58"/>
    <w:rsid w:val="0087097C"/>
    <w:rsid w:val="00871431"/>
    <w:rsid w:val="00871481"/>
    <w:rsid w:val="00872D90"/>
    <w:rsid w:val="008739BC"/>
    <w:rsid w:val="00873E1C"/>
    <w:rsid w:val="0087483C"/>
    <w:rsid w:val="00874C08"/>
    <w:rsid w:val="0087590F"/>
    <w:rsid w:val="00875BD3"/>
    <w:rsid w:val="0087660C"/>
    <w:rsid w:val="00876A41"/>
    <w:rsid w:val="00877825"/>
    <w:rsid w:val="00877905"/>
    <w:rsid w:val="00880167"/>
    <w:rsid w:val="00880996"/>
    <w:rsid w:val="0088106C"/>
    <w:rsid w:val="0088143A"/>
    <w:rsid w:val="00882929"/>
    <w:rsid w:val="00882D83"/>
    <w:rsid w:val="00883156"/>
    <w:rsid w:val="0088383A"/>
    <w:rsid w:val="00883C4D"/>
    <w:rsid w:val="00884E76"/>
    <w:rsid w:val="00885907"/>
    <w:rsid w:val="00885FCA"/>
    <w:rsid w:val="0088618B"/>
    <w:rsid w:val="008864BF"/>
    <w:rsid w:val="00886786"/>
    <w:rsid w:val="008868B0"/>
    <w:rsid w:val="00886B74"/>
    <w:rsid w:val="0088725E"/>
    <w:rsid w:val="0088750B"/>
    <w:rsid w:val="008875EF"/>
    <w:rsid w:val="00887D7F"/>
    <w:rsid w:val="008902F0"/>
    <w:rsid w:val="00890841"/>
    <w:rsid w:val="00890CD1"/>
    <w:rsid w:val="00890CFB"/>
    <w:rsid w:val="00890E5F"/>
    <w:rsid w:val="00890FCD"/>
    <w:rsid w:val="0089120F"/>
    <w:rsid w:val="008912AE"/>
    <w:rsid w:val="0089134C"/>
    <w:rsid w:val="0089156F"/>
    <w:rsid w:val="00891B73"/>
    <w:rsid w:val="00892481"/>
    <w:rsid w:val="00892838"/>
    <w:rsid w:val="00892C58"/>
    <w:rsid w:val="00892C69"/>
    <w:rsid w:val="00893165"/>
    <w:rsid w:val="00893502"/>
    <w:rsid w:val="00893A6A"/>
    <w:rsid w:val="00893B92"/>
    <w:rsid w:val="00893C5F"/>
    <w:rsid w:val="008943DB"/>
    <w:rsid w:val="0089441B"/>
    <w:rsid w:val="008944C8"/>
    <w:rsid w:val="00894F7D"/>
    <w:rsid w:val="008956B5"/>
    <w:rsid w:val="00895ACF"/>
    <w:rsid w:val="00895F46"/>
    <w:rsid w:val="00896307"/>
    <w:rsid w:val="00896BAC"/>
    <w:rsid w:val="00896C4F"/>
    <w:rsid w:val="0089704C"/>
    <w:rsid w:val="00897728"/>
    <w:rsid w:val="008978F5"/>
    <w:rsid w:val="00897C31"/>
    <w:rsid w:val="00897E02"/>
    <w:rsid w:val="008A0595"/>
    <w:rsid w:val="008A0D99"/>
    <w:rsid w:val="008A0EDD"/>
    <w:rsid w:val="008A10CF"/>
    <w:rsid w:val="008A1562"/>
    <w:rsid w:val="008A159A"/>
    <w:rsid w:val="008A16D2"/>
    <w:rsid w:val="008A2121"/>
    <w:rsid w:val="008A386A"/>
    <w:rsid w:val="008A3A35"/>
    <w:rsid w:val="008A3EFA"/>
    <w:rsid w:val="008A43BF"/>
    <w:rsid w:val="008A497B"/>
    <w:rsid w:val="008A4A2F"/>
    <w:rsid w:val="008A4CF3"/>
    <w:rsid w:val="008A5044"/>
    <w:rsid w:val="008A51B4"/>
    <w:rsid w:val="008A56F3"/>
    <w:rsid w:val="008A570E"/>
    <w:rsid w:val="008A5D59"/>
    <w:rsid w:val="008A7489"/>
    <w:rsid w:val="008B0987"/>
    <w:rsid w:val="008B0CF1"/>
    <w:rsid w:val="008B13EA"/>
    <w:rsid w:val="008B16EA"/>
    <w:rsid w:val="008B1A34"/>
    <w:rsid w:val="008B1DF4"/>
    <w:rsid w:val="008B21A2"/>
    <w:rsid w:val="008B2510"/>
    <w:rsid w:val="008B2A0A"/>
    <w:rsid w:val="008B3570"/>
    <w:rsid w:val="008B3598"/>
    <w:rsid w:val="008B3FC9"/>
    <w:rsid w:val="008B4793"/>
    <w:rsid w:val="008B4D5C"/>
    <w:rsid w:val="008B4E9E"/>
    <w:rsid w:val="008B5037"/>
    <w:rsid w:val="008B505B"/>
    <w:rsid w:val="008B539A"/>
    <w:rsid w:val="008B5D23"/>
    <w:rsid w:val="008B5F45"/>
    <w:rsid w:val="008B6BB1"/>
    <w:rsid w:val="008B6E4E"/>
    <w:rsid w:val="008B7879"/>
    <w:rsid w:val="008C0BE8"/>
    <w:rsid w:val="008C0EFF"/>
    <w:rsid w:val="008C117F"/>
    <w:rsid w:val="008C2654"/>
    <w:rsid w:val="008C267C"/>
    <w:rsid w:val="008C2A57"/>
    <w:rsid w:val="008C30EC"/>
    <w:rsid w:val="008C3302"/>
    <w:rsid w:val="008C3501"/>
    <w:rsid w:val="008C354A"/>
    <w:rsid w:val="008C3FAB"/>
    <w:rsid w:val="008C3FE2"/>
    <w:rsid w:val="008C421E"/>
    <w:rsid w:val="008C4EFA"/>
    <w:rsid w:val="008C50B1"/>
    <w:rsid w:val="008C513D"/>
    <w:rsid w:val="008C536F"/>
    <w:rsid w:val="008C667A"/>
    <w:rsid w:val="008C6B68"/>
    <w:rsid w:val="008C6C85"/>
    <w:rsid w:val="008C75AC"/>
    <w:rsid w:val="008C791F"/>
    <w:rsid w:val="008D0142"/>
    <w:rsid w:val="008D0C25"/>
    <w:rsid w:val="008D10AB"/>
    <w:rsid w:val="008D131E"/>
    <w:rsid w:val="008D1747"/>
    <w:rsid w:val="008D18FD"/>
    <w:rsid w:val="008D1BD7"/>
    <w:rsid w:val="008D27EF"/>
    <w:rsid w:val="008D28C1"/>
    <w:rsid w:val="008D2A24"/>
    <w:rsid w:val="008D3710"/>
    <w:rsid w:val="008D39CA"/>
    <w:rsid w:val="008D3E0F"/>
    <w:rsid w:val="008D406E"/>
    <w:rsid w:val="008D420A"/>
    <w:rsid w:val="008D4D5A"/>
    <w:rsid w:val="008D5162"/>
    <w:rsid w:val="008D5600"/>
    <w:rsid w:val="008D5F6E"/>
    <w:rsid w:val="008D68CF"/>
    <w:rsid w:val="008D6F08"/>
    <w:rsid w:val="008D7307"/>
    <w:rsid w:val="008E05F8"/>
    <w:rsid w:val="008E0AD9"/>
    <w:rsid w:val="008E13F7"/>
    <w:rsid w:val="008E1BF9"/>
    <w:rsid w:val="008E2092"/>
    <w:rsid w:val="008E2555"/>
    <w:rsid w:val="008E2B01"/>
    <w:rsid w:val="008E2B77"/>
    <w:rsid w:val="008E2D41"/>
    <w:rsid w:val="008E317C"/>
    <w:rsid w:val="008E33D8"/>
    <w:rsid w:val="008E3B51"/>
    <w:rsid w:val="008E3C47"/>
    <w:rsid w:val="008E3CCE"/>
    <w:rsid w:val="008E3E0E"/>
    <w:rsid w:val="008E40E0"/>
    <w:rsid w:val="008E419B"/>
    <w:rsid w:val="008E45FA"/>
    <w:rsid w:val="008E4A9F"/>
    <w:rsid w:val="008E4E94"/>
    <w:rsid w:val="008E513C"/>
    <w:rsid w:val="008E6323"/>
    <w:rsid w:val="008E725A"/>
    <w:rsid w:val="008E7525"/>
    <w:rsid w:val="008E7567"/>
    <w:rsid w:val="008E7749"/>
    <w:rsid w:val="008F0635"/>
    <w:rsid w:val="008F099D"/>
    <w:rsid w:val="008F1357"/>
    <w:rsid w:val="008F19DC"/>
    <w:rsid w:val="008F1CFC"/>
    <w:rsid w:val="008F1EB2"/>
    <w:rsid w:val="008F2481"/>
    <w:rsid w:val="008F2FDB"/>
    <w:rsid w:val="008F3571"/>
    <w:rsid w:val="008F3A05"/>
    <w:rsid w:val="008F3B8C"/>
    <w:rsid w:val="008F44D4"/>
    <w:rsid w:val="008F4EFC"/>
    <w:rsid w:val="008F50BA"/>
    <w:rsid w:val="008F5818"/>
    <w:rsid w:val="008F5B0B"/>
    <w:rsid w:val="008F5E96"/>
    <w:rsid w:val="008F65B5"/>
    <w:rsid w:val="008F6E1D"/>
    <w:rsid w:val="008F754C"/>
    <w:rsid w:val="008F7C5A"/>
    <w:rsid w:val="008F7F3E"/>
    <w:rsid w:val="009002D0"/>
    <w:rsid w:val="0090049C"/>
    <w:rsid w:val="00900FB4"/>
    <w:rsid w:val="00901271"/>
    <w:rsid w:val="0090287D"/>
    <w:rsid w:val="00902BB8"/>
    <w:rsid w:val="009039C4"/>
    <w:rsid w:val="00903EEE"/>
    <w:rsid w:val="00904F5F"/>
    <w:rsid w:val="0090573E"/>
    <w:rsid w:val="00905B03"/>
    <w:rsid w:val="00905F18"/>
    <w:rsid w:val="00905F29"/>
    <w:rsid w:val="00906010"/>
    <w:rsid w:val="00906A24"/>
    <w:rsid w:val="00906D65"/>
    <w:rsid w:val="0090733C"/>
    <w:rsid w:val="00907D33"/>
    <w:rsid w:val="009110A0"/>
    <w:rsid w:val="00911D85"/>
    <w:rsid w:val="00911E88"/>
    <w:rsid w:val="0091205C"/>
    <w:rsid w:val="009123F1"/>
    <w:rsid w:val="0091274D"/>
    <w:rsid w:val="00912839"/>
    <w:rsid w:val="00913898"/>
    <w:rsid w:val="009138BB"/>
    <w:rsid w:val="00913C43"/>
    <w:rsid w:val="00913C77"/>
    <w:rsid w:val="00915CFC"/>
    <w:rsid w:val="00916014"/>
    <w:rsid w:val="0091639E"/>
    <w:rsid w:val="00916B6C"/>
    <w:rsid w:val="009173C1"/>
    <w:rsid w:val="00917662"/>
    <w:rsid w:val="009176A2"/>
    <w:rsid w:val="00917754"/>
    <w:rsid w:val="00917FEB"/>
    <w:rsid w:val="00920508"/>
    <w:rsid w:val="00920841"/>
    <w:rsid w:val="00921171"/>
    <w:rsid w:val="00921403"/>
    <w:rsid w:val="00921758"/>
    <w:rsid w:val="009217B9"/>
    <w:rsid w:val="00921885"/>
    <w:rsid w:val="00921F52"/>
    <w:rsid w:val="00922C41"/>
    <w:rsid w:val="00922E18"/>
    <w:rsid w:val="009231B4"/>
    <w:rsid w:val="00923AAD"/>
    <w:rsid w:val="00924555"/>
    <w:rsid w:val="009254DB"/>
    <w:rsid w:val="00925560"/>
    <w:rsid w:val="00925627"/>
    <w:rsid w:val="009265CE"/>
    <w:rsid w:val="00926AA3"/>
    <w:rsid w:val="00927225"/>
    <w:rsid w:val="00927899"/>
    <w:rsid w:val="00927C03"/>
    <w:rsid w:val="00927C06"/>
    <w:rsid w:val="00927DA6"/>
    <w:rsid w:val="00930DCB"/>
    <w:rsid w:val="009313AD"/>
    <w:rsid w:val="00931A6F"/>
    <w:rsid w:val="00931AC2"/>
    <w:rsid w:val="00931FE7"/>
    <w:rsid w:val="00932867"/>
    <w:rsid w:val="00932B12"/>
    <w:rsid w:val="0093305D"/>
    <w:rsid w:val="009338EC"/>
    <w:rsid w:val="00933D13"/>
    <w:rsid w:val="00933E58"/>
    <w:rsid w:val="00934679"/>
    <w:rsid w:val="009347ED"/>
    <w:rsid w:val="00934972"/>
    <w:rsid w:val="009365C8"/>
    <w:rsid w:val="00936E5F"/>
    <w:rsid w:val="009375F9"/>
    <w:rsid w:val="0093760F"/>
    <w:rsid w:val="0094012B"/>
    <w:rsid w:val="00940313"/>
    <w:rsid w:val="009403C0"/>
    <w:rsid w:val="009410EB"/>
    <w:rsid w:val="0094110C"/>
    <w:rsid w:val="009414C4"/>
    <w:rsid w:val="0094172B"/>
    <w:rsid w:val="00941894"/>
    <w:rsid w:val="00941D4F"/>
    <w:rsid w:val="00941DB7"/>
    <w:rsid w:val="00942166"/>
    <w:rsid w:val="00942581"/>
    <w:rsid w:val="00942826"/>
    <w:rsid w:val="00943269"/>
    <w:rsid w:val="00944506"/>
    <w:rsid w:val="00944575"/>
    <w:rsid w:val="00945379"/>
    <w:rsid w:val="00945640"/>
    <w:rsid w:val="00945734"/>
    <w:rsid w:val="009457EA"/>
    <w:rsid w:val="009461BC"/>
    <w:rsid w:val="00946282"/>
    <w:rsid w:val="0094631C"/>
    <w:rsid w:val="00946807"/>
    <w:rsid w:val="00947304"/>
    <w:rsid w:val="009479FA"/>
    <w:rsid w:val="00947D51"/>
    <w:rsid w:val="00951F9A"/>
    <w:rsid w:val="0095217C"/>
    <w:rsid w:val="00952604"/>
    <w:rsid w:val="00952EF8"/>
    <w:rsid w:val="00953452"/>
    <w:rsid w:val="0095364F"/>
    <w:rsid w:val="0095389A"/>
    <w:rsid w:val="00954476"/>
    <w:rsid w:val="009544E6"/>
    <w:rsid w:val="00954541"/>
    <w:rsid w:val="009550A1"/>
    <w:rsid w:val="009553C1"/>
    <w:rsid w:val="009563F3"/>
    <w:rsid w:val="00956872"/>
    <w:rsid w:val="00957377"/>
    <w:rsid w:val="009575AF"/>
    <w:rsid w:val="00957984"/>
    <w:rsid w:val="00957CDF"/>
    <w:rsid w:val="00957DF2"/>
    <w:rsid w:val="009609B8"/>
    <w:rsid w:val="00960F9D"/>
    <w:rsid w:val="0096121F"/>
    <w:rsid w:val="00961758"/>
    <w:rsid w:val="009618BC"/>
    <w:rsid w:val="009619E9"/>
    <w:rsid w:val="00962025"/>
    <w:rsid w:val="009621CF"/>
    <w:rsid w:val="0096276D"/>
    <w:rsid w:val="009644B0"/>
    <w:rsid w:val="00964988"/>
    <w:rsid w:val="009658CC"/>
    <w:rsid w:val="00966328"/>
    <w:rsid w:val="009668AE"/>
    <w:rsid w:val="00966A7B"/>
    <w:rsid w:val="00966EA9"/>
    <w:rsid w:val="00966EF9"/>
    <w:rsid w:val="00966FC7"/>
    <w:rsid w:val="0096765F"/>
    <w:rsid w:val="0096782D"/>
    <w:rsid w:val="00967AF0"/>
    <w:rsid w:val="00967BA7"/>
    <w:rsid w:val="00967D1A"/>
    <w:rsid w:val="00967DA9"/>
    <w:rsid w:val="0097046D"/>
    <w:rsid w:val="00970E54"/>
    <w:rsid w:val="00971133"/>
    <w:rsid w:val="00971438"/>
    <w:rsid w:val="009714D4"/>
    <w:rsid w:val="00972174"/>
    <w:rsid w:val="00972637"/>
    <w:rsid w:val="00972777"/>
    <w:rsid w:val="00973821"/>
    <w:rsid w:val="009738C3"/>
    <w:rsid w:val="00974593"/>
    <w:rsid w:val="009748A1"/>
    <w:rsid w:val="00974E99"/>
    <w:rsid w:val="00975403"/>
    <w:rsid w:val="0097559D"/>
    <w:rsid w:val="00975DFE"/>
    <w:rsid w:val="009761EC"/>
    <w:rsid w:val="0097675B"/>
    <w:rsid w:val="0097770E"/>
    <w:rsid w:val="00977EB2"/>
    <w:rsid w:val="0098054D"/>
    <w:rsid w:val="009808D6"/>
    <w:rsid w:val="009810E5"/>
    <w:rsid w:val="009811AE"/>
    <w:rsid w:val="00981239"/>
    <w:rsid w:val="009816CC"/>
    <w:rsid w:val="00982EF7"/>
    <w:rsid w:val="0098311C"/>
    <w:rsid w:val="009831C9"/>
    <w:rsid w:val="00983D57"/>
    <w:rsid w:val="00984049"/>
    <w:rsid w:val="0098417D"/>
    <w:rsid w:val="0098481C"/>
    <w:rsid w:val="00984BE9"/>
    <w:rsid w:val="0098549D"/>
    <w:rsid w:val="00985562"/>
    <w:rsid w:val="00985A42"/>
    <w:rsid w:val="00985EDF"/>
    <w:rsid w:val="00985EEC"/>
    <w:rsid w:val="00986ED5"/>
    <w:rsid w:val="00986FB2"/>
    <w:rsid w:val="00990792"/>
    <w:rsid w:val="009913F3"/>
    <w:rsid w:val="0099158D"/>
    <w:rsid w:val="00991D48"/>
    <w:rsid w:val="00992068"/>
    <w:rsid w:val="00993A3D"/>
    <w:rsid w:val="009946BC"/>
    <w:rsid w:val="00994886"/>
    <w:rsid w:val="009949C6"/>
    <w:rsid w:val="00994F84"/>
    <w:rsid w:val="009952F4"/>
    <w:rsid w:val="009955ED"/>
    <w:rsid w:val="00996A45"/>
    <w:rsid w:val="00996AE1"/>
    <w:rsid w:val="0099702D"/>
    <w:rsid w:val="009974AA"/>
    <w:rsid w:val="009A066F"/>
    <w:rsid w:val="009A1255"/>
    <w:rsid w:val="009A1B95"/>
    <w:rsid w:val="009A1CF3"/>
    <w:rsid w:val="009A1D66"/>
    <w:rsid w:val="009A1E8D"/>
    <w:rsid w:val="009A22B7"/>
    <w:rsid w:val="009A2936"/>
    <w:rsid w:val="009A3304"/>
    <w:rsid w:val="009A3572"/>
    <w:rsid w:val="009A4B62"/>
    <w:rsid w:val="009A4C76"/>
    <w:rsid w:val="009A4F31"/>
    <w:rsid w:val="009A4F99"/>
    <w:rsid w:val="009A5580"/>
    <w:rsid w:val="009A58D9"/>
    <w:rsid w:val="009A5A71"/>
    <w:rsid w:val="009A5A95"/>
    <w:rsid w:val="009A5B31"/>
    <w:rsid w:val="009A6472"/>
    <w:rsid w:val="009A66FD"/>
    <w:rsid w:val="009A67EC"/>
    <w:rsid w:val="009A705B"/>
    <w:rsid w:val="009A78E7"/>
    <w:rsid w:val="009A7A53"/>
    <w:rsid w:val="009A7B55"/>
    <w:rsid w:val="009A7D97"/>
    <w:rsid w:val="009A7F64"/>
    <w:rsid w:val="009B0470"/>
    <w:rsid w:val="009B05B8"/>
    <w:rsid w:val="009B187C"/>
    <w:rsid w:val="009B265C"/>
    <w:rsid w:val="009B2879"/>
    <w:rsid w:val="009B39D1"/>
    <w:rsid w:val="009B4435"/>
    <w:rsid w:val="009B4591"/>
    <w:rsid w:val="009B4985"/>
    <w:rsid w:val="009B52F5"/>
    <w:rsid w:val="009B5374"/>
    <w:rsid w:val="009B5AE1"/>
    <w:rsid w:val="009B6887"/>
    <w:rsid w:val="009B6DAD"/>
    <w:rsid w:val="009B7AA0"/>
    <w:rsid w:val="009B7E95"/>
    <w:rsid w:val="009C00A7"/>
    <w:rsid w:val="009C0648"/>
    <w:rsid w:val="009C0744"/>
    <w:rsid w:val="009C081E"/>
    <w:rsid w:val="009C089D"/>
    <w:rsid w:val="009C098A"/>
    <w:rsid w:val="009C0A25"/>
    <w:rsid w:val="009C0C50"/>
    <w:rsid w:val="009C199F"/>
    <w:rsid w:val="009C19E1"/>
    <w:rsid w:val="009C1D00"/>
    <w:rsid w:val="009C1F8A"/>
    <w:rsid w:val="009C228B"/>
    <w:rsid w:val="009C2BF2"/>
    <w:rsid w:val="009C2DE2"/>
    <w:rsid w:val="009C3134"/>
    <w:rsid w:val="009C313A"/>
    <w:rsid w:val="009C3994"/>
    <w:rsid w:val="009C4552"/>
    <w:rsid w:val="009C4A0D"/>
    <w:rsid w:val="009C4E88"/>
    <w:rsid w:val="009C4FD9"/>
    <w:rsid w:val="009C58EB"/>
    <w:rsid w:val="009C5D9A"/>
    <w:rsid w:val="009C5E0E"/>
    <w:rsid w:val="009C6342"/>
    <w:rsid w:val="009C6B4B"/>
    <w:rsid w:val="009C6D0B"/>
    <w:rsid w:val="009C7188"/>
    <w:rsid w:val="009C72D5"/>
    <w:rsid w:val="009C7D7C"/>
    <w:rsid w:val="009C7E94"/>
    <w:rsid w:val="009D0124"/>
    <w:rsid w:val="009D07AD"/>
    <w:rsid w:val="009D0EDA"/>
    <w:rsid w:val="009D11A9"/>
    <w:rsid w:val="009D1D25"/>
    <w:rsid w:val="009D2402"/>
    <w:rsid w:val="009D2F46"/>
    <w:rsid w:val="009D3557"/>
    <w:rsid w:val="009D420E"/>
    <w:rsid w:val="009D463E"/>
    <w:rsid w:val="009D4666"/>
    <w:rsid w:val="009D48FC"/>
    <w:rsid w:val="009D51FB"/>
    <w:rsid w:val="009D528D"/>
    <w:rsid w:val="009D6450"/>
    <w:rsid w:val="009D6F01"/>
    <w:rsid w:val="009D721E"/>
    <w:rsid w:val="009E007F"/>
    <w:rsid w:val="009E0114"/>
    <w:rsid w:val="009E04F9"/>
    <w:rsid w:val="009E065D"/>
    <w:rsid w:val="009E06B0"/>
    <w:rsid w:val="009E14BF"/>
    <w:rsid w:val="009E1599"/>
    <w:rsid w:val="009E1651"/>
    <w:rsid w:val="009E1670"/>
    <w:rsid w:val="009E17F6"/>
    <w:rsid w:val="009E2530"/>
    <w:rsid w:val="009E25DC"/>
    <w:rsid w:val="009E26F3"/>
    <w:rsid w:val="009E2D6F"/>
    <w:rsid w:val="009E38D7"/>
    <w:rsid w:val="009E3E46"/>
    <w:rsid w:val="009E3EAA"/>
    <w:rsid w:val="009E464C"/>
    <w:rsid w:val="009E47FC"/>
    <w:rsid w:val="009E48AD"/>
    <w:rsid w:val="009E4B25"/>
    <w:rsid w:val="009E4CE4"/>
    <w:rsid w:val="009E4DE0"/>
    <w:rsid w:val="009E5077"/>
    <w:rsid w:val="009E5568"/>
    <w:rsid w:val="009E5DFA"/>
    <w:rsid w:val="009E6150"/>
    <w:rsid w:val="009E6712"/>
    <w:rsid w:val="009E719C"/>
    <w:rsid w:val="009E739B"/>
    <w:rsid w:val="009E767A"/>
    <w:rsid w:val="009E7C4C"/>
    <w:rsid w:val="009F0048"/>
    <w:rsid w:val="009F0338"/>
    <w:rsid w:val="009F1045"/>
    <w:rsid w:val="009F1113"/>
    <w:rsid w:val="009F136D"/>
    <w:rsid w:val="009F13DD"/>
    <w:rsid w:val="009F1891"/>
    <w:rsid w:val="009F1BD4"/>
    <w:rsid w:val="009F1CE1"/>
    <w:rsid w:val="009F20AA"/>
    <w:rsid w:val="009F2156"/>
    <w:rsid w:val="009F2902"/>
    <w:rsid w:val="009F2CF4"/>
    <w:rsid w:val="009F3085"/>
    <w:rsid w:val="009F3FEC"/>
    <w:rsid w:val="009F487C"/>
    <w:rsid w:val="009F4953"/>
    <w:rsid w:val="009F4A7E"/>
    <w:rsid w:val="009F4FE4"/>
    <w:rsid w:val="009F50E8"/>
    <w:rsid w:val="009F519F"/>
    <w:rsid w:val="009F5531"/>
    <w:rsid w:val="009F5ECF"/>
    <w:rsid w:val="009F6030"/>
    <w:rsid w:val="009F61FD"/>
    <w:rsid w:val="009F646D"/>
    <w:rsid w:val="009F6FC3"/>
    <w:rsid w:val="009F7635"/>
    <w:rsid w:val="009F7A46"/>
    <w:rsid w:val="009F7E34"/>
    <w:rsid w:val="009F7F8B"/>
    <w:rsid w:val="00A001B6"/>
    <w:rsid w:val="00A00A36"/>
    <w:rsid w:val="00A00D1E"/>
    <w:rsid w:val="00A00E0C"/>
    <w:rsid w:val="00A00F03"/>
    <w:rsid w:val="00A00FBA"/>
    <w:rsid w:val="00A01163"/>
    <w:rsid w:val="00A01748"/>
    <w:rsid w:val="00A023AE"/>
    <w:rsid w:val="00A02416"/>
    <w:rsid w:val="00A036B6"/>
    <w:rsid w:val="00A04049"/>
    <w:rsid w:val="00A04336"/>
    <w:rsid w:val="00A046C0"/>
    <w:rsid w:val="00A05154"/>
    <w:rsid w:val="00A05287"/>
    <w:rsid w:val="00A05641"/>
    <w:rsid w:val="00A05C6D"/>
    <w:rsid w:val="00A060C3"/>
    <w:rsid w:val="00A064B7"/>
    <w:rsid w:val="00A066B9"/>
    <w:rsid w:val="00A10147"/>
    <w:rsid w:val="00A1117B"/>
    <w:rsid w:val="00A11773"/>
    <w:rsid w:val="00A12750"/>
    <w:rsid w:val="00A12FD3"/>
    <w:rsid w:val="00A135C8"/>
    <w:rsid w:val="00A13A4B"/>
    <w:rsid w:val="00A13D10"/>
    <w:rsid w:val="00A13F7E"/>
    <w:rsid w:val="00A13FD1"/>
    <w:rsid w:val="00A1513C"/>
    <w:rsid w:val="00A15345"/>
    <w:rsid w:val="00A15862"/>
    <w:rsid w:val="00A16287"/>
    <w:rsid w:val="00A16351"/>
    <w:rsid w:val="00A171D9"/>
    <w:rsid w:val="00A17A6A"/>
    <w:rsid w:val="00A20592"/>
    <w:rsid w:val="00A20E55"/>
    <w:rsid w:val="00A21B51"/>
    <w:rsid w:val="00A222E4"/>
    <w:rsid w:val="00A227E1"/>
    <w:rsid w:val="00A22A24"/>
    <w:rsid w:val="00A23290"/>
    <w:rsid w:val="00A236F5"/>
    <w:rsid w:val="00A23936"/>
    <w:rsid w:val="00A246E8"/>
    <w:rsid w:val="00A24E3A"/>
    <w:rsid w:val="00A25191"/>
    <w:rsid w:val="00A251DC"/>
    <w:rsid w:val="00A25557"/>
    <w:rsid w:val="00A2565A"/>
    <w:rsid w:val="00A25968"/>
    <w:rsid w:val="00A262CB"/>
    <w:rsid w:val="00A26683"/>
    <w:rsid w:val="00A27747"/>
    <w:rsid w:val="00A278D4"/>
    <w:rsid w:val="00A2794A"/>
    <w:rsid w:val="00A27C0E"/>
    <w:rsid w:val="00A27FDA"/>
    <w:rsid w:val="00A304DB"/>
    <w:rsid w:val="00A3069A"/>
    <w:rsid w:val="00A306B7"/>
    <w:rsid w:val="00A308AF"/>
    <w:rsid w:val="00A30A8B"/>
    <w:rsid w:val="00A30F59"/>
    <w:rsid w:val="00A3178E"/>
    <w:rsid w:val="00A31E75"/>
    <w:rsid w:val="00A31EDC"/>
    <w:rsid w:val="00A329C7"/>
    <w:rsid w:val="00A32F6C"/>
    <w:rsid w:val="00A33259"/>
    <w:rsid w:val="00A33603"/>
    <w:rsid w:val="00A34985"/>
    <w:rsid w:val="00A34AAC"/>
    <w:rsid w:val="00A371A7"/>
    <w:rsid w:val="00A37209"/>
    <w:rsid w:val="00A3770F"/>
    <w:rsid w:val="00A37B0C"/>
    <w:rsid w:val="00A401A2"/>
    <w:rsid w:val="00A407B6"/>
    <w:rsid w:val="00A408F8"/>
    <w:rsid w:val="00A40D06"/>
    <w:rsid w:val="00A40FB0"/>
    <w:rsid w:val="00A41124"/>
    <w:rsid w:val="00A415DD"/>
    <w:rsid w:val="00A41631"/>
    <w:rsid w:val="00A42BF1"/>
    <w:rsid w:val="00A4302B"/>
    <w:rsid w:val="00A43DB1"/>
    <w:rsid w:val="00A444CE"/>
    <w:rsid w:val="00A45ED0"/>
    <w:rsid w:val="00A46017"/>
    <w:rsid w:val="00A461A5"/>
    <w:rsid w:val="00A4687C"/>
    <w:rsid w:val="00A46AB9"/>
    <w:rsid w:val="00A47C04"/>
    <w:rsid w:val="00A47DA5"/>
    <w:rsid w:val="00A507E4"/>
    <w:rsid w:val="00A50FEF"/>
    <w:rsid w:val="00A516BD"/>
    <w:rsid w:val="00A51BD7"/>
    <w:rsid w:val="00A51F84"/>
    <w:rsid w:val="00A52822"/>
    <w:rsid w:val="00A52C41"/>
    <w:rsid w:val="00A535F8"/>
    <w:rsid w:val="00A53C4C"/>
    <w:rsid w:val="00A54855"/>
    <w:rsid w:val="00A55FEB"/>
    <w:rsid w:val="00A56CB7"/>
    <w:rsid w:val="00A571A2"/>
    <w:rsid w:val="00A57A8D"/>
    <w:rsid w:val="00A6010C"/>
    <w:rsid w:val="00A60540"/>
    <w:rsid w:val="00A6091A"/>
    <w:rsid w:val="00A6104B"/>
    <w:rsid w:val="00A6111B"/>
    <w:rsid w:val="00A617B0"/>
    <w:rsid w:val="00A61C5B"/>
    <w:rsid w:val="00A61D3F"/>
    <w:rsid w:val="00A62052"/>
    <w:rsid w:val="00A62495"/>
    <w:rsid w:val="00A63569"/>
    <w:rsid w:val="00A63E6C"/>
    <w:rsid w:val="00A64169"/>
    <w:rsid w:val="00A65274"/>
    <w:rsid w:val="00A6645D"/>
    <w:rsid w:val="00A66E37"/>
    <w:rsid w:val="00A67A76"/>
    <w:rsid w:val="00A700A7"/>
    <w:rsid w:val="00A705BA"/>
    <w:rsid w:val="00A70755"/>
    <w:rsid w:val="00A70B5B"/>
    <w:rsid w:val="00A70BB8"/>
    <w:rsid w:val="00A71801"/>
    <w:rsid w:val="00A71CB2"/>
    <w:rsid w:val="00A71CFD"/>
    <w:rsid w:val="00A71D04"/>
    <w:rsid w:val="00A72190"/>
    <w:rsid w:val="00A73280"/>
    <w:rsid w:val="00A73A4C"/>
    <w:rsid w:val="00A741BE"/>
    <w:rsid w:val="00A743C4"/>
    <w:rsid w:val="00A748B1"/>
    <w:rsid w:val="00A74ADD"/>
    <w:rsid w:val="00A755EF"/>
    <w:rsid w:val="00A759AC"/>
    <w:rsid w:val="00A75D46"/>
    <w:rsid w:val="00A75EC0"/>
    <w:rsid w:val="00A769C5"/>
    <w:rsid w:val="00A76BDF"/>
    <w:rsid w:val="00A77533"/>
    <w:rsid w:val="00A7772F"/>
    <w:rsid w:val="00A80388"/>
    <w:rsid w:val="00A80BE2"/>
    <w:rsid w:val="00A80D1F"/>
    <w:rsid w:val="00A8104B"/>
    <w:rsid w:val="00A81670"/>
    <w:rsid w:val="00A8172E"/>
    <w:rsid w:val="00A81C54"/>
    <w:rsid w:val="00A825CC"/>
    <w:rsid w:val="00A82754"/>
    <w:rsid w:val="00A8290C"/>
    <w:rsid w:val="00A845C0"/>
    <w:rsid w:val="00A84785"/>
    <w:rsid w:val="00A85021"/>
    <w:rsid w:val="00A851B6"/>
    <w:rsid w:val="00A8524D"/>
    <w:rsid w:val="00A85364"/>
    <w:rsid w:val="00A85495"/>
    <w:rsid w:val="00A85B05"/>
    <w:rsid w:val="00A860CB"/>
    <w:rsid w:val="00A907B3"/>
    <w:rsid w:val="00A90CDF"/>
    <w:rsid w:val="00A911DC"/>
    <w:rsid w:val="00A91602"/>
    <w:rsid w:val="00A9172D"/>
    <w:rsid w:val="00A91DD0"/>
    <w:rsid w:val="00A91EEF"/>
    <w:rsid w:val="00A921D0"/>
    <w:rsid w:val="00A925B2"/>
    <w:rsid w:val="00A92665"/>
    <w:rsid w:val="00A92E33"/>
    <w:rsid w:val="00A93302"/>
    <w:rsid w:val="00A93308"/>
    <w:rsid w:val="00A9379A"/>
    <w:rsid w:val="00A93B6C"/>
    <w:rsid w:val="00A93D68"/>
    <w:rsid w:val="00A941C2"/>
    <w:rsid w:val="00A94627"/>
    <w:rsid w:val="00A95905"/>
    <w:rsid w:val="00A95D54"/>
    <w:rsid w:val="00A9639F"/>
    <w:rsid w:val="00A9684C"/>
    <w:rsid w:val="00A97AF9"/>
    <w:rsid w:val="00AA043F"/>
    <w:rsid w:val="00AA0FC5"/>
    <w:rsid w:val="00AA1541"/>
    <w:rsid w:val="00AA1697"/>
    <w:rsid w:val="00AA18D8"/>
    <w:rsid w:val="00AA26F6"/>
    <w:rsid w:val="00AA2A20"/>
    <w:rsid w:val="00AA2CF5"/>
    <w:rsid w:val="00AA31E2"/>
    <w:rsid w:val="00AA37C3"/>
    <w:rsid w:val="00AA3AFE"/>
    <w:rsid w:val="00AA3B39"/>
    <w:rsid w:val="00AA3EB3"/>
    <w:rsid w:val="00AA464C"/>
    <w:rsid w:val="00AA5CF5"/>
    <w:rsid w:val="00AA6A21"/>
    <w:rsid w:val="00AA712E"/>
    <w:rsid w:val="00AA791B"/>
    <w:rsid w:val="00AA7A22"/>
    <w:rsid w:val="00AB018D"/>
    <w:rsid w:val="00AB06E2"/>
    <w:rsid w:val="00AB091B"/>
    <w:rsid w:val="00AB0C65"/>
    <w:rsid w:val="00AB1605"/>
    <w:rsid w:val="00AB167C"/>
    <w:rsid w:val="00AB1819"/>
    <w:rsid w:val="00AB18B2"/>
    <w:rsid w:val="00AB1A76"/>
    <w:rsid w:val="00AB1AD4"/>
    <w:rsid w:val="00AB3459"/>
    <w:rsid w:val="00AB3ACD"/>
    <w:rsid w:val="00AB3F26"/>
    <w:rsid w:val="00AB47FD"/>
    <w:rsid w:val="00AB4FCC"/>
    <w:rsid w:val="00AB5077"/>
    <w:rsid w:val="00AB54ED"/>
    <w:rsid w:val="00AB5791"/>
    <w:rsid w:val="00AB5E54"/>
    <w:rsid w:val="00AB5FC5"/>
    <w:rsid w:val="00AB671A"/>
    <w:rsid w:val="00AB6723"/>
    <w:rsid w:val="00AB6DD5"/>
    <w:rsid w:val="00AB70F7"/>
    <w:rsid w:val="00AC0632"/>
    <w:rsid w:val="00AC0B71"/>
    <w:rsid w:val="00AC1354"/>
    <w:rsid w:val="00AC2255"/>
    <w:rsid w:val="00AC2289"/>
    <w:rsid w:val="00AC2F9E"/>
    <w:rsid w:val="00AC3468"/>
    <w:rsid w:val="00AC3489"/>
    <w:rsid w:val="00AC3528"/>
    <w:rsid w:val="00AC35F3"/>
    <w:rsid w:val="00AC48AC"/>
    <w:rsid w:val="00AC59A4"/>
    <w:rsid w:val="00AC59B1"/>
    <w:rsid w:val="00AC5B5D"/>
    <w:rsid w:val="00AC6272"/>
    <w:rsid w:val="00AC7522"/>
    <w:rsid w:val="00AC76D5"/>
    <w:rsid w:val="00AC799A"/>
    <w:rsid w:val="00AD0916"/>
    <w:rsid w:val="00AD13B5"/>
    <w:rsid w:val="00AD176E"/>
    <w:rsid w:val="00AD218A"/>
    <w:rsid w:val="00AD271F"/>
    <w:rsid w:val="00AD2803"/>
    <w:rsid w:val="00AD2B3A"/>
    <w:rsid w:val="00AD2BC5"/>
    <w:rsid w:val="00AD2E1C"/>
    <w:rsid w:val="00AD368F"/>
    <w:rsid w:val="00AD3C1A"/>
    <w:rsid w:val="00AD40C7"/>
    <w:rsid w:val="00AD4D19"/>
    <w:rsid w:val="00AD55FC"/>
    <w:rsid w:val="00AD625D"/>
    <w:rsid w:val="00AD71CC"/>
    <w:rsid w:val="00AE05E7"/>
    <w:rsid w:val="00AE1461"/>
    <w:rsid w:val="00AE25F9"/>
    <w:rsid w:val="00AE35C8"/>
    <w:rsid w:val="00AE3783"/>
    <w:rsid w:val="00AE3CA9"/>
    <w:rsid w:val="00AE3CBF"/>
    <w:rsid w:val="00AE3D3B"/>
    <w:rsid w:val="00AE3F9B"/>
    <w:rsid w:val="00AE4B66"/>
    <w:rsid w:val="00AE5633"/>
    <w:rsid w:val="00AE5B4C"/>
    <w:rsid w:val="00AE5C2C"/>
    <w:rsid w:val="00AE5F8F"/>
    <w:rsid w:val="00AE63E5"/>
    <w:rsid w:val="00AE67EB"/>
    <w:rsid w:val="00AE680E"/>
    <w:rsid w:val="00AE689C"/>
    <w:rsid w:val="00AE6EBE"/>
    <w:rsid w:val="00AF001D"/>
    <w:rsid w:val="00AF0731"/>
    <w:rsid w:val="00AF0974"/>
    <w:rsid w:val="00AF0A65"/>
    <w:rsid w:val="00AF121F"/>
    <w:rsid w:val="00AF1859"/>
    <w:rsid w:val="00AF2198"/>
    <w:rsid w:val="00AF2466"/>
    <w:rsid w:val="00AF2CDE"/>
    <w:rsid w:val="00AF311B"/>
    <w:rsid w:val="00AF3CFB"/>
    <w:rsid w:val="00AF405E"/>
    <w:rsid w:val="00AF45BA"/>
    <w:rsid w:val="00AF46C0"/>
    <w:rsid w:val="00AF4B5E"/>
    <w:rsid w:val="00AF4D8D"/>
    <w:rsid w:val="00AF52E6"/>
    <w:rsid w:val="00AF5960"/>
    <w:rsid w:val="00AF6267"/>
    <w:rsid w:val="00AF7015"/>
    <w:rsid w:val="00AF7FE0"/>
    <w:rsid w:val="00B00031"/>
    <w:rsid w:val="00B00110"/>
    <w:rsid w:val="00B0099B"/>
    <w:rsid w:val="00B01571"/>
    <w:rsid w:val="00B01E14"/>
    <w:rsid w:val="00B01F2F"/>
    <w:rsid w:val="00B01FBF"/>
    <w:rsid w:val="00B02AB2"/>
    <w:rsid w:val="00B02BC6"/>
    <w:rsid w:val="00B02F0F"/>
    <w:rsid w:val="00B03024"/>
    <w:rsid w:val="00B030F0"/>
    <w:rsid w:val="00B03141"/>
    <w:rsid w:val="00B032E7"/>
    <w:rsid w:val="00B044E1"/>
    <w:rsid w:val="00B046A1"/>
    <w:rsid w:val="00B0482D"/>
    <w:rsid w:val="00B048B7"/>
    <w:rsid w:val="00B04EA0"/>
    <w:rsid w:val="00B050E8"/>
    <w:rsid w:val="00B058CE"/>
    <w:rsid w:val="00B07459"/>
    <w:rsid w:val="00B07520"/>
    <w:rsid w:val="00B100AC"/>
    <w:rsid w:val="00B10417"/>
    <w:rsid w:val="00B10B12"/>
    <w:rsid w:val="00B117FE"/>
    <w:rsid w:val="00B11A01"/>
    <w:rsid w:val="00B122E4"/>
    <w:rsid w:val="00B123FA"/>
    <w:rsid w:val="00B12C1D"/>
    <w:rsid w:val="00B13368"/>
    <w:rsid w:val="00B13550"/>
    <w:rsid w:val="00B13CB8"/>
    <w:rsid w:val="00B14E54"/>
    <w:rsid w:val="00B152CE"/>
    <w:rsid w:val="00B154A4"/>
    <w:rsid w:val="00B15D5F"/>
    <w:rsid w:val="00B16BE6"/>
    <w:rsid w:val="00B17315"/>
    <w:rsid w:val="00B17417"/>
    <w:rsid w:val="00B17B2E"/>
    <w:rsid w:val="00B17B98"/>
    <w:rsid w:val="00B2087D"/>
    <w:rsid w:val="00B20EE1"/>
    <w:rsid w:val="00B20F31"/>
    <w:rsid w:val="00B21D43"/>
    <w:rsid w:val="00B2243A"/>
    <w:rsid w:val="00B22FF3"/>
    <w:rsid w:val="00B233B5"/>
    <w:rsid w:val="00B23842"/>
    <w:rsid w:val="00B2399B"/>
    <w:rsid w:val="00B23EBC"/>
    <w:rsid w:val="00B24EF6"/>
    <w:rsid w:val="00B25072"/>
    <w:rsid w:val="00B255D3"/>
    <w:rsid w:val="00B2560D"/>
    <w:rsid w:val="00B25B5F"/>
    <w:rsid w:val="00B2609B"/>
    <w:rsid w:val="00B26BE4"/>
    <w:rsid w:val="00B26EBB"/>
    <w:rsid w:val="00B274A1"/>
    <w:rsid w:val="00B278AD"/>
    <w:rsid w:val="00B27D65"/>
    <w:rsid w:val="00B31179"/>
    <w:rsid w:val="00B312D9"/>
    <w:rsid w:val="00B31900"/>
    <w:rsid w:val="00B31DDA"/>
    <w:rsid w:val="00B31E2E"/>
    <w:rsid w:val="00B3210B"/>
    <w:rsid w:val="00B32949"/>
    <w:rsid w:val="00B32C14"/>
    <w:rsid w:val="00B3366E"/>
    <w:rsid w:val="00B33EDB"/>
    <w:rsid w:val="00B33F65"/>
    <w:rsid w:val="00B34354"/>
    <w:rsid w:val="00B34635"/>
    <w:rsid w:val="00B34DD5"/>
    <w:rsid w:val="00B35061"/>
    <w:rsid w:val="00B3634F"/>
    <w:rsid w:val="00B364EB"/>
    <w:rsid w:val="00B36F38"/>
    <w:rsid w:val="00B36FD2"/>
    <w:rsid w:val="00B37240"/>
    <w:rsid w:val="00B3745D"/>
    <w:rsid w:val="00B376E7"/>
    <w:rsid w:val="00B37B3F"/>
    <w:rsid w:val="00B4070D"/>
    <w:rsid w:val="00B40751"/>
    <w:rsid w:val="00B40DEE"/>
    <w:rsid w:val="00B4117D"/>
    <w:rsid w:val="00B4151C"/>
    <w:rsid w:val="00B4194E"/>
    <w:rsid w:val="00B41B96"/>
    <w:rsid w:val="00B42627"/>
    <w:rsid w:val="00B4286C"/>
    <w:rsid w:val="00B42D09"/>
    <w:rsid w:val="00B42F01"/>
    <w:rsid w:val="00B42FD4"/>
    <w:rsid w:val="00B43174"/>
    <w:rsid w:val="00B43583"/>
    <w:rsid w:val="00B4435B"/>
    <w:rsid w:val="00B44382"/>
    <w:rsid w:val="00B45294"/>
    <w:rsid w:val="00B456C2"/>
    <w:rsid w:val="00B458BE"/>
    <w:rsid w:val="00B45D62"/>
    <w:rsid w:val="00B45EC6"/>
    <w:rsid w:val="00B45F42"/>
    <w:rsid w:val="00B460B1"/>
    <w:rsid w:val="00B46331"/>
    <w:rsid w:val="00B46466"/>
    <w:rsid w:val="00B466E8"/>
    <w:rsid w:val="00B46B82"/>
    <w:rsid w:val="00B46CDA"/>
    <w:rsid w:val="00B47149"/>
    <w:rsid w:val="00B471F5"/>
    <w:rsid w:val="00B4740C"/>
    <w:rsid w:val="00B47614"/>
    <w:rsid w:val="00B47818"/>
    <w:rsid w:val="00B502E9"/>
    <w:rsid w:val="00B5050B"/>
    <w:rsid w:val="00B50684"/>
    <w:rsid w:val="00B5079A"/>
    <w:rsid w:val="00B52958"/>
    <w:rsid w:val="00B532C8"/>
    <w:rsid w:val="00B53EB6"/>
    <w:rsid w:val="00B53ECE"/>
    <w:rsid w:val="00B54070"/>
    <w:rsid w:val="00B54329"/>
    <w:rsid w:val="00B54553"/>
    <w:rsid w:val="00B54673"/>
    <w:rsid w:val="00B54C7B"/>
    <w:rsid w:val="00B54C8A"/>
    <w:rsid w:val="00B54D9C"/>
    <w:rsid w:val="00B5531A"/>
    <w:rsid w:val="00B55B41"/>
    <w:rsid w:val="00B55C96"/>
    <w:rsid w:val="00B5615C"/>
    <w:rsid w:val="00B56617"/>
    <w:rsid w:val="00B60644"/>
    <w:rsid w:val="00B60BF3"/>
    <w:rsid w:val="00B60FA6"/>
    <w:rsid w:val="00B6113D"/>
    <w:rsid w:val="00B619B2"/>
    <w:rsid w:val="00B61B54"/>
    <w:rsid w:val="00B6276B"/>
    <w:rsid w:val="00B62BEE"/>
    <w:rsid w:val="00B63AD3"/>
    <w:rsid w:val="00B6428C"/>
    <w:rsid w:val="00B6432B"/>
    <w:rsid w:val="00B64424"/>
    <w:rsid w:val="00B646C0"/>
    <w:rsid w:val="00B66970"/>
    <w:rsid w:val="00B66C11"/>
    <w:rsid w:val="00B66FBD"/>
    <w:rsid w:val="00B676D8"/>
    <w:rsid w:val="00B676F9"/>
    <w:rsid w:val="00B702AA"/>
    <w:rsid w:val="00B7034B"/>
    <w:rsid w:val="00B7038C"/>
    <w:rsid w:val="00B7099A"/>
    <w:rsid w:val="00B71223"/>
    <w:rsid w:val="00B719B6"/>
    <w:rsid w:val="00B7258F"/>
    <w:rsid w:val="00B727C6"/>
    <w:rsid w:val="00B7288F"/>
    <w:rsid w:val="00B729E6"/>
    <w:rsid w:val="00B72AA9"/>
    <w:rsid w:val="00B73020"/>
    <w:rsid w:val="00B756A5"/>
    <w:rsid w:val="00B75FC3"/>
    <w:rsid w:val="00B76861"/>
    <w:rsid w:val="00B76881"/>
    <w:rsid w:val="00B76D7D"/>
    <w:rsid w:val="00B773DE"/>
    <w:rsid w:val="00B802C8"/>
    <w:rsid w:val="00B80932"/>
    <w:rsid w:val="00B812DB"/>
    <w:rsid w:val="00B828CB"/>
    <w:rsid w:val="00B82CB4"/>
    <w:rsid w:val="00B830A6"/>
    <w:rsid w:val="00B8397A"/>
    <w:rsid w:val="00B83B4C"/>
    <w:rsid w:val="00B83E5B"/>
    <w:rsid w:val="00B83ECE"/>
    <w:rsid w:val="00B845DF"/>
    <w:rsid w:val="00B84656"/>
    <w:rsid w:val="00B84736"/>
    <w:rsid w:val="00B847CD"/>
    <w:rsid w:val="00B8494E"/>
    <w:rsid w:val="00B849E6"/>
    <w:rsid w:val="00B84F44"/>
    <w:rsid w:val="00B8577F"/>
    <w:rsid w:val="00B862D3"/>
    <w:rsid w:val="00B86643"/>
    <w:rsid w:val="00B86E36"/>
    <w:rsid w:val="00B91F44"/>
    <w:rsid w:val="00B9202E"/>
    <w:rsid w:val="00B92552"/>
    <w:rsid w:val="00B92DC8"/>
    <w:rsid w:val="00B9363E"/>
    <w:rsid w:val="00B93D3F"/>
    <w:rsid w:val="00B94390"/>
    <w:rsid w:val="00B9550B"/>
    <w:rsid w:val="00B95CD2"/>
    <w:rsid w:val="00B95EA8"/>
    <w:rsid w:val="00B9603B"/>
    <w:rsid w:val="00B96181"/>
    <w:rsid w:val="00B963CC"/>
    <w:rsid w:val="00B96666"/>
    <w:rsid w:val="00B9711D"/>
    <w:rsid w:val="00B97C06"/>
    <w:rsid w:val="00B97DFF"/>
    <w:rsid w:val="00B97FDA"/>
    <w:rsid w:val="00BA0103"/>
    <w:rsid w:val="00BA080C"/>
    <w:rsid w:val="00BA0C98"/>
    <w:rsid w:val="00BA128B"/>
    <w:rsid w:val="00BA1764"/>
    <w:rsid w:val="00BA199B"/>
    <w:rsid w:val="00BA1EEE"/>
    <w:rsid w:val="00BA2192"/>
    <w:rsid w:val="00BA2717"/>
    <w:rsid w:val="00BA2C81"/>
    <w:rsid w:val="00BA2C82"/>
    <w:rsid w:val="00BA2CBD"/>
    <w:rsid w:val="00BA2FAD"/>
    <w:rsid w:val="00BA3817"/>
    <w:rsid w:val="00BA3961"/>
    <w:rsid w:val="00BA3988"/>
    <w:rsid w:val="00BA3A72"/>
    <w:rsid w:val="00BA3CF4"/>
    <w:rsid w:val="00BA3ECA"/>
    <w:rsid w:val="00BA4592"/>
    <w:rsid w:val="00BA4B36"/>
    <w:rsid w:val="00BA50DE"/>
    <w:rsid w:val="00BA5902"/>
    <w:rsid w:val="00BA5D28"/>
    <w:rsid w:val="00BA5EAF"/>
    <w:rsid w:val="00BA6280"/>
    <w:rsid w:val="00BA6379"/>
    <w:rsid w:val="00BA651A"/>
    <w:rsid w:val="00BA69C8"/>
    <w:rsid w:val="00BA6DFA"/>
    <w:rsid w:val="00BA6FBA"/>
    <w:rsid w:val="00BA6FFD"/>
    <w:rsid w:val="00BA7634"/>
    <w:rsid w:val="00BA7B56"/>
    <w:rsid w:val="00BA7FB4"/>
    <w:rsid w:val="00BB051C"/>
    <w:rsid w:val="00BB054D"/>
    <w:rsid w:val="00BB05B1"/>
    <w:rsid w:val="00BB17C2"/>
    <w:rsid w:val="00BB1D5A"/>
    <w:rsid w:val="00BB2084"/>
    <w:rsid w:val="00BB2297"/>
    <w:rsid w:val="00BB2312"/>
    <w:rsid w:val="00BB287A"/>
    <w:rsid w:val="00BB3054"/>
    <w:rsid w:val="00BB3919"/>
    <w:rsid w:val="00BB3A90"/>
    <w:rsid w:val="00BB3BBE"/>
    <w:rsid w:val="00BB3E46"/>
    <w:rsid w:val="00BB4BD3"/>
    <w:rsid w:val="00BB501C"/>
    <w:rsid w:val="00BB5094"/>
    <w:rsid w:val="00BB5ECF"/>
    <w:rsid w:val="00BB5EFD"/>
    <w:rsid w:val="00BB5F71"/>
    <w:rsid w:val="00BB75EA"/>
    <w:rsid w:val="00BC0229"/>
    <w:rsid w:val="00BC02F3"/>
    <w:rsid w:val="00BC03B3"/>
    <w:rsid w:val="00BC0BA7"/>
    <w:rsid w:val="00BC0D00"/>
    <w:rsid w:val="00BC24F3"/>
    <w:rsid w:val="00BC2757"/>
    <w:rsid w:val="00BC2FB4"/>
    <w:rsid w:val="00BC371C"/>
    <w:rsid w:val="00BC3F7A"/>
    <w:rsid w:val="00BC4458"/>
    <w:rsid w:val="00BC470F"/>
    <w:rsid w:val="00BC4B07"/>
    <w:rsid w:val="00BC4B98"/>
    <w:rsid w:val="00BC4D63"/>
    <w:rsid w:val="00BC4F73"/>
    <w:rsid w:val="00BC50A4"/>
    <w:rsid w:val="00BC512D"/>
    <w:rsid w:val="00BC520C"/>
    <w:rsid w:val="00BC57EC"/>
    <w:rsid w:val="00BC5C55"/>
    <w:rsid w:val="00BC5DAC"/>
    <w:rsid w:val="00BC6933"/>
    <w:rsid w:val="00BC75BA"/>
    <w:rsid w:val="00BC7957"/>
    <w:rsid w:val="00BC7B95"/>
    <w:rsid w:val="00BD0595"/>
    <w:rsid w:val="00BD0733"/>
    <w:rsid w:val="00BD0F14"/>
    <w:rsid w:val="00BD2364"/>
    <w:rsid w:val="00BD3149"/>
    <w:rsid w:val="00BD384F"/>
    <w:rsid w:val="00BD4294"/>
    <w:rsid w:val="00BD4FE0"/>
    <w:rsid w:val="00BD54B3"/>
    <w:rsid w:val="00BD55DC"/>
    <w:rsid w:val="00BD5A1B"/>
    <w:rsid w:val="00BD5B41"/>
    <w:rsid w:val="00BD6386"/>
    <w:rsid w:val="00BD67F3"/>
    <w:rsid w:val="00BD6AFD"/>
    <w:rsid w:val="00BD6B53"/>
    <w:rsid w:val="00BD77B7"/>
    <w:rsid w:val="00BD7869"/>
    <w:rsid w:val="00BE045A"/>
    <w:rsid w:val="00BE05D2"/>
    <w:rsid w:val="00BE09E7"/>
    <w:rsid w:val="00BE1570"/>
    <w:rsid w:val="00BE1922"/>
    <w:rsid w:val="00BE28A7"/>
    <w:rsid w:val="00BE30E7"/>
    <w:rsid w:val="00BE33C0"/>
    <w:rsid w:val="00BE3AE2"/>
    <w:rsid w:val="00BE3B4F"/>
    <w:rsid w:val="00BE5117"/>
    <w:rsid w:val="00BE52EE"/>
    <w:rsid w:val="00BE5A46"/>
    <w:rsid w:val="00BE6118"/>
    <w:rsid w:val="00BE681A"/>
    <w:rsid w:val="00BE6E69"/>
    <w:rsid w:val="00BE75A8"/>
    <w:rsid w:val="00BE7C2F"/>
    <w:rsid w:val="00BE7CEE"/>
    <w:rsid w:val="00BF0012"/>
    <w:rsid w:val="00BF01EE"/>
    <w:rsid w:val="00BF02BD"/>
    <w:rsid w:val="00BF0F8E"/>
    <w:rsid w:val="00BF1013"/>
    <w:rsid w:val="00BF15CD"/>
    <w:rsid w:val="00BF1967"/>
    <w:rsid w:val="00BF1D7B"/>
    <w:rsid w:val="00BF266E"/>
    <w:rsid w:val="00BF2814"/>
    <w:rsid w:val="00BF2E20"/>
    <w:rsid w:val="00BF2F47"/>
    <w:rsid w:val="00BF31D4"/>
    <w:rsid w:val="00BF31F8"/>
    <w:rsid w:val="00BF328E"/>
    <w:rsid w:val="00BF3C8F"/>
    <w:rsid w:val="00BF4221"/>
    <w:rsid w:val="00BF4595"/>
    <w:rsid w:val="00BF4B7C"/>
    <w:rsid w:val="00BF4D59"/>
    <w:rsid w:val="00BF510E"/>
    <w:rsid w:val="00BF56A7"/>
    <w:rsid w:val="00BF5FF8"/>
    <w:rsid w:val="00BF62E5"/>
    <w:rsid w:val="00BF635B"/>
    <w:rsid w:val="00BF76D8"/>
    <w:rsid w:val="00BF788D"/>
    <w:rsid w:val="00BF7DE4"/>
    <w:rsid w:val="00C00439"/>
    <w:rsid w:val="00C00ACE"/>
    <w:rsid w:val="00C01427"/>
    <w:rsid w:val="00C01E26"/>
    <w:rsid w:val="00C0244B"/>
    <w:rsid w:val="00C024B3"/>
    <w:rsid w:val="00C02514"/>
    <w:rsid w:val="00C02909"/>
    <w:rsid w:val="00C02EE0"/>
    <w:rsid w:val="00C03A98"/>
    <w:rsid w:val="00C03F67"/>
    <w:rsid w:val="00C0433A"/>
    <w:rsid w:val="00C05134"/>
    <w:rsid w:val="00C05CD2"/>
    <w:rsid w:val="00C06664"/>
    <w:rsid w:val="00C06BBB"/>
    <w:rsid w:val="00C074A1"/>
    <w:rsid w:val="00C0751B"/>
    <w:rsid w:val="00C0769A"/>
    <w:rsid w:val="00C077D5"/>
    <w:rsid w:val="00C108CF"/>
    <w:rsid w:val="00C10920"/>
    <w:rsid w:val="00C10A1A"/>
    <w:rsid w:val="00C10BDC"/>
    <w:rsid w:val="00C11534"/>
    <w:rsid w:val="00C1196A"/>
    <w:rsid w:val="00C11BE5"/>
    <w:rsid w:val="00C11CF3"/>
    <w:rsid w:val="00C1216A"/>
    <w:rsid w:val="00C1308E"/>
    <w:rsid w:val="00C13867"/>
    <w:rsid w:val="00C138C3"/>
    <w:rsid w:val="00C13C7D"/>
    <w:rsid w:val="00C149C8"/>
    <w:rsid w:val="00C14C46"/>
    <w:rsid w:val="00C1519A"/>
    <w:rsid w:val="00C1592D"/>
    <w:rsid w:val="00C15F0F"/>
    <w:rsid w:val="00C162A4"/>
    <w:rsid w:val="00C20A16"/>
    <w:rsid w:val="00C21012"/>
    <w:rsid w:val="00C2168C"/>
    <w:rsid w:val="00C21C04"/>
    <w:rsid w:val="00C21CD9"/>
    <w:rsid w:val="00C22317"/>
    <w:rsid w:val="00C22F8B"/>
    <w:rsid w:val="00C23457"/>
    <w:rsid w:val="00C239C8"/>
    <w:rsid w:val="00C242B8"/>
    <w:rsid w:val="00C249E4"/>
    <w:rsid w:val="00C26648"/>
    <w:rsid w:val="00C300CF"/>
    <w:rsid w:val="00C30476"/>
    <w:rsid w:val="00C30DB6"/>
    <w:rsid w:val="00C310F0"/>
    <w:rsid w:val="00C3145B"/>
    <w:rsid w:val="00C31FAC"/>
    <w:rsid w:val="00C3257C"/>
    <w:rsid w:val="00C32900"/>
    <w:rsid w:val="00C3291D"/>
    <w:rsid w:val="00C32D0F"/>
    <w:rsid w:val="00C3355F"/>
    <w:rsid w:val="00C34D33"/>
    <w:rsid w:val="00C350D0"/>
    <w:rsid w:val="00C3523D"/>
    <w:rsid w:val="00C35B62"/>
    <w:rsid w:val="00C35D0D"/>
    <w:rsid w:val="00C35EFB"/>
    <w:rsid w:val="00C36334"/>
    <w:rsid w:val="00C36632"/>
    <w:rsid w:val="00C36A1A"/>
    <w:rsid w:val="00C36C64"/>
    <w:rsid w:val="00C3764A"/>
    <w:rsid w:val="00C40022"/>
    <w:rsid w:val="00C40A9D"/>
    <w:rsid w:val="00C40B92"/>
    <w:rsid w:val="00C426BC"/>
    <w:rsid w:val="00C427F2"/>
    <w:rsid w:val="00C42F41"/>
    <w:rsid w:val="00C43E7C"/>
    <w:rsid w:val="00C44104"/>
    <w:rsid w:val="00C44720"/>
    <w:rsid w:val="00C44EB1"/>
    <w:rsid w:val="00C44ECC"/>
    <w:rsid w:val="00C44F59"/>
    <w:rsid w:val="00C4545E"/>
    <w:rsid w:val="00C46CCE"/>
    <w:rsid w:val="00C47B77"/>
    <w:rsid w:val="00C47F3C"/>
    <w:rsid w:val="00C50008"/>
    <w:rsid w:val="00C50173"/>
    <w:rsid w:val="00C50825"/>
    <w:rsid w:val="00C509C2"/>
    <w:rsid w:val="00C511B4"/>
    <w:rsid w:val="00C5148B"/>
    <w:rsid w:val="00C51B44"/>
    <w:rsid w:val="00C525CF"/>
    <w:rsid w:val="00C52C14"/>
    <w:rsid w:val="00C52D3A"/>
    <w:rsid w:val="00C534FE"/>
    <w:rsid w:val="00C53BC1"/>
    <w:rsid w:val="00C53BD0"/>
    <w:rsid w:val="00C53D3F"/>
    <w:rsid w:val="00C54092"/>
    <w:rsid w:val="00C542D3"/>
    <w:rsid w:val="00C5467C"/>
    <w:rsid w:val="00C562E9"/>
    <w:rsid w:val="00C56301"/>
    <w:rsid w:val="00C56869"/>
    <w:rsid w:val="00C56D0E"/>
    <w:rsid w:val="00C56FEA"/>
    <w:rsid w:val="00C5784F"/>
    <w:rsid w:val="00C57901"/>
    <w:rsid w:val="00C57DA9"/>
    <w:rsid w:val="00C61278"/>
    <w:rsid w:val="00C615EF"/>
    <w:rsid w:val="00C6171A"/>
    <w:rsid w:val="00C6279C"/>
    <w:rsid w:val="00C62DB4"/>
    <w:rsid w:val="00C62F32"/>
    <w:rsid w:val="00C63060"/>
    <w:rsid w:val="00C63547"/>
    <w:rsid w:val="00C63EAA"/>
    <w:rsid w:val="00C64065"/>
    <w:rsid w:val="00C64BBA"/>
    <w:rsid w:val="00C6561A"/>
    <w:rsid w:val="00C65669"/>
    <w:rsid w:val="00C65B60"/>
    <w:rsid w:val="00C65EF0"/>
    <w:rsid w:val="00C66361"/>
    <w:rsid w:val="00C666D2"/>
    <w:rsid w:val="00C66BC5"/>
    <w:rsid w:val="00C67191"/>
    <w:rsid w:val="00C672A4"/>
    <w:rsid w:val="00C674D9"/>
    <w:rsid w:val="00C67B1B"/>
    <w:rsid w:val="00C67C90"/>
    <w:rsid w:val="00C70357"/>
    <w:rsid w:val="00C70F64"/>
    <w:rsid w:val="00C7136C"/>
    <w:rsid w:val="00C7250A"/>
    <w:rsid w:val="00C725AE"/>
    <w:rsid w:val="00C7265A"/>
    <w:rsid w:val="00C727DB"/>
    <w:rsid w:val="00C72920"/>
    <w:rsid w:val="00C72987"/>
    <w:rsid w:val="00C7325D"/>
    <w:rsid w:val="00C732BF"/>
    <w:rsid w:val="00C733F9"/>
    <w:rsid w:val="00C737E9"/>
    <w:rsid w:val="00C75133"/>
    <w:rsid w:val="00C75A7E"/>
    <w:rsid w:val="00C75CBB"/>
    <w:rsid w:val="00C75D80"/>
    <w:rsid w:val="00C7632E"/>
    <w:rsid w:val="00C766C2"/>
    <w:rsid w:val="00C77172"/>
    <w:rsid w:val="00C80E07"/>
    <w:rsid w:val="00C81674"/>
    <w:rsid w:val="00C816C3"/>
    <w:rsid w:val="00C81BC4"/>
    <w:rsid w:val="00C82849"/>
    <w:rsid w:val="00C82DA8"/>
    <w:rsid w:val="00C82EEB"/>
    <w:rsid w:val="00C82F71"/>
    <w:rsid w:val="00C83163"/>
    <w:rsid w:val="00C83317"/>
    <w:rsid w:val="00C8366E"/>
    <w:rsid w:val="00C83EA9"/>
    <w:rsid w:val="00C84ACB"/>
    <w:rsid w:val="00C84B04"/>
    <w:rsid w:val="00C8582F"/>
    <w:rsid w:val="00C87899"/>
    <w:rsid w:val="00C87DB7"/>
    <w:rsid w:val="00C90039"/>
    <w:rsid w:val="00C90B3F"/>
    <w:rsid w:val="00C91879"/>
    <w:rsid w:val="00C92227"/>
    <w:rsid w:val="00C922E8"/>
    <w:rsid w:val="00C9250E"/>
    <w:rsid w:val="00C92EA6"/>
    <w:rsid w:val="00C93DDA"/>
    <w:rsid w:val="00C93E8B"/>
    <w:rsid w:val="00C94825"/>
    <w:rsid w:val="00C948AF"/>
    <w:rsid w:val="00C949A9"/>
    <w:rsid w:val="00C9557E"/>
    <w:rsid w:val="00C9651A"/>
    <w:rsid w:val="00C9701E"/>
    <w:rsid w:val="00C970BC"/>
    <w:rsid w:val="00C97314"/>
    <w:rsid w:val="00C97726"/>
    <w:rsid w:val="00C9794C"/>
    <w:rsid w:val="00CA09BF"/>
    <w:rsid w:val="00CA0E9F"/>
    <w:rsid w:val="00CA100D"/>
    <w:rsid w:val="00CA16C8"/>
    <w:rsid w:val="00CA1C3F"/>
    <w:rsid w:val="00CA223F"/>
    <w:rsid w:val="00CA22CD"/>
    <w:rsid w:val="00CA2ADD"/>
    <w:rsid w:val="00CA2DA9"/>
    <w:rsid w:val="00CA30E6"/>
    <w:rsid w:val="00CA344C"/>
    <w:rsid w:val="00CA35A5"/>
    <w:rsid w:val="00CA3852"/>
    <w:rsid w:val="00CA3BA3"/>
    <w:rsid w:val="00CA3D79"/>
    <w:rsid w:val="00CA4A14"/>
    <w:rsid w:val="00CA5416"/>
    <w:rsid w:val="00CA6012"/>
    <w:rsid w:val="00CA6354"/>
    <w:rsid w:val="00CA653E"/>
    <w:rsid w:val="00CA67FB"/>
    <w:rsid w:val="00CA79CE"/>
    <w:rsid w:val="00CB0195"/>
    <w:rsid w:val="00CB0B28"/>
    <w:rsid w:val="00CB0FA9"/>
    <w:rsid w:val="00CB12A1"/>
    <w:rsid w:val="00CB17A2"/>
    <w:rsid w:val="00CB1859"/>
    <w:rsid w:val="00CB18CA"/>
    <w:rsid w:val="00CB1A2F"/>
    <w:rsid w:val="00CB1A95"/>
    <w:rsid w:val="00CB3823"/>
    <w:rsid w:val="00CB38FA"/>
    <w:rsid w:val="00CB397F"/>
    <w:rsid w:val="00CB39C3"/>
    <w:rsid w:val="00CB40DB"/>
    <w:rsid w:val="00CB43C4"/>
    <w:rsid w:val="00CB46DC"/>
    <w:rsid w:val="00CB4AFC"/>
    <w:rsid w:val="00CB5122"/>
    <w:rsid w:val="00CB5279"/>
    <w:rsid w:val="00CB587E"/>
    <w:rsid w:val="00CB6049"/>
    <w:rsid w:val="00CB65FB"/>
    <w:rsid w:val="00CB67A6"/>
    <w:rsid w:val="00CB6FA1"/>
    <w:rsid w:val="00CB72DA"/>
    <w:rsid w:val="00CB7401"/>
    <w:rsid w:val="00CC0450"/>
    <w:rsid w:val="00CC0674"/>
    <w:rsid w:val="00CC18D7"/>
    <w:rsid w:val="00CC1DDB"/>
    <w:rsid w:val="00CC2392"/>
    <w:rsid w:val="00CC2484"/>
    <w:rsid w:val="00CC2C94"/>
    <w:rsid w:val="00CC31E2"/>
    <w:rsid w:val="00CC34C9"/>
    <w:rsid w:val="00CC3843"/>
    <w:rsid w:val="00CC3946"/>
    <w:rsid w:val="00CC4733"/>
    <w:rsid w:val="00CC4DEF"/>
    <w:rsid w:val="00CC5115"/>
    <w:rsid w:val="00CC5372"/>
    <w:rsid w:val="00CC5885"/>
    <w:rsid w:val="00CC60B0"/>
    <w:rsid w:val="00CC60E9"/>
    <w:rsid w:val="00CC668C"/>
    <w:rsid w:val="00CC680B"/>
    <w:rsid w:val="00CC744C"/>
    <w:rsid w:val="00CC7FD9"/>
    <w:rsid w:val="00CD0A39"/>
    <w:rsid w:val="00CD101C"/>
    <w:rsid w:val="00CD1161"/>
    <w:rsid w:val="00CD2941"/>
    <w:rsid w:val="00CD2B2C"/>
    <w:rsid w:val="00CD3072"/>
    <w:rsid w:val="00CD3095"/>
    <w:rsid w:val="00CD332B"/>
    <w:rsid w:val="00CD3BAF"/>
    <w:rsid w:val="00CD3D9A"/>
    <w:rsid w:val="00CD41EC"/>
    <w:rsid w:val="00CD4288"/>
    <w:rsid w:val="00CD4345"/>
    <w:rsid w:val="00CD5B14"/>
    <w:rsid w:val="00CD6BE8"/>
    <w:rsid w:val="00CE0347"/>
    <w:rsid w:val="00CE06DB"/>
    <w:rsid w:val="00CE0877"/>
    <w:rsid w:val="00CE126B"/>
    <w:rsid w:val="00CE12FA"/>
    <w:rsid w:val="00CE14BB"/>
    <w:rsid w:val="00CE1662"/>
    <w:rsid w:val="00CE2675"/>
    <w:rsid w:val="00CE2875"/>
    <w:rsid w:val="00CE3C46"/>
    <w:rsid w:val="00CE3CE9"/>
    <w:rsid w:val="00CE4166"/>
    <w:rsid w:val="00CE4C4F"/>
    <w:rsid w:val="00CE508A"/>
    <w:rsid w:val="00CE50D5"/>
    <w:rsid w:val="00CE5F3E"/>
    <w:rsid w:val="00CE6165"/>
    <w:rsid w:val="00CE721A"/>
    <w:rsid w:val="00CE7284"/>
    <w:rsid w:val="00CE73E5"/>
    <w:rsid w:val="00CE7B1C"/>
    <w:rsid w:val="00CF03C9"/>
    <w:rsid w:val="00CF0A2E"/>
    <w:rsid w:val="00CF1440"/>
    <w:rsid w:val="00CF1ADC"/>
    <w:rsid w:val="00CF1E55"/>
    <w:rsid w:val="00CF1ED5"/>
    <w:rsid w:val="00CF1EEE"/>
    <w:rsid w:val="00CF25B7"/>
    <w:rsid w:val="00CF26DA"/>
    <w:rsid w:val="00CF2C37"/>
    <w:rsid w:val="00CF2C5B"/>
    <w:rsid w:val="00CF3299"/>
    <w:rsid w:val="00CF37E6"/>
    <w:rsid w:val="00CF39E6"/>
    <w:rsid w:val="00CF4B4D"/>
    <w:rsid w:val="00CF5059"/>
    <w:rsid w:val="00CF51C0"/>
    <w:rsid w:val="00CF5BBE"/>
    <w:rsid w:val="00CF5FF5"/>
    <w:rsid w:val="00CF63A1"/>
    <w:rsid w:val="00CF7218"/>
    <w:rsid w:val="00CF7D0C"/>
    <w:rsid w:val="00D00248"/>
    <w:rsid w:val="00D00731"/>
    <w:rsid w:val="00D00892"/>
    <w:rsid w:val="00D00B10"/>
    <w:rsid w:val="00D00EDE"/>
    <w:rsid w:val="00D0109C"/>
    <w:rsid w:val="00D01272"/>
    <w:rsid w:val="00D019DC"/>
    <w:rsid w:val="00D01F62"/>
    <w:rsid w:val="00D024CF"/>
    <w:rsid w:val="00D0272C"/>
    <w:rsid w:val="00D02CFD"/>
    <w:rsid w:val="00D032A5"/>
    <w:rsid w:val="00D034FD"/>
    <w:rsid w:val="00D041D7"/>
    <w:rsid w:val="00D043C6"/>
    <w:rsid w:val="00D04F67"/>
    <w:rsid w:val="00D057AC"/>
    <w:rsid w:val="00D05862"/>
    <w:rsid w:val="00D0594B"/>
    <w:rsid w:val="00D05A50"/>
    <w:rsid w:val="00D05D98"/>
    <w:rsid w:val="00D063A1"/>
    <w:rsid w:val="00D070FA"/>
    <w:rsid w:val="00D07E00"/>
    <w:rsid w:val="00D10677"/>
    <w:rsid w:val="00D10BA6"/>
    <w:rsid w:val="00D10BC3"/>
    <w:rsid w:val="00D11067"/>
    <w:rsid w:val="00D116F6"/>
    <w:rsid w:val="00D1197C"/>
    <w:rsid w:val="00D12B1E"/>
    <w:rsid w:val="00D13557"/>
    <w:rsid w:val="00D13851"/>
    <w:rsid w:val="00D13AA7"/>
    <w:rsid w:val="00D13C46"/>
    <w:rsid w:val="00D140EA"/>
    <w:rsid w:val="00D144FD"/>
    <w:rsid w:val="00D1452D"/>
    <w:rsid w:val="00D15877"/>
    <w:rsid w:val="00D15E41"/>
    <w:rsid w:val="00D15F18"/>
    <w:rsid w:val="00D16086"/>
    <w:rsid w:val="00D161ED"/>
    <w:rsid w:val="00D162E5"/>
    <w:rsid w:val="00D16B34"/>
    <w:rsid w:val="00D173C2"/>
    <w:rsid w:val="00D17872"/>
    <w:rsid w:val="00D17C9F"/>
    <w:rsid w:val="00D21B26"/>
    <w:rsid w:val="00D22051"/>
    <w:rsid w:val="00D221E4"/>
    <w:rsid w:val="00D226F3"/>
    <w:rsid w:val="00D2297F"/>
    <w:rsid w:val="00D23CA1"/>
    <w:rsid w:val="00D24974"/>
    <w:rsid w:val="00D24D17"/>
    <w:rsid w:val="00D24FD6"/>
    <w:rsid w:val="00D25806"/>
    <w:rsid w:val="00D25C55"/>
    <w:rsid w:val="00D26A8D"/>
    <w:rsid w:val="00D26AED"/>
    <w:rsid w:val="00D26C64"/>
    <w:rsid w:val="00D26CD2"/>
    <w:rsid w:val="00D26CE4"/>
    <w:rsid w:val="00D2756C"/>
    <w:rsid w:val="00D279CE"/>
    <w:rsid w:val="00D279DD"/>
    <w:rsid w:val="00D27B90"/>
    <w:rsid w:val="00D27E00"/>
    <w:rsid w:val="00D27F38"/>
    <w:rsid w:val="00D317DA"/>
    <w:rsid w:val="00D31A55"/>
    <w:rsid w:val="00D32105"/>
    <w:rsid w:val="00D321BB"/>
    <w:rsid w:val="00D32297"/>
    <w:rsid w:val="00D32354"/>
    <w:rsid w:val="00D32D96"/>
    <w:rsid w:val="00D331FB"/>
    <w:rsid w:val="00D33A8A"/>
    <w:rsid w:val="00D33CFE"/>
    <w:rsid w:val="00D34064"/>
    <w:rsid w:val="00D34A1D"/>
    <w:rsid w:val="00D3501C"/>
    <w:rsid w:val="00D35A4C"/>
    <w:rsid w:val="00D35A8F"/>
    <w:rsid w:val="00D36082"/>
    <w:rsid w:val="00D360A8"/>
    <w:rsid w:val="00D362A5"/>
    <w:rsid w:val="00D36301"/>
    <w:rsid w:val="00D36A24"/>
    <w:rsid w:val="00D36ADB"/>
    <w:rsid w:val="00D36B51"/>
    <w:rsid w:val="00D36D06"/>
    <w:rsid w:val="00D379DA"/>
    <w:rsid w:val="00D37A79"/>
    <w:rsid w:val="00D400F4"/>
    <w:rsid w:val="00D4081A"/>
    <w:rsid w:val="00D409E4"/>
    <w:rsid w:val="00D40CE3"/>
    <w:rsid w:val="00D4100C"/>
    <w:rsid w:val="00D410AE"/>
    <w:rsid w:val="00D413D1"/>
    <w:rsid w:val="00D41BD1"/>
    <w:rsid w:val="00D41D22"/>
    <w:rsid w:val="00D420A5"/>
    <w:rsid w:val="00D42316"/>
    <w:rsid w:val="00D42C4A"/>
    <w:rsid w:val="00D434F3"/>
    <w:rsid w:val="00D451BB"/>
    <w:rsid w:val="00D458C4"/>
    <w:rsid w:val="00D460C7"/>
    <w:rsid w:val="00D46462"/>
    <w:rsid w:val="00D46480"/>
    <w:rsid w:val="00D5078B"/>
    <w:rsid w:val="00D50A07"/>
    <w:rsid w:val="00D5187C"/>
    <w:rsid w:val="00D519E4"/>
    <w:rsid w:val="00D528DE"/>
    <w:rsid w:val="00D52B18"/>
    <w:rsid w:val="00D52F7A"/>
    <w:rsid w:val="00D5387C"/>
    <w:rsid w:val="00D5408A"/>
    <w:rsid w:val="00D544B4"/>
    <w:rsid w:val="00D54FDB"/>
    <w:rsid w:val="00D55295"/>
    <w:rsid w:val="00D55ECD"/>
    <w:rsid w:val="00D562BE"/>
    <w:rsid w:val="00D5660E"/>
    <w:rsid w:val="00D56824"/>
    <w:rsid w:val="00D568A5"/>
    <w:rsid w:val="00D56A7A"/>
    <w:rsid w:val="00D57498"/>
    <w:rsid w:val="00D578CC"/>
    <w:rsid w:val="00D6060C"/>
    <w:rsid w:val="00D60E17"/>
    <w:rsid w:val="00D617E5"/>
    <w:rsid w:val="00D61BA5"/>
    <w:rsid w:val="00D62253"/>
    <w:rsid w:val="00D62B3B"/>
    <w:rsid w:val="00D630B3"/>
    <w:rsid w:val="00D63296"/>
    <w:rsid w:val="00D63461"/>
    <w:rsid w:val="00D63915"/>
    <w:rsid w:val="00D6392C"/>
    <w:rsid w:val="00D63F55"/>
    <w:rsid w:val="00D64FD7"/>
    <w:rsid w:val="00D65158"/>
    <w:rsid w:val="00D6554D"/>
    <w:rsid w:val="00D66416"/>
    <w:rsid w:val="00D66DBF"/>
    <w:rsid w:val="00D67324"/>
    <w:rsid w:val="00D67F8C"/>
    <w:rsid w:val="00D67FCB"/>
    <w:rsid w:val="00D67FD6"/>
    <w:rsid w:val="00D7008C"/>
    <w:rsid w:val="00D70B23"/>
    <w:rsid w:val="00D712A3"/>
    <w:rsid w:val="00D712FE"/>
    <w:rsid w:val="00D7169C"/>
    <w:rsid w:val="00D71A50"/>
    <w:rsid w:val="00D72416"/>
    <w:rsid w:val="00D724AD"/>
    <w:rsid w:val="00D726D2"/>
    <w:rsid w:val="00D72885"/>
    <w:rsid w:val="00D72B88"/>
    <w:rsid w:val="00D72D37"/>
    <w:rsid w:val="00D73860"/>
    <w:rsid w:val="00D74CE2"/>
    <w:rsid w:val="00D7506B"/>
    <w:rsid w:val="00D755F0"/>
    <w:rsid w:val="00D75631"/>
    <w:rsid w:val="00D75669"/>
    <w:rsid w:val="00D75812"/>
    <w:rsid w:val="00D75C09"/>
    <w:rsid w:val="00D75DEF"/>
    <w:rsid w:val="00D768D2"/>
    <w:rsid w:val="00D76FD5"/>
    <w:rsid w:val="00D771FC"/>
    <w:rsid w:val="00D7793D"/>
    <w:rsid w:val="00D7796D"/>
    <w:rsid w:val="00D779E6"/>
    <w:rsid w:val="00D77C2D"/>
    <w:rsid w:val="00D82014"/>
    <w:rsid w:val="00D83122"/>
    <w:rsid w:val="00D836C4"/>
    <w:rsid w:val="00D83F28"/>
    <w:rsid w:val="00D84733"/>
    <w:rsid w:val="00D85304"/>
    <w:rsid w:val="00D85375"/>
    <w:rsid w:val="00D8544B"/>
    <w:rsid w:val="00D85600"/>
    <w:rsid w:val="00D86358"/>
    <w:rsid w:val="00D8678A"/>
    <w:rsid w:val="00D867BC"/>
    <w:rsid w:val="00D87A2E"/>
    <w:rsid w:val="00D87C77"/>
    <w:rsid w:val="00D87CA8"/>
    <w:rsid w:val="00D87D79"/>
    <w:rsid w:val="00D9051C"/>
    <w:rsid w:val="00D907B6"/>
    <w:rsid w:val="00D91101"/>
    <w:rsid w:val="00D91646"/>
    <w:rsid w:val="00D91E03"/>
    <w:rsid w:val="00D92481"/>
    <w:rsid w:val="00D92C01"/>
    <w:rsid w:val="00D92E52"/>
    <w:rsid w:val="00D92ECE"/>
    <w:rsid w:val="00D930DD"/>
    <w:rsid w:val="00D9312C"/>
    <w:rsid w:val="00D9374A"/>
    <w:rsid w:val="00D93C83"/>
    <w:rsid w:val="00D93EAA"/>
    <w:rsid w:val="00D94358"/>
    <w:rsid w:val="00D951D1"/>
    <w:rsid w:val="00D956DE"/>
    <w:rsid w:val="00D95799"/>
    <w:rsid w:val="00D961F2"/>
    <w:rsid w:val="00D96327"/>
    <w:rsid w:val="00D963DA"/>
    <w:rsid w:val="00D96CD1"/>
    <w:rsid w:val="00D979AA"/>
    <w:rsid w:val="00D97A4D"/>
    <w:rsid w:val="00DA088C"/>
    <w:rsid w:val="00DA1201"/>
    <w:rsid w:val="00DA13FA"/>
    <w:rsid w:val="00DA1793"/>
    <w:rsid w:val="00DA22F7"/>
    <w:rsid w:val="00DA2630"/>
    <w:rsid w:val="00DA26B1"/>
    <w:rsid w:val="00DA2A25"/>
    <w:rsid w:val="00DA3384"/>
    <w:rsid w:val="00DA357B"/>
    <w:rsid w:val="00DA366F"/>
    <w:rsid w:val="00DA36F2"/>
    <w:rsid w:val="00DA374F"/>
    <w:rsid w:val="00DA3957"/>
    <w:rsid w:val="00DA4800"/>
    <w:rsid w:val="00DA4933"/>
    <w:rsid w:val="00DA4955"/>
    <w:rsid w:val="00DA503F"/>
    <w:rsid w:val="00DA5AF8"/>
    <w:rsid w:val="00DA5EFC"/>
    <w:rsid w:val="00DA62B9"/>
    <w:rsid w:val="00DA640C"/>
    <w:rsid w:val="00DA6BF4"/>
    <w:rsid w:val="00DA6F49"/>
    <w:rsid w:val="00DA772C"/>
    <w:rsid w:val="00DA7EDB"/>
    <w:rsid w:val="00DB129C"/>
    <w:rsid w:val="00DB1BF6"/>
    <w:rsid w:val="00DB23A0"/>
    <w:rsid w:val="00DB291F"/>
    <w:rsid w:val="00DB2951"/>
    <w:rsid w:val="00DB2AE5"/>
    <w:rsid w:val="00DB2F09"/>
    <w:rsid w:val="00DB2F75"/>
    <w:rsid w:val="00DB34AE"/>
    <w:rsid w:val="00DB3E76"/>
    <w:rsid w:val="00DB3FBB"/>
    <w:rsid w:val="00DB4811"/>
    <w:rsid w:val="00DB5BEF"/>
    <w:rsid w:val="00DB5CC1"/>
    <w:rsid w:val="00DB6204"/>
    <w:rsid w:val="00DB64D6"/>
    <w:rsid w:val="00DB6CAD"/>
    <w:rsid w:val="00DB6D74"/>
    <w:rsid w:val="00DB6EEC"/>
    <w:rsid w:val="00DB70C4"/>
    <w:rsid w:val="00DB74F4"/>
    <w:rsid w:val="00DC0622"/>
    <w:rsid w:val="00DC094D"/>
    <w:rsid w:val="00DC0A75"/>
    <w:rsid w:val="00DC0EC5"/>
    <w:rsid w:val="00DC1E88"/>
    <w:rsid w:val="00DC2227"/>
    <w:rsid w:val="00DC24FF"/>
    <w:rsid w:val="00DC2A3A"/>
    <w:rsid w:val="00DC30C5"/>
    <w:rsid w:val="00DC346F"/>
    <w:rsid w:val="00DC4A2B"/>
    <w:rsid w:val="00DC4A96"/>
    <w:rsid w:val="00DC568A"/>
    <w:rsid w:val="00DC58C8"/>
    <w:rsid w:val="00DC592A"/>
    <w:rsid w:val="00DC60B1"/>
    <w:rsid w:val="00DC659D"/>
    <w:rsid w:val="00DC705D"/>
    <w:rsid w:val="00DC778F"/>
    <w:rsid w:val="00DC77DF"/>
    <w:rsid w:val="00DC7803"/>
    <w:rsid w:val="00DC7D92"/>
    <w:rsid w:val="00DD0B46"/>
    <w:rsid w:val="00DD0B4F"/>
    <w:rsid w:val="00DD130D"/>
    <w:rsid w:val="00DD188F"/>
    <w:rsid w:val="00DD2B2D"/>
    <w:rsid w:val="00DD2D50"/>
    <w:rsid w:val="00DD2DEC"/>
    <w:rsid w:val="00DD2EE0"/>
    <w:rsid w:val="00DD312B"/>
    <w:rsid w:val="00DD31C7"/>
    <w:rsid w:val="00DD340E"/>
    <w:rsid w:val="00DD3F86"/>
    <w:rsid w:val="00DD45A4"/>
    <w:rsid w:val="00DD4D4E"/>
    <w:rsid w:val="00DD5476"/>
    <w:rsid w:val="00DD5946"/>
    <w:rsid w:val="00DD5AAE"/>
    <w:rsid w:val="00DD62D8"/>
    <w:rsid w:val="00DD6406"/>
    <w:rsid w:val="00DD66C3"/>
    <w:rsid w:val="00DD68F1"/>
    <w:rsid w:val="00DD78F1"/>
    <w:rsid w:val="00DD7F44"/>
    <w:rsid w:val="00DE1774"/>
    <w:rsid w:val="00DE232B"/>
    <w:rsid w:val="00DE294A"/>
    <w:rsid w:val="00DE3400"/>
    <w:rsid w:val="00DE34A7"/>
    <w:rsid w:val="00DE3B08"/>
    <w:rsid w:val="00DE4060"/>
    <w:rsid w:val="00DE417A"/>
    <w:rsid w:val="00DE4604"/>
    <w:rsid w:val="00DE4B24"/>
    <w:rsid w:val="00DE513D"/>
    <w:rsid w:val="00DE592C"/>
    <w:rsid w:val="00DE59F2"/>
    <w:rsid w:val="00DE62FB"/>
    <w:rsid w:val="00DE63C8"/>
    <w:rsid w:val="00DE6686"/>
    <w:rsid w:val="00DE6F3D"/>
    <w:rsid w:val="00DE720A"/>
    <w:rsid w:val="00DE728A"/>
    <w:rsid w:val="00DE75E4"/>
    <w:rsid w:val="00DE7861"/>
    <w:rsid w:val="00DE7E01"/>
    <w:rsid w:val="00DF000A"/>
    <w:rsid w:val="00DF07B2"/>
    <w:rsid w:val="00DF07B7"/>
    <w:rsid w:val="00DF08A8"/>
    <w:rsid w:val="00DF0D8B"/>
    <w:rsid w:val="00DF1510"/>
    <w:rsid w:val="00DF16B0"/>
    <w:rsid w:val="00DF1EFC"/>
    <w:rsid w:val="00DF1F40"/>
    <w:rsid w:val="00DF20C9"/>
    <w:rsid w:val="00DF2599"/>
    <w:rsid w:val="00DF2A1A"/>
    <w:rsid w:val="00DF2CB3"/>
    <w:rsid w:val="00DF32EA"/>
    <w:rsid w:val="00DF33C7"/>
    <w:rsid w:val="00DF3510"/>
    <w:rsid w:val="00DF3A0D"/>
    <w:rsid w:val="00DF4F42"/>
    <w:rsid w:val="00DF50DD"/>
    <w:rsid w:val="00DF528A"/>
    <w:rsid w:val="00DF5362"/>
    <w:rsid w:val="00DF56FD"/>
    <w:rsid w:val="00DF58B1"/>
    <w:rsid w:val="00DF59C4"/>
    <w:rsid w:val="00DF5C26"/>
    <w:rsid w:val="00DF65E9"/>
    <w:rsid w:val="00DF6701"/>
    <w:rsid w:val="00DF6897"/>
    <w:rsid w:val="00DF7177"/>
    <w:rsid w:val="00DF72F3"/>
    <w:rsid w:val="00DF7A73"/>
    <w:rsid w:val="00E000A1"/>
    <w:rsid w:val="00E006CE"/>
    <w:rsid w:val="00E01641"/>
    <w:rsid w:val="00E01BDA"/>
    <w:rsid w:val="00E01DD6"/>
    <w:rsid w:val="00E01EC7"/>
    <w:rsid w:val="00E0261D"/>
    <w:rsid w:val="00E02705"/>
    <w:rsid w:val="00E0273C"/>
    <w:rsid w:val="00E02CE9"/>
    <w:rsid w:val="00E02D6E"/>
    <w:rsid w:val="00E0370E"/>
    <w:rsid w:val="00E042B2"/>
    <w:rsid w:val="00E04E00"/>
    <w:rsid w:val="00E051B2"/>
    <w:rsid w:val="00E0557E"/>
    <w:rsid w:val="00E05B1D"/>
    <w:rsid w:val="00E06DB4"/>
    <w:rsid w:val="00E06EA5"/>
    <w:rsid w:val="00E0780A"/>
    <w:rsid w:val="00E100BE"/>
    <w:rsid w:val="00E105FA"/>
    <w:rsid w:val="00E10675"/>
    <w:rsid w:val="00E10A92"/>
    <w:rsid w:val="00E10AC7"/>
    <w:rsid w:val="00E10B75"/>
    <w:rsid w:val="00E10C35"/>
    <w:rsid w:val="00E11384"/>
    <w:rsid w:val="00E1184C"/>
    <w:rsid w:val="00E11852"/>
    <w:rsid w:val="00E11D09"/>
    <w:rsid w:val="00E11FE2"/>
    <w:rsid w:val="00E12500"/>
    <w:rsid w:val="00E12640"/>
    <w:rsid w:val="00E13A6D"/>
    <w:rsid w:val="00E13F1E"/>
    <w:rsid w:val="00E13FF8"/>
    <w:rsid w:val="00E14970"/>
    <w:rsid w:val="00E149F1"/>
    <w:rsid w:val="00E14E26"/>
    <w:rsid w:val="00E152C8"/>
    <w:rsid w:val="00E15838"/>
    <w:rsid w:val="00E15F1B"/>
    <w:rsid w:val="00E161DB"/>
    <w:rsid w:val="00E171F9"/>
    <w:rsid w:val="00E1768B"/>
    <w:rsid w:val="00E20128"/>
    <w:rsid w:val="00E20E0D"/>
    <w:rsid w:val="00E21775"/>
    <w:rsid w:val="00E2200E"/>
    <w:rsid w:val="00E224B5"/>
    <w:rsid w:val="00E22678"/>
    <w:rsid w:val="00E22762"/>
    <w:rsid w:val="00E22BBA"/>
    <w:rsid w:val="00E2376C"/>
    <w:rsid w:val="00E237C5"/>
    <w:rsid w:val="00E23865"/>
    <w:rsid w:val="00E240EC"/>
    <w:rsid w:val="00E2537B"/>
    <w:rsid w:val="00E257A5"/>
    <w:rsid w:val="00E258E5"/>
    <w:rsid w:val="00E25A36"/>
    <w:rsid w:val="00E25B08"/>
    <w:rsid w:val="00E25E6C"/>
    <w:rsid w:val="00E26E20"/>
    <w:rsid w:val="00E26E49"/>
    <w:rsid w:val="00E26ECA"/>
    <w:rsid w:val="00E306A9"/>
    <w:rsid w:val="00E30959"/>
    <w:rsid w:val="00E309B7"/>
    <w:rsid w:val="00E31207"/>
    <w:rsid w:val="00E31BED"/>
    <w:rsid w:val="00E32133"/>
    <w:rsid w:val="00E32982"/>
    <w:rsid w:val="00E32DD5"/>
    <w:rsid w:val="00E32F39"/>
    <w:rsid w:val="00E33230"/>
    <w:rsid w:val="00E33646"/>
    <w:rsid w:val="00E33EA2"/>
    <w:rsid w:val="00E3405D"/>
    <w:rsid w:val="00E34DE2"/>
    <w:rsid w:val="00E34E21"/>
    <w:rsid w:val="00E34EE1"/>
    <w:rsid w:val="00E35058"/>
    <w:rsid w:val="00E35612"/>
    <w:rsid w:val="00E35914"/>
    <w:rsid w:val="00E35B05"/>
    <w:rsid w:val="00E36186"/>
    <w:rsid w:val="00E3659C"/>
    <w:rsid w:val="00E36862"/>
    <w:rsid w:val="00E40104"/>
    <w:rsid w:val="00E417C4"/>
    <w:rsid w:val="00E41976"/>
    <w:rsid w:val="00E41AE7"/>
    <w:rsid w:val="00E41B25"/>
    <w:rsid w:val="00E41BF9"/>
    <w:rsid w:val="00E41DB0"/>
    <w:rsid w:val="00E41EA5"/>
    <w:rsid w:val="00E420BC"/>
    <w:rsid w:val="00E42575"/>
    <w:rsid w:val="00E429D7"/>
    <w:rsid w:val="00E42D29"/>
    <w:rsid w:val="00E435A8"/>
    <w:rsid w:val="00E43D64"/>
    <w:rsid w:val="00E43F53"/>
    <w:rsid w:val="00E44655"/>
    <w:rsid w:val="00E44A17"/>
    <w:rsid w:val="00E44AD5"/>
    <w:rsid w:val="00E44D40"/>
    <w:rsid w:val="00E451A2"/>
    <w:rsid w:val="00E451D3"/>
    <w:rsid w:val="00E456EE"/>
    <w:rsid w:val="00E469BA"/>
    <w:rsid w:val="00E46A3C"/>
    <w:rsid w:val="00E46C4D"/>
    <w:rsid w:val="00E46CC8"/>
    <w:rsid w:val="00E478B2"/>
    <w:rsid w:val="00E503D7"/>
    <w:rsid w:val="00E51C8E"/>
    <w:rsid w:val="00E526C3"/>
    <w:rsid w:val="00E52DBA"/>
    <w:rsid w:val="00E52E57"/>
    <w:rsid w:val="00E52F52"/>
    <w:rsid w:val="00E547A0"/>
    <w:rsid w:val="00E5558E"/>
    <w:rsid w:val="00E55905"/>
    <w:rsid w:val="00E55DCA"/>
    <w:rsid w:val="00E55F2C"/>
    <w:rsid w:val="00E56114"/>
    <w:rsid w:val="00E5616C"/>
    <w:rsid w:val="00E56762"/>
    <w:rsid w:val="00E56803"/>
    <w:rsid w:val="00E57A3C"/>
    <w:rsid w:val="00E60660"/>
    <w:rsid w:val="00E60E74"/>
    <w:rsid w:val="00E60FC8"/>
    <w:rsid w:val="00E6116D"/>
    <w:rsid w:val="00E61250"/>
    <w:rsid w:val="00E61A78"/>
    <w:rsid w:val="00E621EE"/>
    <w:rsid w:val="00E622B5"/>
    <w:rsid w:val="00E62B60"/>
    <w:rsid w:val="00E62DBA"/>
    <w:rsid w:val="00E63081"/>
    <w:rsid w:val="00E6371F"/>
    <w:rsid w:val="00E639F3"/>
    <w:rsid w:val="00E63B07"/>
    <w:rsid w:val="00E641CF"/>
    <w:rsid w:val="00E647B7"/>
    <w:rsid w:val="00E64867"/>
    <w:rsid w:val="00E65135"/>
    <w:rsid w:val="00E6524F"/>
    <w:rsid w:val="00E65947"/>
    <w:rsid w:val="00E65CB6"/>
    <w:rsid w:val="00E66597"/>
    <w:rsid w:val="00E66FF2"/>
    <w:rsid w:val="00E670EE"/>
    <w:rsid w:val="00E67383"/>
    <w:rsid w:val="00E67F7E"/>
    <w:rsid w:val="00E70612"/>
    <w:rsid w:val="00E7134D"/>
    <w:rsid w:val="00E7146A"/>
    <w:rsid w:val="00E716C6"/>
    <w:rsid w:val="00E7267E"/>
    <w:rsid w:val="00E72F3F"/>
    <w:rsid w:val="00E73EA6"/>
    <w:rsid w:val="00E750E6"/>
    <w:rsid w:val="00E75FE2"/>
    <w:rsid w:val="00E76891"/>
    <w:rsid w:val="00E768D8"/>
    <w:rsid w:val="00E76C6D"/>
    <w:rsid w:val="00E76D07"/>
    <w:rsid w:val="00E76E9C"/>
    <w:rsid w:val="00E76F14"/>
    <w:rsid w:val="00E77128"/>
    <w:rsid w:val="00E77209"/>
    <w:rsid w:val="00E774E6"/>
    <w:rsid w:val="00E802BB"/>
    <w:rsid w:val="00E805CB"/>
    <w:rsid w:val="00E80DDC"/>
    <w:rsid w:val="00E812E4"/>
    <w:rsid w:val="00E81777"/>
    <w:rsid w:val="00E81831"/>
    <w:rsid w:val="00E8198F"/>
    <w:rsid w:val="00E81EB4"/>
    <w:rsid w:val="00E82EFE"/>
    <w:rsid w:val="00E8333C"/>
    <w:rsid w:val="00E834A6"/>
    <w:rsid w:val="00E83574"/>
    <w:rsid w:val="00E837BF"/>
    <w:rsid w:val="00E845E6"/>
    <w:rsid w:val="00E845E9"/>
    <w:rsid w:val="00E85321"/>
    <w:rsid w:val="00E8565B"/>
    <w:rsid w:val="00E857A3"/>
    <w:rsid w:val="00E85FEC"/>
    <w:rsid w:val="00E866A0"/>
    <w:rsid w:val="00E869D1"/>
    <w:rsid w:val="00E86F2D"/>
    <w:rsid w:val="00E875FB"/>
    <w:rsid w:val="00E87E62"/>
    <w:rsid w:val="00E903CD"/>
    <w:rsid w:val="00E90430"/>
    <w:rsid w:val="00E90C62"/>
    <w:rsid w:val="00E90F96"/>
    <w:rsid w:val="00E91063"/>
    <w:rsid w:val="00E91116"/>
    <w:rsid w:val="00E9176F"/>
    <w:rsid w:val="00E9214D"/>
    <w:rsid w:val="00E92317"/>
    <w:rsid w:val="00E930A5"/>
    <w:rsid w:val="00E930E0"/>
    <w:rsid w:val="00E93694"/>
    <w:rsid w:val="00E942CA"/>
    <w:rsid w:val="00E94481"/>
    <w:rsid w:val="00E95147"/>
    <w:rsid w:val="00E955DC"/>
    <w:rsid w:val="00E958B4"/>
    <w:rsid w:val="00E95C3C"/>
    <w:rsid w:val="00E960F1"/>
    <w:rsid w:val="00E970F2"/>
    <w:rsid w:val="00E972BA"/>
    <w:rsid w:val="00EA0192"/>
    <w:rsid w:val="00EA01CF"/>
    <w:rsid w:val="00EA05EB"/>
    <w:rsid w:val="00EA0F08"/>
    <w:rsid w:val="00EA1066"/>
    <w:rsid w:val="00EA12D0"/>
    <w:rsid w:val="00EA1DEB"/>
    <w:rsid w:val="00EA2482"/>
    <w:rsid w:val="00EA2D75"/>
    <w:rsid w:val="00EA2F00"/>
    <w:rsid w:val="00EA2F5E"/>
    <w:rsid w:val="00EA350B"/>
    <w:rsid w:val="00EA3A1F"/>
    <w:rsid w:val="00EA415C"/>
    <w:rsid w:val="00EA4290"/>
    <w:rsid w:val="00EA477C"/>
    <w:rsid w:val="00EA4881"/>
    <w:rsid w:val="00EA4AA0"/>
    <w:rsid w:val="00EA4DE1"/>
    <w:rsid w:val="00EA51C2"/>
    <w:rsid w:val="00EA5240"/>
    <w:rsid w:val="00EA570A"/>
    <w:rsid w:val="00EA70F5"/>
    <w:rsid w:val="00EA761A"/>
    <w:rsid w:val="00EB06F4"/>
    <w:rsid w:val="00EB08B3"/>
    <w:rsid w:val="00EB09C4"/>
    <w:rsid w:val="00EB15CC"/>
    <w:rsid w:val="00EB19D1"/>
    <w:rsid w:val="00EB1D5D"/>
    <w:rsid w:val="00EB2E3C"/>
    <w:rsid w:val="00EB3151"/>
    <w:rsid w:val="00EB3AD0"/>
    <w:rsid w:val="00EB40EB"/>
    <w:rsid w:val="00EB41B0"/>
    <w:rsid w:val="00EB4BE6"/>
    <w:rsid w:val="00EB4D51"/>
    <w:rsid w:val="00EB4E4C"/>
    <w:rsid w:val="00EB70B8"/>
    <w:rsid w:val="00EB7A73"/>
    <w:rsid w:val="00EC04D4"/>
    <w:rsid w:val="00EC15EE"/>
    <w:rsid w:val="00EC2038"/>
    <w:rsid w:val="00EC23D4"/>
    <w:rsid w:val="00EC2474"/>
    <w:rsid w:val="00EC298B"/>
    <w:rsid w:val="00EC4026"/>
    <w:rsid w:val="00EC4651"/>
    <w:rsid w:val="00EC505E"/>
    <w:rsid w:val="00EC5129"/>
    <w:rsid w:val="00EC60B4"/>
    <w:rsid w:val="00EC613C"/>
    <w:rsid w:val="00EC6CBF"/>
    <w:rsid w:val="00EC786A"/>
    <w:rsid w:val="00EC7C88"/>
    <w:rsid w:val="00EC7CEF"/>
    <w:rsid w:val="00ED0086"/>
    <w:rsid w:val="00ED0409"/>
    <w:rsid w:val="00ED0414"/>
    <w:rsid w:val="00ED101C"/>
    <w:rsid w:val="00ED18D8"/>
    <w:rsid w:val="00ED1B6F"/>
    <w:rsid w:val="00ED1B71"/>
    <w:rsid w:val="00ED2644"/>
    <w:rsid w:val="00ED367A"/>
    <w:rsid w:val="00ED36F7"/>
    <w:rsid w:val="00ED3A2A"/>
    <w:rsid w:val="00ED422C"/>
    <w:rsid w:val="00ED4738"/>
    <w:rsid w:val="00ED5270"/>
    <w:rsid w:val="00ED562A"/>
    <w:rsid w:val="00ED5C1A"/>
    <w:rsid w:val="00ED5C3C"/>
    <w:rsid w:val="00ED5C9B"/>
    <w:rsid w:val="00ED5D54"/>
    <w:rsid w:val="00ED6536"/>
    <w:rsid w:val="00ED69E3"/>
    <w:rsid w:val="00ED6BFF"/>
    <w:rsid w:val="00ED6C93"/>
    <w:rsid w:val="00ED6EAD"/>
    <w:rsid w:val="00ED7216"/>
    <w:rsid w:val="00ED735B"/>
    <w:rsid w:val="00ED7453"/>
    <w:rsid w:val="00ED75EE"/>
    <w:rsid w:val="00ED781D"/>
    <w:rsid w:val="00ED784D"/>
    <w:rsid w:val="00EE0151"/>
    <w:rsid w:val="00EE0542"/>
    <w:rsid w:val="00EE0757"/>
    <w:rsid w:val="00EE083C"/>
    <w:rsid w:val="00EE1C04"/>
    <w:rsid w:val="00EE1C50"/>
    <w:rsid w:val="00EE1CAF"/>
    <w:rsid w:val="00EE1CC7"/>
    <w:rsid w:val="00EE1E22"/>
    <w:rsid w:val="00EE1EA6"/>
    <w:rsid w:val="00EE2227"/>
    <w:rsid w:val="00EE25A3"/>
    <w:rsid w:val="00EE2835"/>
    <w:rsid w:val="00EE2B39"/>
    <w:rsid w:val="00EE35F6"/>
    <w:rsid w:val="00EE39A5"/>
    <w:rsid w:val="00EE3D3F"/>
    <w:rsid w:val="00EE3ED0"/>
    <w:rsid w:val="00EE412D"/>
    <w:rsid w:val="00EE44A9"/>
    <w:rsid w:val="00EE4668"/>
    <w:rsid w:val="00EE51AA"/>
    <w:rsid w:val="00EE53A7"/>
    <w:rsid w:val="00EE53FC"/>
    <w:rsid w:val="00EE5B44"/>
    <w:rsid w:val="00EE69BD"/>
    <w:rsid w:val="00EE6DF0"/>
    <w:rsid w:val="00EE6F7F"/>
    <w:rsid w:val="00EE7892"/>
    <w:rsid w:val="00EE7A22"/>
    <w:rsid w:val="00EE7CD4"/>
    <w:rsid w:val="00EF0224"/>
    <w:rsid w:val="00EF0638"/>
    <w:rsid w:val="00EF0D56"/>
    <w:rsid w:val="00EF0D66"/>
    <w:rsid w:val="00EF10EF"/>
    <w:rsid w:val="00EF16F7"/>
    <w:rsid w:val="00EF1993"/>
    <w:rsid w:val="00EF19B9"/>
    <w:rsid w:val="00EF2367"/>
    <w:rsid w:val="00EF2847"/>
    <w:rsid w:val="00EF3618"/>
    <w:rsid w:val="00EF3838"/>
    <w:rsid w:val="00EF3C8B"/>
    <w:rsid w:val="00EF40D4"/>
    <w:rsid w:val="00EF4157"/>
    <w:rsid w:val="00EF4553"/>
    <w:rsid w:val="00EF4963"/>
    <w:rsid w:val="00EF4D5A"/>
    <w:rsid w:val="00EF551C"/>
    <w:rsid w:val="00EF55A6"/>
    <w:rsid w:val="00EF5EFE"/>
    <w:rsid w:val="00EF6691"/>
    <w:rsid w:val="00EF6716"/>
    <w:rsid w:val="00EF6AC0"/>
    <w:rsid w:val="00EF6AF0"/>
    <w:rsid w:val="00EF6B20"/>
    <w:rsid w:val="00EF6DFB"/>
    <w:rsid w:val="00EF7789"/>
    <w:rsid w:val="00EF7A3C"/>
    <w:rsid w:val="00EF7E43"/>
    <w:rsid w:val="00EF7F07"/>
    <w:rsid w:val="00F00765"/>
    <w:rsid w:val="00F00857"/>
    <w:rsid w:val="00F0086B"/>
    <w:rsid w:val="00F00DC9"/>
    <w:rsid w:val="00F01596"/>
    <w:rsid w:val="00F019D4"/>
    <w:rsid w:val="00F01BAD"/>
    <w:rsid w:val="00F020E1"/>
    <w:rsid w:val="00F02686"/>
    <w:rsid w:val="00F02A8C"/>
    <w:rsid w:val="00F02BBA"/>
    <w:rsid w:val="00F02E1F"/>
    <w:rsid w:val="00F03B2B"/>
    <w:rsid w:val="00F03CE4"/>
    <w:rsid w:val="00F03E03"/>
    <w:rsid w:val="00F03F19"/>
    <w:rsid w:val="00F04866"/>
    <w:rsid w:val="00F0487B"/>
    <w:rsid w:val="00F0490A"/>
    <w:rsid w:val="00F04A00"/>
    <w:rsid w:val="00F051EB"/>
    <w:rsid w:val="00F05459"/>
    <w:rsid w:val="00F05A7D"/>
    <w:rsid w:val="00F05FF1"/>
    <w:rsid w:val="00F06051"/>
    <w:rsid w:val="00F06239"/>
    <w:rsid w:val="00F0686A"/>
    <w:rsid w:val="00F06D14"/>
    <w:rsid w:val="00F06D84"/>
    <w:rsid w:val="00F074BA"/>
    <w:rsid w:val="00F075E4"/>
    <w:rsid w:val="00F076D9"/>
    <w:rsid w:val="00F07C26"/>
    <w:rsid w:val="00F10228"/>
    <w:rsid w:val="00F102DD"/>
    <w:rsid w:val="00F10534"/>
    <w:rsid w:val="00F10996"/>
    <w:rsid w:val="00F10AAF"/>
    <w:rsid w:val="00F10F2B"/>
    <w:rsid w:val="00F121EB"/>
    <w:rsid w:val="00F122D3"/>
    <w:rsid w:val="00F126D8"/>
    <w:rsid w:val="00F13351"/>
    <w:rsid w:val="00F13656"/>
    <w:rsid w:val="00F13E12"/>
    <w:rsid w:val="00F13FFF"/>
    <w:rsid w:val="00F1472A"/>
    <w:rsid w:val="00F14CCE"/>
    <w:rsid w:val="00F14DCE"/>
    <w:rsid w:val="00F15131"/>
    <w:rsid w:val="00F15477"/>
    <w:rsid w:val="00F159EA"/>
    <w:rsid w:val="00F1626F"/>
    <w:rsid w:val="00F162A0"/>
    <w:rsid w:val="00F16B00"/>
    <w:rsid w:val="00F1726D"/>
    <w:rsid w:val="00F175FE"/>
    <w:rsid w:val="00F20444"/>
    <w:rsid w:val="00F2054F"/>
    <w:rsid w:val="00F20604"/>
    <w:rsid w:val="00F20E2E"/>
    <w:rsid w:val="00F219C1"/>
    <w:rsid w:val="00F21D1C"/>
    <w:rsid w:val="00F223A7"/>
    <w:rsid w:val="00F2286B"/>
    <w:rsid w:val="00F22874"/>
    <w:rsid w:val="00F228E0"/>
    <w:rsid w:val="00F22EC1"/>
    <w:rsid w:val="00F2348A"/>
    <w:rsid w:val="00F23EDA"/>
    <w:rsid w:val="00F23F0C"/>
    <w:rsid w:val="00F24020"/>
    <w:rsid w:val="00F24221"/>
    <w:rsid w:val="00F24B50"/>
    <w:rsid w:val="00F24DE4"/>
    <w:rsid w:val="00F252B7"/>
    <w:rsid w:val="00F252F8"/>
    <w:rsid w:val="00F2556B"/>
    <w:rsid w:val="00F266C0"/>
    <w:rsid w:val="00F267B0"/>
    <w:rsid w:val="00F268D2"/>
    <w:rsid w:val="00F272C6"/>
    <w:rsid w:val="00F272E7"/>
    <w:rsid w:val="00F273AD"/>
    <w:rsid w:val="00F277C2"/>
    <w:rsid w:val="00F30092"/>
    <w:rsid w:val="00F301A5"/>
    <w:rsid w:val="00F3024C"/>
    <w:rsid w:val="00F3073F"/>
    <w:rsid w:val="00F30C1E"/>
    <w:rsid w:val="00F30C32"/>
    <w:rsid w:val="00F32B16"/>
    <w:rsid w:val="00F34369"/>
    <w:rsid w:val="00F3461C"/>
    <w:rsid w:val="00F34AB4"/>
    <w:rsid w:val="00F34B7D"/>
    <w:rsid w:val="00F351D8"/>
    <w:rsid w:val="00F353B0"/>
    <w:rsid w:val="00F35431"/>
    <w:rsid w:val="00F3580C"/>
    <w:rsid w:val="00F35C47"/>
    <w:rsid w:val="00F35D64"/>
    <w:rsid w:val="00F35D92"/>
    <w:rsid w:val="00F35D93"/>
    <w:rsid w:val="00F35F4F"/>
    <w:rsid w:val="00F36547"/>
    <w:rsid w:val="00F36BFD"/>
    <w:rsid w:val="00F36C9F"/>
    <w:rsid w:val="00F40607"/>
    <w:rsid w:val="00F41694"/>
    <w:rsid w:val="00F41912"/>
    <w:rsid w:val="00F41E16"/>
    <w:rsid w:val="00F42044"/>
    <w:rsid w:val="00F42309"/>
    <w:rsid w:val="00F426E3"/>
    <w:rsid w:val="00F428B4"/>
    <w:rsid w:val="00F42CC1"/>
    <w:rsid w:val="00F431BB"/>
    <w:rsid w:val="00F437C0"/>
    <w:rsid w:val="00F43B5E"/>
    <w:rsid w:val="00F44B49"/>
    <w:rsid w:val="00F44E89"/>
    <w:rsid w:val="00F45283"/>
    <w:rsid w:val="00F45952"/>
    <w:rsid w:val="00F45CEB"/>
    <w:rsid w:val="00F45FEF"/>
    <w:rsid w:val="00F46526"/>
    <w:rsid w:val="00F46719"/>
    <w:rsid w:val="00F5003A"/>
    <w:rsid w:val="00F5060F"/>
    <w:rsid w:val="00F50734"/>
    <w:rsid w:val="00F50BAF"/>
    <w:rsid w:val="00F50BD2"/>
    <w:rsid w:val="00F50C96"/>
    <w:rsid w:val="00F51088"/>
    <w:rsid w:val="00F51791"/>
    <w:rsid w:val="00F51913"/>
    <w:rsid w:val="00F51CD8"/>
    <w:rsid w:val="00F51E39"/>
    <w:rsid w:val="00F52357"/>
    <w:rsid w:val="00F52B8E"/>
    <w:rsid w:val="00F532E2"/>
    <w:rsid w:val="00F53758"/>
    <w:rsid w:val="00F538C2"/>
    <w:rsid w:val="00F53B04"/>
    <w:rsid w:val="00F54063"/>
    <w:rsid w:val="00F5420A"/>
    <w:rsid w:val="00F54659"/>
    <w:rsid w:val="00F551E6"/>
    <w:rsid w:val="00F55849"/>
    <w:rsid w:val="00F56251"/>
    <w:rsid w:val="00F56382"/>
    <w:rsid w:val="00F563D8"/>
    <w:rsid w:val="00F5645F"/>
    <w:rsid w:val="00F56827"/>
    <w:rsid w:val="00F568F1"/>
    <w:rsid w:val="00F56A61"/>
    <w:rsid w:val="00F56BF1"/>
    <w:rsid w:val="00F578E8"/>
    <w:rsid w:val="00F57D8F"/>
    <w:rsid w:val="00F57FBA"/>
    <w:rsid w:val="00F60078"/>
    <w:rsid w:val="00F602D1"/>
    <w:rsid w:val="00F60318"/>
    <w:rsid w:val="00F6031E"/>
    <w:rsid w:val="00F60352"/>
    <w:rsid w:val="00F61525"/>
    <w:rsid w:val="00F62275"/>
    <w:rsid w:val="00F6296B"/>
    <w:rsid w:val="00F62EB0"/>
    <w:rsid w:val="00F630A3"/>
    <w:rsid w:val="00F63567"/>
    <w:rsid w:val="00F6358A"/>
    <w:rsid w:val="00F636A4"/>
    <w:rsid w:val="00F63A48"/>
    <w:rsid w:val="00F64139"/>
    <w:rsid w:val="00F64204"/>
    <w:rsid w:val="00F648BE"/>
    <w:rsid w:val="00F64CDF"/>
    <w:rsid w:val="00F64F13"/>
    <w:rsid w:val="00F657BF"/>
    <w:rsid w:val="00F657DF"/>
    <w:rsid w:val="00F6585C"/>
    <w:rsid w:val="00F664F5"/>
    <w:rsid w:val="00F66B95"/>
    <w:rsid w:val="00F66D21"/>
    <w:rsid w:val="00F66E1F"/>
    <w:rsid w:val="00F66F88"/>
    <w:rsid w:val="00F66F89"/>
    <w:rsid w:val="00F67021"/>
    <w:rsid w:val="00F678BB"/>
    <w:rsid w:val="00F67B04"/>
    <w:rsid w:val="00F67C47"/>
    <w:rsid w:val="00F705B5"/>
    <w:rsid w:val="00F71FDC"/>
    <w:rsid w:val="00F7204B"/>
    <w:rsid w:val="00F7237C"/>
    <w:rsid w:val="00F74910"/>
    <w:rsid w:val="00F7529A"/>
    <w:rsid w:val="00F7567C"/>
    <w:rsid w:val="00F75FD0"/>
    <w:rsid w:val="00F7678D"/>
    <w:rsid w:val="00F76D48"/>
    <w:rsid w:val="00F770AF"/>
    <w:rsid w:val="00F77398"/>
    <w:rsid w:val="00F77478"/>
    <w:rsid w:val="00F775D4"/>
    <w:rsid w:val="00F809B6"/>
    <w:rsid w:val="00F80A5A"/>
    <w:rsid w:val="00F81BCF"/>
    <w:rsid w:val="00F81C2C"/>
    <w:rsid w:val="00F8300E"/>
    <w:rsid w:val="00F832A2"/>
    <w:rsid w:val="00F83B79"/>
    <w:rsid w:val="00F84DF0"/>
    <w:rsid w:val="00F84E7F"/>
    <w:rsid w:val="00F85342"/>
    <w:rsid w:val="00F863D0"/>
    <w:rsid w:val="00F86767"/>
    <w:rsid w:val="00F86E28"/>
    <w:rsid w:val="00F8764D"/>
    <w:rsid w:val="00F87E0E"/>
    <w:rsid w:val="00F90334"/>
    <w:rsid w:val="00F90849"/>
    <w:rsid w:val="00F90C44"/>
    <w:rsid w:val="00F90D04"/>
    <w:rsid w:val="00F90FD9"/>
    <w:rsid w:val="00F912FD"/>
    <w:rsid w:val="00F9136A"/>
    <w:rsid w:val="00F9145E"/>
    <w:rsid w:val="00F92659"/>
    <w:rsid w:val="00F93735"/>
    <w:rsid w:val="00F93D67"/>
    <w:rsid w:val="00F94399"/>
    <w:rsid w:val="00F9568B"/>
    <w:rsid w:val="00F95DD4"/>
    <w:rsid w:val="00F966C5"/>
    <w:rsid w:val="00F968F8"/>
    <w:rsid w:val="00F96ECB"/>
    <w:rsid w:val="00F9715C"/>
    <w:rsid w:val="00F976C1"/>
    <w:rsid w:val="00F976F3"/>
    <w:rsid w:val="00F9773D"/>
    <w:rsid w:val="00F97F26"/>
    <w:rsid w:val="00FA0390"/>
    <w:rsid w:val="00FA07EE"/>
    <w:rsid w:val="00FA0E8E"/>
    <w:rsid w:val="00FA0FE9"/>
    <w:rsid w:val="00FA1036"/>
    <w:rsid w:val="00FA1544"/>
    <w:rsid w:val="00FA1761"/>
    <w:rsid w:val="00FA1788"/>
    <w:rsid w:val="00FA1A92"/>
    <w:rsid w:val="00FA1DE0"/>
    <w:rsid w:val="00FA2B96"/>
    <w:rsid w:val="00FA31B0"/>
    <w:rsid w:val="00FA36F7"/>
    <w:rsid w:val="00FA379E"/>
    <w:rsid w:val="00FA3870"/>
    <w:rsid w:val="00FA3BA0"/>
    <w:rsid w:val="00FA43D4"/>
    <w:rsid w:val="00FA4F9F"/>
    <w:rsid w:val="00FA5524"/>
    <w:rsid w:val="00FA5E44"/>
    <w:rsid w:val="00FA5ECC"/>
    <w:rsid w:val="00FA64C4"/>
    <w:rsid w:val="00FA6507"/>
    <w:rsid w:val="00FA727E"/>
    <w:rsid w:val="00FA7407"/>
    <w:rsid w:val="00FB0198"/>
    <w:rsid w:val="00FB0B15"/>
    <w:rsid w:val="00FB14A7"/>
    <w:rsid w:val="00FB18B5"/>
    <w:rsid w:val="00FB293C"/>
    <w:rsid w:val="00FB2A76"/>
    <w:rsid w:val="00FB32DE"/>
    <w:rsid w:val="00FB3BE6"/>
    <w:rsid w:val="00FB3FF3"/>
    <w:rsid w:val="00FB436B"/>
    <w:rsid w:val="00FB4D85"/>
    <w:rsid w:val="00FB4EA3"/>
    <w:rsid w:val="00FB598A"/>
    <w:rsid w:val="00FB5AEB"/>
    <w:rsid w:val="00FB5C33"/>
    <w:rsid w:val="00FB657F"/>
    <w:rsid w:val="00FB6587"/>
    <w:rsid w:val="00FB67B1"/>
    <w:rsid w:val="00FB6BDA"/>
    <w:rsid w:val="00FB713C"/>
    <w:rsid w:val="00FB7322"/>
    <w:rsid w:val="00FB73F5"/>
    <w:rsid w:val="00FB750D"/>
    <w:rsid w:val="00FB779B"/>
    <w:rsid w:val="00FB7ABE"/>
    <w:rsid w:val="00FB7CDB"/>
    <w:rsid w:val="00FC046C"/>
    <w:rsid w:val="00FC0909"/>
    <w:rsid w:val="00FC0E51"/>
    <w:rsid w:val="00FC2A5F"/>
    <w:rsid w:val="00FC31DE"/>
    <w:rsid w:val="00FC31E7"/>
    <w:rsid w:val="00FC3366"/>
    <w:rsid w:val="00FC3B79"/>
    <w:rsid w:val="00FC54DB"/>
    <w:rsid w:val="00FC58B0"/>
    <w:rsid w:val="00FC6107"/>
    <w:rsid w:val="00FC631E"/>
    <w:rsid w:val="00FC644A"/>
    <w:rsid w:val="00FC6797"/>
    <w:rsid w:val="00FC6962"/>
    <w:rsid w:val="00FC6BD8"/>
    <w:rsid w:val="00FC70DB"/>
    <w:rsid w:val="00FC7168"/>
    <w:rsid w:val="00FC7349"/>
    <w:rsid w:val="00FC7350"/>
    <w:rsid w:val="00FC7935"/>
    <w:rsid w:val="00FD002B"/>
    <w:rsid w:val="00FD01DE"/>
    <w:rsid w:val="00FD02AB"/>
    <w:rsid w:val="00FD052E"/>
    <w:rsid w:val="00FD0702"/>
    <w:rsid w:val="00FD0EAA"/>
    <w:rsid w:val="00FD101D"/>
    <w:rsid w:val="00FD13CF"/>
    <w:rsid w:val="00FD239F"/>
    <w:rsid w:val="00FD3513"/>
    <w:rsid w:val="00FD3C35"/>
    <w:rsid w:val="00FD3F9B"/>
    <w:rsid w:val="00FD43DA"/>
    <w:rsid w:val="00FD4561"/>
    <w:rsid w:val="00FD48D0"/>
    <w:rsid w:val="00FD4E42"/>
    <w:rsid w:val="00FD54C2"/>
    <w:rsid w:val="00FD54E8"/>
    <w:rsid w:val="00FD5C2B"/>
    <w:rsid w:val="00FD5E37"/>
    <w:rsid w:val="00FD6475"/>
    <w:rsid w:val="00FD6648"/>
    <w:rsid w:val="00FD6BF0"/>
    <w:rsid w:val="00FD6C55"/>
    <w:rsid w:val="00FD6C74"/>
    <w:rsid w:val="00FD6F39"/>
    <w:rsid w:val="00FD73C7"/>
    <w:rsid w:val="00FD7DDB"/>
    <w:rsid w:val="00FE0250"/>
    <w:rsid w:val="00FE0EDC"/>
    <w:rsid w:val="00FE1DBA"/>
    <w:rsid w:val="00FE20BD"/>
    <w:rsid w:val="00FE279F"/>
    <w:rsid w:val="00FE2873"/>
    <w:rsid w:val="00FE28D2"/>
    <w:rsid w:val="00FE2DA2"/>
    <w:rsid w:val="00FE3C69"/>
    <w:rsid w:val="00FE3DE7"/>
    <w:rsid w:val="00FE3F09"/>
    <w:rsid w:val="00FE46C7"/>
    <w:rsid w:val="00FE4812"/>
    <w:rsid w:val="00FE48F4"/>
    <w:rsid w:val="00FE4CAE"/>
    <w:rsid w:val="00FE4CE3"/>
    <w:rsid w:val="00FE4E4C"/>
    <w:rsid w:val="00FE5722"/>
    <w:rsid w:val="00FE632A"/>
    <w:rsid w:val="00FE66DF"/>
    <w:rsid w:val="00FE7703"/>
    <w:rsid w:val="00FE771D"/>
    <w:rsid w:val="00FF00F2"/>
    <w:rsid w:val="00FF0BE6"/>
    <w:rsid w:val="00FF0C4E"/>
    <w:rsid w:val="00FF0F1A"/>
    <w:rsid w:val="00FF13C2"/>
    <w:rsid w:val="00FF15F3"/>
    <w:rsid w:val="00FF19BA"/>
    <w:rsid w:val="00FF2232"/>
    <w:rsid w:val="00FF33BE"/>
    <w:rsid w:val="00FF38C0"/>
    <w:rsid w:val="00FF3906"/>
    <w:rsid w:val="00FF394E"/>
    <w:rsid w:val="00FF3BE2"/>
    <w:rsid w:val="00FF4252"/>
    <w:rsid w:val="00FF47C3"/>
    <w:rsid w:val="00FF4916"/>
    <w:rsid w:val="00FF4B4F"/>
    <w:rsid w:val="00FF4D67"/>
    <w:rsid w:val="00FF4F62"/>
    <w:rsid w:val="00FF4FEC"/>
    <w:rsid w:val="00FF5904"/>
    <w:rsid w:val="00FF5CB8"/>
    <w:rsid w:val="00FF626A"/>
    <w:rsid w:val="00FF6286"/>
    <w:rsid w:val="00FF65F7"/>
    <w:rsid w:val="00FF7982"/>
    <w:rsid w:val="00FF7AB2"/>
    <w:rsid w:val="1D79A973"/>
    <w:rsid w:val="70A6B6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6B69E"/>
  <w15:chartTrackingRefBased/>
  <w15:docId w15:val="{F0408436-6E27-4124-8B0F-028684B55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90A"/>
    <w:pPr>
      <w:widowControl w:val="0"/>
      <w:jc w:val="both"/>
    </w:pPr>
  </w:style>
  <w:style w:type="paragraph" w:styleId="Heading1">
    <w:name w:val="heading 1"/>
    <w:basedOn w:val="Normal"/>
    <w:next w:val="Normal"/>
    <w:link w:val="Heading1Char"/>
    <w:uiPriority w:val="9"/>
    <w:qFormat/>
    <w:rsid w:val="002A25C8"/>
    <w:pPr>
      <w:keepNext/>
      <w:keepLines/>
      <w:numPr>
        <w:numId w:val="188"/>
      </w:numPr>
      <w:spacing w:before="340" w:after="120" w:line="312" w:lineRule="auto"/>
      <w:outlineLvl w:val="0"/>
    </w:pPr>
    <w:rPr>
      <w:b/>
      <w:bCs/>
      <w:kern w:val="44"/>
      <w:sz w:val="36"/>
      <w:szCs w:val="36"/>
    </w:rPr>
  </w:style>
  <w:style w:type="paragraph" w:styleId="Heading2">
    <w:name w:val="heading 2"/>
    <w:basedOn w:val="Normal"/>
    <w:next w:val="Normal"/>
    <w:link w:val="Heading2Char"/>
    <w:uiPriority w:val="9"/>
    <w:unhideWhenUsed/>
    <w:qFormat/>
    <w:rsid w:val="002A25C8"/>
    <w:pPr>
      <w:keepNext/>
      <w:keepLines/>
      <w:numPr>
        <w:ilvl w:val="1"/>
        <w:numId w:val="188"/>
      </w:numPr>
      <w:spacing w:before="240" w:line="312"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2A25C8"/>
    <w:pPr>
      <w:keepNext/>
      <w:keepLines/>
      <w:numPr>
        <w:ilvl w:val="2"/>
        <w:numId w:val="188"/>
      </w:numPr>
      <w:spacing w:before="260" w:after="120" w:line="312" w:lineRule="auto"/>
      <w:outlineLvl w:val="2"/>
    </w:pPr>
    <w:rPr>
      <w:rFonts w:ascii="Arial" w:hAnsi="Arial" w:cs="Arial"/>
      <w:b/>
      <w:bCs/>
      <w:sz w:val="24"/>
      <w:szCs w:val="24"/>
    </w:rPr>
  </w:style>
  <w:style w:type="paragraph" w:styleId="Heading4">
    <w:name w:val="heading 4"/>
    <w:basedOn w:val="Normal"/>
    <w:next w:val="Normal"/>
    <w:link w:val="Heading4Char"/>
    <w:unhideWhenUsed/>
    <w:qFormat/>
    <w:rsid w:val="00C630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7076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25C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A25C8"/>
    <w:rPr>
      <w:sz w:val="18"/>
      <w:szCs w:val="18"/>
    </w:rPr>
  </w:style>
  <w:style w:type="paragraph" w:styleId="Footer">
    <w:name w:val="footer"/>
    <w:basedOn w:val="Normal"/>
    <w:link w:val="FooterChar"/>
    <w:uiPriority w:val="99"/>
    <w:unhideWhenUsed/>
    <w:rsid w:val="002A25C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A25C8"/>
    <w:rPr>
      <w:sz w:val="18"/>
      <w:szCs w:val="18"/>
    </w:rPr>
  </w:style>
  <w:style w:type="character" w:customStyle="1" w:styleId="Heading1Char">
    <w:name w:val="Heading 1 Char"/>
    <w:basedOn w:val="DefaultParagraphFont"/>
    <w:link w:val="Heading1"/>
    <w:uiPriority w:val="9"/>
    <w:rsid w:val="002A25C8"/>
    <w:rPr>
      <w:b/>
      <w:bCs/>
      <w:kern w:val="44"/>
      <w:sz w:val="36"/>
      <w:szCs w:val="36"/>
    </w:rPr>
  </w:style>
  <w:style w:type="character" w:customStyle="1" w:styleId="Heading2Char">
    <w:name w:val="Heading 2 Char"/>
    <w:basedOn w:val="DefaultParagraphFont"/>
    <w:link w:val="Heading2"/>
    <w:uiPriority w:val="9"/>
    <w:rsid w:val="002A25C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2A25C8"/>
    <w:rPr>
      <w:rFonts w:ascii="Arial" w:hAnsi="Arial" w:cs="Arial"/>
      <w:b/>
      <w:bCs/>
      <w:sz w:val="24"/>
      <w:szCs w:val="24"/>
    </w:rPr>
  </w:style>
  <w:style w:type="paragraph" w:styleId="ListParagraph">
    <w:name w:val="List Paragraph"/>
    <w:basedOn w:val="Normal"/>
    <w:uiPriority w:val="34"/>
    <w:qFormat/>
    <w:rsid w:val="002A25C8"/>
    <w:pPr>
      <w:widowControl/>
      <w:spacing w:after="180" w:line="288" w:lineRule="auto"/>
      <w:jc w:val="left"/>
    </w:pPr>
    <w:rPr>
      <w:rFonts w:eastAsia="宋体" w:cs="宋体"/>
      <w:kern w:val="0"/>
      <w:szCs w:val="24"/>
    </w:rPr>
  </w:style>
  <w:style w:type="table" w:styleId="TableGrid">
    <w:name w:val="Table Grid"/>
    <w:basedOn w:val="TableNormal"/>
    <w:uiPriority w:val="39"/>
    <w:rsid w:val="002A25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A25C8"/>
    <w:rPr>
      <w:rFonts w:ascii="Arial" w:hAnsi="Arial" w:cs="Arial"/>
      <w:sz w:val="22"/>
    </w:rPr>
  </w:style>
  <w:style w:type="paragraph" w:styleId="NoSpacing">
    <w:name w:val="No Spacing"/>
    <w:aliases w:val="No number"/>
    <w:basedOn w:val="ListParagraph"/>
    <w:uiPriority w:val="1"/>
    <w:qFormat/>
    <w:rsid w:val="000C6CCE"/>
    <w:pPr>
      <w:ind w:left="360"/>
    </w:pPr>
  </w:style>
  <w:style w:type="table" w:styleId="GridTable4-Accent5">
    <w:name w:val="Grid Table 4 Accent 5"/>
    <w:basedOn w:val="TableNormal"/>
    <w:uiPriority w:val="49"/>
    <w:rsid w:val="006A63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3246FF"/>
    <w:pPr>
      <w:widowControl/>
      <w:spacing w:before="100" w:beforeAutospacing="1" w:after="100" w:afterAutospacing="1"/>
      <w:jc w:val="left"/>
    </w:pPr>
    <w:rPr>
      <w:rFonts w:ascii="宋体" w:eastAsia="宋体" w:hAnsi="宋体" w:cs="宋体"/>
      <w:kern w:val="0"/>
      <w:sz w:val="24"/>
      <w:szCs w:val="24"/>
    </w:rPr>
  </w:style>
  <w:style w:type="character" w:customStyle="1" w:styleId="inline-highlight">
    <w:name w:val="inline-highlight"/>
    <w:basedOn w:val="DefaultParagraphFont"/>
    <w:rsid w:val="003246FF"/>
  </w:style>
  <w:style w:type="paragraph" w:styleId="Revision">
    <w:name w:val="Revision"/>
    <w:hidden/>
    <w:uiPriority w:val="99"/>
    <w:semiHidden/>
    <w:rsid w:val="006E138C"/>
  </w:style>
  <w:style w:type="character" w:styleId="Hyperlink">
    <w:name w:val="Hyperlink"/>
    <w:basedOn w:val="DefaultParagraphFont"/>
    <w:uiPriority w:val="99"/>
    <w:unhideWhenUsed/>
    <w:rsid w:val="00DE592C"/>
    <w:rPr>
      <w:color w:val="0000FF"/>
      <w:u w:val="single"/>
    </w:rPr>
  </w:style>
  <w:style w:type="character" w:customStyle="1" w:styleId="Heading4Char">
    <w:name w:val="Heading 4 Char"/>
    <w:basedOn w:val="DefaultParagraphFont"/>
    <w:link w:val="Heading4"/>
    <w:rsid w:val="00C63060"/>
    <w:rPr>
      <w:rFonts w:asciiTheme="majorHAnsi" w:eastAsiaTheme="majorEastAsia" w:hAnsiTheme="majorHAnsi" w:cstheme="majorBidi"/>
      <w:b/>
      <w:bCs/>
      <w:sz w:val="28"/>
      <w:szCs w:val="28"/>
    </w:rPr>
  </w:style>
  <w:style w:type="paragraph" w:styleId="BalloonText">
    <w:name w:val="Balloon Text"/>
    <w:basedOn w:val="Normal"/>
    <w:link w:val="BalloonTextChar"/>
    <w:uiPriority w:val="99"/>
    <w:unhideWhenUsed/>
    <w:rsid w:val="00C63060"/>
    <w:pPr>
      <w:widowControl/>
      <w:spacing w:line="312" w:lineRule="auto"/>
      <w:jc w:val="left"/>
    </w:pPr>
    <w:rPr>
      <w:rFonts w:ascii="宋体" w:eastAsia="宋体" w:hAnsi="宋体" w:cs="宋体"/>
      <w:kern w:val="0"/>
      <w:sz w:val="18"/>
      <w:szCs w:val="18"/>
    </w:rPr>
  </w:style>
  <w:style w:type="character" w:customStyle="1" w:styleId="BalloonTextChar">
    <w:name w:val="Balloon Text Char"/>
    <w:basedOn w:val="DefaultParagraphFont"/>
    <w:link w:val="BalloonText"/>
    <w:uiPriority w:val="99"/>
    <w:rsid w:val="00C63060"/>
    <w:rPr>
      <w:rFonts w:ascii="宋体" w:eastAsia="宋体" w:hAnsi="宋体" w:cs="宋体"/>
      <w:kern w:val="0"/>
      <w:sz w:val="18"/>
      <w:szCs w:val="18"/>
    </w:rPr>
  </w:style>
  <w:style w:type="character" w:styleId="UnresolvedMention">
    <w:name w:val="Unresolved Mention"/>
    <w:basedOn w:val="DefaultParagraphFont"/>
    <w:uiPriority w:val="99"/>
    <w:semiHidden/>
    <w:unhideWhenUsed/>
    <w:rsid w:val="00C63060"/>
    <w:rPr>
      <w:color w:val="605E5C"/>
      <w:shd w:val="clear" w:color="auto" w:fill="E1DFDD"/>
    </w:rPr>
  </w:style>
  <w:style w:type="character" w:styleId="Emphasis">
    <w:name w:val="Emphasis"/>
    <w:basedOn w:val="DefaultParagraphFont"/>
    <w:uiPriority w:val="20"/>
    <w:qFormat/>
    <w:rsid w:val="00C63060"/>
    <w:rPr>
      <w:i/>
      <w:iCs/>
    </w:rPr>
  </w:style>
  <w:style w:type="character" w:customStyle="1" w:styleId="str">
    <w:name w:val="str"/>
    <w:basedOn w:val="DefaultParagraphFont"/>
    <w:rsid w:val="0048744A"/>
  </w:style>
  <w:style w:type="paragraph" w:customStyle="1" w:styleId="Normal1">
    <w:name w:val="Normal1"/>
    <w:rsid w:val="00530EE3"/>
    <w:pPr>
      <w:jc w:val="both"/>
    </w:pPr>
    <w:rPr>
      <w:rFonts w:ascii="Times New Roman" w:eastAsia="宋体" w:hAnsi="Times New Roman" w:cs="Times New Roman"/>
      <w:szCs w:val="21"/>
    </w:rPr>
  </w:style>
  <w:style w:type="paragraph" w:customStyle="1" w:styleId="ListParagraph1">
    <w:name w:val="List Paragraph1"/>
    <w:basedOn w:val="Normal"/>
    <w:rsid w:val="00BA199B"/>
    <w:pPr>
      <w:widowControl/>
      <w:spacing w:before="100" w:beforeAutospacing="1" w:after="180" w:line="288" w:lineRule="auto"/>
      <w:ind w:left="360" w:hanging="360"/>
      <w:jc w:val="left"/>
    </w:pPr>
    <w:rPr>
      <w:rFonts w:ascii="等线" w:eastAsia="宋体" w:hAnsi="等线" w:cs="宋体"/>
      <w:kern w:val="0"/>
      <w:szCs w:val="21"/>
    </w:rPr>
  </w:style>
  <w:style w:type="character" w:styleId="CommentReference">
    <w:name w:val="annotation reference"/>
    <w:basedOn w:val="DefaultParagraphFont"/>
    <w:uiPriority w:val="99"/>
    <w:semiHidden/>
    <w:unhideWhenUsed/>
    <w:rsid w:val="00A71CFD"/>
    <w:rPr>
      <w:sz w:val="21"/>
      <w:szCs w:val="21"/>
    </w:rPr>
  </w:style>
  <w:style w:type="paragraph" w:styleId="CommentText">
    <w:name w:val="annotation text"/>
    <w:basedOn w:val="Normal"/>
    <w:link w:val="CommentTextChar"/>
    <w:uiPriority w:val="99"/>
    <w:unhideWhenUsed/>
    <w:rsid w:val="00A71CFD"/>
    <w:pPr>
      <w:spacing w:after="120" w:line="312" w:lineRule="auto"/>
      <w:jc w:val="left"/>
    </w:pPr>
  </w:style>
  <w:style w:type="character" w:customStyle="1" w:styleId="CommentTextChar">
    <w:name w:val="Comment Text Char"/>
    <w:basedOn w:val="DefaultParagraphFont"/>
    <w:link w:val="CommentText"/>
    <w:uiPriority w:val="99"/>
    <w:rsid w:val="00A71CFD"/>
  </w:style>
  <w:style w:type="character" w:customStyle="1" w:styleId="Heading5Char">
    <w:name w:val="Heading 5 Char"/>
    <w:basedOn w:val="DefaultParagraphFont"/>
    <w:link w:val="Heading5"/>
    <w:uiPriority w:val="9"/>
    <w:semiHidden/>
    <w:rsid w:val="00470765"/>
    <w:rPr>
      <w:b/>
      <w:bCs/>
      <w:sz w:val="28"/>
      <w:szCs w:val="28"/>
    </w:rPr>
  </w:style>
  <w:style w:type="paragraph" w:styleId="CommentSubject">
    <w:name w:val="annotation subject"/>
    <w:basedOn w:val="CommentText"/>
    <w:next w:val="CommentText"/>
    <w:link w:val="CommentSubjectChar"/>
    <w:uiPriority w:val="99"/>
    <w:semiHidden/>
    <w:unhideWhenUsed/>
    <w:rsid w:val="00470765"/>
    <w:rPr>
      <w:b/>
      <w:bCs/>
    </w:rPr>
  </w:style>
  <w:style w:type="character" w:customStyle="1" w:styleId="CommentSubjectChar">
    <w:name w:val="Comment Subject Char"/>
    <w:basedOn w:val="CommentTextChar"/>
    <w:link w:val="CommentSubject"/>
    <w:uiPriority w:val="99"/>
    <w:semiHidden/>
    <w:rsid w:val="00470765"/>
    <w:rPr>
      <w:b/>
      <w:bCs/>
    </w:rPr>
  </w:style>
  <w:style w:type="paragraph" w:styleId="HTMLPreformatted">
    <w:name w:val="HTML Preformatted"/>
    <w:basedOn w:val="Normal"/>
    <w:link w:val="HTMLPreformattedChar"/>
    <w:uiPriority w:val="99"/>
    <w:semiHidden/>
    <w:unhideWhenUsed/>
    <w:rsid w:val="00470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470765"/>
    <w:rPr>
      <w:rFonts w:ascii="宋体" w:eastAsia="宋体" w:hAnsi="宋体" w:cs="宋体"/>
      <w:kern w:val="0"/>
      <w:sz w:val="24"/>
      <w:szCs w:val="24"/>
    </w:rPr>
  </w:style>
  <w:style w:type="character" w:customStyle="1" w:styleId="pun">
    <w:name w:val="pun"/>
    <w:basedOn w:val="DefaultParagraphFont"/>
    <w:rsid w:val="00470765"/>
  </w:style>
  <w:style w:type="character" w:customStyle="1" w:styleId="pln">
    <w:name w:val="pln"/>
    <w:basedOn w:val="DefaultParagraphFont"/>
    <w:rsid w:val="00470765"/>
  </w:style>
  <w:style w:type="character" w:styleId="HTMLCode">
    <w:name w:val="HTML Code"/>
    <w:basedOn w:val="DefaultParagraphFont"/>
    <w:uiPriority w:val="99"/>
    <w:semiHidden/>
    <w:unhideWhenUsed/>
    <w:rsid w:val="00470765"/>
    <w:rPr>
      <w:rFonts w:ascii="宋体" w:eastAsia="宋体" w:hAnsi="宋体" w:cs="宋体"/>
      <w:sz w:val="24"/>
      <w:szCs w:val="24"/>
    </w:rPr>
  </w:style>
  <w:style w:type="character" w:customStyle="1" w:styleId="error">
    <w:name w:val="error"/>
    <w:basedOn w:val="DefaultParagraphFont"/>
    <w:rsid w:val="00470765"/>
  </w:style>
  <w:style w:type="character" w:styleId="Mention">
    <w:name w:val="Mention"/>
    <w:basedOn w:val="DefaultParagraphFont"/>
    <w:uiPriority w:val="99"/>
    <w:unhideWhenUsed/>
    <w:rsid w:val="00470765"/>
    <w:rPr>
      <w:color w:val="2B579A"/>
      <w:shd w:val="clear" w:color="auto" w:fill="E6E6E6"/>
    </w:rPr>
  </w:style>
  <w:style w:type="character" w:styleId="FollowedHyperlink">
    <w:name w:val="FollowedHyperlink"/>
    <w:basedOn w:val="DefaultParagraphFont"/>
    <w:uiPriority w:val="99"/>
    <w:semiHidden/>
    <w:unhideWhenUsed/>
    <w:rsid w:val="00470765"/>
    <w:rPr>
      <w:color w:val="954F72" w:themeColor="followedHyperlink"/>
      <w:u w:val="single"/>
    </w:rPr>
  </w:style>
  <w:style w:type="character" w:customStyle="1" w:styleId="fabric-text-color-mark">
    <w:name w:val="fabric-text-color-mark"/>
    <w:basedOn w:val="DefaultParagraphFont"/>
    <w:rsid w:val="006D36B0"/>
  </w:style>
  <w:style w:type="character" w:customStyle="1" w:styleId="ant-tag">
    <w:name w:val="ant-tag"/>
    <w:basedOn w:val="DefaultParagraphFont"/>
    <w:rsid w:val="003F6821"/>
  </w:style>
  <w:style w:type="character" w:customStyle="1" w:styleId="cradiustag">
    <w:name w:val="c_radius_tag"/>
    <w:basedOn w:val="DefaultParagraphFont"/>
    <w:rsid w:val="003F6821"/>
  </w:style>
  <w:style w:type="character" w:customStyle="1" w:styleId="fabric-editor-annotation">
    <w:name w:val="fabric-editor-annotation"/>
    <w:basedOn w:val="DefaultParagraphFont"/>
    <w:rsid w:val="000962C7"/>
  </w:style>
  <w:style w:type="character" w:customStyle="1" w:styleId="css-1kbnqj4">
    <w:name w:val="css-1kbnqj4"/>
    <w:basedOn w:val="DefaultParagraphFont"/>
    <w:rsid w:val="005219E0"/>
  </w:style>
  <w:style w:type="character" w:customStyle="1" w:styleId="loader-wrapper">
    <w:name w:val="loader-wrapper"/>
    <w:basedOn w:val="DefaultParagraphFont"/>
    <w:rsid w:val="00CA35A5"/>
  </w:style>
  <w:style w:type="character" w:customStyle="1" w:styleId="smart-link-title-wrapper">
    <w:name w:val="smart-link-title-wrapper"/>
    <w:basedOn w:val="DefaultParagraphFont"/>
    <w:rsid w:val="00CA35A5"/>
  </w:style>
  <w:style w:type="character" w:customStyle="1" w:styleId="css-5ok1f9">
    <w:name w:val="css-5ok1f9"/>
    <w:basedOn w:val="DefaultParagraphFont"/>
    <w:rsid w:val="00CA35A5"/>
  </w:style>
  <w:style w:type="character" w:customStyle="1" w:styleId="css-18kwa17">
    <w:name w:val="css-18kwa17"/>
    <w:basedOn w:val="DefaultParagraphFont"/>
    <w:rsid w:val="008E3B51"/>
  </w:style>
  <w:style w:type="character" w:styleId="LineNumber">
    <w:name w:val="line number"/>
    <w:basedOn w:val="DefaultParagraphFont"/>
    <w:uiPriority w:val="99"/>
    <w:semiHidden/>
    <w:unhideWhenUsed/>
    <w:rsid w:val="008E3B51"/>
  </w:style>
  <w:style w:type="character" w:customStyle="1" w:styleId="cc-1et8jlg">
    <w:name w:val="cc-1et8jlg"/>
    <w:basedOn w:val="DefaultParagraphFont"/>
    <w:rsid w:val="008E3B51"/>
  </w:style>
  <w:style w:type="character" w:customStyle="1" w:styleId="normaltextrun">
    <w:name w:val="normaltextrun"/>
    <w:basedOn w:val="DefaultParagraphFont"/>
    <w:rsid w:val="008E3B51"/>
  </w:style>
  <w:style w:type="character" w:customStyle="1" w:styleId="eop">
    <w:name w:val="eop"/>
    <w:basedOn w:val="DefaultParagraphFont"/>
    <w:rsid w:val="008E3B51"/>
  </w:style>
  <w:style w:type="character" w:customStyle="1" w:styleId="acronym-highlight">
    <w:name w:val="acronym-highlight"/>
    <w:basedOn w:val="DefaultParagraphFont"/>
    <w:rsid w:val="001F7994"/>
  </w:style>
  <w:style w:type="character" w:customStyle="1" w:styleId="css-19natlh">
    <w:name w:val="css-19natlh"/>
    <w:basedOn w:val="DefaultParagraphFont"/>
    <w:rsid w:val="00655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977">
      <w:bodyDiv w:val="1"/>
      <w:marLeft w:val="0"/>
      <w:marRight w:val="0"/>
      <w:marTop w:val="0"/>
      <w:marBottom w:val="0"/>
      <w:divBdr>
        <w:top w:val="none" w:sz="0" w:space="0" w:color="auto"/>
        <w:left w:val="none" w:sz="0" w:space="0" w:color="auto"/>
        <w:bottom w:val="none" w:sz="0" w:space="0" w:color="auto"/>
        <w:right w:val="none" w:sz="0" w:space="0" w:color="auto"/>
      </w:divBdr>
      <w:divsChild>
        <w:div w:id="1315182140">
          <w:marLeft w:val="0"/>
          <w:marRight w:val="300"/>
          <w:marTop w:val="0"/>
          <w:marBottom w:val="0"/>
          <w:divBdr>
            <w:top w:val="none" w:sz="0" w:space="0" w:color="auto"/>
            <w:left w:val="none" w:sz="0" w:space="0" w:color="auto"/>
            <w:bottom w:val="none" w:sz="0" w:space="0" w:color="auto"/>
            <w:right w:val="none" w:sz="0" w:space="0" w:color="auto"/>
          </w:divBdr>
        </w:div>
      </w:divsChild>
    </w:div>
    <w:div w:id="4210899">
      <w:bodyDiv w:val="1"/>
      <w:marLeft w:val="0"/>
      <w:marRight w:val="0"/>
      <w:marTop w:val="0"/>
      <w:marBottom w:val="0"/>
      <w:divBdr>
        <w:top w:val="none" w:sz="0" w:space="0" w:color="auto"/>
        <w:left w:val="none" w:sz="0" w:space="0" w:color="auto"/>
        <w:bottom w:val="none" w:sz="0" w:space="0" w:color="auto"/>
        <w:right w:val="none" w:sz="0" w:space="0" w:color="auto"/>
      </w:divBdr>
    </w:div>
    <w:div w:id="7680818">
      <w:bodyDiv w:val="1"/>
      <w:marLeft w:val="0"/>
      <w:marRight w:val="0"/>
      <w:marTop w:val="0"/>
      <w:marBottom w:val="0"/>
      <w:divBdr>
        <w:top w:val="none" w:sz="0" w:space="0" w:color="auto"/>
        <w:left w:val="none" w:sz="0" w:space="0" w:color="auto"/>
        <w:bottom w:val="none" w:sz="0" w:space="0" w:color="auto"/>
        <w:right w:val="none" w:sz="0" w:space="0" w:color="auto"/>
      </w:divBdr>
    </w:div>
    <w:div w:id="9914534">
      <w:bodyDiv w:val="1"/>
      <w:marLeft w:val="0"/>
      <w:marRight w:val="0"/>
      <w:marTop w:val="0"/>
      <w:marBottom w:val="0"/>
      <w:divBdr>
        <w:top w:val="none" w:sz="0" w:space="0" w:color="auto"/>
        <w:left w:val="none" w:sz="0" w:space="0" w:color="auto"/>
        <w:bottom w:val="none" w:sz="0" w:space="0" w:color="auto"/>
        <w:right w:val="none" w:sz="0" w:space="0" w:color="auto"/>
      </w:divBdr>
    </w:div>
    <w:div w:id="16737523">
      <w:bodyDiv w:val="1"/>
      <w:marLeft w:val="0"/>
      <w:marRight w:val="0"/>
      <w:marTop w:val="0"/>
      <w:marBottom w:val="0"/>
      <w:divBdr>
        <w:top w:val="none" w:sz="0" w:space="0" w:color="auto"/>
        <w:left w:val="none" w:sz="0" w:space="0" w:color="auto"/>
        <w:bottom w:val="none" w:sz="0" w:space="0" w:color="auto"/>
        <w:right w:val="none" w:sz="0" w:space="0" w:color="auto"/>
      </w:divBdr>
    </w:div>
    <w:div w:id="18435868">
      <w:bodyDiv w:val="1"/>
      <w:marLeft w:val="0"/>
      <w:marRight w:val="0"/>
      <w:marTop w:val="0"/>
      <w:marBottom w:val="0"/>
      <w:divBdr>
        <w:top w:val="none" w:sz="0" w:space="0" w:color="auto"/>
        <w:left w:val="none" w:sz="0" w:space="0" w:color="auto"/>
        <w:bottom w:val="none" w:sz="0" w:space="0" w:color="auto"/>
        <w:right w:val="none" w:sz="0" w:space="0" w:color="auto"/>
      </w:divBdr>
      <w:divsChild>
        <w:div w:id="173693007">
          <w:marLeft w:val="0"/>
          <w:marRight w:val="0"/>
          <w:marTop w:val="0"/>
          <w:marBottom w:val="150"/>
          <w:divBdr>
            <w:top w:val="none" w:sz="0" w:space="0" w:color="auto"/>
            <w:left w:val="none" w:sz="0" w:space="0" w:color="auto"/>
            <w:bottom w:val="none" w:sz="0" w:space="0" w:color="auto"/>
            <w:right w:val="none" w:sz="0" w:space="0" w:color="auto"/>
          </w:divBdr>
        </w:div>
      </w:divsChild>
    </w:div>
    <w:div w:id="20133050">
      <w:bodyDiv w:val="1"/>
      <w:marLeft w:val="0"/>
      <w:marRight w:val="0"/>
      <w:marTop w:val="0"/>
      <w:marBottom w:val="0"/>
      <w:divBdr>
        <w:top w:val="none" w:sz="0" w:space="0" w:color="auto"/>
        <w:left w:val="none" w:sz="0" w:space="0" w:color="auto"/>
        <w:bottom w:val="none" w:sz="0" w:space="0" w:color="auto"/>
        <w:right w:val="none" w:sz="0" w:space="0" w:color="auto"/>
      </w:divBdr>
    </w:div>
    <w:div w:id="20478034">
      <w:bodyDiv w:val="1"/>
      <w:marLeft w:val="0"/>
      <w:marRight w:val="0"/>
      <w:marTop w:val="0"/>
      <w:marBottom w:val="0"/>
      <w:divBdr>
        <w:top w:val="none" w:sz="0" w:space="0" w:color="auto"/>
        <w:left w:val="none" w:sz="0" w:space="0" w:color="auto"/>
        <w:bottom w:val="none" w:sz="0" w:space="0" w:color="auto"/>
        <w:right w:val="none" w:sz="0" w:space="0" w:color="auto"/>
      </w:divBdr>
    </w:div>
    <w:div w:id="22561417">
      <w:bodyDiv w:val="1"/>
      <w:marLeft w:val="0"/>
      <w:marRight w:val="0"/>
      <w:marTop w:val="0"/>
      <w:marBottom w:val="0"/>
      <w:divBdr>
        <w:top w:val="none" w:sz="0" w:space="0" w:color="auto"/>
        <w:left w:val="none" w:sz="0" w:space="0" w:color="auto"/>
        <w:bottom w:val="none" w:sz="0" w:space="0" w:color="auto"/>
        <w:right w:val="none" w:sz="0" w:space="0" w:color="auto"/>
      </w:divBdr>
    </w:div>
    <w:div w:id="24526667">
      <w:bodyDiv w:val="1"/>
      <w:marLeft w:val="0"/>
      <w:marRight w:val="0"/>
      <w:marTop w:val="0"/>
      <w:marBottom w:val="0"/>
      <w:divBdr>
        <w:top w:val="none" w:sz="0" w:space="0" w:color="auto"/>
        <w:left w:val="none" w:sz="0" w:space="0" w:color="auto"/>
        <w:bottom w:val="none" w:sz="0" w:space="0" w:color="auto"/>
        <w:right w:val="none" w:sz="0" w:space="0" w:color="auto"/>
      </w:divBdr>
    </w:div>
    <w:div w:id="28722112">
      <w:bodyDiv w:val="1"/>
      <w:marLeft w:val="0"/>
      <w:marRight w:val="0"/>
      <w:marTop w:val="0"/>
      <w:marBottom w:val="0"/>
      <w:divBdr>
        <w:top w:val="none" w:sz="0" w:space="0" w:color="auto"/>
        <w:left w:val="none" w:sz="0" w:space="0" w:color="auto"/>
        <w:bottom w:val="none" w:sz="0" w:space="0" w:color="auto"/>
        <w:right w:val="none" w:sz="0" w:space="0" w:color="auto"/>
      </w:divBdr>
    </w:div>
    <w:div w:id="30494603">
      <w:bodyDiv w:val="1"/>
      <w:marLeft w:val="0"/>
      <w:marRight w:val="0"/>
      <w:marTop w:val="0"/>
      <w:marBottom w:val="0"/>
      <w:divBdr>
        <w:top w:val="none" w:sz="0" w:space="0" w:color="auto"/>
        <w:left w:val="none" w:sz="0" w:space="0" w:color="auto"/>
        <w:bottom w:val="none" w:sz="0" w:space="0" w:color="auto"/>
        <w:right w:val="none" w:sz="0" w:space="0" w:color="auto"/>
      </w:divBdr>
      <w:divsChild>
        <w:div w:id="43523844">
          <w:marLeft w:val="0"/>
          <w:marRight w:val="0"/>
          <w:marTop w:val="0"/>
          <w:marBottom w:val="0"/>
          <w:divBdr>
            <w:top w:val="single" w:sz="8" w:space="6" w:color="auto"/>
            <w:left w:val="single" w:sz="8" w:space="6" w:color="auto"/>
            <w:bottom w:val="single" w:sz="8" w:space="6" w:color="auto"/>
            <w:right w:val="single" w:sz="8" w:space="6" w:color="auto"/>
          </w:divBdr>
        </w:div>
        <w:div w:id="1617324934">
          <w:marLeft w:val="0"/>
          <w:marRight w:val="0"/>
          <w:marTop w:val="0"/>
          <w:marBottom w:val="0"/>
          <w:divBdr>
            <w:top w:val="single" w:sz="8" w:space="6" w:color="auto"/>
            <w:left w:val="single" w:sz="8" w:space="6" w:color="auto"/>
            <w:bottom w:val="single" w:sz="8" w:space="6" w:color="auto"/>
            <w:right w:val="single" w:sz="8" w:space="6" w:color="auto"/>
          </w:divBdr>
        </w:div>
        <w:div w:id="611744347">
          <w:marLeft w:val="0"/>
          <w:marRight w:val="0"/>
          <w:marTop w:val="0"/>
          <w:marBottom w:val="0"/>
          <w:divBdr>
            <w:top w:val="single" w:sz="8" w:space="6" w:color="auto"/>
            <w:left w:val="single" w:sz="8" w:space="6" w:color="auto"/>
            <w:bottom w:val="single" w:sz="8" w:space="6" w:color="auto"/>
            <w:right w:val="single" w:sz="8" w:space="6" w:color="auto"/>
          </w:divBdr>
        </w:div>
        <w:div w:id="831289960">
          <w:marLeft w:val="0"/>
          <w:marRight w:val="0"/>
          <w:marTop w:val="0"/>
          <w:marBottom w:val="0"/>
          <w:divBdr>
            <w:top w:val="single" w:sz="8" w:space="6" w:color="auto"/>
            <w:left w:val="single" w:sz="8" w:space="6" w:color="auto"/>
            <w:bottom w:val="single" w:sz="8" w:space="6" w:color="auto"/>
            <w:right w:val="single" w:sz="8" w:space="6" w:color="auto"/>
          </w:divBdr>
        </w:div>
        <w:div w:id="311909043">
          <w:marLeft w:val="0"/>
          <w:marRight w:val="0"/>
          <w:marTop w:val="0"/>
          <w:marBottom w:val="0"/>
          <w:divBdr>
            <w:top w:val="single" w:sz="8" w:space="6" w:color="auto"/>
            <w:left w:val="single" w:sz="8" w:space="6" w:color="auto"/>
            <w:bottom w:val="single" w:sz="8" w:space="6" w:color="auto"/>
            <w:right w:val="single" w:sz="8" w:space="6" w:color="auto"/>
          </w:divBdr>
        </w:div>
      </w:divsChild>
    </w:div>
    <w:div w:id="33967172">
      <w:bodyDiv w:val="1"/>
      <w:marLeft w:val="0"/>
      <w:marRight w:val="0"/>
      <w:marTop w:val="0"/>
      <w:marBottom w:val="0"/>
      <w:divBdr>
        <w:top w:val="none" w:sz="0" w:space="0" w:color="auto"/>
        <w:left w:val="none" w:sz="0" w:space="0" w:color="auto"/>
        <w:bottom w:val="none" w:sz="0" w:space="0" w:color="auto"/>
        <w:right w:val="none" w:sz="0" w:space="0" w:color="auto"/>
      </w:divBdr>
    </w:div>
    <w:div w:id="36126947">
      <w:bodyDiv w:val="1"/>
      <w:marLeft w:val="0"/>
      <w:marRight w:val="0"/>
      <w:marTop w:val="0"/>
      <w:marBottom w:val="0"/>
      <w:divBdr>
        <w:top w:val="none" w:sz="0" w:space="0" w:color="auto"/>
        <w:left w:val="none" w:sz="0" w:space="0" w:color="auto"/>
        <w:bottom w:val="none" w:sz="0" w:space="0" w:color="auto"/>
        <w:right w:val="none" w:sz="0" w:space="0" w:color="auto"/>
      </w:divBdr>
    </w:div>
    <w:div w:id="37895886">
      <w:bodyDiv w:val="1"/>
      <w:marLeft w:val="0"/>
      <w:marRight w:val="0"/>
      <w:marTop w:val="0"/>
      <w:marBottom w:val="0"/>
      <w:divBdr>
        <w:top w:val="none" w:sz="0" w:space="0" w:color="auto"/>
        <w:left w:val="none" w:sz="0" w:space="0" w:color="auto"/>
        <w:bottom w:val="none" w:sz="0" w:space="0" w:color="auto"/>
        <w:right w:val="none" w:sz="0" w:space="0" w:color="auto"/>
      </w:divBdr>
    </w:div>
    <w:div w:id="38821985">
      <w:bodyDiv w:val="1"/>
      <w:marLeft w:val="0"/>
      <w:marRight w:val="0"/>
      <w:marTop w:val="0"/>
      <w:marBottom w:val="0"/>
      <w:divBdr>
        <w:top w:val="none" w:sz="0" w:space="0" w:color="auto"/>
        <w:left w:val="none" w:sz="0" w:space="0" w:color="auto"/>
        <w:bottom w:val="none" w:sz="0" w:space="0" w:color="auto"/>
        <w:right w:val="none" w:sz="0" w:space="0" w:color="auto"/>
      </w:divBdr>
    </w:div>
    <w:div w:id="42877685">
      <w:bodyDiv w:val="1"/>
      <w:marLeft w:val="0"/>
      <w:marRight w:val="0"/>
      <w:marTop w:val="0"/>
      <w:marBottom w:val="0"/>
      <w:divBdr>
        <w:top w:val="none" w:sz="0" w:space="0" w:color="auto"/>
        <w:left w:val="none" w:sz="0" w:space="0" w:color="auto"/>
        <w:bottom w:val="none" w:sz="0" w:space="0" w:color="auto"/>
        <w:right w:val="none" w:sz="0" w:space="0" w:color="auto"/>
      </w:divBdr>
    </w:div>
    <w:div w:id="46028947">
      <w:bodyDiv w:val="1"/>
      <w:marLeft w:val="0"/>
      <w:marRight w:val="0"/>
      <w:marTop w:val="0"/>
      <w:marBottom w:val="0"/>
      <w:divBdr>
        <w:top w:val="none" w:sz="0" w:space="0" w:color="auto"/>
        <w:left w:val="none" w:sz="0" w:space="0" w:color="auto"/>
        <w:bottom w:val="none" w:sz="0" w:space="0" w:color="auto"/>
        <w:right w:val="none" w:sz="0" w:space="0" w:color="auto"/>
      </w:divBdr>
      <w:divsChild>
        <w:div w:id="408236993">
          <w:marLeft w:val="0"/>
          <w:marRight w:val="0"/>
          <w:marTop w:val="0"/>
          <w:marBottom w:val="0"/>
          <w:divBdr>
            <w:top w:val="none" w:sz="0" w:space="0" w:color="auto"/>
            <w:left w:val="none" w:sz="0" w:space="0" w:color="auto"/>
            <w:bottom w:val="none" w:sz="0" w:space="0" w:color="auto"/>
            <w:right w:val="none" w:sz="0" w:space="0" w:color="auto"/>
          </w:divBdr>
        </w:div>
      </w:divsChild>
    </w:div>
    <w:div w:id="47922997">
      <w:bodyDiv w:val="1"/>
      <w:marLeft w:val="0"/>
      <w:marRight w:val="0"/>
      <w:marTop w:val="0"/>
      <w:marBottom w:val="0"/>
      <w:divBdr>
        <w:top w:val="none" w:sz="0" w:space="0" w:color="auto"/>
        <w:left w:val="none" w:sz="0" w:space="0" w:color="auto"/>
        <w:bottom w:val="none" w:sz="0" w:space="0" w:color="auto"/>
        <w:right w:val="none" w:sz="0" w:space="0" w:color="auto"/>
      </w:divBdr>
    </w:div>
    <w:div w:id="48112961">
      <w:bodyDiv w:val="1"/>
      <w:marLeft w:val="0"/>
      <w:marRight w:val="0"/>
      <w:marTop w:val="0"/>
      <w:marBottom w:val="0"/>
      <w:divBdr>
        <w:top w:val="none" w:sz="0" w:space="0" w:color="auto"/>
        <w:left w:val="none" w:sz="0" w:space="0" w:color="auto"/>
        <w:bottom w:val="none" w:sz="0" w:space="0" w:color="auto"/>
        <w:right w:val="none" w:sz="0" w:space="0" w:color="auto"/>
      </w:divBdr>
    </w:div>
    <w:div w:id="49690944">
      <w:bodyDiv w:val="1"/>
      <w:marLeft w:val="0"/>
      <w:marRight w:val="0"/>
      <w:marTop w:val="0"/>
      <w:marBottom w:val="0"/>
      <w:divBdr>
        <w:top w:val="none" w:sz="0" w:space="0" w:color="auto"/>
        <w:left w:val="none" w:sz="0" w:space="0" w:color="auto"/>
        <w:bottom w:val="none" w:sz="0" w:space="0" w:color="auto"/>
        <w:right w:val="none" w:sz="0" w:space="0" w:color="auto"/>
      </w:divBdr>
    </w:div>
    <w:div w:id="53549089">
      <w:bodyDiv w:val="1"/>
      <w:marLeft w:val="0"/>
      <w:marRight w:val="0"/>
      <w:marTop w:val="0"/>
      <w:marBottom w:val="0"/>
      <w:divBdr>
        <w:top w:val="none" w:sz="0" w:space="0" w:color="auto"/>
        <w:left w:val="none" w:sz="0" w:space="0" w:color="auto"/>
        <w:bottom w:val="none" w:sz="0" w:space="0" w:color="auto"/>
        <w:right w:val="none" w:sz="0" w:space="0" w:color="auto"/>
      </w:divBdr>
    </w:div>
    <w:div w:id="55200687">
      <w:bodyDiv w:val="1"/>
      <w:marLeft w:val="0"/>
      <w:marRight w:val="0"/>
      <w:marTop w:val="0"/>
      <w:marBottom w:val="0"/>
      <w:divBdr>
        <w:top w:val="none" w:sz="0" w:space="0" w:color="auto"/>
        <w:left w:val="none" w:sz="0" w:space="0" w:color="auto"/>
        <w:bottom w:val="none" w:sz="0" w:space="0" w:color="auto"/>
        <w:right w:val="none" w:sz="0" w:space="0" w:color="auto"/>
      </w:divBdr>
    </w:div>
    <w:div w:id="61022703">
      <w:bodyDiv w:val="1"/>
      <w:marLeft w:val="0"/>
      <w:marRight w:val="0"/>
      <w:marTop w:val="0"/>
      <w:marBottom w:val="0"/>
      <w:divBdr>
        <w:top w:val="none" w:sz="0" w:space="0" w:color="auto"/>
        <w:left w:val="none" w:sz="0" w:space="0" w:color="auto"/>
        <w:bottom w:val="none" w:sz="0" w:space="0" w:color="auto"/>
        <w:right w:val="none" w:sz="0" w:space="0" w:color="auto"/>
      </w:divBdr>
    </w:div>
    <w:div w:id="70272559">
      <w:bodyDiv w:val="1"/>
      <w:marLeft w:val="0"/>
      <w:marRight w:val="0"/>
      <w:marTop w:val="0"/>
      <w:marBottom w:val="0"/>
      <w:divBdr>
        <w:top w:val="none" w:sz="0" w:space="0" w:color="auto"/>
        <w:left w:val="none" w:sz="0" w:space="0" w:color="auto"/>
        <w:bottom w:val="none" w:sz="0" w:space="0" w:color="auto"/>
        <w:right w:val="none" w:sz="0" w:space="0" w:color="auto"/>
      </w:divBdr>
    </w:div>
    <w:div w:id="74324196">
      <w:bodyDiv w:val="1"/>
      <w:marLeft w:val="0"/>
      <w:marRight w:val="0"/>
      <w:marTop w:val="0"/>
      <w:marBottom w:val="0"/>
      <w:divBdr>
        <w:top w:val="none" w:sz="0" w:space="0" w:color="auto"/>
        <w:left w:val="none" w:sz="0" w:space="0" w:color="auto"/>
        <w:bottom w:val="none" w:sz="0" w:space="0" w:color="auto"/>
        <w:right w:val="none" w:sz="0" w:space="0" w:color="auto"/>
      </w:divBdr>
    </w:div>
    <w:div w:id="75177295">
      <w:bodyDiv w:val="1"/>
      <w:marLeft w:val="0"/>
      <w:marRight w:val="0"/>
      <w:marTop w:val="0"/>
      <w:marBottom w:val="0"/>
      <w:divBdr>
        <w:top w:val="none" w:sz="0" w:space="0" w:color="auto"/>
        <w:left w:val="none" w:sz="0" w:space="0" w:color="auto"/>
        <w:bottom w:val="none" w:sz="0" w:space="0" w:color="auto"/>
        <w:right w:val="none" w:sz="0" w:space="0" w:color="auto"/>
      </w:divBdr>
    </w:div>
    <w:div w:id="76294678">
      <w:bodyDiv w:val="1"/>
      <w:marLeft w:val="0"/>
      <w:marRight w:val="0"/>
      <w:marTop w:val="0"/>
      <w:marBottom w:val="0"/>
      <w:divBdr>
        <w:top w:val="none" w:sz="0" w:space="0" w:color="auto"/>
        <w:left w:val="none" w:sz="0" w:space="0" w:color="auto"/>
        <w:bottom w:val="none" w:sz="0" w:space="0" w:color="auto"/>
        <w:right w:val="none" w:sz="0" w:space="0" w:color="auto"/>
      </w:divBdr>
    </w:div>
    <w:div w:id="76559773">
      <w:bodyDiv w:val="1"/>
      <w:marLeft w:val="0"/>
      <w:marRight w:val="0"/>
      <w:marTop w:val="0"/>
      <w:marBottom w:val="0"/>
      <w:divBdr>
        <w:top w:val="none" w:sz="0" w:space="0" w:color="auto"/>
        <w:left w:val="none" w:sz="0" w:space="0" w:color="auto"/>
        <w:bottom w:val="none" w:sz="0" w:space="0" w:color="auto"/>
        <w:right w:val="none" w:sz="0" w:space="0" w:color="auto"/>
      </w:divBdr>
    </w:div>
    <w:div w:id="77017597">
      <w:bodyDiv w:val="1"/>
      <w:marLeft w:val="0"/>
      <w:marRight w:val="0"/>
      <w:marTop w:val="0"/>
      <w:marBottom w:val="0"/>
      <w:divBdr>
        <w:top w:val="none" w:sz="0" w:space="0" w:color="auto"/>
        <w:left w:val="none" w:sz="0" w:space="0" w:color="auto"/>
        <w:bottom w:val="none" w:sz="0" w:space="0" w:color="auto"/>
        <w:right w:val="none" w:sz="0" w:space="0" w:color="auto"/>
      </w:divBdr>
    </w:div>
    <w:div w:id="80374465">
      <w:bodyDiv w:val="1"/>
      <w:marLeft w:val="0"/>
      <w:marRight w:val="0"/>
      <w:marTop w:val="0"/>
      <w:marBottom w:val="0"/>
      <w:divBdr>
        <w:top w:val="none" w:sz="0" w:space="0" w:color="auto"/>
        <w:left w:val="none" w:sz="0" w:space="0" w:color="auto"/>
        <w:bottom w:val="none" w:sz="0" w:space="0" w:color="auto"/>
        <w:right w:val="none" w:sz="0" w:space="0" w:color="auto"/>
      </w:divBdr>
    </w:div>
    <w:div w:id="80642006">
      <w:bodyDiv w:val="1"/>
      <w:marLeft w:val="0"/>
      <w:marRight w:val="0"/>
      <w:marTop w:val="0"/>
      <w:marBottom w:val="0"/>
      <w:divBdr>
        <w:top w:val="none" w:sz="0" w:space="0" w:color="auto"/>
        <w:left w:val="none" w:sz="0" w:space="0" w:color="auto"/>
        <w:bottom w:val="none" w:sz="0" w:space="0" w:color="auto"/>
        <w:right w:val="none" w:sz="0" w:space="0" w:color="auto"/>
      </w:divBdr>
    </w:div>
    <w:div w:id="84695595">
      <w:bodyDiv w:val="1"/>
      <w:marLeft w:val="0"/>
      <w:marRight w:val="0"/>
      <w:marTop w:val="0"/>
      <w:marBottom w:val="0"/>
      <w:divBdr>
        <w:top w:val="none" w:sz="0" w:space="0" w:color="auto"/>
        <w:left w:val="none" w:sz="0" w:space="0" w:color="auto"/>
        <w:bottom w:val="none" w:sz="0" w:space="0" w:color="auto"/>
        <w:right w:val="none" w:sz="0" w:space="0" w:color="auto"/>
      </w:divBdr>
    </w:div>
    <w:div w:id="84886021">
      <w:bodyDiv w:val="1"/>
      <w:marLeft w:val="0"/>
      <w:marRight w:val="0"/>
      <w:marTop w:val="0"/>
      <w:marBottom w:val="0"/>
      <w:divBdr>
        <w:top w:val="none" w:sz="0" w:space="0" w:color="auto"/>
        <w:left w:val="none" w:sz="0" w:space="0" w:color="auto"/>
        <w:bottom w:val="none" w:sz="0" w:space="0" w:color="auto"/>
        <w:right w:val="none" w:sz="0" w:space="0" w:color="auto"/>
      </w:divBdr>
    </w:div>
    <w:div w:id="86849355">
      <w:bodyDiv w:val="1"/>
      <w:marLeft w:val="0"/>
      <w:marRight w:val="0"/>
      <w:marTop w:val="0"/>
      <w:marBottom w:val="0"/>
      <w:divBdr>
        <w:top w:val="none" w:sz="0" w:space="0" w:color="auto"/>
        <w:left w:val="none" w:sz="0" w:space="0" w:color="auto"/>
        <w:bottom w:val="none" w:sz="0" w:space="0" w:color="auto"/>
        <w:right w:val="none" w:sz="0" w:space="0" w:color="auto"/>
      </w:divBdr>
    </w:div>
    <w:div w:id="92865818">
      <w:bodyDiv w:val="1"/>
      <w:marLeft w:val="0"/>
      <w:marRight w:val="0"/>
      <w:marTop w:val="0"/>
      <w:marBottom w:val="0"/>
      <w:divBdr>
        <w:top w:val="none" w:sz="0" w:space="0" w:color="auto"/>
        <w:left w:val="none" w:sz="0" w:space="0" w:color="auto"/>
        <w:bottom w:val="none" w:sz="0" w:space="0" w:color="auto"/>
        <w:right w:val="none" w:sz="0" w:space="0" w:color="auto"/>
      </w:divBdr>
      <w:divsChild>
        <w:div w:id="886602390">
          <w:marLeft w:val="0"/>
          <w:marRight w:val="0"/>
          <w:marTop w:val="180"/>
          <w:marBottom w:val="180"/>
          <w:divBdr>
            <w:top w:val="none" w:sz="0" w:space="0" w:color="auto"/>
            <w:left w:val="none" w:sz="0" w:space="0" w:color="auto"/>
            <w:bottom w:val="none" w:sz="0" w:space="0" w:color="auto"/>
            <w:right w:val="none" w:sz="0" w:space="0" w:color="auto"/>
          </w:divBdr>
          <w:divsChild>
            <w:div w:id="1816295150">
              <w:marLeft w:val="0"/>
              <w:marRight w:val="0"/>
              <w:marTop w:val="0"/>
              <w:marBottom w:val="0"/>
              <w:divBdr>
                <w:top w:val="none" w:sz="0" w:space="0" w:color="auto"/>
                <w:left w:val="none" w:sz="0" w:space="0" w:color="auto"/>
                <w:bottom w:val="none" w:sz="0" w:space="0" w:color="auto"/>
                <w:right w:val="none" w:sz="0" w:space="0" w:color="auto"/>
              </w:divBdr>
              <w:divsChild>
                <w:div w:id="331034870">
                  <w:marLeft w:val="0"/>
                  <w:marRight w:val="0"/>
                  <w:marTop w:val="0"/>
                  <w:marBottom w:val="0"/>
                  <w:divBdr>
                    <w:top w:val="none" w:sz="0" w:space="0" w:color="auto"/>
                    <w:left w:val="none" w:sz="0" w:space="0" w:color="auto"/>
                    <w:bottom w:val="none" w:sz="0" w:space="0" w:color="auto"/>
                    <w:right w:val="none" w:sz="0" w:space="0" w:color="auto"/>
                  </w:divBdr>
                  <w:divsChild>
                    <w:div w:id="10684667">
                      <w:marLeft w:val="0"/>
                      <w:marRight w:val="0"/>
                      <w:marTop w:val="0"/>
                      <w:marBottom w:val="0"/>
                      <w:divBdr>
                        <w:top w:val="none" w:sz="0" w:space="0" w:color="auto"/>
                        <w:left w:val="none" w:sz="0" w:space="0" w:color="auto"/>
                        <w:bottom w:val="none" w:sz="0" w:space="0" w:color="auto"/>
                        <w:right w:val="none" w:sz="0" w:space="0" w:color="auto"/>
                      </w:divBdr>
                      <w:divsChild>
                        <w:div w:id="34933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07350">
      <w:bodyDiv w:val="1"/>
      <w:marLeft w:val="0"/>
      <w:marRight w:val="0"/>
      <w:marTop w:val="0"/>
      <w:marBottom w:val="0"/>
      <w:divBdr>
        <w:top w:val="none" w:sz="0" w:space="0" w:color="auto"/>
        <w:left w:val="none" w:sz="0" w:space="0" w:color="auto"/>
        <w:bottom w:val="none" w:sz="0" w:space="0" w:color="auto"/>
        <w:right w:val="none" w:sz="0" w:space="0" w:color="auto"/>
      </w:divBdr>
    </w:div>
    <w:div w:id="94986646">
      <w:bodyDiv w:val="1"/>
      <w:marLeft w:val="0"/>
      <w:marRight w:val="0"/>
      <w:marTop w:val="0"/>
      <w:marBottom w:val="0"/>
      <w:divBdr>
        <w:top w:val="none" w:sz="0" w:space="0" w:color="auto"/>
        <w:left w:val="none" w:sz="0" w:space="0" w:color="auto"/>
        <w:bottom w:val="none" w:sz="0" w:space="0" w:color="auto"/>
        <w:right w:val="none" w:sz="0" w:space="0" w:color="auto"/>
      </w:divBdr>
    </w:div>
    <w:div w:id="95248336">
      <w:bodyDiv w:val="1"/>
      <w:marLeft w:val="0"/>
      <w:marRight w:val="0"/>
      <w:marTop w:val="0"/>
      <w:marBottom w:val="0"/>
      <w:divBdr>
        <w:top w:val="none" w:sz="0" w:space="0" w:color="auto"/>
        <w:left w:val="none" w:sz="0" w:space="0" w:color="auto"/>
        <w:bottom w:val="none" w:sz="0" w:space="0" w:color="auto"/>
        <w:right w:val="none" w:sz="0" w:space="0" w:color="auto"/>
      </w:divBdr>
    </w:div>
    <w:div w:id="97452120">
      <w:bodyDiv w:val="1"/>
      <w:marLeft w:val="0"/>
      <w:marRight w:val="0"/>
      <w:marTop w:val="0"/>
      <w:marBottom w:val="0"/>
      <w:divBdr>
        <w:top w:val="none" w:sz="0" w:space="0" w:color="auto"/>
        <w:left w:val="none" w:sz="0" w:space="0" w:color="auto"/>
        <w:bottom w:val="none" w:sz="0" w:space="0" w:color="auto"/>
        <w:right w:val="none" w:sz="0" w:space="0" w:color="auto"/>
      </w:divBdr>
    </w:div>
    <w:div w:id="100300454">
      <w:bodyDiv w:val="1"/>
      <w:marLeft w:val="0"/>
      <w:marRight w:val="0"/>
      <w:marTop w:val="0"/>
      <w:marBottom w:val="0"/>
      <w:divBdr>
        <w:top w:val="none" w:sz="0" w:space="0" w:color="auto"/>
        <w:left w:val="none" w:sz="0" w:space="0" w:color="auto"/>
        <w:bottom w:val="none" w:sz="0" w:space="0" w:color="auto"/>
        <w:right w:val="none" w:sz="0" w:space="0" w:color="auto"/>
      </w:divBdr>
    </w:div>
    <w:div w:id="100998383">
      <w:bodyDiv w:val="1"/>
      <w:marLeft w:val="0"/>
      <w:marRight w:val="0"/>
      <w:marTop w:val="0"/>
      <w:marBottom w:val="0"/>
      <w:divBdr>
        <w:top w:val="none" w:sz="0" w:space="0" w:color="auto"/>
        <w:left w:val="none" w:sz="0" w:space="0" w:color="auto"/>
        <w:bottom w:val="none" w:sz="0" w:space="0" w:color="auto"/>
        <w:right w:val="none" w:sz="0" w:space="0" w:color="auto"/>
      </w:divBdr>
    </w:div>
    <w:div w:id="103691695">
      <w:bodyDiv w:val="1"/>
      <w:marLeft w:val="0"/>
      <w:marRight w:val="0"/>
      <w:marTop w:val="0"/>
      <w:marBottom w:val="0"/>
      <w:divBdr>
        <w:top w:val="none" w:sz="0" w:space="0" w:color="auto"/>
        <w:left w:val="none" w:sz="0" w:space="0" w:color="auto"/>
        <w:bottom w:val="none" w:sz="0" w:space="0" w:color="auto"/>
        <w:right w:val="none" w:sz="0" w:space="0" w:color="auto"/>
      </w:divBdr>
      <w:divsChild>
        <w:div w:id="1097675712">
          <w:marLeft w:val="0"/>
          <w:marRight w:val="0"/>
          <w:marTop w:val="0"/>
          <w:marBottom w:val="0"/>
          <w:divBdr>
            <w:top w:val="single" w:sz="8" w:space="6" w:color="auto"/>
            <w:left w:val="single" w:sz="8" w:space="6" w:color="auto"/>
            <w:bottom w:val="single" w:sz="8" w:space="6" w:color="auto"/>
            <w:right w:val="single" w:sz="8" w:space="6" w:color="auto"/>
          </w:divBdr>
        </w:div>
        <w:div w:id="1876773986">
          <w:marLeft w:val="0"/>
          <w:marRight w:val="0"/>
          <w:marTop w:val="0"/>
          <w:marBottom w:val="0"/>
          <w:divBdr>
            <w:top w:val="single" w:sz="8" w:space="6" w:color="auto"/>
            <w:left w:val="single" w:sz="8" w:space="6" w:color="auto"/>
            <w:bottom w:val="single" w:sz="8" w:space="6" w:color="auto"/>
            <w:right w:val="single" w:sz="8" w:space="6" w:color="auto"/>
          </w:divBdr>
        </w:div>
        <w:div w:id="2102529550">
          <w:marLeft w:val="0"/>
          <w:marRight w:val="0"/>
          <w:marTop w:val="0"/>
          <w:marBottom w:val="0"/>
          <w:divBdr>
            <w:top w:val="single" w:sz="8" w:space="6" w:color="auto"/>
            <w:left w:val="single" w:sz="8" w:space="6" w:color="auto"/>
            <w:bottom w:val="single" w:sz="8" w:space="6" w:color="auto"/>
            <w:right w:val="single" w:sz="8" w:space="6" w:color="auto"/>
          </w:divBdr>
        </w:div>
      </w:divsChild>
    </w:div>
    <w:div w:id="105472378">
      <w:bodyDiv w:val="1"/>
      <w:marLeft w:val="0"/>
      <w:marRight w:val="0"/>
      <w:marTop w:val="0"/>
      <w:marBottom w:val="0"/>
      <w:divBdr>
        <w:top w:val="none" w:sz="0" w:space="0" w:color="auto"/>
        <w:left w:val="none" w:sz="0" w:space="0" w:color="auto"/>
        <w:bottom w:val="none" w:sz="0" w:space="0" w:color="auto"/>
        <w:right w:val="none" w:sz="0" w:space="0" w:color="auto"/>
      </w:divBdr>
      <w:divsChild>
        <w:div w:id="1607424493">
          <w:marLeft w:val="0"/>
          <w:marRight w:val="0"/>
          <w:marTop w:val="0"/>
          <w:marBottom w:val="0"/>
          <w:divBdr>
            <w:top w:val="none" w:sz="0" w:space="0" w:color="auto"/>
            <w:left w:val="none" w:sz="0" w:space="0" w:color="auto"/>
            <w:bottom w:val="none" w:sz="0" w:space="0" w:color="auto"/>
            <w:right w:val="none" w:sz="0" w:space="0" w:color="auto"/>
          </w:divBdr>
          <w:divsChild>
            <w:div w:id="1061562100">
              <w:marLeft w:val="0"/>
              <w:marRight w:val="0"/>
              <w:marTop w:val="0"/>
              <w:marBottom w:val="0"/>
              <w:divBdr>
                <w:top w:val="none" w:sz="0" w:space="0" w:color="auto"/>
                <w:left w:val="none" w:sz="0" w:space="0" w:color="auto"/>
                <w:bottom w:val="none" w:sz="0" w:space="0" w:color="auto"/>
                <w:right w:val="none" w:sz="0" w:space="0" w:color="auto"/>
              </w:divBdr>
              <w:divsChild>
                <w:div w:id="1199196687">
                  <w:marLeft w:val="0"/>
                  <w:marRight w:val="0"/>
                  <w:marTop w:val="0"/>
                  <w:marBottom w:val="0"/>
                  <w:divBdr>
                    <w:top w:val="none" w:sz="0" w:space="0" w:color="auto"/>
                    <w:left w:val="none" w:sz="0" w:space="0" w:color="auto"/>
                    <w:bottom w:val="none" w:sz="0" w:space="0" w:color="auto"/>
                    <w:right w:val="none" w:sz="0" w:space="0" w:color="auto"/>
                  </w:divBdr>
                  <w:divsChild>
                    <w:div w:id="11611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19079">
      <w:bodyDiv w:val="1"/>
      <w:marLeft w:val="0"/>
      <w:marRight w:val="0"/>
      <w:marTop w:val="0"/>
      <w:marBottom w:val="0"/>
      <w:divBdr>
        <w:top w:val="none" w:sz="0" w:space="0" w:color="auto"/>
        <w:left w:val="none" w:sz="0" w:space="0" w:color="auto"/>
        <w:bottom w:val="none" w:sz="0" w:space="0" w:color="auto"/>
        <w:right w:val="none" w:sz="0" w:space="0" w:color="auto"/>
      </w:divBdr>
    </w:div>
    <w:div w:id="108355856">
      <w:bodyDiv w:val="1"/>
      <w:marLeft w:val="0"/>
      <w:marRight w:val="0"/>
      <w:marTop w:val="0"/>
      <w:marBottom w:val="0"/>
      <w:divBdr>
        <w:top w:val="none" w:sz="0" w:space="0" w:color="auto"/>
        <w:left w:val="none" w:sz="0" w:space="0" w:color="auto"/>
        <w:bottom w:val="none" w:sz="0" w:space="0" w:color="auto"/>
        <w:right w:val="none" w:sz="0" w:space="0" w:color="auto"/>
      </w:divBdr>
    </w:div>
    <w:div w:id="110175756">
      <w:bodyDiv w:val="1"/>
      <w:marLeft w:val="0"/>
      <w:marRight w:val="0"/>
      <w:marTop w:val="0"/>
      <w:marBottom w:val="0"/>
      <w:divBdr>
        <w:top w:val="none" w:sz="0" w:space="0" w:color="auto"/>
        <w:left w:val="none" w:sz="0" w:space="0" w:color="auto"/>
        <w:bottom w:val="none" w:sz="0" w:space="0" w:color="auto"/>
        <w:right w:val="none" w:sz="0" w:space="0" w:color="auto"/>
      </w:divBdr>
    </w:div>
    <w:div w:id="120147666">
      <w:bodyDiv w:val="1"/>
      <w:marLeft w:val="0"/>
      <w:marRight w:val="0"/>
      <w:marTop w:val="0"/>
      <w:marBottom w:val="0"/>
      <w:divBdr>
        <w:top w:val="none" w:sz="0" w:space="0" w:color="auto"/>
        <w:left w:val="none" w:sz="0" w:space="0" w:color="auto"/>
        <w:bottom w:val="none" w:sz="0" w:space="0" w:color="auto"/>
        <w:right w:val="none" w:sz="0" w:space="0" w:color="auto"/>
      </w:divBdr>
    </w:div>
    <w:div w:id="120156232">
      <w:bodyDiv w:val="1"/>
      <w:marLeft w:val="0"/>
      <w:marRight w:val="0"/>
      <w:marTop w:val="0"/>
      <w:marBottom w:val="0"/>
      <w:divBdr>
        <w:top w:val="none" w:sz="0" w:space="0" w:color="auto"/>
        <w:left w:val="none" w:sz="0" w:space="0" w:color="auto"/>
        <w:bottom w:val="none" w:sz="0" w:space="0" w:color="auto"/>
        <w:right w:val="none" w:sz="0" w:space="0" w:color="auto"/>
      </w:divBdr>
      <w:divsChild>
        <w:div w:id="350448621">
          <w:marLeft w:val="0"/>
          <w:marRight w:val="0"/>
          <w:marTop w:val="0"/>
          <w:marBottom w:val="0"/>
          <w:divBdr>
            <w:top w:val="single" w:sz="8" w:space="6" w:color="auto"/>
            <w:left w:val="single" w:sz="8" w:space="6" w:color="auto"/>
            <w:bottom w:val="single" w:sz="8" w:space="6" w:color="auto"/>
            <w:right w:val="single" w:sz="8" w:space="6" w:color="auto"/>
          </w:divBdr>
        </w:div>
        <w:div w:id="2090731716">
          <w:marLeft w:val="0"/>
          <w:marRight w:val="0"/>
          <w:marTop w:val="0"/>
          <w:marBottom w:val="0"/>
          <w:divBdr>
            <w:top w:val="single" w:sz="8" w:space="6" w:color="auto"/>
            <w:left w:val="single" w:sz="8" w:space="6" w:color="auto"/>
            <w:bottom w:val="single" w:sz="8" w:space="6" w:color="auto"/>
            <w:right w:val="single" w:sz="8" w:space="6" w:color="auto"/>
          </w:divBdr>
        </w:div>
        <w:div w:id="1149175064">
          <w:marLeft w:val="0"/>
          <w:marRight w:val="0"/>
          <w:marTop w:val="0"/>
          <w:marBottom w:val="0"/>
          <w:divBdr>
            <w:top w:val="single" w:sz="8" w:space="6" w:color="auto"/>
            <w:left w:val="single" w:sz="8" w:space="6" w:color="auto"/>
            <w:bottom w:val="single" w:sz="8" w:space="6" w:color="auto"/>
            <w:right w:val="single" w:sz="8" w:space="6" w:color="auto"/>
          </w:divBdr>
        </w:div>
        <w:div w:id="1699626947">
          <w:marLeft w:val="0"/>
          <w:marRight w:val="0"/>
          <w:marTop w:val="0"/>
          <w:marBottom w:val="0"/>
          <w:divBdr>
            <w:top w:val="single" w:sz="8" w:space="6" w:color="auto"/>
            <w:left w:val="single" w:sz="8" w:space="6" w:color="auto"/>
            <w:bottom w:val="single" w:sz="8" w:space="6" w:color="auto"/>
            <w:right w:val="single" w:sz="8" w:space="6" w:color="auto"/>
          </w:divBdr>
        </w:div>
        <w:div w:id="1064984244">
          <w:marLeft w:val="0"/>
          <w:marRight w:val="0"/>
          <w:marTop w:val="0"/>
          <w:marBottom w:val="0"/>
          <w:divBdr>
            <w:top w:val="single" w:sz="8" w:space="6" w:color="auto"/>
            <w:left w:val="single" w:sz="8" w:space="6" w:color="auto"/>
            <w:bottom w:val="single" w:sz="8" w:space="6" w:color="auto"/>
            <w:right w:val="single" w:sz="8" w:space="6" w:color="auto"/>
          </w:divBdr>
        </w:div>
      </w:divsChild>
    </w:div>
    <w:div w:id="122430415">
      <w:bodyDiv w:val="1"/>
      <w:marLeft w:val="0"/>
      <w:marRight w:val="0"/>
      <w:marTop w:val="0"/>
      <w:marBottom w:val="0"/>
      <w:divBdr>
        <w:top w:val="none" w:sz="0" w:space="0" w:color="auto"/>
        <w:left w:val="none" w:sz="0" w:space="0" w:color="auto"/>
        <w:bottom w:val="none" w:sz="0" w:space="0" w:color="auto"/>
        <w:right w:val="none" w:sz="0" w:space="0" w:color="auto"/>
      </w:divBdr>
    </w:div>
    <w:div w:id="122772864">
      <w:bodyDiv w:val="1"/>
      <w:marLeft w:val="0"/>
      <w:marRight w:val="0"/>
      <w:marTop w:val="0"/>
      <w:marBottom w:val="0"/>
      <w:divBdr>
        <w:top w:val="none" w:sz="0" w:space="0" w:color="auto"/>
        <w:left w:val="none" w:sz="0" w:space="0" w:color="auto"/>
        <w:bottom w:val="none" w:sz="0" w:space="0" w:color="auto"/>
        <w:right w:val="none" w:sz="0" w:space="0" w:color="auto"/>
      </w:divBdr>
    </w:div>
    <w:div w:id="125050639">
      <w:bodyDiv w:val="1"/>
      <w:marLeft w:val="0"/>
      <w:marRight w:val="0"/>
      <w:marTop w:val="0"/>
      <w:marBottom w:val="0"/>
      <w:divBdr>
        <w:top w:val="none" w:sz="0" w:space="0" w:color="auto"/>
        <w:left w:val="none" w:sz="0" w:space="0" w:color="auto"/>
        <w:bottom w:val="none" w:sz="0" w:space="0" w:color="auto"/>
        <w:right w:val="none" w:sz="0" w:space="0" w:color="auto"/>
      </w:divBdr>
    </w:div>
    <w:div w:id="127432159">
      <w:bodyDiv w:val="1"/>
      <w:marLeft w:val="0"/>
      <w:marRight w:val="0"/>
      <w:marTop w:val="0"/>
      <w:marBottom w:val="0"/>
      <w:divBdr>
        <w:top w:val="none" w:sz="0" w:space="0" w:color="auto"/>
        <w:left w:val="none" w:sz="0" w:space="0" w:color="auto"/>
        <w:bottom w:val="none" w:sz="0" w:space="0" w:color="auto"/>
        <w:right w:val="none" w:sz="0" w:space="0" w:color="auto"/>
      </w:divBdr>
    </w:div>
    <w:div w:id="131755252">
      <w:bodyDiv w:val="1"/>
      <w:marLeft w:val="0"/>
      <w:marRight w:val="0"/>
      <w:marTop w:val="0"/>
      <w:marBottom w:val="0"/>
      <w:divBdr>
        <w:top w:val="none" w:sz="0" w:space="0" w:color="auto"/>
        <w:left w:val="none" w:sz="0" w:space="0" w:color="auto"/>
        <w:bottom w:val="none" w:sz="0" w:space="0" w:color="auto"/>
        <w:right w:val="none" w:sz="0" w:space="0" w:color="auto"/>
      </w:divBdr>
    </w:div>
    <w:div w:id="136805936">
      <w:bodyDiv w:val="1"/>
      <w:marLeft w:val="0"/>
      <w:marRight w:val="0"/>
      <w:marTop w:val="0"/>
      <w:marBottom w:val="0"/>
      <w:divBdr>
        <w:top w:val="none" w:sz="0" w:space="0" w:color="auto"/>
        <w:left w:val="none" w:sz="0" w:space="0" w:color="auto"/>
        <w:bottom w:val="none" w:sz="0" w:space="0" w:color="auto"/>
        <w:right w:val="none" w:sz="0" w:space="0" w:color="auto"/>
      </w:divBdr>
    </w:div>
    <w:div w:id="150679026">
      <w:bodyDiv w:val="1"/>
      <w:marLeft w:val="0"/>
      <w:marRight w:val="0"/>
      <w:marTop w:val="0"/>
      <w:marBottom w:val="0"/>
      <w:divBdr>
        <w:top w:val="none" w:sz="0" w:space="0" w:color="auto"/>
        <w:left w:val="none" w:sz="0" w:space="0" w:color="auto"/>
        <w:bottom w:val="none" w:sz="0" w:space="0" w:color="auto"/>
        <w:right w:val="none" w:sz="0" w:space="0" w:color="auto"/>
      </w:divBdr>
    </w:div>
    <w:div w:id="151601350">
      <w:bodyDiv w:val="1"/>
      <w:marLeft w:val="0"/>
      <w:marRight w:val="0"/>
      <w:marTop w:val="0"/>
      <w:marBottom w:val="0"/>
      <w:divBdr>
        <w:top w:val="none" w:sz="0" w:space="0" w:color="auto"/>
        <w:left w:val="none" w:sz="0" w:space="0" w:color="auto"/>
        <w:bottom w:val="none" w:sz="0" w:space="0" w:color="auto"/>
        <w:right w:val="none" w:sz="0" w:space="0" w:color="auto"/>
      </w:divBdr>
    </w:div>
    <w:div w:id="153692535">
      <w:bodyDiv w:val="1"/>
      <w:marLeft w:val="0"/>
      <w:marRight w:val="0"/>
      <w:marTop w:val="0"/>
      <w:marBottom w:val="0"/>
      <w:divBdr>
        <w:top w:val="none" w:sz="0" w:space="0" w:color="auto"/>
        <w:left w:val="none" w:sz="0" w:space="0" w:color="auto"/>
        <w:bottom w:val="none" w:sz="0" w:space="0" w:color="auto"/>
        <w:right w:val="none" w:sz="0" w:space="0" w:color="auto"/>
      </w:divBdr>
    </w:div>
    <w:div w:id="157504414">
      <w:bodyDiv w:val="1"/>
      <w:marLeft w:val="0"/>
      <w:marRight w:val="0"/>
      <w:marTop w:val="0"/>
      <w:marBottom w:val="0"/>
      <w:divBdr>
        <w:top w:val="none" w:sz="0" w:space="0" w:color="auto"/>
        <w:left w:val="none" w:sz="0" w:space="0" w:color="auto"/>
        <w:bottom w:val="none" w:sz="0" w:space="0" w:color="auto"/>
        <w:right w:val="none" w:sz="0" w:space="0" w:color="auto"/>
      </w:divBdr>
    </w:div>
    <w:div w:id="160005150">
      <w:bodyDiv w:val="1"/>
      <w:marLeft w:val="0"/>
      <w:marRight w:val="0"/>
      <w:marTop w:val="0"/>
      <w:marBottom w:val="0"/>
      <w:divBdr>
        <w:top w:val="none" w:sz="0" w:space="0" w:color="auto"/>
        <w:left w:val="none" w:sz="0" w:space="0" w:color="auto"/>
        <w:bottom w:val="none" w:sz="0" w:space="0" w:color="auto"/>
        <w:right w:val="none" w:sz="0" w:space="0" w:color="auto"/>
      </w:divBdr>
    </w:div>
    <w:div w:id="165295073">
      <w:bodyDiv w:val="1"/>
      <w:marLeft w:val="0"/>
      <w:marRight w:val="0"/>
      <w:marTop w:val="0"/>
      <w:marBottom w:val="0"/>
      <w:divBdr>
        <w:top w:val="none" w:sz="0" w:space="0" w:color="auto"/>
        <w:left w:val="none" w:sz="0" w:space="0" w:color="auto"/>
        <w:bottom w:val="none" w:sz="0" w:space="0" w:color="auto"/>
        <w:right w:val="none" w:sz="0" w:space="0" w:color="auto"/>
      </w:divBdr>
    </w:div>
    <w:div w:id="168755305">
      <w:bodyDiv w:val="1"/>
      <w:marLeft w:val="0"/>
      <w:marRight w:val="0"/>
      <w:marTop w:val="0"/>
      <w:marBottom w:val="0"/>
      <w:divBdr>
        <w:top w:val="none" w:sz="0" w:space="0" w:color="auto"/>
        <w:left w:val="none" w:sz="0" w:space="0" w:color="auto"/>
        <w:bottom w:val="none" w:sz="0" w:space="0" w:color="auto"/>
        <w:right w:val="none" w:sz="0" w:space="0" w:color="auto"/>
      </w:divBdr>
    </w:div>
    <w:div w:id="171065066">
      <w:bodyDiv w:val="1"/>
      <w:marLeft w:val="0"/>
      <w:marRight w:val="0"/>
      <w:marTop w:val="0"/>
      <w:marBottom w:val="0"/>
      <w:divBdr>
        <w:top w:val="none" w:sz="0" w:space="0" w:color="auto"/>
        <w:left w:val="none" w:sz="0" w:space="0" w:color="auto"/>
        <w:bottom w:val="none" w:sz="0" w:space="0" w:color="auto"/>
        <w:right w:val="none" w:sz="0" w:space="0" w:color="auto"/>
      </w:divBdr>
      <w:divsChild>
        <w:div w:id="379015215">
          <w:marLeft w:val="0"/>
          <w:marRight w:val="0"/>
          <w:marTop w:val="0"/>
          <w:marBottom w:val="360"/>
          <w:divBdr>
            <w:top w:val="none" w:sz="0" w:space="0" w:color="auto"/>
            <w:left w:val="none" w:sz="0" w:space="0" w:color="auto"/>
            <w:bottom w:val="none" w:sz="0" w:space="0" w:color="auto"/>
            <w:right w:val="none" w:sz="0" w:space="0" w:color="auto"/>
          </w:divBdr>
          <w:divsChild>
            <w:div w:id="1544829543">
              <w:marLeft w:val="0"/>
              <w:marRight w:val="0"/>
              <w:marTop w:val="0"/>
              <w:marBottom w:val="0"/>
              <w:divBdr>
                <w:top w:val="none" w:sz="0" w:space="0" w:color="auto"/>
                <w:left w:val="none" w:sz="0" w:space="0" w:color="auto"/>
                <w:bottom w:val="none" w:sz="0" w:space="0" w:color="auto"/>
                <w:right w:val="none" w:sz="0" w:space="0" w:color="auto"/>
              </w:divBdr>
              <w:divsChild>
                <w:div w:id="1223297524">
                  <w:marLeft w:val="0"/>
                  <w:marRight w:val="0"/>
                  <w:marTop w:val="0"/>
                  <w:marBottom w:val="0"/>
                  <w:divBdr>
                    <w:top w:val="none" w:sz="0" w:space="0" w:color="auto"/>
                    <w:left w:val="none" w:sz="0" w:space="0" w:color="auto"/>
                    <w:bottom w:val="none" w:sz="0" w:space="0" w:color="auto"/>
                    <w:right w:val="none" w:sz="0" w:space="0" w:color="auto"/>
                  </w:divBdr>
                  <w:divsChild>
                    <w:div w:id="1264848976">
                      <w:marLeft w:val="0"/>
                      <w:marRight w:val="0"/>
                      <w:marTop w:val="0"/>
                      <w:marBottom w:val="0"/>
                      <w:divBdr>
                        <w:top w:val="none" w:sz="0" w:space="0" w:color="auto"/>
                        <w:left w:val="none" w:sz="0" w:space="0" w:color="auto"/>
                        <w:bottom w:val="none" w:sz="0" w:space="0" w:color="auto"/>
                        <w:right w:val="none" w:sz="0" w:space="0" w:color="auto"/>
                      </w:divBdr>
                      <w:divsChild>
                        <w:div w:id="1147817641">
                          <w:marLeft w:val="0"/>
                          <w:marRight w:val="0"/>
                          <w:marTop w:val="0"/>
                          <w:marBottom w:val="0"/>
                          <w:divBdr>
                            <w:top w:val="none" w:sz="0" w:space="0" w:color="auto"/>
                            <w:left w:val="none" w:sz="0" w:space="0" w:color="auto"/>
                            <w:bottom w:val="none" w:sz="0" w:space="0" w:color="auto"/>
                            <w:right w:val="none" w:sz="0" w:space="0" w:color="auto"/>
                          </w:divBdr>
                          <w:divsChild>
                            <w:div w:id="2131900238">
                              <w:marLeft w:val="0"/>
                              <w:marRight w:val="0"/>
                              <w:marTop w:val="0"/>
                              <w:marBottom w:val="0"/>
                              <w:divBdr>
                                <w:top w:val="single" w:sz="6" w:space="1" w:color="D9D9D9"/>
                                <w:left w:val="single" w:sz="6" w:space="3" w:color="D9D9D9"/>
                                <w:bottom w:val="single" w:sz="6" w:space="1" w:color="D9D9D9"/>
                                <w:right w:val="single" w:sz="6" w:space="3" w:color="D9D9D9"/>
                              </w:divBdr>
                              <w:divsChild>
                                <w:div w:id="1171289640">
                                  <w:marLeft w:val="0"/>
                                  <w:marRight w:val="0"/>
                                  <w:marTop w:val="0"/>
                                  <w:marBottom w:val="0"/>
                                  <w:divBdr>
                                    <w:top w:val="none" w:sz="0" w:space="0" w:color="auto"/>
                                    <w:left w:val="none" w:sz="0" w:space="0" w:color="auto"/>
                                    <w:bottom w:val="none" w:sz="0" w:space="0" w:color="auto"/>
                                    <w:right w:val="none" w:sz="0" w:space="0" w:color="auto"/>
                                  </w:divBdr>
                                  <w:divsChild>
                                    <w:div w:id="299002319">
                                      <w:marLeft w:val="0"/>
                                      <w:marRight w:val="0"/>
                                      <w:marTop w:val="0"/>
                                      <w:marBottom w:val="0"/>
                                      <w:divBdr>
                                        <w:top w:val="none" w:sz="0" w:space="0" w:color="auto"/>
                                        <w:left w:val="none" w:sz="0" w:space="0" w:color="auto"/>
                                        <w:bottom w:val="none" w:sz="0" w:space="0" w:color="auto"/>
                                        <w:right w:val="none" w:sz="0" w:space="0" w:color="auto"/>
                                      </w:divBdr>
                                      <w:divsChild>
                                        <w:div w:id="2094550232">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171616">
          <w:marLeft w:val="0"/>
          <w:marRight w:val="0"/>
          <w:marTop w:val="0"/>
          <w:marBottom w:val="360"/>
          <w:divBdr>
            <w:top w:val="none" w:sz="0" w:space="0" w:color="auto"/>
            <w:left w:val="none" w:sz="0" w:space="0" w:color="auto"/>
            <w:bottom w:val="none" w:sz="0" w:space="0" w:color="auto"/>
            <w:right w:val="none" w:sz="0" w:space="0" w:color="auto"/>
          </w:divBdr>
        </w:div>
      </w:divsChild>
    </w:div>
    <w:div w:id="177740999">
      <w:bodyDiv w:val="1"/>
      <w:marLeft w:val="0"/>
      <w:marRight w:val="0"/>
      <w:marTop w:val="0"/>
      <w:marBottom w:val="0"/>
      <w:divBdr>
        <w:top w:val="none" w:sz="0" w:space="0" w:color="auto"/>
        <w:left w:val="none" w:sz="0" w:space="0" w:color="auto"/>
        <w:bottom w:val="none" w:sz="0" w:space="0" w:color="auto"/>
        <w:right w:val="none" w:sz="0" w:space="0" w:color="auto"/>
      </w:divBdr>
    </w:div>
    <w:div w:id="180822379">
      <w:bodyDiv w:val="1"/>
      <w:marLeft w:val="0"/>
      <w:marRight w:val="0"/>
      <w:marTop w:val="0"/>
      <w:marBottom w:val="0"/>
      <w:divBdr>
        <w:top w:val="none" w:sz="0" w:space="0" w:color="auto"/>
        <w:left w:val="none" w:sz="0" w:space="0" w:color="auto"/>
        <w:bottom w:val="none" w:sz="0" w:space="0" w:color="auto"/>
        <w:right w:val="none" w:sz="0" w:space="0" w:color="auto"/>
      </w:divBdr>
    </w:div>
    <w:div w:id="182987258">
      <w:bodyDiv w:val="1"/>
      <w:marLeft w:val="0"/>
      <w:marRight w:val="0"/>
      <w:marTop w:val="0"/>
      <w:marBottom w:val="0"/>
      <w:divBdr>
        <w:top w:val="none" w:sz="0" w:space="0" w:color="auto"/>
        <w:left w:val="none" w:sz="0" w:space="0" w:color="auto"/>
        <w:bottom w:val="none" w:sz="0" w:space="0" w:color="auto"/>
        <w:right w:val="none" w:sz="0" w:space="0" w:color="auto"/>
      </w:divBdr>
    </w:div>
    <w:div w:id="184443585">
      <w:bodyDiv w:val="1"/>
      <w:marLeft w:val="0"/>
      <w:marRight w:val="0"/>
      <w:marTop w:val="0"/>
      <w:marBottom w:val="0"/>
      <w:divBdr>
        <w:top w:val="none" w:sz="0" w:space="0" w:color="auto"/>
        <w:left w:val="none" w:sz="0" w:space="0" w:color="auto"/>
        <w:bottom w:val="none" w:sz="0" w:space="0" w:color="auto"/>
        <w:right w:val="none" w:sz="0" w:space="0" w:color="auto"/>
      </w:divBdr>
    </w:div>
    <w:div w:id="185141548">
      <w:bodyDiv w:val="1"/>
      <w:marLeft w:val="0"/>
      <w:marRight w:val="0"/>
      <w:marTop w:val="0"/>
      <w:marBottom w:val="0"/>
      <w:divBdr>
        <w:top w:val="none" w:sz="0" w:space="0" w:color="auto"/>
        <w:left w:val="none" w:sz="0" w:space="0" w:color="auto"/>
        <w:bottom w:val="none" w:sz="0" w:space="0" w:color="auto"/>
        <w:right w:val="none" w:sz="0" w:space="0" w:color="auto"/>
      </w:divBdr>
    </w:div>
    <w:div w:id="187530366">
      <w:bodyDiv w:val="1"/>
      <w:marLeft w:val="0"/>
      <w:marRight w:val="0"/>
      <w:marTop w:val="0"/>
      <w:marBottom w:val="0"/>
      <w:divBdr>
        <w:top w:val="none" w:sz="0" w:space="0" w:color="auto"/>
        <w:left w:val="none" w:sz="0" w:space="0" w:color="auto"/>
        <w:bottom w:val="none" w:sz="0" w:space="0" w:color="auto"/>
        <w:right w:val="none" w:sz="0" w:space="0" w:color="auto"/>
      </w:divBdr>
    </w:div>
    <w:div w:id="197859616">
      <w:bodyDiv w:val="1"/>
      <w:marLeft w:val="0"/>
      <w:marRight w:val="0"/>
      <w:marTop w:val="0"/>
      <w:marBottom w:val="0"/>
      <w:divBdr>
        <w:top w:val="none" w:sz="0" w:space="0" w:color="auto"/>
        <w:left w:val="none" w:sz="0" w:space="0" w:color="auto"/>
        <w:bottom w:val="none" w:sz="0" w:space="0" w:color="auto"/>
        <w:right w:val="none" w:sz="0" w:space="0" w:color="auto"/>
      </w:divBdr>
    </w:div>
    <w:div w:id="207494795">
      <w:bodyDiv w:val="1"/>
      <w:marLeft w:val="0"/>
      <w:marRight w:val="0"/>
      <w:marTop w:val="0"/>
      <w:marBottom w:val="0"/>
      <w:divBdr>
        <w:top w:val="none" w:sz="0" w:space="0" w:color="auto"/>
        <w:left w:val="none" w:sz="0" w:space="0" w:color="auto"/>
        <w:bottom w:val="none" w:sz="0" w:space="0" w:color="auto"/>
        <w:right w:val="none" w:sz="0" w:space="0" w:color="auto"/>
      </w:divBdr>
    </w:div>
    <w:div w:id="211385022">
      <w:bodyDiv w:val="1"/>
      <w:marLeft w:val="0"/>
      <w:marRight w:val="0"/>
      <w:marTop w:val="0"/>
      <w:marBottom w:val="0"/>
      <w:divBdr>
        <w:top w:val="none" w:sz="0" w:space="0" w:color="auto"/>
        <w:left w:val="none" w:sz="0" w:space="0" w:color="auto"/>
        <w:bottom w:val="none" w:sz="0" w:space="0" w:color="auto"/>
        <w:right w:val="none" w:sz="0" w:space="0" w:color="auto"/>
      </w:divBdr>
    </w:div>
    <w:div w:id="224411176">
      <w:bodyDiv w:val="1"/>
      <w:marLeft w:val="0"/>
      <w:marRight w:val="0"/>
      <w:marTop w:val="0"/>
      <w:marBottom w:val="0"/>
      <w:divBdr>
        <w:top w:val="none" w:sz="0" w:space="0" w:color="auto"/>
        <w:left w:val="none" w:sz="0" w:space="0" w:color="auto"/>
        <w:bottom w:val="none" w:sz="0" w:space="0" w:color="auto"/>
        <w:right w:val="none" w:sz="0" w:space="0" w:color="auto"/>
      </w:divBdr>
    </w:div>
    <w:div w:id="225994067">
      <w:bodyDiv w:val="1"/>
      <w:marLeft w:val="0"/>
      <w:marRight w:val="0"/>
      <w:marTop w:val="0"/>
      <w:marBottom w:val="0"/>
      <w:divBdr>
        <w:top w:val="none" w:sz="0" w:space="0" w:color="auto"/>
        <w:left w:val="none" w:sz="0" w:space="0" w:color="auto"/>
        <w:bottom w:val="none" w:sz="0" w:space="0" w:color="auto"/>
        <w:right w:val="none" w:sz="0" w:space="0" w:color="auto"/>
      </w:divBdr>
    </w:div>
    <w:div w:id="226767824">
      <w:bodyDiv w:val="1"/>
      <w:marLeft w:val="0"/>
      <w:marRight w:val="0"/>
      <w:marTop w:val="0"/>
      <w:marBottom w:val="0"/>
      <w:divBdr>
        <w:top w:val="none" w:sz="0" w:space="0" w:color="auto"/>
        <w:left w:val="none" w:sz="0" w:space="0" w:color="auto"/>
        <w:bottom w:val="none" w:sz="0" w:space="0" w:color="auto"/>
        <w:right w:val="none" w:sz="0" w:space="0" w:color="auto"/>
      </w:divBdr>
    </w:div>
    <w:div w:id="227690713">
      <w:bodyDiv w:val="1"/>
      <w:marLeft w:val="0"/>
      <w:marRight w:val="0"/>
      <w:marTop w:val="0"/>
      <w:marBottom w:val="0"/>
      <w:divBdr>
        <w:top w:val="none" w:sz="0" w:space="0" w:color="auto"/>
        <w:left w:val="none" w:sz="0" w:space="0" w:color="auto"/>
        <w:bottom w:val="none" w:sz="0" w:space="0" w:color="auto"/>
        <w:right w:val="none" w:sz="0" w:space="0" w:color="auto"/>
      </w:divBdr>
    </w:div>
    <w:div w:id="227813087">
      <w:bodyDiv w:val="1"/>
      <w:marLeft w:val="0"/>
      <w:marRight w:val="0"/>
      <w:marTop w:val="0"/>
      <w:marBottom w:val="0"/>
      <w:divBdr>
        <w:top w:val="none" w:sz="0" w:space="0" w:color="auto"/>
        <w:left w:val="none" w:sz="0" w:space="0" w:color="auto"/>
        <w:bottom w:val="none" w:sz="0" w:space="0" w:color="auto"/>
        <w:right w:val="none" w:sz="0" w:space="0" w:color="auto"/>
      </w:divBdr>
    </w:div>
    <w:div w:id="230435504">
      <w:bodyDiv w:val="1"/>
      <w:marLeft w:val="0"/>
      <w:marRight w:val="0"/>
      <w:marTop w:val="0"/>
      <w:marBottom w:val="0"/>
      <w:divBdr>
        <w:top w:val="none" w:sz="0" w:space="0" w:color="auto"/>
        <w:left w:val="none" w:sz="0" w:space="0" w:color="auto"/>
        <w:bottom w:val="none" w:sz="0" w:space="0" w:color="auto"/>
        <w:right w:val="none" w:sz="0" w:space="0" w:color="auto"/>
      </w:divBdr>
    </w:div>
    <w:div w:id="231231776">
      <w:bodyDiv w:val="1"/>
      <w:marLeft w:val="0"/>
      <w:marRight w:val="0"/>
      <w:marTop w:val="0"/>
      <w:marBottom w:val="0"/>
      <w:divBdr>
        <w:top w:val="none" w:sz="0" w:space="0" w:color="auto"/>
        <w:left w:val="none" w:sz="0" w:space="0" w:color="auto"/>
        <w:bottom w:val="none" w:sz="0" w:space="0" w:color="auto"/>
        <w:right w:val="none" w:sz="0" w:space="0" w:color="auto"/>
      </w:divBdr>
    </w:div>
    <w:div w:id="232860215">
      <w:bodyDiv w:val="1"/>
      <w:marLeft w:val="0"/>
      <w:marRight w:val="0"/>
      <w:marTop w:val="0"/>
      <w:marBottom w:val="0"/>
      <w:divBdr>
        <w:top w:val="none" w:sz="0" w:space="0" w:color="auto"/>
        <w:left w:val="none" w:sz="0" w:space="0" w:color="auto"/>
        <w:bottom w:val="none" w:sz="0" w:space="0" w:color="auto"/>
        <w:right w:val="none" w:sz="0" w:space="0" w:color="auto"/>
      </w:divBdr>
    </w:div>
    <w:div w:id="233248927">
      <w:bodyDiv w:val="1"/>
      <w:marLeft w:val="0"/>
      <w:marRight w:val="0"/>
      <w:marTop w:val="0"/>
      <w:marBottom w:val="0"/>
      <w:divBdr>
        <w:top w:val="none" w:sz="0" w:space="0" w:color="auto"/>
        <w:left w:val="none" w:sz="0" w:space="0" w:color="auto"/>
        <w:bottom w:val="none" w:sz="0" w:space="0" w:color="auto"/>
        <w:right w:val="none" w:sz="0" w:space="0" w:color="auto"/>
      </w:divBdr>
      <w:divsChild>
        <w:div w:id="1419712778">
          <w:marLeft w:val="0"/>
          <w:marRight w:val="0"/>
          <w:marTop w:val="0"/>
          <w:marBottom w:val="0"/>
          <w:divBdr>
            <w:top w:val="none" w:sz="0" w:space="0" w:color="auto"/>
            <w:left w:val="none" w:sz="0" w:space="0" w:color="auto"/>
            <w:bottom w:val="none" w:sz="0" w:space="0" w:color="auto"/>
            <w:right w:val="none" w:sz="0" w:space="0" w:color="auto"/>
          </w:divBdr>
          <w:divsChild>
            <w:div w:id="21184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2160">
      <w:bodyDiv w:val="1"/>
      <w:marLeft w:val="0"/>
      <w:marRight w:val="0"/>
      <w:marTop w:val="0"/>
      <w:marBottom w:val="0"/>
      <w:divBdr>
        <w:top w:val="none" w:sz="0" w:space="0" w:color="auto"/>
        <w:left w:val="none" w:sz="0" w:space="0" w:color="auto"/>
        <w:bottom w:val="none" w:sz="0" w:space="0" w:color="auto"/>
        <w:right w:val="none" w:sz="0" w:space="0" w:color="auto"/>
      </w:divBdr>
      <w:divsChild>
        <w:div w:id="962737607">
          <w:marLeft w:val="0"/>
          <w:marRight w:val="0"/>
          <w:marTop w:val="0"/>
          <w:marBottom w:val="0"/>
          <w:divBdr>
            <w:top w:val="single" w:sz="8" w:space="6" w:color="auto"/>
            <w:left w:val="single" w:sz="8" w:space="6" w:color="auto"/>
            <w:bottom w:val="single" w:sz="8" w:space="6" w:color="auto"/>
            <w:right w:val="single" w:sz="8" w:space="6" w:color="auto"/>
          </w:divBdr>
        </w:div>
        <w:div w:id="900139460">
          <w:marLeft w:val="0"/>
          <w:marRight w:val="0"/>
          <w:marTop w:val="0"/>
          <w:marBottom w:val="0"/>
          <w:divBdr>
            <w:top w:val="single" w:sz="8" w:space="6" w:color="auto"/>
            <w:left w:val="single" w:sz="8" w:space="6" w:color="auto"/>
            <w:bottom w:val="single" w:sz="8" w:space="6" w:color="auto"/>
            <w:right w:val="single" w:sz="8" w:space="6" w:color="auto"/>
          </w:divBdr>
        </w:div>
        <w:div w:id="912469797">
          <w:marLeft w:val="0"/>
          <w:marRight w:val="0"/>
          <w:marTop w:val="0"/>
          <w:marBottom w:val="0"/>
          <w:divBdr>
            <w:top w:val="single" w:sz="8" w:space="6" w:color="auto"/>
            <w:left w:val="single" w:sz="8" w:space="6" w:color="auto"/>
            <w:bottom w:val="single" w:sz="8" w:space="6" w:color="auto"/>
            <w:right w:val="single" w:sz="8" w:space="6" w:color="auto"/>
          </w:divBdr>
        </w:div>
        <w:div w:id="1078282741">
          <w:marLeft w:val="0"/>
          <w:marRight w:val="0"/>
          <w:marTop w:val="0"/>
          <w:marBottom w:val="0"/>
          <w:divBdr>
            <w:top w:val="single" w:sz="8" w:space="6" w:color="auto"/>
            <w:left w:val="single" w:sz="8" w:space="6" w:color="auto"/>
            <w:bottom w:val="single" w:sz="8" w:space="6" w:color="auto"/>
            <w:right w:val="single" w:sz="8" w:space="6" w:color="auto"/>
          </w:divBdr>
        </w:div>
        <w:div w:id="1260019013">
          <w:marLeft w:val="0"/>
          <w:marRight w:val="0"/>
          <w:marTop w:val="0"/>
          <w:marBottom w:val="0"/>
          <w:divBdr>
            <w:top w:val="single" w:sz="8" w:space="6" w:color="auto"/>
            <w:left w:val="single" w:sz="8" w:space="6" w:color="auto"/>
            <w:bottom w:val="single" w:sz="8" w:space="6" w:color="auto"/>
            <w:right w:val="single" w:sz="8" w:space="6" w:color="auto"/>
          </w:divBdr>
        </w:div>
      </w:divsChild>
    </w:div>
    <w:div w:id="234358031">
      <w:bodyDiv w:val="1"/>
      <w:marLeft w:val="0"/>
      <w:marRight w:val="0"/>
      <w:marTop w:val="0"/>
      <w:marBottom w:val="0"/>
      <w:divBdr>
        <w:top w:val="none" w:sz="0" w:space="0" w:color="auto"/>
        <w:left w:val="none" w:sz="0" w:space="0" w:color="auto"/>
        <w:bottom w:val="none" w:sz="0" w:space="0" w:color="auto"/>
        <w:right w:val="none" w:sz="0" w:space="0" w:color="auto"/>
      </w:divBdr>
    </w:div>
    <w:div w:id="235865568">
      <w:bodyDiv w:val="1"/>
      <w:marLeft w:val="0"/>
      <w:marRight w:val="0"/>
      <w:marTop w:val="0"/>
      <w:marBottom w:val="0"/>
      <w:divBdr>
        <w:top w:val="none" w:sz="0" w:space="0" w:color="auto"/>
        <w:left w:val="none" w:sz="0" w:space="0" w:color="auto"/>
        <w:bottom w:val="none" w:sz="0" w:space="0" w:color="auto"/>
        <w:right w:val="none" w:sz="0" w:space="0" w:color="auto"/>
      </w:divBdr>
    </w:div>
    <w:div w:id="239222052">
      <w:bodyDiv w:val="1"/>
      <w:marLeft w:val="0"/>
      <w:marRight w:val="0"/>
      <w:marTop w:val="0"/>
      <w:marBottom w:val="0"/>
      <w:divBdr>
        <w:top w:val="none" w:sz="0" w:space="0" w:color="auto"/>
        <w:left w:val="none" w:sz="0" w:space="0" w:color="auto"/>
        <w:bottom w:val="none" w:sz="0" w:space="0" w:color="auto"/>
        <w:right w:val="none" w:sz="0" w:space="0" w:color="auto"/>
      </w:divBdr>
    </w:div>
    <w:div w:id="244143850">
      <w:bodyDiv w:val="1"/>
      <w:marLeft w:val="0"/>
      <w:marRight w:val="0"/>
      <w:marTop w:val="0"/>
      <w:marBottom w:val="0"/>
      <w:divBdr>
        <w:top w:val="none" w:sz="0" w:space="0" w:color="auto"/>
        <w:left w:val="none" w:sz="0" w:space="0" w:color="auto"/>
        <w:bottom w:val="none" w:sz="0" w:space="0" w:color="auto"/>
        <w:right w:val="none" w:sz="0" w:space="0" w:color="auto"/>
      </w:divBdr>
    </w:div>
    <w:div w:id="245000415">
      <w:bodyDiv w:val="1"/>
      <w:marLeft w:val="0"/>
      <w:marRight w:val="0"/>
      <w:marTop w:val="0"/>
      <w:marBottom w:val="0"/>
      <w:divBdr>
        <w:top w:val="none" w:sz="0" w:space="0" w:color="auto"/>
        <w:left w:val="none" w:sz="0" w:space="0" w:color="auto"/>
        <w:bottom w:val="none" w:sz="0" w:space="0" w:color="auto"/>
        <w:right w:val="none" w:sz="0" w:space="0" w:color="auto"/>
      </w:divBdr>
    </w:div>
    <w:div w:id="248661636">
      <w:bodyDiv w:val="1"/>
      <w:marLeft w:val="0"/>
      <w:marRight w:val="0"/>
      <w:marTop w:val="0"/>
      <w:marBottom w:val="0"/>
      <w:divBdr>
        <w:top w:val="none" w:sz="0" w:space="0" w:color="auto"/>
        <w:left w:val="none" w:sz="0" w:space="0" w:color="auto"/>
        <w:bottom w:val="none" w:sz="0" w:space="0" w:color="auto"/>
        <w:right w:val="none" w:sz="0" w:space="0" w:color="auto"/>
      </w:divBdr>
    </w:div>
    <w:div w:id="250435988">
      <w:bodyDiv w:val="1"/>
      <w:marLeft w:val="0"/>
      <w:marRight w:val="0"/>
      <w:marTop w:val="0"/>
      <w:marBottom w:val="0"/>
      <w:divBdr>
        <w:top w:val="none" w:sz="0" w:space="0" w:color="auto"/>
        <w:left w:val="none" w:sz="0" w:space="0" w:color="auto"/>
        <w:bottom w:val="none" w:sz="0" w:space="0" w:color="auto"/>
        <w:right w:val="none" w:sz="0" w:space="0" w:color="auto"/>
      </w:divBdr>
    </w:div>
    <w:div w:id="251819096">
      <w:bodyDiv w:val="1"/>
      <w:marLeft w:val="0"/>
      <w:marRight w:val="0"/>
      <w:marTop w:val="0"/>
      <w:marBottom w:val="0"/>
      <w:divBdr>
        <w:top w:val="none" w:sz="0" w:space="0" w:color="auto"/>
        <w:left w:val="none" w:sz="0" w:space="0" w:color="auto"/>
        <w:bottom w:val="none" w:sz="0" w:space="0" w:color="auto"/>
        <w:right w:val="none" w:sz="0" w:space="0" w:color="auto"/>
      </w:divBdr>
    </w:div>
    <w:div w:id="255284539">
      <w:bodyDiv w:val="1"/>
      <w:marLeft w:val="0"/>
      <w:marRight w:val="0"/>
      <w:marTop w:val="0"/>
      <w:marBottom w:val="0"/>
      <w:divBdr>
        <w:top w:val="none" w:sz="0" w:space="0" w:color="auto"/>
        <w:left w:val="none" w:sz="0" w:space="0" w:color="auto"/>
        <w:bottom w:val="none" w:sz="0" w:space="0" w:color="auto"/>
        <w:right w:val="none" w:sz="0" w:space="0" w:color="auto"/>
      </w:divBdr>
    </w:div>
    <w:div w:id="255791494">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3074906">
      <w:bodyDiv w:val="1"/>
      <w:marLeft w:val="0"/>
      <w:marRight w:val="0"/>
      <w:marTop w:val="0"/>
      <w:marBottom w:val="0"/>
      <w:divBdr>
        <w:top w:val="none" w:sz="0" w:space="0" w:color="auto"/>
        <w:left w:val="none" w:sz="0" w:space="0" w:color="auto"/>
        <w:bottom w:val="none" w:sz="0" w:space="0" w:color="auto"/>
        <w:right w:val="none" w:sz="0" w:space="0" w:color="auto"/>
      </w:divBdr>
    </w:div>
    <w:div w:id="269364626">
      <w:bodyDiv w:val="1"/>
      <w:marLeft w:val="0"/>
      <w:marRight w:val="0"/>
      <w:marTop w:val="0"/>
      <w:marBottom w:val="0"/>
      <w:divBdr>
        <w:top w:val="none" w:sz="0" w:space="0" w:color="auto"/>
        <w:left w:val="none" w:sz="0" w:space="0" w:color="auto"/>
        <w:bottom w:val="none" w:sz="0" w:space="0" w:color="auto"/>
        <w:right w:val="none" w:sz="0" w:space="0" w:color="auto"/>
      </w:divBdr>
      <w:divsChild>
        <w:div w:id="494034053">
          <w:marLeft w:val="0"/>
          <w:marRight w:val="0"/>
          <w:marTop w:val="0"/>
          <w:marBottom w:val="0"/>
          <w:divBdr>
            <w:top w:val="none" w:sz="0" w:space="0" w:color="auto"/>
            <w:left w:val="none" w:sz="0" w:space="0" w:color="auto"/>
            <w:bottom w:val="none" w:sz="0" w:space="0" w:color="auto"/>
            <w:right w:val="none" w:sz="0" w:space="0" w:color="auto"/>
          </w:divBdr>
        </w:div>
      </w:divsChild>
    </w:div>
    <w:div w:id="271742524">
      <w:bodyDiv w:val="1"/>
      <w:marLeft w:val="0"/>
      <w:marRight w:val="0"/>
      <w:marTop w:val="0"/>
      <w:marBottom w:val="0"/>
      <w:divBdr>
        <w:top w:val="none" w:sz="0" w:space="0" w:color="auto"/>
        <w:left w:val="none" w:sz="0" w:space="0" w:color="auto"/>
        <w:bottom w:val="none" w:sz="0" w:space="0" w:color="auto"/>
        <w:right w:val="none" w:sz="0" w:space="0" w:color="auto"/>
      </w:divBdr>
    </w:div>
    <w:div w:id="271937898">
      <w:bodyDiv w:val="1"/>
      <w:marLeft w:val="0"/>
      <w:marRight w:val="0"/>
      <w:marTop w:val="0"/>
      <w:marBottom w:val="0"/>
      <w:divBdr>
        <w:top w:val="none" w:sz="0" w:space="0" w:color="auto"/>
        <w:left w:val="none" w:sz="0" w:space="0" w:color="auto"/>
        <w:bottom w:val="none" w:sz="0" w:space="0" w:color="auto"/>
        <w:right w:val="none" w:sz="0" w:space="0" w:color="auto"/>
      </w:divBdr>
    </w:div>
    <w:div w:id="272056992">
      <w:bodyDiv w:val="1"/>
      <w:marLeft w:val="0"/>
      <w:marRight w:val="0"/>
      <w:marTop w:val="0"/>
      <w:marBottom w:val="0"/>
      <w:divBdr>
        <w:top w:val="none" w:sz="0" w:space="0" w:color="auto"/>
        <w:left w:val="none" w:sz="0" w:space="0" w:color="auto"/>
        <w:bottom w:val="none" w:sz="0" w:space="0" w:color="auto"/>
        <w:right w:val="none" w:sz="0" w:space="0" w:color="auto"/>
      </w:divBdr>
    </w:div>
    <w:div w:id="274096413">
      <w:bodyDiv w:val="1"/>
      <w:marLeft w:val="0"/>
      <w:marRight w:val="0"/>
      <w:marTop w:val="0"/>
      <w:marBottom w:val="0"/>
      <w:divBdr>
        <w:top w:val="none" w:sz="0" w:space="0" w:color="auto"/>
        <w:left w:val="none" w:sz="0" w:space="0" w:color="auto"/>
        <w:bottom w:val="none" w:sz="0" w:space="0" w:color="auto"/>
        <w:right w:val="none" w:sz="0" w:space="0" w:color="auto"/>
      </w:divBdr>
    </w:div>
    <w:div w:id="278726049">
      <w:bodyDiv w:val="1"/>
      <w:marLeft w:val="0"/>
      <w:marRight w:val="0"/>
      <w:marTop w:val="0"/>
      <w:marBottom w:val="0"/>
      <w:divBdr>
        <w:top w:val="none" w:sz="0" w:space="0" w:color="auto"/>
        <w:left w:val="none" w:sz="0" w:space="0" w:color="auto"/>
        <w:bottom w:val="none" w:sz="0" w:space="0" w:color="auto"/>
        <w:right w:val="none" w:sz="0" w:space="0" w:color="auto"/>
      </w:divBdr>
      <w:divsChild>
        <w:div w:id="88308058">
          <w:marLeft w:val="0"/>
          <w:marRight w:val="0"/>
          <w:marTop w:val="0"/>
          <w:marBottom w:val="0"/>
          <w:divBdr>
            <w:top w:val="none" w:sz="0" w:space="0" w:color="auto"/>
            <w:left w:val="none" w:sz="0" w:space="0" w:color="auto"/>
            <w:bottom w:val="none" w:sz="0" w:space="0" w:color="auto"/>
            <w:right w:val="none" w:sz="0" w:space="0" w:color="auto"/>
          </w:divBdr>
          <w:divsChild>
            <w:div w:id="448743542">
              <w:marLeft w:val="0"/>
              <w:marRight w:val="0"/>
              <w:marTop w:val="0"/>
              <w:marBottom w:val="0"/>
              <w:divBdr>
                <w:top w:val="none" w:sz="0" w:space="0" w:color="auto"/>
                <w:left w:val="none" w:sz="0" w:space="0" w:color="auto"/>
                <w:bottom w:val="none" w:sz="0" w:space="0" w:color="auto"/>
                <w:right w:val="none" w:sz="0" w:space="0" w:color="auto"/>
              </w:divBdr>
              <w:divsChild>
                <w:div w:id="2037583700">
                  <w:marLeft w:val="0"/>
                  <w:marRight w:val="0"/>
                  <w:marTop w:val="0"/>
                  <w:marBottom w:val="0"/>
                  <w:divBdr>
                    <w:top w:val="none" w:sz="0" w:space="0" w:color="auto"/>
                    <w:left w:val="none" w:sz="0" w:space="0" w:color="auto"/>
                    <w:bottom w:val="none" w:sz="0" w:space="0" w:color="auto"/>
                    <w:right w:val="none" w:sz="0" w:space="0" w:color="auto"/>
                  </w:divBdr>
                  <w:divsChild>
                    <w:div w:id="485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725296">
      <w:bodyDiv w:val="1"/>
      <w:marLeft w:val="0"/>
      <w:marRight w:val="0"/>
      <w:marTop w:val="0"/>
      <w:marBottom w:val="0"/>
      <w:divBdr>
        <w:top w:val="none" w:sz="0" w:space="0" w:color="auto"/>
        <w:left w:val="none" w:sz="0" w:space="0" w:color="auto"/>
        <w:bottom w:val="none" w:sz="0" w:space="0" w:color="auto"/>
        <w:right w:val="none" w:sz="0" w:space="0" w:color="auto"/>
      </w:divBdr>
    </w:div>
    <w:div w:id="283082627">
      <w:bodyDiv w:val="1"/>
      <w:marLeft w:val="0"/>
      <w:marRight w:val="0"/>
      <w:marTop w:val="0"/>
      <w:marBottom w:val="0"/>
      <w:divBdr>
        <w:top w:val="none" w:sz="0" w:space="0" w:color="auto"/>
        <w:left w:val="none" w:sz="0" w:space="0" w:color="auto"/>
        <w:bottom w:val="none" w:sz="0" w:space="0" w:color="auto"/>
        <w:right w:val="none" w:sz="0" w:space="0" w:color="auto"/>
      </w:divBdr>
      <w:divsChild>
        <w:div w:id="1822696763">
          <w:marLeft w:val="0"/>
          <w:marRight w:val="0"/>
          <w:marTop w:val="0"/>
          <w:marBottom w:val="0"/>
          <w:divBdr>
            <w:top w:val="single" w:sz="8" w:space="6" w:color="auto"/>
            <w:left w:val="single" w:sz="8" w:space="6" w:color="auto"/>
            <w:bottom w:val="single" w:sz="8" w:space="6" w:color="auto"/>
            <w:right w:val="single" w:sz="8" w:space="6" w:color="auto"/>
          </w:divBdr>
        </w:div>
        <w:div w:id="1543978117">
          <w:marLeft w:val="0"/>
          <w:marRight w:val="0"/>
          <w:marTop w:val="0"/>
          <w:marBottom w:val="0"/>
          <w:divBdr>
            <w:top w:val="single" w:sz="8" w:space="6" w:color="auto"/>
            <w:left w:val="single" w:sz="8" w:space="6" w:color="auto"/>
            <w:bottom w:val="single" w:sz="8" w:space="6" w:color="auto"/>
            <w:right w:val="single" w:sz="8" w:space="6" w:color="auto"/>
          </w:divBdr>
        </w:div>
        <w:div w:id="1236941181">
          <w:marLeft w:val="0"/>
          <w:marRight w:val="0"/>
          <w:marTop w:val="0"/>
          <w:marBottom w:val="0"/>
          <w:divBdr>
            <w:top w:val="single" w:sz="8" w:space="6" w:color="auto"/>
            <w:left w:val="single" w:sz="8" w:space="6" w:color="auto"/>
            <w:bottom w:val="single" w:sz="8" w:space="6" w:color="auto"/>
            <w:right w:val="single" w:sz="8" w:space="6" w:color="auto"/>
          </w:divBdr>
        </w:div>
      </w:divsChild>
    </w:div>
    <w:div w:id="285356216">
      <w:bodyDiv w:val="1"/>
      <w:marLeft w:val="0"/>
      <w:marRight w:val="0"/>
      <w:marTop w:val="0"/>
      <w:marBottom w:val="0"/>
      <w:divBdr>
        <w:top w:val="none" w:sz="0" w:space="0" w:color="auto"/>
        <w:left w:val="none" w:sz="0" w:space="0" w:color="auto"/>
        <w:bottom w:val="none" w:sz="0" w:space="0" w:color="auto"/>
        <w:right w:val="none" w:sz="0" w:space="0" w:color="auto"/>
      </w:divBdr>
    </w:div>
    <w:div w:id="286594136">
      <w:bodyDiv w:val="1"/>
      <w:marLeft w:val="0"/>
      <w:marRight w:val="0"/>
      <w:marTop w:val="0"/>
      <w:marBottom w:val="0"/>
      <w:divBdr>
        <w:top w:val="none" w:sz="0" w:space="0" w:color="auto"/>
        <w:left w:val="none" w:sz="0" w:space="0" w:color="auto"/>
        <w:bottom w:val="none" w:sz="0" w:space="0" w:color="auto"/>
        <w:right w:val="none" w:sz="0" w:space="0" w:color="auto"/>
      </w:divBdr>
    </w:div>
    <w:div w:id="287051044">
      <w:bodyDiv w:val="1"/>
      <w:marLeft w:val="0"/>
      <w:marRight w:val="0"/>
      <w:marTop w:val="0"/>
      <w:marBottom w:val="0"/>
      <w:divBdr>
        <w:top w:val="none" w:sz="0" w:space="0" w:color="auto"/>
        <w:left w:val="none" w:sz="0" w:space="0" w:color="auto"/>
        <w:bottom w:val="none" w:sz="0" w:space="0" w:color="auto"/>
        <w:right w:val="none" w:sz="0" w:space="0" w:color="auto"/>
      </w:divBdr>
    </w:div>
    <w:div w:id="287710926">
      <w:bodyDiv w:val="1"/>
      <w:marLeft w:val="0"/>
      <w:marRight w:val="0"/>
      <w:marTop w:val="0"/>
      <w:marBottom w:val="0"/>
      <w:divBdr>
        <w:top w:val="none" w:sz="0" w:space="0" w:color="auto"/>
        <w:left w:val="none" w:sz="0" w:space="0" w:color="auto"/>
        <w:bottom w:val="none" w:sz="0" w:space="0" w:color="auto"/>
        <w:right w:val="none" w:sz="0" w:space="0" w:color="auto"/>
      </w:divBdr>
    </w:div>
    <w:div w:id="288315960">
      <w:bodyDiv w:val="1"/>
      <w:marLeft w:val="0"/>
      <w:marRight w:val="0"/>
      <w:marTop w:val="0"/>
      <w:marBottom w:val="0"/>
      <w:divBdr>
        <w:top w:val="none" w:sz="0" w:space="0" w:color="auto"/>
        <w:left w:val="none" w:sz="0" w:space="0" w:color="auto"/>
        <w:bottom w:val="none" w:sz="0" w:space="0" w:color="auto"/>
        <w:right w:val="none" w:sz="0" w:space="0" w:color="auto"/>
      </w:divBdr>
    </w:div>
    <w:div w:id="289475404">
      <w:bodyDiv w:val="1"/>
      <w:marLeft w:val="0"/>
      <w:marRight w:val="0"/>
      <w:marTop w:val="0"/>
      <w:marBottom w:val="0"/>
      <w:divBdr>
        <w:top w:val="none" w:sz="0" w:space="0" w:color="auto"/>
        <w:left w:val="none" w:sz="0" w:space="0" w:color="auto"/>
        <w:bottom w:val="none" w:sz="0" w:space="0" w:color="auto"/>
        <w:right w:val="none" w:sz="0" w:space="0" w:color="auto"/>
      </w:divBdr>
    </w:div>
    <w:div w:id="298342448">
      <w:bodyDiv w:val="1"/>
      <w:marLeft w:val="0"/>
      <w:marRight w:val="0"/>
      <w:marTop w:val="0"/>
      <w:marBottom w:val="0"/>
      <w:divBdr>
        <w:top w:val="none" w:sz="0" w:space="0" w:color="auto"/>
        <w:left w:val="none" w:sz="0" w:space="0" w:color="auto"/>
        <w:bottom w:val="none" w:sz="0" w:space="0" w:color="auto"/>
        <w:right w:val="none" w:sz="0" w:space="0" w:color="auto"/>
      </w:divBdr>
    </w:div>
    <w:div w:id="298926827">
      <w:bodyDiv w:val="1"/>
      <w:marLeft w:val="0"/>
      <w:marRight w:val="0"/>
      <w:marTop w:val="0"/>
      <w:marBottom w:val="0"/>
      <w:divBdr>
        <w:top w:val="none" w:sz="0" w:space="0" w:color="auto"/>
        <w:left w:val="none" w:sz="0" w:space="0" w:color="auto"/>
        <w:bottom w:val="none" w:sz="0" w:space="0" w:color="auto"/>
        <w:right w:val="none" w:sz="0" w:space="0" w:color="auto"/>
      </w:divBdr>
    </w:div>
    <w:div w:id="302665653">
      <w:bodyDiv w:val="1"/>
      <w:marLeft w:val="0"/>
      <w:marRight w:val="0"/>
      <w:marTop w:val="0"/>
      <w:marBottom w:val="0"/>
      <w:divBdr>
        <w:top w:val="none" w:sz="0" w:space="0" w:color="auto"/>
        <w:left w:val="none" w:sz="0" w:space="0" w:color="auto"/>
        <w:bottom w:val="none" w:sz="0" w:space="0" w:color="auto"/>
        <w:right w:val="none" w:sz="0" w:space="0" w:color="auto"/>
      </w:divBdr>
    </w:div>
    <w:div w:id="303705780">
      <w:bodyDiv w:val="1"/>
      <w:marLeft w:val="0"/>
      <w:marRight w:val="0"/>
      <w:marTop w:val="0"/>
      <w:marBottom w:val="0"/>
      <w:divBdr>
        <w:top w:val="none" w:sz="0" w:space="0" w:color="auto"/>
        <w:left w:val="none" w:sz="0" w:space="0" w:color="auto"/>
        <w:bottom w:val="none" w:sz="0" w:space="0" w:color="auto"/>
        <w:right w:val="none" w:sz="0" w:space="0" w:color="auto"/>
      </w:divBdr>
    </w:div>
    <w:div w:id="304698561">
      <w:bodyDiv w:val="1"/>
      <w:marLeft w:val="0"/>
      <w:marRight w:val="0"/>
      <w:marTop w:val="0"/>
      <w:marBottom w:val="0"/>
      <w:divBdr>
        <w:top w:val="none" w:sz="0" w:space="0" w:color="auto"/>
        <w:left w:val="none" w:sz="0" w:space="0" w:color="auto"/>
        <w:bottom w:val="none" w:sz="0" w:space="0" w:color="auto"/>
        <w:right w:val="none" w:sz="0" w:space="0" w:color="auto"/>
      </w:divBdr>
    </w:div>
    <w:div w:id="305747943">
      <w:bodyDiv w:val="1"/>
      <w:marLeft w:val="0"/>
      <w:marRight w:val="0"/>
      <w:marTop w:val="0"/>
      <w:marBottom w:val="0"/>
      <w:divBdr>
        <w:top w:val="none" w:sz="0" w:space="0" w:color="auto"/>
        <w:left w:val="none" w:sz="0" w:space="0" w:color="auto"/>
        <w:bottom w:val="none" w:sz="0" w:space="0" w:color="auto"/>
        <w:right w:val="none" w:sz="0" w:space="0" w:color="auto"/>
      </w:divBdr>
    </w:div>
    <w:div w:id="307591600">
      <w:bodyDiv w:val="1"/>
      <w:marLeft w:val="0"/>
      <w:marRight w:val="0"/>
      <w:marTop w:val="0"/>
      <w:marBottom w:val="0"/>
      <w:divBdr>
        <w:top w:val="none" w:sz="0" w:space="0" w:color="auto"/>
        <w:left w:val="none" w:sz="0" w:space="0" w:color="auto"/>
        <w:bottom w:val="none" w:sz="0" w:space="0" w:color="auto"/>
        <w:right w:val="none" w:sz="0" w:space="0" w:color="auto"/>
      </w:divBdr>
    </w:div>
    <w:div w:id="309989757">
      <w:bodyDiv w:val="1"/>
      <w:marLeft w:val="0"/>
      <w:marRight w:val="0"/>
      <w:marTop w:val="0"/>
      <w:marBottom w:val="0"/>
      <w:divBdr>
        <w:top w:val="none" w:sz="0" w:space="0" w:color="auto"/>
        <w:left w:val="none" w:sz="0" w:space="0" w:color="auto"/>
        <w:bottom w:val="none" w:sz="0" w:space="0" w:color="auto"/>
        <w:right w:val="none" w:sz="0" w:space="0" w:color="auto"/>
      </w:divBdr>
    </w:div>
    <w:div w:id="311301677">
      <w:bodyDiv w:val="1"/>
      <w:marLeft w:val="0"/>
      <w:marRight w:val="0"/>
      <w:marTop w:val="0"/>
      <w:marBottom w:val="0"/>
      <w:divBdr>
        <w:top w:val="none" w:sz="0" w:space="0" w:color="auto"/>
        <w:left w:val="none" w:sz="0" w:space="0" w:color="auto"/>
        <w:bottom w:val="none" w:sz="0" w:space="0" w:color="auto"/>
        <w:right w:val="none" w:sz="0" w:space="0" w:color="auto"/>
      </w:divBdr>
    </w:div>
    <w:div w:id="317609336">
      <w:bodyDiv w:val="1"/>
      <w:marLeft w:val="0"/>
      <w:marRight w:val="0"/>
      <w:marTop w:val="0"/>
      <w:marBottom w:val="0"/>
      <w:divBdr>
        <w:top w:val="none" w:sz="0" w:space="0" w:color="auto"/>
        <w:left w:val="none" w:sz="0" w:space="0" w:color="auto"/>
        <w:bottom w:val="none" w:sz="0" w:space="0" w:color="auto"/>
        <w:right w:val="none" w:sz="0" w:space="0" w:color="auto"/>
      </w:divBdr>
    </w:div>
    <w:div w:id="319432963">
      <w:bodyDiv w:val="1"/>
      <w:marLeft w:val="0"/>
      <w:marRight w:val="0"/>
      <w:marTop w:val="0"/>
      <w:marBottom w:val="0"/>
      <w:divBdr>
        <w:top w:val="none" w:sz="0" w:space="0" w:color="auto"/>
        <w:left w:val="none" w:sz="0" w:space="0" w:color="auto"/>
        <w:bottom w:val="none" w:sz="0" w:space="0" w:color="auto"/>
        <w:right w:val="none" w:sz="0" w:space="0" w:color="auto"/>
      </w:divBdr>
      <w:divsChild>
        <w:div w:id="1287128170">
          <w:marLeft w:val="0"/>
          <w:marRight w:val="0"/>
          <w:marTop w:val="180"/>
          <w:marBottom w:val="180"/>
          <w:divBdr>
            <w:top w:val="none" w:sz="0" w:space="0" w:color="auto"/>
            <w:left w:val="none" w:sz="0" w:space="0" w:color="auto"/>
            <w:bottom w:val="none" w:sz="0" w:space="0" w:color="auto"/>
            <w:right w:val="none" w:sz="0" w:space="0" w:color="auto"/>
          </w:divBdr>
          <w:divsChild>
            <w:div w:id="617490550">
              <w:marLeft w:val="0"/>
              <w:marRight w:val="0"/>
              <w:marTop w:val="0"/>
              <w:marBottom w:val="0"/>
              <w:divBdr>
                <w:top w:val="none" w:sz="0" w:space="0" w:color="auto"/>
                <w:left w:val="none" w:sz="0" w:space="0" w:color="auto"/>
                <w:bottom w:val="none" w:sz="0" w:space="0" w:color="auto"/>
                <w:right w:val="none" w:sz="0" w:space="0" w:color="auto"/>
              </w:divBdr>
              <w:divsChild>
                <w:div w:id="1072773432">
                  <w:marLeft w:val="0"/>
                  <w:marRight w:val="0"/>
                  <w:marTop w:val="0"/>
                  <w:marBottom w:val="0"/>
                  <w:divBdr>
                    <w:top w:val="none" w:sz="0" w:space="0" w:color="auto"/>
                    <w:left w:val="none" w:sz="0" w:space="0" w:color="auto"/>
                    <w:bottom w:val="none" w:sz="0" w:space="0" w:color="auto"/>
                    <w:right w:val="none" w:sz="0" w:space="0" w:color="auto"/>
                  </w:divBdr>
                  <w:divsChild>
                    <w:div w:id="1085954232">
                      <w:marLeft w:val="0"/>
                      <w:marRight w:val="0"/>
                      <w:marTop w:val="0"/>
                      <w:marBottom w:val="0"/>
                      <w:divBdr>
                        <w:top w:val="none" w:sz="0" w:space="0" w:color="auto"/>
                        <w:left w:val="none" w:sz="0" w:space="0" w:color="auto"/>
                        <w:bottom w:val="none" w:sz="0" w:space="0" w:color="auto"/>
                        <w:right w:val="none" w:sz="0" w:space="0" w:color="auto"/>
                      </w:divBdr>
                      <w:divsChild>
                        <w:div w:id="101091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044972">
      <w:bodyDiv w:val="1"/>
      <w:marLeft w:val="0"/>
      <w:marRight w:val="0"/>
      <w:marTop w:val="0"/>
      <w:marBottom w:val="0"/>
      <w:divBdr>
        <w:top w:val="none" w:sz="0" w:space="0" w:color="auto"/>
        <w:left w:val="none" w:sz="0" w:space="0" w:color="auto"/>
        <w:bottom w:val="none" w:sz="0" w:space="0" w:color="auto"/>
        <w:right w:val="none" w:sz="0" w:space="0" w:color="auto"/>
      </w:divBdr>
    </w:div>
    <w:div w:id="320499542">
      <w:bodyDiv w:val="1"/>
      <w:marLeft w:val="0"/>
      <w:marRight w:val="0"/>
      <w:marTop w:val="0"/>
      <w:marBottom w:val="0"/>
      <w:divBdr>
        <w:top w:val="none" w:sz="0" w:space="0" w:color="auto"/>
        <w:left w:val="none" w:sz="0" w:space="0" w:color="auto"/>
        <w:bottom w:val="none" w:sz="0" w:space="0" w:color="auto"/>
        <w:right w:val="none" w:sz="0" w:space="0" w:color="auto"/>
      </w:divBdr>
    </w:div>
    <w:div w:id="321544941">
      <w:bodyDiv w:val="1"/>
      <w:marLeft w:val="0"/>
      <w:marRight w:val="0"/>
      <w:marTop w:val="0"/>
      <w:marBottom w:val="0"/>
      <w:divBdr>
        <w:top w:val="none" w:sz="0" w:space="0" w:color="auto"/>
        <w:left w:val="none" w:sz="0" w:space="0" w:color="auto"/>
        <w:bottom w:val="none" w:sz="0" w:space="0" w:color="auto"/>
        <w:right w:val="none" w:sz="0" w:space="0" w:color="auto"/>
      </w:divBdr>
    </w:div>
    <w:div w:id="325862825">
      <w:bodyDiv w:val="1"/>
      <w:marLeft w:val="0"/>
      <w:marRight w:val="0"/>
      <w:marTop w:val="0"/>
      <w:marBottom w:val="0"/>
      <w:divBdr>
        <w:top w:val="none" w:sz="0" w:space="0" w:color="auto"/>
        <w:left w:val="none" w:sz="0" w:space="0" w:color="auto"/>
        <w:bottom w:val="none" w:sz="0" w:space="0" w:color="auto"/>
        <w:right w:val="none" w:sz="0" w:space="0" w:color="auto"/>
      </w:divBdr>
    </w:div>
    <w:div w:id="328221100">
      <w:bodyDiv w:val="1"/>
      <w:marLeft w:val="0"/>
      <w:marRight w:val="0"/>
      <w:marTop w:val="0"/>
      <w:marBottom w:val="0"/>
      <w:divBdr>
        <w:top w:val="none" w:sz="0" w:space="0" w:color="auto"/>
        <w:left w:val="none" w:sz="0" w:space="0" w:color="auto"/>
        <w:bottom w:val="none" w:sz="0" w:space="0" w:color="auto"/>
        <w:right w:val="none" w:sz="0" w:space="0" w:color="auto"/>
      </w:divBdr>
    </w:div>
    <w:div w:id="331104974">
      <w:bodyDiv w:val="1"/>
      <w:marLeft w:val="0"/>
      <w:marRight w:val="0"/>
      <w:marTop w:val="0"/>
      <w:marBottom w:val="0"/>
      <w:divBdr>
        <w:top w:val="none" w:sz="0" w:space="0" w:color="auto"/>
        <w:left w:val="none" w:sz="0" w:space="0" w:color="auto"/>
        <w:bottom w:val="none" w:sz="0" w:space="0" w:color="auto"/>
        <w:right w:val="none" w:sz="0" w:space="0" w:color="auto"/>
      </w:divBdr>
    </w:div>
    <w:div w:id="334959283">
      <w:bodyDiv w:val="1"/>
      <w:marLeft w:val="0"/>
      <w:marRight w:val="0"/>
      <w:marTop w:val="0"/>
      <w:marBottom w:val="0"/>
      <w:divBdr>
        <w:top w:val="none" w:sz="0" w:space="0" w:color="auto"/>
        <w:left w:val="none" w:sz="0" w:space="0" w:color="auto"/>
        <w:bottom w:val="none" w:sz="0" w:space="0" w:color="auto"/>
        <w:right w:val="none" w:sz="0" w:space="0" w:color="auto"/>
      </w:divBdr>
    </w:div>
    <w:div w:id="336157311">
      <w:bodyDiv w:val="1"/>
      <w:marLeft w:val="0"/>
      <w:marRight w:val="0"/>
      <w:marTop w:val="0"/>
      <w:marBottom w:val="0"/>
      <w:divBdr>
        <w:top w:val="none" w:sz="0" w:space="0" w:color="auto"/>
        <w:left w:val="none" w:sz="0" w:space="0" w:color="auto"/>
        <w:bottom w:val="none" w:sz="0" w:space="0" w:color="auto"/>
        <w:right w:val="none" w:sz="0" w:space="0" w:color="auto"/>
      </w:divBdr>
    </w:div>
    <w:div w:id="337078306">
      <w:bodyDiv w:val="1"/>
      <w:marLeft w:val="0"/>
      <w:marRight w:val="0"/>
      <w:marTop w:val="0"/>
      <w:marBottom w:val="0"/>
      <w:divBdr>
        <w:top w:val="none" w:sz="0" w:space="0" w:color="auto"/>
        <w:left w:val="none" w:sz="0" w:space="0" w:color="auto"/>
        <w:bottom w:val="none" w:sz="0" w:space="0" w:color="auto"/>
        <w:right w:val="none" w:sz="0" w:space="0" w:color="auto"/>
      </w:divBdr>
    </w:div>
    <w:div w:id="337539605">
      <w:bodyDiv w:val="1"/>
      <w:marLeft w:val="0"/>
      <w:marRight w:val="0"/>
      <w:marTop w:val="0"/>
      <w:marBottom w:val="0"/>
      <w:divBdr>
        <w:top w:val="none" w:sz="0" w:space="0" w:color="auto"/>
        <w:left w:val="none" w:sz="0" w:space="0" w:color="auto"/>
        <w:bottom w:val="none" w:sz="0" w:space="0" w:color="auto"/>
        <w:right w:val="none" w:sz="0" w:space="0" w:color="auto"/>
      </w:divBdr>
    </w:div>
    <w:div w:id="341128384">
      <w:bodyDiv w:val="1"/>
      <w:marLeft w:val="0"/>
      <w:marRight w:val="0"/>
      <w:marTop w:val="0"/>
      <w:marBottom w:val="0"/>
      <w:divBdr>
        <w:top w:val="none" w:sz="0" w:space="0" w:color="auto"/>
        <w:left w:val="none" w:sz="0" w:space="0" w:color="auto"/>
        <w:bottom w:val="none" w:sz="0" w:space="0" w:color="auto"/>
        <w:right w:val="none" w:sz="0" w:space="0" w:color="auto"/>
      </w:divBdr>
    </w:div>
    <w:div w:id="341667331">
      <w:bodyDiv w:val="1"/>
      <w:marLeft w:val="0"/>
      <w:marRight w:val="0"/>
      <w:marTop w:val="0"/>
      <w:marBottom w:val="0"/>
      <w:divBdr>
        <w:top w:val="none" w:sz="0" w:space="0" w:color="auto"/>
        <w:left w:val="none" w:sz="0" w:space="0" w:color="auto"/>
        <w:bottom w:val="none" w:sz="0" w:space="0" w:color="auto"/>
        <w:right w:val="none" w:sz="0" w:space="0" w:color="auto"/>
      </w:divBdr>
    </w:div>
    <w:div w:id="342244408">
      <w:bodyDiv w:val="1"/>
      <w:marLeft w:val="0"/>
      <w:marRight w:val="0"/>
      <w:marTop w:val="0"/>
      <w:marBottom w:val="0"/>
      <w:divBdr>
        <w:top w:val="none" w:sz="0" w:space="0" w:color="auto"/>
        <w:left w:val="none" w:sz="0" w:space="0" w:color="auto"/>
        <w:bottom w:val="none" w:sz="0" w:space="0" w:color="auto"/>
        <w:right w:val="none" w:sz="0" w:space="0" w:color="auto"/>
      </w:divBdr>
    </w:div>
    <w:div w:id="348721628">
      <w:bodyDiv w:val="1"/>
      <w:marLeft w:val="0"/>
      <w:marRight w:val="0"/>
      <w:marTop w:val="0"/>
      <w:marBottom w:val="0"/>
      <w:divBdr>
        <w:top w:val="none" w:sz="0" w:space="0" w:color="auto"/>
        <w:left w:val="none" w:sz="0" w:space="0" w:color="auto"/>
        <w:bottom w:val="none" w:sz="0" w:space="0" w:color="auto"/>
        <w:right w:val="none" w:sz="0" w:space="0" w:color="auto"/>
      </w:divBdr>
    </w:div>
    <w:div w:id="349994828">
      <w:bodyDiv w:val="1"/>
      <w:marLeft w:val="0"/>
      <w:marRight w:val="0"/>
      <w:marTop w:val="0"/>
      <w:marBottom w:val="0"/>
      <w:divBdr>
        <w:top w:val="none" w:sz="0" w:space="0" w:color="auto"/>
        <w:left w:val="none" w:sz="0" w:space="0" w:color="auto"/>
        <w:bottom w:val="none" w:sz="0" w:space="0" w:color="auto"/>
        <w:right w:val="none" w:sz="0" w:space="0" w:color="auto"/>
      </w:divBdr>
    </w:div>
    <w:div w:id="350182051">
      <w:bodyDiv w:val="1"/>
      <w:marLeft w:val="0"/>
      <w:marRight w:val="0"/>
      <w:marTop w:val="0"/>
      <w:marBottom w:val="0"/>
      <w:divBdr>
        <w:top w:val="none" w:sz="0" w:space="0" w:color="auto"/>
        <w:left w:val="none" w:sz="0" w:space="0" w:color="auto"/>
        <w:bottom w:val="none" w:sz="0" w:space="0" w:color="auto"/>
        <w:right w:val="none" w:sz="0" w:space="0" w:color="auto"/>
      </w:divBdr>
    </w:div>
    <w:div w:id="351734009">
      <w:bodyDiv w:val="1"/>
      <w:marLeft w:val="0"/>
      <w:marRight w:val="0"/>
      <w:marTop w:val="0"/>
      <w:marBottom w:val="0"/>
      <w:divBdr>
        <w:top w:val="none" w:sz="0" w:space="0" w:color="auto"/>
        <w:left w:val="none" w:sz="0" w:space="0" w:color="auto"/>
        <w:bottom w:val="none" w:sz="0" w:space="0" w:color="auto"/>
        <w:right w:val="none" w:sz="0" w:space="0" w:color="auto"/>
      </w:divBdr>
    </w:div>
    <w:div w:id="353112512">
      <w:bodyDiv w:val="1"/>
      <w:marLeft w:val="0"/>
      <w:marRight w:val="0"/>
      <w:marTop w:val="0"/>
      <w:marBottom w:val="0"/>
      <w:divBdr>
        <w:top w:val="none" w:sz="0" w:space="0" w:color="auto"/>
        <w:left w:val="none" w:sz="0" w:space="0" w:color="auto"/>
        <w:bottom w:val="none" w:sz="0" w:space="0" w:color="auto"/>
        <w:right w:val="none" w:sz="0" w:space="0" w:color="auto"/>
      </w:divBdr>
    </w:div>
    <w:div w:id="362052765">
      <w:bodyDiv w:val="1"/>
      <w:marLeft w:val="0"/>
      <w:marRight w:val="0"/>
      <w:marTop w:val="0"/>
      <w:marBottom w:val="0"/>
      <w:divBdr>
        <w:top w:val="none" w:sz="0" w:space="0" w:color="auto"/>
        <w:left w:val="none" w:sz="0" w:space="0" w:color="auto"/>
        <w:bottom w:val="none" w:sz="0" w:space="0" w:color="auto"/>
        <w:right w:val="none" w:sz="0" w:space="0" w:color="auto"/>
      </w:divBdr>
    </w:div>
    <w:div w:id="362943807">
      <w:bodyDiv w:val="1"/>
      <w:marLeft w:val="0"/>
      <w:marRight w:val="0"/>
      <w:marTop w:val="0"/>
      <w:marBottom w:val="0"/>
      <w:divBdr>
        <w:top w:val="none" w:sz="0" w:space="0" w:color="auto"/>
        <w:left w:val="none" w:sz="0" w:space="0" w:color="auto"/>
        <w:bottom w:val="none" w:sz="0" w:space="0" w:color="auto"/>
        <w:right w:val="none" w:sz="0" w:space="0" w:color="auto"/>
      </w:divBdr>
    </w:div>
    <w:div w:id="367685186">
      <w:bodyDiv w:val="1"/>
      <w:marLeft w:val="0"/>
      <w:marRight w:val="0"/>
      <w:marTop w:val="0"/>
      <w:marBottom w:val="0"/>
      <w:divBdr>
        <w:top w:val="none" w:sz="0" w:space="0" w:color="auto"/>
        <w:left w:val="none" w:sz="0" w:space="0" w:color="auto"/>
        <w:bottom w:val="none" w:sz="0" w:space="0" w:color="auto"/>
        <w:right w:val="none" w:sz="0" w:space="0" w:color="auto"/>
      </w:divBdr>
    </w:div>
    <w:div w:id="371198013">
      <w:bodyDiv w:val="1"/>
      <w:marLeft w:val="0"/>
      <w:marRight w:val="0"/>
      <w:marTop w:val="0"/>
      <w:marBottom w:val="0"/>
      <w:divBdr>
        <w:top w:val="none" w:sz="0" w:space="0" w:color="auto"/>
        <w:left w:val="none" w:sz="0" w:space="0" w:color="auto"/>
        <w:bottom w:val="none" w:sz="0" w:space="0" w:color="auto"/>
        <w:right w:val="none" w:sz="0" w:space="0" w:color="auto"/>
      </w:divBdr>
    </w:div>
    <w:div w:id="374932811">
      <w:bodyDiv w:val="1"/>
      <w:marLeft w:val="0"/>
      <w:marRight w:val="0"/>
      <w:marTop w:val="0"/>
      <w:marBottom w:val="0"/>
      <w:divBdr>
        <w:top w:val="none" w:sz="0" w:space="0" w:color="auto"/>
        <w:left w:val="none" w:sz="0" w:space="0" w:color="auto"/>
        <w:bottom w:val="none" w:sz="0" w:space="0" w:color="auto"/>
        <w:right w:val="none" w:sz="0" w:space="0" w:color="auto"/>
      </w:divBdr>
    </w:div>
    <w:div w:id="377513572">
      <w:bodyDiv w:val="1"/>
      <w:marLeft w:val="0"/>
      <w:marRight w:val="0"/>
      <w:marTop w:val="0"/>
      <w:marBottom w:val="0"/>
      <w:divBdr>
        <w:top w:val="none" w:sz="0" w:space="0" w:color="auto"/>
        <w:left w:val="none" w:sz="0" w:space="0" w:color="auto"/>
        <w:bottom w:val="none" w:sz="0" w:space="0" w:color="auto"/>
        <w:right w:val="none" w:sz="0" w:space="0" w:color="auto"/>
      </w:divBdr>
    </w:div>
    <w:div w:id="381760007">
      <w:bodyDiv w:val="1"/>
      <w:marLeft w:val="0"/>
      <w:marRight w:val="0"/>
      <w:marTop w:val="0"/>
      <w:marBottom w:val="0"/>
      <w:divBdr>
        <w:top w:val="none" w:sz="0" w:space="0" w:color="auto"/>
        <w:left w:val="none" w:sz="0" w:space="0" w:color="auto"/>
        <w:bottom w:val="none" w:sz="0" w:space="0" w:color="auto"/>
        <w:right w:val="none" w:sz="0" w:space="0" w:color="auto"/>
      </w:divBdr>
    </w:div>
    <w:div w:id="381827652">
      <w:bodyDiv w:val="1"/>
      <w:marLeft w:val="0"/>
      <w:marRight w:val="0"/>
      <w:marTop w:val="0"/>
      <w:marBottom w:val="0"/>
      <w:divBdr>
        <w:top w:val="none" w:sz="0" w:space="0" w:color="auto"/>
        <w:left w:val="none" w:sz="0" w:space="0" w:color="auto"/>
        <w:bottom w:val="none" w:sz="0" w:space="0" w:color="auto"/>
        <w:right w:val="none" w:sz="0" w:space="0" w:color="auto"/>
      </w:divBdr>
      <w:divsChild>
        <w:div w:id="283463085">
          <w:marLeft w:val="0"/>
          <w:marRight w:val="0"/>
          <w:marTop w:val="0"/>
          <w:marBottom w:val="0"/>
          <w:divBdr>
            <w:top w:val="single" w:sz="8" w:space="6" w:color="auto"/>
            <w:left w:val="single" w:sz="8" w:space="6" w:color="auto"/>
            <w:bottom w:val="single" w:sz="8" w:space="6" w:color="auto"/>
            <w:right w:val="single" w:sz="8" w:space="6" w:color="auto"/>
          </w:divBdr>
        </w:div>
        <w:div w:id="133253751">
          <w:marLeft w:val="0"/>
          <w:marRight w:val="0"/>
          <w:marTop w:val="0"/>
          <w:marBottom w:val="0"/>
          <w:divBdr>
            <w:top w:val="single" w:sz="8" w:space="6" w:color="auto"/>
            <w:left w:val="single" w:sz="8" w:space="6" w:color="auto"/>
            <w:bottom w:val="single" w:sz="8" w:space="6" w:color="auto"/>
            <w:right w:val="single" w:sz="8" w:space="6" w:color="auto"/>
          </w:divBdr>
        </w:div>
      </w:divsChild>
    </w:div>
    <w:div w:id="384724036">
      <w:bodyDiv w:val="1"/>
      <w:marLeft w:val="0"/>
      <w:marRight w:val="0"/>
      <w:marTop w:val="0"/>
      <w:marBottom w:val="0"/>
      <w:divBdr>
        <w:top w:val="none" w:sz="0" w:space="0" w:color="auto"/>
        <w:left w:val="none" w:sz="0" w:space="0" w:color="auto"/>
        <w:bottom w:val="none" w:sz="0" w:space="0" w:color="auto"/>
        <w:right w:val="none" w:sz="0" w:space="0" w:color="auto"/>
      </w:divBdr>
    </w:div>
    <w:div w:id="384911599">
      <w:bodyDiv w:val="1"/>
      <w:marLeft w:val="0"/>
      <w:marRight w:val="0"/>
      <w:marTop w:val="0"/>
      <w:marBottom w:val="0"/>
      <w:divBdr>
        <w:top w:val="none" w:sz="0" w:space="0" w:color="auto"/>
        <w:left w:val="none" w:sz="0" w:space="0" w:color="auto"/>
        <w:bottom w:val="none" w:sz="0" w:space="0" w:color="auto"/>
        <w:right w:val="none" w:sz="0" w:space="0" w:color="auto"/>
      </w:divBdr>
    </w:div>
    <w:div w:id="385688849">
      <w:bodyDiv w:val="1"/>
      <w:marLeft w:val="0"/>
      <w:marRight w:val="0"/>
      <w:marTop w:val="0"/>
      <w:marBottom w:val="0"/>
      <w:divBdr>
        <w:top w:val="none" w:sz="0" w:space="0" w:color="auto"/>
        <w:left w:val="none" w:sz="0" w:space="0" w:color="auto"/>
        <w:bottom w:val="none" w:sz="0" w:space="0" w:color="auto"/>
        <w:right w:val="none" w:sz="0" w:space="0" w:color="auto"/>
      </w:divBdr>
    </w:div>
    <w:div w:id="393233905">
      <w:bodyDiv w:val="1"/>
      <w:marLeft w:val="0"/>
      <w:marRight w:val="0"/>
      <w:marTop w:val="0"/>
      <w:marBottom w:val="0"/>
      <w:divBdr>
        <w:top w:val="none" w:sz="0" w:space="0" w:color="auto"/>
        <w:left w:val="none" w:sz="0" w:space="0" w:color="auto"/>
        <w:bottom w:val="none" w:sz="0" w:space="0" w:color="auto"/>
        <w:right w:val="none" w:sz="0" w:space="0" w:color="auto"/>
      </w:divBdr>
    </w:div>
    <w:div w:id="393745877">
      <w:bodyDiv w:val="1"/>
      <w:marLeft w:val="0"/>
      <w:marRight w:val="0"/>
      <w:marTop w:val="0"/>
      <w:marBottom w:val="0"/>
      <w:divBdr>
        <w:top w:val="none" w:sz="0" w:space="0" w:color="auto"/>
        <w:left w:val="none" w:sz="0" w:space="0" w:color="auto"/>
        <w:bottom w:val="none" w:sz="0" w:space="0" w:color="auto"/>
        <w:right w:val="none" w:sz="0" w:space="0" w:color="auto"/>
      </w:divBdr>
    </w:div>
    <w:div w:id="398211019">
      <w:bodyDiv w:val="1"/>
      <w:marLeft w:val="0"/>
      <w:marRight w:val="0"/>
      <w:marTop w:val="0"/>
      <w:marBottom w:val="0"/>
      <w:divBdr>
        <w:top w:val="none" w:sz="0" w:space="0" w:color="auto"/>
        <w:left w:val="none" w:sz="0" w:space="0" w:color="auto"/>
        <w:bottom w:val="none" w:sz="0" w:space="0" w:color="auto"/>
        <w:right w:val="none" w:sz="0" w:space="0" w:color="auto"/>
      </w:divBdr>
    </w:div>
    <w:div w:id="401413377">
      <w:bodyDiv w:val="1"/>
      <w:marLeft w:val="0"/>
      <w:marRight w:val="0"/>
      <w:marTop w:val="0"/>
      <w:marBottom w:val="0"/>
      <w:divBdr>
        <w:top w:val="none" w:sz="0" w:space="0" w:color="auto"/>
        <w:left w:val="none" w:sz="0" w:space="0" w:color="auto"/>
        <w:bottom w:val="none" w:sz="0" w:space="0" w:color="auto"/>
        <w:right w:val="none" w:sz="0" w:space="0" w:color="auto"/>
      </w:divBdr>
    </w:div>
    <w:div w:id="402996710">
      <w:bodyDiv w:val="1"/>
      <w:marLeft w:val="0"/>
      <w:marRight w:val="0"/>
      <w:marTop w:val="0"/>
      <w:marBottom w:val="0"/>
      <w:divBdr>
        <w:top w:val="none" w:sz="0" w:space="0" w:color="auto"/>
        <w:left w:val="none" w:sz="0" w:space="0" w:color="auto"/>
        <w:bottom w:val="none" w:sz="0" w:space="0" w:color="auto"/>
        <w:right w:val="none" w:sz="0" w:space="0" w:color="auto"/>
      </w:divBdr>
    </w:div>
    <w:div w:id="406222459">
      <w:bodyDiv w:val="1"/>
      <w:marLeft w:val="0"/>
      <w:marRight w:val="0"/>
      <w:marTop w:val="0"/>
      <w:marBottom w:val="0"/>
      <w:divBdr>
        <w:top w:val="none" w:sz="0" w:space="0" w:color="auto"/>
        <w:left w:val="none" w:sz="0" w:space="0" w:color="auto"/>
        <w:bottom w:val="none" w:sz="0" w:space="0" w:color="auto"/>
        <w:right w:val="none" w:sz="0" w:space="0" w:color="auto"/>
      </w:divBdr>
    </w:div>
    <w:div w:id="409884411">
      <w:bodyDiv w:val="1"/>
      <w:marLeft w:val="0"/>
      <w:marRight w:val="0"/>
      <w:marTop w:val="0"/>
      <w:marBottom w:val="0"/>
      <w:divBdr>
        <w:top w:val="none" w:sz="0" w:space="0" w:color="auto"/>
        <w:left w:val="none" w:sz="0" w:space="0" w:color="auto"/>
        <w:bottom w:val="none" w:sz="0" w:space="0" w:color="auto"/>
        <w:right w:val="none" w:sz="0" w:space="0" w:color="auto"/>
      </w:divBdr>
    </w:div>
    <w:div w:id="412824822">
      <w:bodyDiv w:val="1"/>
      <w:marLeft w:val="0"/>
      <w:marRight w:val="0"/>
      <w:marTop w:val="0"/>
      <w:marBottom w:val="0"/>
      <w:divBdr>
        <w:top w:val="none" w:sz="0" w:space="0" w:color="auto"/>
        <w:left w:val="none" w:sz="0" w:space="0" w:color="auto"/>
        <w:bottom w:val="none" w:sz="0" w:space="0" w:color="auto"/>
        <w:right w:val="none" w:sz="0" w:space="0" w:color="auto"/>
      </w:divBdr>
    </w:div>
    <w:div w:id="413861997">
      <w:bodyDiv w:val="1"/>
      <w:marLeft w:val="0"/>
      <w:marRight w:val="0"/>
      <w:marTop w:val="0"/>
      <w:marBottom w:val="0"/>
      <w:divBdr>
        <w:top w:val="none" w:sz="0" w:space="0" w:color="auto"/>
        <w:left w:val="none" w:sz="0" w:space="0" w:color="auto"/>
        <w:bottom w:val="none" w:sz="0" w:space="0" w:color="auto"/>
        <w:right w:val="none" w:sz="0" w:space="0" w:color="auto"/>
      </w:divBdr>
    </w:div>
    <w:div w:id="415368849">
      <w:bodyDiv w:val="1"/>
      <w:marLeft w:val="0"/>
      <w:marRight w:val="0"/>
      <w:marTop w:val="0"/>
      <w:marBottom w:val="0"/>
      <w:divBdr>
        <w:top w:val="none" w:sz="0" w:space="0" w:color="auto"/>
        <w:left w:val="none" w:sz="0" w:space="0" w:color="auto"/>
        <w:bottom w:val="none" w:sz="0" w:space="0" w:color="auto"/>
        <w:right w:val="none" w:sz="0" w:space="0" w:color="auto"/>
      </w:divBdr>
    </w:div>
    <w:div w:id="419300715">
      <w:bodyDiv w:val="1"/>
      <w:marLeft w:val="0"/>
      <w:marRight w:val="0"/>
      <w:marTop w:val="0"/>
      <w:marBottom w:val="0"/>
      <w:divBdr>
        <w:top w:val="none" w:sz="0" w:space="0" w:color="auto"/>
        <w:left w:val="none" w:sz="0" w:space="0" w:color="auto"/>
        <w:bottom w:val="none" w:sz="0" w:space="0" w:color="auto"/>
        <w:right w:val="none" w:sz="0" w:space="0" w:color="auto"/>
      </w:divBdr>
    </w:div>
    <w:div w:id="423838894">
      <w:bodyDiv w:val="1"/>
      <w:marLeft w:val="0"/>
      <w:marRight w:val="0"/>
      <w:marTop w:val="0"/>
      <w:marBottom w:val="0"/>
      <w:divBdr>
        <w:top w:val="none" w:sz="0" w:space="0" w:color="auto"/>
        <w:left w:val="none" w:sz="0" w:space="0" w:color="auto"/>
        <w:bottom w:val="none" w:sz="0" w:space="0" w:color="auto"/>
        <w:right w:val="none" w:sz="0" w:space="0" w:color="auto"/>
      </w:divBdr>
    </w:div>
    <w:div w:id="424611529">
      <w:bodyDiv w:val="1"/>
      <w:marLeft w:val="0"/>
      <w:marRight w:val="0"/>
      <w:marTop w:val="0"/>
      <w:marBottom w:val="0"/>
      <w:divBdr>
        <w:top w:val="none" w:sz="0" w:space="0" w:color="auto"/>
        <w:left w:val="none" w:sz="0" w:space="0" w:color="auto"/>
        <w:bottom w:val="none" w:sz="0" w:space="0" w:color="auto"/>
        <w:right w:val="none" w:sz="0" w:space="0" w:color="auto"/>
      </w:divBdr>
    </w:div>
    <w:div w:id="427123019">
      <w:bodyDiv w:val="1"/>
      <w:marLeft w:val="0"/>
      <w:marRight w:val="0"/>
      <w:marTop w:val="0"/>
      <w:marBottom w:val="0"/>
      <w:divBdr>
        <w:top w:val="none" w:sz="0" w:space="0" w:color="auto"/>
        <w:left w:val="none" w:sz="0" w:space="0" w:color="auto"/>
        <w:bottom w:val="none" w:sz="0" w:space="0" w:color="auto"/>
        <w:right w:val="none" w:sz="0" w:space="0" w:color="auto"/>
      </w:divBdr>
    </w:div>
    <w:div w:id="428310343">
      <w:bodyDiv w:val="1"/>
      <w:marLeft w:val="0"/>
      <w:marRight w:val="0"/>
      <w:marTop w:val="0"/>
      <w:marBottom w:val="0"/>
      <w:divBdr>
        <w:top w:val="none" w:sz="0" w:space="0" w:color="auto"/>
        <w:left w:val="none" w:sz="0" w:space="0" w:color="auto"/>
        <w:bottom w:val="none" w:sz="0" w:space="0" w:color="auto"/>
        <w:right w:val="none" w:sz="0" w:space="0" w:color="auto"/>
      </w:divBdr>
    </w:div>
    <w:div w:id="428626570">
      <w:bodyDiv w:val="1"/>
      <w:marLeft w:val="0"/>
      <w:marRight w:val="0"/>
      <w:marTop w:val="0"/>
      <w:marBottom w:val="0"/>
      <w:divBdr>
        <w:top w:val="none" w:sz="0" w:space="0" w:color="auto"/>
        <w:left w:val="none" w:sz="0" w:space="0" w:color="auto"/>
        <w:bottom w:val="none" w:sz="0" w:space="0" w:color="auto"/>
        <w:right w:val="none" w:sz="0" w:space="0" w:color="auto"/>
      </w:divBdr>
    </w:div>
    <w:div w:id="433744383">
      <w:bodyDiv w:val="1"/>
      <w:marLeft w:val="0"/>
      <w:marRight w:val="0"/>
      <w:marTop w:val="0"/>
      <w:marBottom w:val="0"/>
      <w:divBdr>
        <w:top w:val="none" w:sz="0" w:space="0" w:color="auto"/>
        <w:left w:val="none" w:sz="0" w:space="0" w:color="auto"/>
        <w:bottom w:val="none" w:sz="0" w:space="0" w:color="auto"/>
        <w:right w:val="none" w:sz="0" w:space="0" w:color="auto"/>
      </w:divBdr>
    </w:div>
    <w:div w:id="437138139">
      <w:bodyDiv w:val="1"/>
      <w:marLeft w:val="0"/>
      <w:marRight w:val="0"/>
      <w:marTop w:val="0"/>
      <w:marBottom w:val="0"/>
      <w:divBdr>
        <w:top w:val="none" w:sz="0" w:space="0" w:color="auto"/>
        <w:left w:val="none" w:sz="0" w:space="0" w:color="auto"/>
        <w:bottom w:val="none" w:sz="0" w:space="0" w:color="auto"/>
        <w:right w:val="none" w:sz="0" w:space="0" w:color="auto"/>
      </w:divBdr>
    </w:div>
    <w:div w:id="437332201">
      <w:bodyDiv w:val="1"/>
      <w:marLeft w:val="0"/>
      <w:marRight w:val="0"/>
      <w:marTop w:val="0"/>
      <w:marBottom w:val="0"/>
      <w:divBdr>
        <w:top w:val="none" w:sz="0" w:space="0" w:color="auto"/>
        <w:left w:val="none" w:sz="0" w:space="0" w:color="auto"/>
        <w:bottom w:val="none" w:sz="0" w:space="0" w:color="auto"/>
        <w:right w:val="none" w:sz="0" w:space="0" w:color="auto"/>
      </w:divBdr>
    </w:div>
    <w:div w:id="439182950">
      <w:bodyDiv w:val="1"/>
      <w:marLeft w:val="0"/>
      <w:marRight w:val="0"/>
      <w:marTop w:val="0"/>
      <w:marBottom w:val="0"/>
      <w:divBdr>
        <w:top w:val="none" w:sz="0" w:space="0" w:color="auto"/>
        <w:left w:val="none" w:sz="0" w:space="0" w:color="auto"/>
        <w:bottom w:val="none" w:sz="0" w:space="0" w:color="auto"/>
        <w:right w:val="none" w:sz="0" w:space="0" w:color="auto"/>
      </w:divBdr>
    </w:div>
    <w:div w:id="440537246">
      <w:bodyDiv w:val="1"/>
      <w:marLeft w:val="0"/>
      <w:marRight w:val="0"/>
      <w:marTop w:val="0"/>
      <w:marBottom w:val="0"/>
      <w:divBdr>
        <w:top w:val="none" w:sz="0" w:space="0" w:color="auto"/>
        <w:left w:val="none" w:sz="0" w:space="0" w:color="auto"/>
        <w:bottom w:val="none" w:sz="0" w:space="0" w:color="auto"/>
        <w:right w:val="none" w:sz="0" w:space="0" w:color="auto"/>
      </w:divBdr>
    </w:div>
    <w:div w:id="447352588">
      <w:bodyDiv w:val="1"/>
      <w:marLeft w:val="0"/>
      <w:marRight w:val="0"/>
      <w:marTop w:val="0"/>
      <w:marBottom w:val="0"/>
      <w:divBdr>
        <w:top w:val="none" w:sz="0" w:space="0" w:color="auto"/>
        <w:left w:val="none" w:sz="0" w:space="0" w:color="auto"/>
        <w:bottom w:val="none" w:sz="0" w:space="0" w:color="auto"/>
        <w:right w:val="none" w:sz="0" w:space="0" w:color="auto"/>
      </w:divBdr>
    </w:div>
    <w:div w:id="449591489">
      <w:bodyDiv w:val="1"/>
      <w:marLeft w:val="0"/>
      <w:marRight w:val="0"/>
      <w:marTop w:val="0"/>
      <w:marBottom w:val="0"/>
      <w:divBdr>
        <w:top w:val="none" w:sz="0" w:space="0" w:color="auto"/>
        <w:left w:val="none" w:sz="0" w:space="0" w:color="auto"/>
        <w:bottom w:val="none" w:sz="0" w:space="0" w:color="auto"/>
        <w:right w:val="none" w:sz="0" w:space="0" w:color="auto"/>
      </w:divBdr>
    </w:div>
    <w:div w:id="450630775">
      <w:bodyDiv w:val="1"/>
      <w:marLeft w:val="0"/>
      <w:marRight w:val="0"/>
      <w:marTop w:val="0"/>
      <w:marBottom w:val="0"/>
      <w:divBdr>
        <w:top w:val="none" w:sz="0" w:space="0" w:color="auto"/>
        <w:left w:val="none" w:sz="0" w:space="0" w:color="auto"/>
        <w:bottom w:val="none" w:sz="0" w:space="0" w:color="auto"/>
        <w:right w:val="none" w:sz="0" w:space="0" w:color="auto"/>
      </w:divBdr>
    </w:div>
    <w:div w:id="451100565">
      <w:bodyDiv w:val="1"/>
      <w:marLeft w:val="0"/>
      <w:marRight w:val="0"/>
      <w:marTop w:val="0"/>
      <w:marBottom w:val="0"/>
      <w:divBdr>
        <w:top w:val="none" w:sz="0" w:space="0" w:color="auto"/>
        <w:left w:val="none" w:sz="0" w:space="0" w:color="auto"/>
        <w:bottom w:val="none" w:sz="0" w:space="0" w:color="auto"/>
        <w:right w:val="none" w:sz="0" w:space="0" w:color="auto"/>
      </w:divBdr>
    </w:div>
    <w:div w:id="452290287">
      <w:bodyDiv w:val="1"/>
      <w:marLeft w:val="0"/>
      <w:marRight w:val="0"/>
      <w:marTop w:val="0"/>
      <w:marBottom w:val="0"/>
      <w:divBdr>
        <w:top w:val="none" w:sz="0" w:space="0" w:color="auto"/>
        <w:left w:val="none" w:sz="0" w:space="0" w:color="auto"/>
        <w:bottom w:val="none" w:sz="0" w:space="0" w:color="auto"/>
        <w:right w:val="none" w:sz="0" w:space="0" w:color="auto"/>
      </w:divBdr>
    </w:div>
    <w:div w:id="453448868">
      <w:bodyDiv w:val="1"/>
      <w:marLeft w:val="0"/>
      <w:marRight w:val="0"/>
      <w:marTop w:val="0"/>
      <w:marBottom w:val="0"/>
      <w:divBdr>
        <w:top w:val="none" w:sz="0" w:space="0" w:color="auto"/>
        <w:left w:val="none" w:sz="0" w:space="0" w:color="auto"/>
        <w:bottom w:val="none" w:sz="0" w:space="0" w:color="auto"/>
        <w:right w:val="none" w:sz="0" w:space="0" w:color="auto"/>
      </w:divBdr>
    </w:div>
    <w:div w:id="457376286">
      <w:bodyDiv w:val="1"/>
      <w:marLeft w:val="0"/>
      <w:marRight w:val="0"/>
      <w:marTop w:val="0"/>
      <w:marBottom w:val="0"/>
      <w:divBdr>
        <w:top w:val="none" w:sz="0" w:space="0" w:color="auto"/>
        <w:left w:val="none" w:sz="0" w:space="0" w:color="auto"/>
        <w:bottom w:val="none" w:sz="0" w:space="0" w:color="auto"/>
        <w:right w:val="none" w:sz="0" w:space="0" w:color="auto"/>
      </w:divBdr>
    </w:div>
    <w:div w:id="458106729">
      <w:bodyDiv w:val="1"/>
      <w:marLeft w:val="0"/>
      <w:marRight w:val="0"/>
      <w:marTop w:val="0"/>
      <w:marBottom w:val="0"/>
      <w:divBdr>
        <w:top w:val="none" w:sz="0" w:space="0" w:color="auto"/>
        <w:left w:val="none" w:sz="0" w:space="0" w:color="auto"/>
        <w:bottom w:val="none" w:sz="0" w:space="0" w:color="auto"/>
        <w:right w:val="none" w:sz="0" w:space="0" w:color="auto"/>
      </w:divBdr>
    </w:div>
    <w:div w:id="460072462">
      <w:bodyDiv w:val="1"/>
      <w:marLeft w:val="0"/>
      <w:marRight w:val="0"/>
      <w:marTop w:val="0"/>
      <w:marBottom w:val="0"/>
      <w:divBdr>
        <w:top w:val="none" w:sz="0" w:space="0" w:color="auto"/>
        <w:left w:val="none" w:sz="0" w:space="0" w:color="auto"/>
        <w:bottom w:val="none" w:sz="0" w:space="0" w:color="auto"/>
        <w:right w:val="none" w:sz="0" w:space="0" w:color="auto"/>
      </w:divBdr>
    </w:div>
    <w:div w:id="461457977">
      <w:bodyDiv w:val="1"/>
      <w:marLeft w:val="0"/>
      <w:marRight w:val="0"/>
      <w:marTop w:val="0"/>
      <w:marBottom w:val="0"/>
      <w:divBdr>
        <w:top w:val="none" w:sz="0" w:space="0" w:color="auto"/>
        <w:left w:val="none" w:sz="0" w:space="0" w:color="auto"/>
        <w:bottom w:val="none" w:sz="0" w:space="0" w:color="auto"/>
        <w:right w:val="none" w:sz="0" w:space="0" w:color="auto"/>
      </w:divBdr>
    </w:div>
    <w:div w:id="464547329">
      <w:bodyDiv w:val="1"/>
      <w:marLeft w:val="0"/>
      <w:marRight w:val="0"/>
      <w:marTop w:val="0"/>
      <w:marBottom w:val="0"/>
      <w:divBdr>
        <w:top w:val="none" w:sz="0" w:space="0" w:color="auto"/>
        <w:left w:val="none" w:sz="0" w:space="0" w:color="auto"/>
        <w:bottom w:val="none" w:sz="0" w:space="0" w:color="auto"/>
        <w:right w:val="none" w:sz="0" w:space="0" w:color="auto"/>
      </w:divBdr>
    </w:div>
    <w:div w:id="470292149">
      <w:bodyDiv w:val="1"/>
      <w:marLeft w:val="0"/>
      <w:marRight w:val="0"/>
      <w:marTop w:val="0"/>
      <w:marBottom w:val="0"/>
      <w:divBdr>
        <w:top w:val="none" w:sz="0" w:space="0" w:color="auto"/>
        <w:left w:val="none" w:sz="0" w:space="0" w:color="auto"/>
        <w:bottom w:val="none" w:sz="0" w:space="0" w:color="auto"/>
        <w:right w:val="none" w:sz="0" w:space="0" w:color="auto"/>
      </w:divBdr>
    </w:div>
    <w:div w:id="475144079">
      <w:bodyDiv w:val="1"/>
      <w:marLeft w:val="0"/>
      <w:marRight w:val="0"/>
      <w:marTop w:val="0"/>
      <w:marBottom w:val="0"/>
      <w:divBdr>
        <w:top w:val="none" w:sz="0" w:space="0" w:color="auto"/>
        <w:left w:val="none" w:sz="0" w:space="0" w:color="auto"/>
        <w:bottom w:val="none" w:sz="0" w:space="0" w:color="auto"/>
        <w:right w:val="none" w:sz="0" w:space="0" w:color="auto"/>
      </w:divBdr>
    </w:div>
    <w:div w:id="477651553">
      <w:bodyDiv w:val="1"/>
      <w:marLeft w:val="0"/>
      <w:marRight w:val="0"/>
      <w:marTop w:val="0"/>
      <w:marBottom w:val="0"/>
      <w:divBdr>
        <w:top w:val="none" w:sz="0" w:space="0" w:color="auto"/>
        <w:left w:val="none" w:sz="0" w:space="0" w:color="auto"/>
        <w:bottom w:val="none" w:sz="0" w:space="0" w:color="auto"/>
        <w:right w:val="none" w:sz="0" w:space="0" w:color="auto"/>
      </w:divBdr>
    </w:div>
    <w:div w:id="477889686">
      <w:bodyDiv w:val="1"/>
      <w:marLeft w:val="0"/>
      <w:marRight w:val="0"/>
      <w:marTop w:val="0"/>
      <w:marBottom w:val="0"/>
      <w:divBdr>
        <w:top w:val="none" w:sz="0" w:space="0" w:color="auto"/>
        <w:left w:val="none" w:sz="0" w:space="0" w:color="auto"/>
        <w:bottom w:val="none" w:sz="0" w:space="0" w:color="auto"/>
        <w:right w:val="none" w:sz="0" w:space="0" w:color="auto"/>
      </w:divBdr>
    </w:div>
    <w:div w:id="479927459">
      <w:bodyDiv w:val="1"/>
      <w:marLeft w:val="0"/>
      <w:marRight w:val="0"/>
      <w:marTop w:val="0"/>
      <w:marBottom w:val="0"/>
      <w:divBdr>
        <w:top w:val="none" w:sz="0" w:space="0" w:color="auto"/>
        <w:left w:val="none" w:sz="0" w:space="0" w:color="auto"/>
        <w:bottom w:val="none" w:sz="0" w:space="0" w:color="auto"/>
        <w:right w:val="none" w:sz="0" w:space="0" w:color="auto"/>
      </w:divBdr>
      <w:divsChild>
        <w:div w:id="1496411996">
          <w:marLeft w:val="0"/>
          <w:marRight w:val="0"/>
          <w:marTop w:val="180"/>
          <w:marBottom w:val="180"/>
          <w:divBdr>
            <w:top w:val="none" w:sz="0" w:space="0" w:color="auto"/>
            <w:left w:val="none" w:sz="0" w:space="0" w:color="auto"/>
            <w:bottom w:val="none" w:sz="0" w:space="0" w:color="auto"/>
            <w:right w:val="none" w:sz="0" w:space="0" w:color="auto"/>
          </w:divBdr>
          <w:divsChild>
            <w:div w:id="2062901240">
              <w:marLeft w:val="0"/>
              <w:marRight w:val="0"/>
              <w:marTop w:val="0"/>
              <w:marBottom w:val="0"/>
              <w:divBdr>
                <w:top w:val="none" w:sz="0" w:space="0" w:color="auto"/>
                <w:left w:val="none" w:sz="0" w:space="0" w:color="auto"/>
                <w:bottom w:val="none" w:sz="0" w:space="0" w:color="auto"/>
                <w:right w:val="none" w:sz="0" w:space="0" w:color="auto"/>
              </w:divBdr>
              <w:divsChild>
                <w:div w:id="1583953376">
                  <w:marLeft w:val="0"/>
                  <w:marRight w:val="0"/>
                  <w:marTop w:val="0"/>
                  <w:marBottom w:val="0"/>
                  <w:divBdr>
                    <w:top w:val="none" w:sz="0" w:space="0" w:color="auto"/>
                    <w:left w:val="none" w:sz="0" w:space="0" w:color="auto"/>
                    <w:bottom w:val="none" w:sz="0" w:space="0" w:color="auto"/>
                    <w:right w:val="none" w:sz="0" w:space="0" w:color="auto"/>
                  </w:divBdr>
                  <w:divsChild>
                    <w:div w:id="370230576">
                      <w:marLeft w:val="0"/>
                      <w:marRight w:val="0"/>
                      <w:marTop w:val="0"/>
                      <w:marBottom w:val="0"/>
                      <w:divBdr>
                        <w:top w:val="none" w:sz="0" w:space="0" w:color="auto"/>
                        <w:left w:val="none" w:sz="0" w:space="0" w:color="auto"/>
                        <w:bottom w:val="none" w:sz="0" w:space="0" w:color="auto"/>
                        <w:right w:val="none" w:sz="0" w:space="0" w:color="auto"/>
                      </w:divBdr>
                      <w:divsChild>
                        <w:div w:id="148932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018121">
      <w:bodyDiv w:val="1"/>
      <w:marLeft w:val="0"/>
      <w:marRight w:val="0"/>
      <w:marTop w:val="0"/>
      <w:marBottom w:val="0"/>
      <w:divBdr>
        <w:top w:val="none" w:sz="0" w:space="0" w:color="auto"/>
        <w:left w:val="none" w:sz="0" w:space="0" w:color="auto"/>
        <w:bottom w:val="none" w:sz="0" w:space="0" w:color="auto"/>
        <w:right w:val="none" w:sz="0" w:space="0" w:color="auto"/>
      </w:divBdr>
      <w:divsChild>
        <w:div w:id="155004074">
          <w:marLeft w:val="0"/>
          <w:marRight w:val="0"/>
          <w:marTop w:val="0"/>
          <w:marBottom w:val="0"/>
          <w:divBdr>
            <w:top w:val="none" w:sz="0" w:space="0" w:color="auto"/>
            <w:left w:val="none" w:sz="0" w:space="0" w:color="auto"/>
            <w:bottom w:val="none" w:sz="0" w:space="0" w:color="auto"/>
            <w:right w:val="none" w:sz="0" w:space="0" w:color="auto"/>
          </w:divBdr>
        </w:div>
      </w:divsChild>
    </w:div>
    <w:div w:id="487748352">
      <w:bodyDiv w:val="1"/>
      <w:marLeft w:val="0"/>
      <w:marRight w:val="0"/>
      <w:marTop w:val="0"/>
      <w:marBottom w:val="0"/>
      <w:divBdr>
        <w:top w:val="none" w:sz="0" w:space="0" w:color="auto"/>
        <w:left w:val="none" w:sz="0" w:space="0" w:color="auto"/>
        <w:bottom w:val="none" w:sz="0" w:space="0" w:color="auto"/>
        <w:right w:val="none" w:sz="0" w:space="0" w:color="auto"/>
      </w:divBdr>
    </w:div>
    <w:div w:id="488182222">
      <w:bodyDiv w:val="1"/>
      <w:marLeft w:val="0"/>
      <w:marRight w:val="0"/>
      <w:marTop w:val="0"/>
      <w:marBottom w:val="0"/>
      <w:divBdr>
        <w:top w:val="none" w:sz="0" w:space="0" w:color="auto"/>
        <w:left w:val="none" w:sz="0" w:space="0" w:color="auto"/>
        <w:bottom w:val="none" w:sz="0" w:space="0" w:color="auto"/>
        <w:right w:val="none" w:sz="0" w:space="0" w:color="auto"/>
      </w:divBdr>
    </w:div>
    <w:div w:id="493305373">
      <w:bodyDiv w:val="1"/>
      <w:marLeft w:val="0"/>
      <w:marRight w:val="0"/>
      <w:marTop w:val="0"/>
      <w:marBottom w:val="0"/>
      <w:divBdr>
        <w:top w:val="none" w:sz="0" w:space="0" w:color="auto"/>
        <w:left w:val="none" w:sz="0" w:space="0" w:color="auto"/>
        <w:bottom w:val="none" w:sz="0" w:space="0" w:color="auto"/>
        <w:right w:val="none" w:sz="0" w:space="0" w:color="auto"/>
      </w:divBdr>
    </w:div>
    <w:div w:id="501891698">
      <w:bodyDiv w:val="1"/>
      <w:marLeft w:val="0"/>
      <w:marRight w:val="0"/>
      <w:marTop w:val="0"/>
      <w:marBottom w:val="0"/>
      <w:divBdr>
        <w:top w:val="none" w:sz="0" w:space="0" w:color="auto"/>
        <w:left w:val="none" w:sz="0" w:space="0" w:color="auto"/>
        <w:bottom w:val="none" w:sz="0" w:space="0" w:color="auto"/>
        <w:right w:val="none" w:sz="0" w:space="0" w:color="auto"/>
      </w:divBdr>
      <w:divsChild>
        <w:div w:id="1882666198">
          <w:marLeft w:val="0"/>
          <w:marRight w:val="0"/>
          <w:marTop w:val="0"/>
          <w:marBottom w:val="0"/>
          <w:divBdr>
            <w:top w:val="single" w:sz="8" w:space="6" w:color="auto"/>
            <w:left w:val="single" w:sz="8" w:space="6" w:color="auto"/>
            <w:bottom w:val="single" w:sz="8" w:space="6" w:color="auto"/>
            <w:right w:val="single" w:sz="8" w:space="6" w:color="auto"/>
          </w:divBdr>
        </w:div>
        <w:div w:id="60831357">
          <w:marLeft w:val="0"/>
          <w:marRight w:val="0"/>
          <w:marTop w:val="0"/>
          <w:marBottom w:val="0"/>
          <w:divBdr>
            <w:top w:val="single" w:sz="8" w:space="6" w:color="auto"/>
            <w:left w:val="single" w:sz="8" w:space="6" w:color="auto"/>
            <w:bottom w:val="single" w:sz="8" w:space="6" w:color="auto"/>
            <w:right w:val="single" w:sz="8" w:space="6" w:color="auto"/>
          </w:divBdr>
        </w:div>
        <w:div w:id="1940405006">
          <w:marLeft w:val="0"/>
          <w:marRight w:val="0"/>
          <w:marTop w:val="0"/>
          <w:marBottom w:val="0"/>
          <w:divBdr>
            <w:top w:val="single" w:sz="8" w:space="6" w:color="auto"/>
            <w:left w:val="single" w:sz="8" w:space="6" w:color="auto"/>
            <w:bottom w:val="single" w:sz="8" w:space="6" w:color="auto"/>
            <w:right w:val="single" w:sz="8" w:space="6" w:color="auto"/>
          </w:divBdr>
        </w:div>
        <w:div w:id="872308829">
          <w:marLeft w:val="0"/>
          <w:marRight w:val="0"/>
          <w:marTop w:val="0"/>
          <w:marBottom w:val="0"/>
          <w:divBdr>
            <w:top w:val="single" w:sz="8" w:space="6" w:color="auto"/>
            <w:left w:val="single" w:sz="8" w:space="6" w:color="auto"/>
            <w:bottom w:val="single" w:sz="8" w:space="6" w:color="auto"/>
            <w:right w:val="single" w:sz="8" w:space="6" w:color="auto"/>
          </w:divBdr>
        </w:div>
        <w:div w:id="1709866689">
          <w:marLeft w:val="0"/>
          <w:marRight w:val="0"/>
          <w:marTop w:val="0"/>
          <w:marBottom w:val="0"/>
          <w:divBdr>
            <w:top w:val="single" w:sz="8" w:space="6" w:color="auto"/>
            <w:left w:val="single" w:sz="8" w:space="6" w:color="auto"/>
            <w:bottom w:val="single" w:sz="8" w:space="6" w:color="auto"/>
            <w:right w:val="single" w:sz="8" w:space="6" w:color="auto"/>
          </w:divBdr>
        </w:div>
      </w:divsChild>
    </w:div>
    <w:div w:id="506290245">
      <w:bodyDiv w:val="1"/>
      <w:marLeft w:val="0"/>
      <w:marRight w:val="0"/>
      <w:marTop w:val="0"/>
      <w:marBottom w:val="0"/>
      <w:divBdr>
        <w:top w:val="none" w:sz="0" w:space="0" w:color="auto"/>
        <w:left w:val="none" w:sz="0" w:space="0" w:color="auto"/>
        <w:bottom w:val="none" w:sz="0" w:space="0" w:color="auto"/>
        <w:right w:val="none" w:sz="0" w:space="0" w:color="auto"/>
      </w:divBdr>
    </w:div>
    <w:div w:id="508720177">
      <w:bodyDiv w:val="1"/>
      <w:marLeft w:val="0"/>
      <w:marRight w:val="0"/>
      <w:marTop w:val="0"/>
      <w:marBottom w:val="0"/>
      <w:divBdr>
        <w:top w:val="none" w:sz="0" w:space="0" w:color="auto"/>
        <w:left w:val="none" w:sz="0" w:space="0" w:color="auto"/>
        <w:bottom w:val="none" w:sz="0" w:space="0" w:color="auto"/>
        <w:right w:val="none" w:sz="0" w:space="0" w:color="auto"/>
      </w:divBdr>
    </w:div>
    <w:div w:id="508914192">
      <w:bodyDiv w:val="1"/>
      <w:marLeft w:val="0"/>
      <w:marRight w:val="0"/>
      <w:marTop w:val="0"/>
      <w:marBottom w:val="0"/>
      <w:divBdr>
        <w:top w:val="none" w:sz="0" w:space="0" w:color="auto"/>
        <w:left w:val="none" w:sz="0" w:space="0" w:color="auto"/>
        <w:bottom w:val="none" w:sz="0" w:space="0" w:color="auto"/>
        <w:right w:val="none" w:sz="0" w:space="0" w:color="auto"/>
      </w:divBdr>
    </w:div>
    <w:div w:id="509296884">
      <w:bodyDiv w:val="1"/>
      <w:marLeft w:val="0"/>
      <w:marRight w:val="0"/>
      <w:marTop w:val="0"/>
      <w:marBottom w:val="0"/>
      <w:divBdr>
        <w:top w:val="none" w:sz="0" w:space="0" w:color="auto"/>
        <w:left w:val="none" w:sz="0" w:space="0" w:color="auto"/>
        <w:bottom w:val="none" w:sz="0" w:space="0" w:color="auto"/>
        <w:right w:val="none" w:sz="0" w:space="0" w:color="auto"/>
      </w:divBdr>
    </w:div>
    <w:div w:id="512108699">
      <w:bodyDiv w:val="1"/>
      <w:marLeft w:val="0"/>
      <w:marRight w:val="0"/>
      <w:marTop w:val="0"/>
      <w:marBottom w:val="0"/>
      <w:divBdr>
        <w:top w:val="none" w:sz="0" w:space="0" w:color="auto"/>
        <w:left w:val="none" w:sz="0" w:space="0" w:color="auto"/>
        <w:bottom w:val="none" w:sz="0" w:space="0" w:color="auto"/>
        <w:right w:val="none" w:sz="0" w:space="0" w:color="auto"/>
      </w:divBdr>
    </w:div>
    <w:div w:id="516306583">
      <w:bodyDiv w:val="1"/>
      <w:marLeft w:val="0"/>
      <w:marRight w:val="0"/>
      <w:marTop w:val="0"/>
      <w:marBottom w:val="0"/>
      <w:divBdr>
        <w:top w:val="none" w:sz="0" w:space="0" w:color="auto"/>
        <w:left w:val="none" w:sz="0" w:space="0" w:color="auto"/>
        <w:bottom w:val="none" w:sz="0" w:space="0" w:color="auto"/>
        <w:right w:val="none" w:sz="0" w:space="0" w:color="auto"/>
      </w:divBdr>
    </w:div>
    <w:div w:id="518277789">
      <w:bodyDiv w:val="1"/>
      <w:marLeft w:val="0"/>
      <w:marRight w:val="0"/>
      <w:marTop w:val="0"/>
      <w:marBottom w:val="0"/>
      <w:divBdr>
        <w:top w:val="none" w:sz="0" w:space="0" w:color="auto"/>
        <w:left w:val="none" w:sz="0" w:space="0" w:color="auto"/>
        <w:bottom w:val="none" w:sz="0" w:space="0" w:color="auto"/>
        <w:right w:val="none" w:sz="0" w:space="0" w:color="auto"/>
      </w:divBdr>
    </w:div>
    <w:div w:id="519399283">
      <w:bodyDiv w:val="1"/>
      <w:marLeft w:val="0"/>
      <w:marRight w:val="0"/>
      <w:marTop w:val="0"/>
      <w:marBottom w:val="0"/>
      <w:divBdr>
        <w:top w:val="none" w:sz="0" w:space="0" w:color="auto"/>
        <w:left w:val="none" w:sz="0" w:space="0" w:color="auto"/>
        <w:bottom w:val="none" w:sz="0" w:space="0" w:color="auto"/>
        <w:right w:val="none" w:sz="0" w:space="0" w:color="auto"/>
      </w:divBdr>
    </w:div>
    <w:div w:id="527762652">
      <w:bodyDiv w:val="1"/>
      <w:marLeft w:val="0"/>
      <w:marRight w:val="0"/>
      <w:marTop w:val="0"/>
      <w:marBottom w:val="0"/>
      <w:divBdr>
        <w:top w:val="none" w:sz="0" w:space="0" w:color="auto"/>
        <w:left w:val="none" w:sz="0" w:space="0" w:color="auto"/>
        <w:bottom w:val="none" w:sz="0" w:space="0" w:color="auto"/>
        <w:right w:val="none" w:sz="0" w:space="0" w:color="auto"/>
      </w:divBdr>
    </w:div>
    <w:div w:id="527912514">
      <w:bodyDiv w:val="1"/>
      <w:marLeft w:val="0"/>
      <w:marRight w:val="0"/>
      <w:marTop w:val="0"/>
      <w:marBottom w:val="0"/>
      <w:divBdr>
        <w:top w:val="none" w:sz="0" w:space="0" w:color="auto"/>
        <w:left w:val="none" w:sz="0" w:space="0" w:color="auto"/>
        <w:bottom w:val="none" w:sz="0" w:space="0" w:color="auto"/>
        <w:right w:val="none" w:sz="0" w:space="0" w:color="auto"/>
      </w:divBdr>
    </w:div>
    <w:div w:id="528956011">
      <w:bodyDiv w:val="1"/>
      <w:marLeft w:val="0"/>
      <w:marRight w:val="0"/>
      <w:marTop w:val="0"/>
      <w:marBottom w:val="0"/>
      <w:divBdr>
        <w:top w:val="none" w:sz="0" w:space="0" w:color="auto"/>
        <w:left w:val="none" w:sz="0" w:space="0" w:color="auto"/>
        <w:bottom w:val="none" w:sz="0" w:space="0" w:color="auto"/>
        <w:right w:val="none" w:sz="0" w:space="0" w:color="auto"/>
      </w:divBdr>
      <w:divsChild>
        <w:div w:id="521163482">
          <w:marLeft w:val="0"/>
          <w:marRight w:val="0"/>
          <w:marTop w:val="180"/>
          <w:marBottom w:val="180"/>
          <w:divBdr>
            <w:top w:val="none" w:sz="0" w:space="0" w:color="auto"/>
            <w:left w:val="none" w:sz="0" w:space="0" w:color="auto"/>
            <w:bottom w:val="none" w:sz="0" w:space="0" w:color="auto"/>
            <w:right w:val="none" w:sz="0" w:space="0" w:color="auto"/>
          </w:divBdr>
          <w:divsChild>
            <w:div w:id="1516652903">
              <w:marLeft w:val="0"/>
              <w:marRight w:val="0"/>
              <w:marTop w:val="0"/>
              <w:marBottom w:val="0"/>
              <w:divBdr>
                <w:top w:val="none" w:sz="0" w:space="0" w:color="auto"/>
                <w:left w:val="none" w:sz="0" w:space="0" w:color="auto"/>
                <w:bottom w:val="none" w:sz="0" w:space="0" w:color="auto"/>
                <w:right w:val="none" w:sz="0" w:space="0" w:color="auto"/>
              </w:divBdr>
              <w:divsChild>
                <w:div w:id="73552157">
                  <w:marLeft w:val="0"/>
                  <w:marRight w:val="0"/>
                  <w:marTop w:val="0"/>
                  <w:marBottom w:val="0"/>
                  <w:divBdr>
                    <w:top w:val="none" w:sz="0" w:space="0" w:color="auto"/>
                    <w:left w:val="none" w:sz="0" w:space="0" w:color="auto"/>
                    <w:bottom w:val="none" w:sz="0" w:space="0" w:color="auto"/>
                    <w:right w:val="none" w:sz="0" w:space="0" w:color="auto"/>
                  </w:divBdr>
                  <w:divsChild>
                    <w:div w:id="2036690281">
                      <w:marLeft w:val="0"/>
                      <w:marRight w:val="0"/>
                      <w:marTop w:val="0"/>
                      <w:marBottom w:val="0"/>
                      <w:divBdr>
                        <w:top w:val="none" w:sz="0" w:space="0" w:color="auto"/>
                        <w:left w:val="none" w:sz="0" w:space="0" w:color="auto"/>
                        <w:bottom w:val="none" w:sz="0" w:space="0" w:color="auto"/>
                        <w:right w:val="none" w:sz="0" w:space="0" w:color="auto"/>
                      </w:divBdr>
                      <w:divsChild>
                        <w:div w:id="8462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38759">
      <w:bodyDiv w:val="1"/>
      <w:marLeft w:val="0"/>
      <w:marRight w:val="0"/>
      <w:marTop w:val="0"/>
      <w:marBottom w:val="0"/>
      <w:divBdr>
        <w:top w:val="none" w:sz="0" w:space="0" w:color="auto"/>
        <w:left w:val="none" w:sz="0" w:space="0" w:color="auto"/>
        <w:bottom w:val="none" w:sz="0" w:space="0" w:color="auto"/>
        <w:right w:val="none" w:sz="0" w:space="0" w:color="auto"/>
      </w:divBdr>
    </w:div>
    <w:div w:id="537396886">
      <w:bodyDiv w:val="1"/>
      <w:marLeft w:val="0"/>
      <w:marRight w:val="0"/>
      <w:marTop w:val="0"/>
      <w:marBottom w:val="0"/>
      <w:divBdr>
        <w:top w:val="none" w:sz="0" w:space="0" w:color="auto"/>
        <w:left w:val="none" w:sz="0" w:space="0" w:color="auto"/>
        <w:bottom w:val="none" w:sz="0" w:space="0" w:color="auto"/>
        <w:right w:val="none" w:sz="0" w:space="0" w:color="auto"/>
      </w:divBdr>
    </w:div>
    <w:div w:id="545070439">
      <w:bodyDiv w:val="1"/>
      <w:marLeft w:val="0"/>
      <w:marRight w:val="0"/>
      <w:marTop w:val="0"/>
      <w:marBottom w:val="0"/>
      <w:divBdr>
        <w:top w:val="none" w:sz="0" w:space="0" w:color="auto"/>
        <w:left w:val="none" w:sz="0" w:space="0" w:color="auto"/>
        <w:bottom w:val="none" w:sz="0" w:space="0" w:color="auto"/>
        <w:right w:val="none" w:sz="0" w:space="0" w:color="auto"/>
      </w:divBdr>
    </w:div>
    <w:div w:id="545724681">
      <w:bodyDiv w:val="1"/>
      <w:marLeft w:val="0"/>
      <w:marRight w:val="0"/>
      <w:marTop w:val="0"/>
      <w:marBottom w:val="0"/>
      <w:divBdr>
        <w:top w:val="none" w:sz="0" w:space="0" w:color="auto"/>
        <w:left w:val="none" w:sz="0" w:space="0" w:color="auto"/>
        <w:bottom w:val="none" w:sz="0" w:space="0" w:color="auto"/>
        <w:right w:val="none" w:sz="0" w:space="0" w:color="auto"/>
      </w:divBdr>
    </w:div>
    <w:div w:id="547036276">
      <w:bodyDiv w:val="1"/>
      <w:marLeft w:val="0"/>
      <w:marRight w:val="0"/>
      <w:marTop w:val="0"/>
      <w:marBottom w:val="0"/>
      <w:divBdr>
        <w:top w:val="none" w:sz="0" w:space="0" w:color="auto"/>
        <w:left w:val="none" w:sz="0" w:space="0" w:color="auto"/>
        <w:bottom w:val="none" w:sz="0" w:space="0" w:color="auto"/>
        <w:right w:val="none" w:sz="0" w:space="0" w:color="auto"/>
      </w:divBdr>
    </w:div>
    <w:div w:id="548491075">
      <w:bodyDiv w:val="1"/>
      <w:marLeft w:val="0"/>
      <w:marRight w:val="0"/>
      <w:marTop w:val="0"/>
      <w:marBottom w:val="0"/>
      <w:divBdr>
        <w:top w:val="none" w:sz="0" w:space="0" w:color="auto"/>
        <w:left w:val="none" w:sz="0" w:space="0" w:color="auto"/>
        <w:bottom w:val="none" w:sz="0" w:space="0" w:color="auto"/>
        <w:right w:val="none" w:sz="0" w:space="0" w:color="auto"/>
      </w:divBdr>
      <w:divsChild>
        <w:div w:id="560945186">
          <w:marLeft w:val="0"/>
          <w:marRight w:val="0"/>
          <w:marTop w:val="0"/>
          <w:marBottom w:val="0"/>
          <w:divBdr>
            <w:top w:val="single" w:sz="8" w:space="6" w:color="auto"/>
            <w:left w:val="single" w:sz="8" w:space="6" w:color="auto"/>
            <w:bottom w:val="single" w:sz="8" w:space="6" w:color="auto"/>
            <w:right w:val="single" w:sz="8" w:space="6" w:color="auto"/>
          </w:divBdr>
        </w:div>
        <w:div w:id="809588613">
          <w:marLeft w:val="0"/>
          <w:marRight w:val="0"/>
          <w:marTop w:val="0"/>
          <w:marBottom w:val="0"/>
          <w:divBdr>
            <w:top w:val="single" w:sz="8" w:space="6" w:color="auto"/>
            <w:left w:val="single" w:sz="8" w:space="6" w:color="auto"/>
            <w:bottom w:val="single" w:sz="8" w:space="6" w:color="auto"/>
            <w:right w:val="single" w:sz="8" w:space="6" w:color="auto"/>
          </w:divBdr>
        </w:div>
      </w:divsChild>
    </w:div>
    <w:div w:id="550269403">
      <w:bodyDiv w:val="1"/>
      <w:marLeft w:val="0"/>
      <w:marRight w:val="0"/>
      <w:marTop w:val="0"/>
      <w:marBottom w:val="0"/>
      <w:divBdr>
        <w:top w:val="none" w:sz="0" w:space="0" w:color="auto"/>
        <w:left w:val="none" w:sz="0" w:space="0" w:color="auto"/>
        <w:bottom w:val="none" w:sz="0" w:space="0" w:color="auto"/>
        <w:right w:val="none" w:sz="0" w:space="0" w:color="auto"/>
      </w:divBdr>
    </w:div>
    <w:div w:id="559364620">
      <w:bodyDiv w:val="1"/>
      <w:marLeft w:val="0"/>
      <w:marRight w:val="0"/>
      <w:marTop w:val="0"/>
      <w:marBottom w:val="0"/>
      <w:divBdr>
        <w:top w:val="none" w:sz="0" w:space="0" w:color="auto"/>
        <w:left w:val="none" w:sz="0" w:space="0" w:color="auto"/>
        <w:bottom w:val="none" w:sz="0" w:space="0" w:color="auto"/>
        <w:right w:val="none" w:sz="0" w:space="0" w:color="auto"/>
      </w:divBdr>
    </w:div>
    <w:div w:id="560143658">
      <w:bodyDiv w:val="1"/>
      <w:marLeft w:val="0"/>
      <w:marRight w:val="0"/>
      <w:marTop w:val="0"/>
      <w:marBottom w:val="0"/>
      <w:divBdr>
        <w:top w:val="none" w:sz="0" w:space="0" w:color="auto"/>
        <w:left w:val="none" w:sz="0" w:space="0" w:color="auto"/>
        <w:bottom w:val="none" w:sz="0" w:space="0" w:color="auto"/>
        <w:right w:val="none" w:sz="0" w:space="0" w:color="auto"/>
      </w:divBdr>
    </w:div>
    <w:div w:id="561185552">
      <w:bodyDiv w:val="1"/>
      <w:marLeft w:val="0"/>
      <w:marRight w:val="0"/>
      <w:marTop w:val="0"/>
      <w:marBottom w:val="0"/>
      <w:divBdr>
        <w:top w:val="none" w:sz="0" w:space="0" w:color="auto"/>
        <w:left w:val="none" w:sz="0" w:space="0" w:color="auto"/>
        <w:bottom w:val="none" w:sz="0" w:space="0" w:color="auto"/>
        <w:right w:val="none" w:sz="0" w:space="0" w:color="auto"/>
      </w:divBdr>
    </w:div>
    <w:div w:id="565386114">
      <w:bodyDiv w:val="1"/>
      <w:marLeft w:val="0"/>
      <w:marRight w:val="0"/>
      <w:marTop w:val="0"/>
      <w:marBottom w:val="0"/>
      <w:divBdr>
        <w:top w:val="none" w:sz="0" w:space="0" w:color="auto"/>
        <w:left w:val="none" w:sz="0" w:space="0" w:color="auto"/>
        <w:bottom w:val="none" w:sz="0" w:space="0" w:color="auto"/>
        <w:right w:val="none" w:sz="0" w:space="0" w:color="auto"/>
      </w:divBdr>
    </w:div>
    <w:div w:id="573199007">
      <w:bodyDiv w:val="1"/>
      <w:marLeft w:val="0"/>
      <w:marRight w:val="0"/>
      <w:marTop w:val="0"/>
      <w:marBottom w:val="0"/>
      <w:divBdr>
        <w:top w:val="none" w:sz="0" w:space="0" w:color="auto"/>
        <w:left w:val="none" w:sz="0" w:space="0" w:color="auto"/>
        <w:bottom w:val="none" w:sz="0" w:space="0" w:color="auto"/>
        <w:right w:val="none" w:sz="0" w:space="0" w:color="auto"/>
      </w:divBdr>
    </w:div>
    <w:div w:id="573928060">
      <w:bodyDiv w:val="1"/>
      <w:marLeft w:val="0"/>
      <w:marRight w:val="0"/>
      <w:marTop w:val="0"/>
      <w:marBottom w:val="0"/>
      <w:divBdr>
        <w:top w:val="none" w:sz="0" w:space="0" w:color="auto"/>
        <w:left w:val="none" w:sz="0" w:space="0" w:color="auto"/>
        <w:bottom w:val="none" w:sz="0" w:space="0" w:color="auto"/>
        <w:right w:val="none" w:sz="0" w:space="0" w:color="auto"/>
      </w:divBdr>
    </w:div>
    <w:div w:id="577323693">
      <w:bodyDiv w:val="1"/>
      <w:marLeft w:val="0"/>
      <w:marRight w:val="0"/>
      <w:marTop w:val="0"/>
      <w:marBottom w:val="0"/>
      <w:divBdr>
        <w:top w:val="none" w:sz="0" w:space="0" w:color="auto"/>
        <w:left w:val="none" w:sz="0" w:space="0" w:color="auto"/>
        <w:bottom w:val="none" w:sz="0" w:space="0" w:color="auto"/>
        <w:right w:val="none" w:sz="0" w:space="0" w:color="auto"/>
      </w:divBdr>
      <w:divsChild>
        <w:div w:id="1726903472">
          <w:marLeft w:val="0"/>
          <w:marRight w:val="0"/>
          <w:marTop w:val="0"/>
          <w:marBottom w:val="0"/>
          <w:divBdr>
            <w:top w:val="none" w:sz="0" w:space="0" w:color="auto"/>
            <w:left w:val="none" w:sz="0" w:space="0" w:color="auto"/>
            <w:bottom w:val="none" w:sz="0" w:space="0" w:color="auto"/>
            <w:right w:val="none" w:sz="0" w:space="0" w:color="auto"/>
          </w:divBdr>
        </w:div>
      </w:divsChild>
    </w:div>
    <w:div w:id="577448730">
      <w:bodyDiv w:val="1"/>
      <w:marLeft w:val="0"/>
      <w:marRight w:val="0"/>
      <w:marTop w:val="0"/>
      <w:marBottom w:val="0"/>
      <w:divBdr>
        <w:top w:val="none" w:sz="0" w:space="0" w:color="auto"/>
        <w:left w:val="none" w:sz="0" w:space="0" w:color="auto"/>
        <w:bottom w:val="none" w:sz="0" w:space="0" w:color="auto"/>
        <w:right w:val="none" w:sz="0" w:space="0" w:color="auto"/>
      </w:divBdr>
    </w:div>
    <w:div w:id="577637061">
      <w:bodyDiv w:val="1"/>
      <w:marLeft w:val="0"/>
      <w:marRight w:val="0"/>
      <w:marTop w:val="0"/>
      <w:marBottom w:val="0"/>
      <w:divBdr>
        <w:top w:val="none" w:sz="0" w:space="0" w:color="auto"/>
        <w:left w:val="none" w:sz="0" w:space="0" w:color="auto"/>
        <w:bottom w:val="none" w:sz="0" w:space="0" w:color="auto"/>
        <w:right w:val="none" w:sz="0" w:space="0" w:color="auto"/>
      </w:divBdr>
    </w:div>
    <w:div w:id="579221256">
      <w:bodyDiv w:val="1"/>
      <w:marLeft w:val="0"/>
      <w:marRight w:val="0"/>
      <w:marTop w:val="0"/>
      <w:marBottom w:val="0"/>
      <w:divBdr>
        <w:top w:val="none" w:sz="0" w:space="0" w:color="auto"/>
        <w:left w:val="none" w:sz="0" w:space="0" w:color="auto"/>
        <w:bottom w:val="none" w:sz="0" w:space="0" w:color="auto"/>
        <w:right w:val="none" w:sz="0" w:space="0" w:color="auto"/>
      </w:divBdr>
    </w:div>
    <w:div w:id="594172354">
      <w:bodyDiv w:val="1"/>
      <w:marLeft w:val="0"/>
      <w:marRight w:val="0"/>
      <w:marTop w:val="0"/>
      <w:marBottom w:val="0"/>
      <w:divBdr>
        <w:top w:val="none" w:sz="0" w:space="0" w:color="auto"/>
        <w:left w:val="none" w:sz="0" w:space="0" w:color="auto"/>
        <w:bottom w:val="none" w:sz="0" w:space="0" w:color="auto"/>
        <w:right w:val="none" w:sz="0" w:space="0" w:color="auto"/>
      </w:divBdr>
    </w:div>
    <w:div w:id="594705586">
      <w:bodyDiv w:val="1"/>
      <w:marLeft w:val="0"/>
      <w:marRight w:val="0"/>
      <w:marTop w:val="0"/>
      <w:marBottom w:val="0"/>
      <w:divBdr>
        <w:top w:val="none" w:sz="0" w:space="0" w:color="auto"/>
        <w:left w:val="none" w:sz="0" w:space="0" w:color="auto"/>
        <w:bottom w:val="none" w:sz="0" w:space="0" w:color="auto"/>
        <w:right w:val="none" w:sz="0" w:space="0" w:color="auto"/>
      </w:divBdr>
    </w:div>
    <w:div w:id="595404137">
      <w:bodyDiv w:val="1"/>
      <w:marLeft w:val="0"/>
      <w:marRight w:val="0"/>
      <w:marTop w:val="0"/>
      <w:marBottom w:val="0"/>
      <w:divBdr>
        <w:top w:val="none" w:sz="0" w:space="0" w:color="auto"/>
        <w:left w:val="none" w:sz="0" w:space="0" w:color="auto"/>
        <w:bottom w:val="none" w:sz="0" w:space="0" w:color="auto"/>
        <w:right w:val="none" w:sz="0" w:space="0" w:color="auto"/>
      </w:divBdr>
    </w:div>
    <w:div w:id="603851957">
      <w:bodyDiv w:val="1"/>
      <w:marLeft w:val="0"/>
      <w:marRight w:val="0"/>
      <w:marTop w:val="0"/>
      <w:marBottom w:val="0"/>
      <w:divBdr>
        <w:top w:val="none" w:sz="0" w:space="0" w:color="auto"/>
        <w:left w:val="none" w:sz="0" w:space="0" w:color="auto"/>
        <w:bottom w:val="none" w:sz="0" w:space="0" w:color="auto"/>
        <w:right w:val="none" w:sz="0" w:space="0" w:color="auto"/>
      </w:divBdr>
    </w:div>
    <w:div w:id="607126428">
      <w:bodyDiv w:val="1"/>
      <w:marLeft w:val="0"/>
      <w:marRight w:val="0"/>
      <w:marTop w:val="0"/>
      <w:marBottom w:val="0"/>
      <w:divBdr>
        <w:top w:val="none" w:sz="0" w:space="0" w:color="auto"/>
        <w:left w:val="none" w:sz="0" w:space="0" w:color="auto"/>
        <w:bottom w:val="none" w:sz="0" w:space="0" w:color="auto"/>
        <w:right w:val="none" w:sz="0" w:space="0" w:color="auto"/>
      </w:divBdr>
    </w:div>
    <w:div w:id="608002678">
      <w:bodyDiv w:val="1"/>
      <w:marLeft w:val="0"/>
      <w:marRight w:val="0"/>
      <w:marTop w:val="0"/>
      <w:marBottom w:val="0"/>
      <w:divBdr>
        <w:top w:val="none" w:sz="0" w:space="0" w:color="auto"/>
        <w:left w:val="none" w:sz="0" w:space="0" w:color="auto"/>
        <w:bottom w:val="none" w:sz="0" w:space="0" w:color="auto"/>
        <w:right w:val="none" w:sz="0" w:space="0" w:color="auto"/>
      </w:divBdr>
    </w:div>
    <w:div w:id="609119368">
      <w:bodyDiv w:val="1"/>
      <w:marLeft w:val="0"/>
      <w:marRight w:val="0"/>
      <w:marTop w:val="0"/>
      <w:marBottom w:val="0"/>
      <w:divBdr>
        <w:top w:val="none" w:sz="0" w:space="0" w:color="auto"/>
        <w:left w:val="none" w:sz="0" w:space="0" w:color="auto"/>
        <w:bottom w:val="none" w:sz="0" w:space="0" w:color="auto"/>
        <w:right w:val="none" w:sz="0" w:space="0" w:color="auto"/>
      </w:divBdr>
    </w:div>
    <w:div w:id="609358294">
      <w:bodyDiv w:val="1"/>
      <w:marLeft w:val="0"/>
      <w:marRight w:val="0"/>
      <w:marTop w:val="0"/>
      <w:marBottom w:val="0"/>
      <w:divBdr>
        <w:top w:val="none" w:sz="0" w:space="0" w:color="auto"/>
        <w:left w:val="none" w:sz="0" w:space="0" w:color="auto"/>
        <w:bottom w:val="none" w:sz="0" w:space="0" w:color="auto"/>
        <w:right w:val="none" w:sz="0" w:space="0" w:color="auto"/>
      </w:divBdr>
    </w:div>
    <w:div w:id="612323315">
      <w:bodyDiv w:val="1"/>
      <w:marLeft w:val="0"/>
      <w:marRight w:val="0"/>
      <w:marTop w:val="0"/>
      <w:marBottom w:val="0"/>
      <w:divBdr>
        <w:top w:val="none" w:sz="0" w:space="0" w:color="auto"/>
        <w:left w:val="none" w:sz="0" w:space="0" w:color="auto"/>
        <w:bottom w:val="none" w:sz="0" w:space="0" w:color="auto"/>
        <w:right w:val="none" w:sz="0" w:space="0" w:color="auto"/>
      </w:divBdr>
      <w:divsChild>
        <w:div w:id="539628349">
          <w:marLeft w:val="0"/>
          <w:marRight w:val="300"/>
          <w:marTop w:val="0"/>
          <w:marBottom w:val="0"/>
          <w:divBdr>
            <w:top w:val="none" w:sz="0" w:space="0" w:color="auto"/>
            <w:left w:val="none" w:sz="0" w:space="0" w:color="auto"/>
            <w:bottom w:val="none" w:sz="0" w:space="0" w:color="auto"/>
            <w:right w:val="none" w:sz="0" w:space="0" w:color="auto"/>
          </w:divBdr>
        </w:div>
      </w:divsChild>
    </w:div>
    <w:div w:id="615671892">
      <w:bodyDiv w:val="1"/>
      <w:marLeft w:val="0"/>
      <w:marRight w:val="0"/>
      <w:marTop w:val="0"/>
      <w:marBottom w:val="0"/>
      <w:divBdr>
        <w:top w:val="none" w:sz="0" w:space="0" w:color="auto"/>
        <w:left w:val="none" w:sz="0" w:space="0" w:color="auto"/>
        <w:bottom w:val="none" w:sz="0" w:space="0" w:color="auto"/>
        <w:right w:val="none" w:sz="0" w:space="0" w:color="auto"/>
      </w:divBdr>
    </w:div>
    <w:div w:id="616566803">
      <w:bodyDiv w:val="1"/>
      <w:marLeft w:val="0"/>
      <w:marRight w:val="0"/>
      <w:marTop w:val="0"/>
      <w:marBottom w:val="0"/>
      <w:divBdr>
        <w:top w:val="none" w:sz="0" w:space="0" w:color="auto"/>
        <w:left w:val="none" w:sz="0" w:space="0" w:color="auto"/>
        <w:bottom w:val="none" w:sz="0" w:space="0" w:color="auto"/>
        <w:right w:val="none" w:sz="0" w:space="0" w:color="auto"/>
      </w:divBdr>
    </w:div>
    <w:div w:id="618800006">
      <w:bodyDiv w:val="1"/>
      <w:marLeft w:val="0"/>
      <w:marRight w:val="0"/>
      <w:marTop w:val="0"/>
      <w:marBottom w:val="0"/>
      <w:divBdr>
        <w:top w:val="none" w:sz="0" w:space="0" w:color="auto"/>
        <w:left w:val="none" w:sz="0" w:space="0" w:color="auto"/>
        <w:bottom w:val="none" w:sz="0" w:space="0" w:color="auto"/>
        <w:right w:val="none" w:sz="0" w:space="0" w:color="auto"/>
      </w:divBdr>
    </w:div>
    <w:div w:id="620457847">
      <w:bodyDiv w:val="1"/>
      <w:marLeft w:val="0"/>
      <w:marRight w:val="0"/>
      <w:marTop w:val="0"/>
      <w:marBottom w:val="0"/>
      <w:divBdr>
        <w:top w:val="none" w:sz="0" w:space="0" w:color="auto"/>
        <w:left w:val="none" w:sz="0" w:space="0" w:color="auto"/>
        <w:bottom w:val="none" w:sz="0" w:space="0" w:color="auto"/>
        <w:right w:val="none" w:sz="0" w:space="0" w:color="auto"/>
      </w:divBdr>
      <w:divsChild>
        <w:div w:id="1316881189">
          <w:marLeft w:val="0"/>
          <w:marRight w:val="0"/>
          <w:marTop w:val="180"/>
          <w:marBottom w:val="180"/>
          <w:divBdr>
            <w:top w:val="none" w:sz="0" w:space="0" w:color="auto"/>
            <w:left w:val="none" w:sz="0" w:space="0" w:color="auto"/>
            <w:bottom w:val="none" w:sz="0" w:space="0" w:color="auto"/>
            <w:right w:val="none" w:sz="0" w:space="0" w:color="auto"/>
          </w:divBdr>
          <w:divsChild>
            <w:div w:id="1076630972">
              <w:marLeft w:val="0"/>
              <w:marRight w:val="0"/>
              <w:marTop w:val="0"/>
              <w:marBottom w:val="0"/>
              <w:divBdr>
                <w:top w:val="none" w:sz="0" w:space="0" w:color="auto"/>
                <w:left w:val="none" w:sz="0" w:space="0" w:color="auto"/>
                <w:bottom w:val="none" w:sz="0" w:space="0" w:color="auto"/>
                <w:right w:val="none" w:sz="0" w:space="0" w:color="auto"/>
              </w:divBdr>
              <w:divsChild>
                <w:div w:id="1960143798">
                  <w:marLeft w:val="0"/>
                  <w:marRight w:val="0"/>
                  <w:marTop w:val="0"/>
                  <w:marBottom w:val="0"/>
                  <w:divBdr>
                    <w:top w:val="none" w:sz="0" w:space="0" w:color="auto"/>
                    <w:left w:val="none" w:sz="0" w:space="0" w:color="auto"/>
                    <w:bottom w:val="none" w:sz="0" w:space="0" w:color="auto"/>
                    <w:right w:val="none" w:sz="0" w:space="0" w:color="auto"/>
                  </w:divBdr>
                  <w:divsChild>
                    <w:div w:id="2041395917">
                      <w:marLeft w:val="0"/>
                      <w:marRight w:val="0"/>
                      <w:marTop w:val="0"/>
                      <w:marBottom w:val="0"/>
                      <w:divBdr>
                        <w:top w:val="none" w:sz="0" w:space="0" w:color="auto"/>
                        <w:left w:val="none" w:sz="0" w:space="0" w:color="auto"/>
                        <w:bottom w:val="none" w:sz="0" w:space="0" w:color="auto"/>
                        <w:right w:val="none" w:sz="0" w:space="0" w:color="auto"/>
                      </w:divBdr>
                      <w:divsChild>
                        <w:div w:id="11433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5745">
          <w:marLeft w:val="0"/>
          <w:marRight w:val="0"/>
          <w:marTop w:val="180"/>
          <w:marBottom w:val="180"/>
          <w:divBdr>
            <w:top w:val="none" w:sz="0" w:space="0" w:color="auto"/>
            <w:left w:val="none" w:sz="0" w:space="0" w:color="auto"/>
            <w:bottom w:val="none" w:sz="0" w:space="0" w:color="auto"/>
            <w:right w:val="none" w:sz="0" w:space="0" w:color="auto"/>
          </w:divBdr>
          <w:divsChild>
            <w:div w:id="208418627">
              <w:marLeft w:val="0"/>
              <w:marRight w:val="0"/>
              <w:marTop w:val="0"/>
              <w:marBottom w:val="0"/>
              <w:divBdr>
                <w:top w:val="none" w:sz="0" w:space="0" w:color="auto"/>
                <w:left w:val="none" w:sz="0" w:space="0" w:color="auto"/>
                <w:bottom w:val="none" w:sz="0" w:space="0" w:color="auto"/>
                <w:right w:val="none" w:sz="0" w:space="0" w:color="auto"/>
              </w:divBdr>
              <w:divsChild>
                <w:div w:id="1615822297">
                  <w:marLeft w:val="0"/>
                  <w:marRight w:val="0"/>
                  <w:marTop w:val="0"/>
                  <w:marBottom w:val="0"/>
                  <w:divBdr>
                    <w:top w:val="none" w:sz="0" w:space="0" w:color="auto"/>
                    <w:left w:val="none" w:sz="0" w:space="0" w:color="auto"/>
                    <w:bottom w:val="none" w:sz="0" w:space="0" w:color="auto"/>
                    <w:right w:val="none" w:sz="0" w:space="0" w:color="auto"/>
                  </w:divBdr>
                  <w:divsChild>
                    <w:div w:id="833684990">
                      <w:marLeft w:val="0"/>
                      <w:marRight w:val="0"/>
                      <w:marTop w:val="0"/>
                      <w:marBottom w:val="0"/>
                      <w:divBdr>
                        <w:top w:val="none" w:sz="0" w:space="0" w:color="auto"/>
                        <w:left w:val="none" w:sz="0" w:space="0" w:color="auto"/>
                        <w:bottom w:val="none" w:sz="0" w:space="0" w:color="auto"/>
                        <w:right w:val="none" w:sz="0" w:space="0" w:color="auto"/>
                      </w:divBdr>
                      <w:divsChild>
                        <w:div w:id="4842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969415">
      <w:bodyDiv w:val="1"/>
      <w:marLeft w:val="0"/>
      <w:marRight w:val="0"/>
      <w:marTop w:val="0"/>
      <w:marBottom w:val="0"/>
      <w:divBdr>
        <w:top w:val="none" w:sz="0" w:space="0" w:color="auto"/>
        <w:left w:val="none" w:sz="0" w:space="0" w:color="auto"/>
        <w:bottom w:val="none" w:sz="0" w:space="0" w:color="auto"/>
        <w:right w:val="none" w:sz="0" w:space="0" w:color="auto"/>
      </w:divBdr>
    </w:div>
    <w:div w:id="626744764">
      <w:bodyDiv w:val="1"/>
      <w:marLeft w:val="0"/>
      <w:marRight w:val="0"/>
      <w:marTop w:val="0"/>
      <w:marBottom w:val="0"/>
      <w:divBdr>
        <w:top w:val="none" w:sz="0" w:space="0" w:color="auto"/>
        <w:left w:val="none" w:sz="0" w:space="0" w:color="auto"/>
        <w:bottom w:val="none" w:sz="0" w:space="0" w:color="auto"/>
        <w:right w:val="none" w:sz="0" w:space="0" w:color="auto"/>
      </w:divBdr>
    </w:div>
    <w:div w:id="632441886">
      <w:bodyDiv w:val="1"/>
      <w:marLeft w:val="0"/>
      <w:marRight w:val="0"/>
      <w:marTop w:val="0"/>
      <w:marBottom w:val="0"/>
      <w:divBdr>
        <w:top w:val="none" w:sz="0" w:space="0" w:color="auto"/>
        <w:left w:val="none" w:sz="0" w:space="0" w:color="auto"/>
        <w:bottom w:val="none" w:sz="0" w:space="0" w:color="auto"/>
        <w:right w:val="none" w:sz="0" w:space="0" w:color="auto"/>
      </w:divBdr>
    </w:div>
    <w:div w:id="634221537">
      <w:bodyDiv w:val="1"/>
      <w:marLeft w:val="0"/>
      <w:marRight w:val="0"/>
      <w:marTop w:val="0"/>
      <w:marBottom w:val="0"/>
      <w:divBdr>
        <w:top w:val="none" w:sz="0" w:space="0" w:color="auto"/>
        <w:left w:val="none" w:sz="0" w:space="0" w:color="auto"/>
        <w:bottom w:val="none" w:sz="0" w:space="0" w:color="auto"/>
        <w:right w:val="none" w:sz="0" w:space="0" w:color="auto"/>
      </w:divBdr>
    </w:div>
    <w:div w:id="636960065">
      <w:bodyDiv w:val="1"/>
      <w:marLeft w:val="0"/>
      <w:marRight w:val="0"/>
      <w:marTop w:val="0"/>
      <w:marBottom w:val="0"/>
      <w:divBdr>
        <w:top w:val="none" w:sz="0" w:space="0" w:color="auto"/>
        <w:left w:val="none" w:sz="0" w:space="0" w:color="auto"/>
        <w:bottom w:val="none" w:sz="0" w:space="0" w:color="auto"/>
        <w:right w:val="none" w:sz="0" w:space="0" w:color="auto"/>
      </w:divBdr>
    </w:div>
    <w:div w:id="640572841">
      <w:bodyDiv w:val="1"/>
      <w:marLeft w:val="0"/>
      <w:marRight w:val="0"/>
      <w:marTop w:val="0"/>
      <w:marBottom w:val="0"/>
      <w:divBdr>
        <w:top w:val="none" w:sz="0" w:space="0" w:color="auto"/>
        <w:left w:val="none" w:sz="0" w:space="0" w:color="auto"/>
        <w:bottom w:val="none" w:sz="0" w:space="0" w:color="auto"/>
        <w:right w:val="none" w:sz="0" w:space="0" w:color="auto"/>
      </w:divBdr>
    </w:div>
    <w:div w:id="645286108">
      <w:bodyDiv w:val="1"/>
      <w:marLeft w:val="0"/>
      <w:marRight w:val="0"/>
      <w:marTop w:val="0"/>
      <w:marBottom w:val="0"/>
      <w:divBdr>
        <w:top w:val="none" w:sz="0" w:space="0" w:color="auto"/>
        <w:left w:val="none" w:sz="0" w:space="0" w:color="auto"/>
        <w:bottom w:val="none" w:sz="0" w:space="0" w:color="auto"/>
        <w:right w:val="none" w:sz="0" w:space="0" w:color="auto"/>
      </w:divBdr>
    </w:div>
    <w:div w:id="646907689">
      <w:bodyDiv w:val="1"/>
      <w:marLeft w:val="0"/>
      <w:marRight w:val="0"/>
      <w:marTop w:val="0"/>
      <w:marBottom w:val="0"/>
      <w:divBdr>
        <w:top w:val="none" w:sz="0" w:space="0" w:color="auto"/>
        <w:left w:val="none" w:sz="0" w:space="0" w:color="auto"/>
        <w:bottom w:val="none" w:sz="0" w:space="0" w:color="auto"/>
        <w:right w:val="none" w:sz="0" w:space="0" w:color="auto"/>
      </w:divBdr>
    </w:div>
    <w:div w:id="653148446">
      <w:bodyDiv w:val="1"/>
      <w:marLeft w:val="0"/>
      <w:marRight w:val="0"/>
      <w:marTop w:val="0"/>
      <w:marBottom w:val="0"/>
      <w:divBdr>
        <w:top w:val="none" w:sz="0" w:space="0" w:color="auto"/>
        <w:left w:val="none" w:sz="0" w:space="0" w:color="auto"/>
        <w:bottom w:val="none" w:sz="0" w:space="0" w:color="auto"/>
        <w:right w:val="none" w:sz="0" w:space="0" w:color="auto"/>
      </w:divBdr>
    </w:div>
    <w:div w:id="657077030">
      <w:bodyDiv w:val="1"/>
      <w:marLeft w:val="0"/>
      <w:marRight w:val="0"/>
      <w:marTop w:val="0"/>
      <w:marBottom w:val="0"/>
      <w:divBdr>
        <w:top w:val="none" w:sz="0" w:space="0" w:color="auto"/>
        <w:left w:val="none" w:sz="0" w:space="0" w:color="auto"/>
        <w:bottom w:val="none" w:sz="0" w:space="0" w:color="auto"/>
        <w:right w:val="none" w:sz="0" w:space="0" w:color="auto"/>
      </w:divBdr>
    </w:div>
    <w:div w:id="657153262">
      <w:bodyDiv w:val="1"/>
      <w:marLeft w:val="0"/>
      <w:marRight w:val="0"/>
      <w:marTop w:val="0"/>
      <w:marBottom w:val="0"/>
      <w:divBdr>
        <w:top w:val="none" w:sz="0" w:space="0" w:color="auto"/>
        <w:left w:val="none" w:sz="0" w:space="0" w:color="auto"/>
        <w:bottom w:val="none" w:sz="0" w:space="0" w:color="auto"/>
        <w:right w:val="none" w:sz="0" w:space="0" w:color="auto"/>
      </w:divBdr>
    </w:div>
    <w:div w:id="658928704">
      <w:bodyDiv w:val="1"/>
      <w:marLeft w:val="0"/>
      <w:marRight w:val="0"/>
      <w:marTop w:val="0"/>
      <w:marBottom w:val="0"/>
      <w:divBdr>
        <w:top w:val="none" w:sz="0" w:space="0" w:color="auto"/>
        <w:left w:val="none" w:sz="0" w:space="0" w:color="auto"/>
        <w:bottom w:val="none" w:sz="0" w:space="0" w:color="auto"/>
        <w:right w:val="none" w:sz="0" w:space="0" w:color="auto"/>
      </w:divBdr>
    </w:div>
    <w:div w:id="661324032">
      <w:bodyDiv w:val="1"/>
      <w:marLeft w:val="0"/>
      <w:marRight w:val="0"/>
      <w:marTop w:val="0"/>
      <w:marBottom w:val="0"/>
      <w:divBdr>
        <w:top w:val="none" w:sz="0" w:space="0" w:color="auto"/>
        <w:left w:val="none" w:sz="0" w:space="0" w:color="auto"/>
        <w:bottom w:val="none" w:sz="0" w:space="0" w:color="auto"/>
        <w:right w:val="none" w:sz="0" w:space="0" w:color="auto"/>
      </w:divBdr>
    </w:div>
    <w:div w:id="669991505">
      <w:bodyDiv w:val="1"/>
      <w:marLeft w:val="0"/>
      <w:marRight w:val="0"/>
      <w:marTop w:val="0"/>
      <w:marBottom w:val="0"/>
      <w:divBdr>
        <w:top w:val="none" w:sz="0" w:space="0" w:color="auto"/>
        <w:left w:val="none" w:sz="0" w:space="0" w:color="auto"/>
        <w:bottom w:val="none" w:sz="0" w:space="0" w:color="auto"/>
        <w:right w:val="none" w:sz="0" w:space="0" w:color="auto"/>
      </w:divBdr>
    </w:div>
    <w:div w:id="671101295">
      <w:bodyDiv w:val="1"/>
      <w:marLeft w:val="0"/>
      <w:marRight w:val="0"/>
      <w:marTop w:val="0"/>
      <w:marBottom w:val="0"/>
      <w:divBdr>
        <w:top w:val="none" w:sz="0" w:space="0" w:color="auto"/>
        <w:left w:val="none" w:sz="0" w:space="0" w:color="auto"/>
        <w:bottom w:val="none" w:sz="0" w:space="0" w:color="auto"/>
        <w:right w:val="none" w:sz="0" w:space="0" w:color="auto"/>
      </w:divBdr>
      <w:divsChild>
        <w:div w:id="265626355">
          <w:marLeft w:val="0"/>
          <w:marRight w:val="0"/>
          <w:marTop w:val="180"/>
          <w:marBottom w:val="180"/>
          <w:divBdr>
            <w:top w:val="none" w:sz="0" w:space="0" w:color="auto"/>
            <w:left w:val="none" w:sz="0" w:space="0" w:color="auto"/>
            <w:bottom w:val="none" w:sz="0" w:space="0" w:color="auto"/>
            <w:right w:val="none" w:sz="0" w:space="0" w:color="auto"/>
          </w:divBdr>
          <w:divsChild>
            <w:div w:id="1711564257">
              <w:marLeft w:val="0"/>
              <w:marRight w:val="0"/>
              <w:marTop w:val="0"/>
              <w:marBottom w:val="0"/>
              <w:divBdr>
                <w:top w:val="none" w:sz="0" w:space="0" w:color="auto"/>
                <w:left w:val="none" w:sz="0" w:space="0" w:color="auto"/>
                <w:bottom w:val="none" w:sz="0" w:space="0" w:color="auto"/>
                <w:right w:val="none" w:sz="0" w:space="0" w:color="auto"/>
              </w:divBdr>
              <w:divsChild>
                <w:div w:id="1033189733">
                  <w:marLeft w:val="0"/>
                  <w:marRight w:val="0"/>
                  <w:marTop w:val="0"/>
                  <w:marBottom w:val="0"/>
                  <w:divBdr>
                    <w:top w:val="none" w:sz="0" w:space="0" w:color="auto"/>
                    <w:left w:val="none" w:sz="0" w:space="0" w:color="auto"/>
                    <w:bottom w:val="none" w:sz="0" w:space="0" w:color="auto"/>
                    <w:right w:val="none" w:sz="0" w:space="0" w:color="auto"/>
                  </w:divBdr>
                  <w:divsChild>
                    <w:div w:id="843669172">
                      <w:marLeft w:val="0"/>
                      <w:marRight w:val="0"/>
                      <w:marTop w:val="0"/>
                      <w:marBottom w:val="0"/>
                      <w:divBdr>
                        <w:top w:val="none" w:sz="0" w:space="0" w:color="auto"/>
                        <w:left w:val="none" w:sz="0" w:space="0" w:color="auto"/>
                        <w:bottom w:val="none" w:sz="0" w:space="0" w:color="auto"/>
                        <w:right w:val="none" w:sz="0" w:space="0" w:color="auto"/>
                      </w:divBdr>
                      <w:divsChild>
                        <w:div w:id="15882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56144">
          <w:marLeft w:val="0"/>
          <w:marRight w:val="0"/>
          <w:marTop w:val="180"/>
          <w:marBottom w:val="180"/>
          <w:divBdr>
            <w:top w:val="none" w:sz="0" w:space="0" w:color="auto"/>
            <w:left w:val="none" w:sz="0" w:space="0" w:color="auto"/>
            <w:bottom w:val="none" w:sz="0" w:space="0" w:color="auto"/>
            <w:right w:val="none" w:sz="0" w:space="0" w:color="auto"/>
          </w:divBdr>
          <w:divsChild>
            <w:div w:id="719402047">
              <w:marLeft w:val="0"/>
              <w:marRight w:val="0"/>
              <w:marTop w:val="0"/>
              <w:marBottom w:val="0"/>
              <w:divBdr>
                <w:top w:val="none" w:sz="0" w:space="0" w:color="auto"/>
                <w:left w:val="none" w:sz="0" w:space="0" w:color="auto"/>
                <w:bottom w:val="none" w:sz="0" w:space="0" w:color="auto"/>
                <w:right w:val="none" w:sz="0" w:space="0" w:color="auto"/>
              </w:divBdr>
              <w:divsChild>
                <w:div w:id="1405955416">
                  <w:marLeft w:val="0"/>
                  <w:marRight w:val="0"/>
                  <w:marTop w:val="0"/>
                  <w:marBottom w:val="0"/>
                  <w:divBdr>
                    <w:top w:val="none" w:sz="0" w:space="0" w:color="auto"/>
                    <w:left w:val="none" w:sz="0" w:space="0" w:color="auto"/>
                    <w:bottom w:val="none" w:sz="0" w:space="0" w:color="auto"/>
                    <w:right w:val="none" w:sz="0" w:space="0" w:color="auto"/>
                  </w:divBdr>
                  <w:divsChild>
                    <w:div w:id="901644724">
                      <w:marLeft w:val="0"/>
                      <w:marRight w:val="0"/>
                      <w:marTop w:val="0"/>
                      <w:marBottom w:val="0"/>
                      <w:divBdr>
                        <w:top w:val="none" w:sz="0" w:space="0" w:color="auto"/>
                        <w:left w:val="none" w:sz="0" w:space="0" w:color="auto"/>
                        <w:bottom w:val="none" w:sz="0" w:space="0" w:color="auto"/>
                        <w:right w:val="none" w:sz="0" w:space="0" w:color="auto"/>
                      </w:divBdr>
                      <w:divsChild>
                        <w:div w:id="17610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86394">
          <w:marLeft w:val="0"/>
          <w:marRight w:val="0"/>
          <w:marTop w:val="180"/>
          <w:marBottom w:val="180"/>
          <w:divBdr>
            <w:top w:val="none" w:sz="0" w:space="0" w:color="auto"/>
            <w:left w:val="none" w:sz="0" w:space="0" w:color="auto"/>
            <w:bottom w:val="none" w:sz="0" w:space="0" w:color="auto"/>
            <w:right w:val="none" w:sz="0" w:space="0" w:color="auto"/>
          </w:divBdr>
          <w:divsChild>
            <w:div w:id="920070099">
              <w:marLeft w:val="0"/>
              <w:marRight w:val="0"/>
              <w:marTop w:val="0"/>
              <w:marBottom w:val="0"/>
              <w:divBdr>
                <w:top w:val="none" w:sz="0" w:space="0" w:color="auto"/>
                <w:left w:val="none" w:sz="0" w:space="0" w:color="auto"/>
                <w:bottom w:val="none" w:sz="0" w:space="0" w:color="auto"/>
                <w:right w:val="none" w:sz="0" w:space="0" w:color="auto"/>
              </w:divBdr>
              <w:divsChild>
                <w:div w:id="680208168">
                  <w:marLeft w:val="0"/>
                  <w:marRight w:val="0"/>
                  <w:marTop w:val="0"/>
                  <w:marBottom w:val="0"/>
                  <w:divBdr>
                    <w:top w:val="none" w:sz="0" w:space="0" w:color="auto"/>
                    <w:left w:val="none" w:sz="0" w:space="0" w:color="auto"/>
                    <w:bottom w:val="none" w:sz="0" w:space="0" w:color="auto"/>
                    <w:right w:val="none" w:sz="0" w:space="0" w:color="auto"/>
                  </w:divBdr>
                  <w:divsChild>
                    <w:div w:id="1864903180">
                      <w:marLeft w:val="0"/>
                      <w:marRight w:val="0"/>
                      <w:marTop w:val="0"/>
                      <w:marBottom w:val="0"/>
                      <w:divBdr>
                        <w:top w:val="none" w:sz="0" w:space="0" w:color="auto"/>
                        <w:left w:val="none" w:sz="0" w:space="0" w:color="auto"/>
                        <w:bottom w:val="none" w:sz="0" w:space="0" w:color="auto"/>
                        <w:right w:val="none" w:sz="0" w:space="0" w:color="auto"/>
                      </w:divBdr>
                      <w:divsChild>
                        <w:div w:id="1400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5495">
          <w:marLeft w:val="0"/>
          <w:marRight w:val="0"/>
          <w:marTop w:val="180"/>
          <w:marBottom w:val="180"/>
          <w:divBdr>
            <w:top w:val="none" w:sz="0" w:space="0" w:color="auto"/>
            <w:left w:val="none" w:sz="0" w:space="0" w:color="auto"/>
            <w:bottom w:val="none" w:sz="0" w:space="0" w:color="auto"/>
            <w:right w:val="none" w:sz="0" w:space="0" w:color="auto"/>
          </w:divBdr>
          <w:divsChild>
            <w:div w:id="1215120425">
              <w:marLeft w:val="0"/>
              <w:marRight w:val="0"/>
              <w:marTop w:val="0"/>
              <w:marBottom w:val="0"/>
              <w:divBdr>
                <w:top w:val="none" w:sz="0" w:space="0" w:color="auto"/>
                <w:left w:val="none" w:sz="0" w:space="0" w:color="auto"/>
                <w:bottom w:val="none" w:sz="0" w:space="0" w:color="auto"/>
                <w:right w:val="none" w:sz="0" w:space="0" w:color="auto"/>
              </w:divBdr>
              <w:divsChild>
                <w:div w:id="1700542680">
                  <w:marLeft w:val="0"/>
                  <w:marRight w:val="0"/>
                  <w:marTop w:val="0"/>
                  <w:marBottom w:val="0"/>
                  <w:divBdr>
                    <w:top w:val="none" w:sz="0" w:space="0" w:color="auto"/>
                    <w:left w:val="none" w:sz="0" w:space="0" w:color="auto"/>
                    <w:bottom w:val="none" w:sz="0" w:space="0" w:color="auto"/>
                    <w:right w:val="none" w:sz="0" w:space="0" w:color="auto"/>
                  </w:divBdr>
                  <w:divsChild>
                    <w:div w:id="146631970">
                      <w:marLeft w:val="0"/>
                      <w:marRight w:val="0"/>
                      <w:marTop w:val="0"/>
                      <w:marBottom w:val="0"/>
                      <w:divBdr>
                        <w:top w:val="none" w:sz="0" w:space="0" w:color="auto"/>
                        <w:left w:val="none" w:sz="0" w:space="0" w:color="auto"/>
                        <w:bottom w:val="none" w:sz="0" w:space="0" w:color="auto"/>
                        <w:right w:val="none" w:sz="0" w:space="0" w:color="auto"/>
                      </w:divBdr>
                      <w:divsChild>
                        <w:div w:id="6902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675899">
          <w:marLeft w:val="0"/>
          <w:marRight w:val="0"/>
          <w:marTop w:val="180"/>
          <w:marBottom w:val="180"/>
          <w:divBdr>
            <w:top w:val="none" w:sz="0" w:space="0" w:color="auto"/>
            <w:left w:val="none" w:sz="0" w:space="0" w:color="auto"/>
            <w:bottom w:val="none" w:sz="0" w:space="0" w:color="auto"/>
            <w:right w:val="none" w:sz="0" w:space="0" w:color="auto"/>
          </w:divBdr>
          <w:divsChild>
            <w:div w:id="313989132">
              <w:marLeft w:val="0"/>
              <w:marRight w:val="0"/>
              <w:marTop w:val="0"/>
              <w:marBottom w:val="0"/>
              <w:divBdr>
                <w:top w:val="none" w:sz="0" w:space="0" w:color="auto"/>
                <w:left w:val="none" w:sz="0" w:space="0" w:color="auto"/>
                <w:bottom w:val="none" w:sz="0" w:space="0" w:color="auto"/>
                <w:right w:val="none" w:sz="0" w:space="0" w:color="auto"/>
              </w:divBdr>
              <w:divsChild>
                <w:div w:id="601298389">
                  <w:marLeft w:val="0"/>
                  <w:marRight w:val="0"/>
                  <w:marTop w:val="0"/>
                  <w:marBottom w:val="0"/>
                  <w:divBdr>
                    <w:top w:val="none" w:sz="0" w:space="0" w:color="auto"/>
                    <w:left w:val="none" w:sz="0" w:space="0" w:color="auto"/>
                    <w:bottom w:val="none" w:sz="0" w:space="0" w:color="auto"/>
                    <w:right w:val="none" w:sz="0" w:space="0" w:color="auto"/>
                  </w:divBdr>
                  <w:divsChild>
                    <w:div w:id="2015301337">
                      <w:marLeft w:val="0"/>
                      <w:marRight w:val="0"/>
                      <w:marTop w:val="0"/>
                      <w:marBottom w:val="0"/>
                      <w:divBdr>
                        <w:top w:val="none" w:sz="0" w:space="0" w:color="auto"/>
                        <w:left w:val="none" w:sz="0" w:space="0" w:color="auto"/>
                        <w:bottom w:val="none" w:sz="0" w:space="0" w:color="auto"/>
                        <w:right w:val="none" w:sz="0" w:space="0" w:color="auto"/>
                      </w:divBdr>
                      <w:divsChild>
                        <w:div w:id="14446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22106">
          <w:marLeft w:val="0"/>
          <w:marRight w:val="0"/>
          <w:marTop w:val="180"/>
          <w:marBottom w:val="180"/>
          <w:divBdr>
            <w:top w:val="none" w:sz="0" w:space="0" w:color="auto"/>
            <w:left w:val="none" w:sz="0" w:space="0" w:color="auto"/>
            <w:bottom w:val="none" w:sz="0" w:space="0" w:color="auto"/>
            <w:right w:val="none" w:sz="0" w:space="0" w:color="auto"/>
          </w:divBdr>
          <w:divsChild>
            <w:div w:id="627391071">
              <w:marLeft w:val="0"/>
              <w:marRight w:val="0"/>
              <w:marTop w:val="0"/>
              <w:marBottom w:val="0"/>
              <w:divBdr>
                <w:top w:val="none" w:sz="0" w:space="0" w:color="auto"/>
                <w:left w:val="none" w:sz="0" w:space="0" w:color="auto"/>
                <w:bottom w:val="none" w:sz="0" w:space="0" w:color="auto"/>
                <w:right w:val="none" w:sz="0" w:space="0" w:color="auto"/>
              </w:divBdr>
              <w:divsChild>
                <w:div w:id="2015910766">
                  <w:marLeft w:val="0"/>
                  <w:marRight w:val="0"/>
                  <w:marTop w:val="0"/>
                  <w:marBottom w:val="0"/>
                  <w:divBdr>
                    <w:top w:val="none" w:sz="0" w:space="0" w:color="auto"/>
                    <w:left w:val="none" w:sz="0" w:space="0" w:color="auto"/>
                    <w:bottom w:val="none" w:sz="0" w:space="0" w:color="auto"/>
                    <w:right w:val="none" w:sz="0" w:space="0" w:color="auto"/>
                  </w:divBdr>
                  <w:divsChild>
                    <w:div w:id="1262647691">
                      <w:marLeft w:val="0"/>
                      <w:marRight w:val="0"/>
                      <w:marTop w:val="0"/>
                      <w:marBottom w:val="0"/>
                      <w:divBdr>
                        <w:top w:val="none" w:sz="0" w:space="0" w:color="auto"/>
                        <w:left w:val="none" w:sz="0" w:space="0" w:color="auto"/>
                        <w:bottom w:val="none" w:sz="0" w:space="0" w:color="auto"/>
                        <w:right w:val="none" w:sz="0" w:space="0" w:color="auto"/>
                      </w:divBdr>
                      <w:divsChild>
                        <w:div w:id="185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36574">
      <w:bodyDiv w:val="1"/>
      <w:marLeft w:val="0"/>
      <w:marRight w:val="0"/>
      <w:marTop w:val="0"/>
      <w:marBottom w:val="0"/>
      <w:divBdr>
        <w:top w:val="none" w:sz="0" w:space="0" w:color="auto"/>
        <w:left w:val="none" w:sz="0" w:space="0" w:color="auto"/>
        <w:bottom w:val="none" w:sz="0" w:space="0" w:color="auto"/>
        <w:right w:val="none" w:sz="0" w:space="0" w:color="auto"/>
      </w:divBdr>
    </w:div>
    <w:div w:id="675157766">
      <w:bodyDiv w:val="1"/>
      <w:marLeft w:val="0"/>
      <w:marRight w:val="0"/>
      <w:marTop w:val="0"/>
      <w:marBottom w:val="0"/>
      <w:divBdr>
        <w:top w:val="none" w:sz="0" w:space="0" w:color="auto"/>
        <w:left w:val="none" w:sz="0" w:space="0" w:color="auto"/>
        <w:bottom w:val="none" w:sz="0" w:space="0" w:color="auto"/>
        <w:right w:val="none" w:sz="0" w:space="0" w:color="auto"/>
      </w:divBdr>
    </w:div>
    <w:div w:id="679892024">
      <w:bodyDiv w:val="1"/>
      <w:marLeft w:val="0"/>
      <w:marRight w:val="0"/>
      <w:marTop w:val="0"/>
      <w:marBottom w:val="0"/>
      <w:divBdr>
        <w:top w:val="none" w:sz="0" w:space="0" w:color="auto"/>
        <w:left w:val="none" w:sz="0" w:space="0" w:color="auto"/>
        <w:bottom w:val="none" w:sz="0" w:space="0" w:color="auto"/>
        <w:right w:val="none" w:sz="0" w:space="0" w:color="auto"/>
      </w:divBdr>
    </w:div>
    <w:div w:id="689111980">
      <w:bodyDiv w:val="1"/>
      <w:marLeft w:val="0"/>
      <w:marRight w:val="0"/>
      <w:marTop w:val="0"/>
      <w:marBottom w:val="0"/>
      <w:divBdr>
        <w:top w:val="none" w:sz="0" w:space="0" w:color="auto"/>
        <w:left w:val="none" w:sz="0" w:space="0" w:color="auto"/>
        <w:bottom w:val="none" w:sz="0" w:space="0" w:color="auto"/>
        <w:right w:val="none" w:sz="0" w:space="0" w:color="auto"/>
      </w:divBdr>
    </w:div>
    <w:div w:id="689257022">
      <w:bodyDiv w:val="1"/>
      <w:marLeft w:val="0"/>
      <w:marRight w:val="0"/>
      <w:marTop w:val="0"/>
      <w:marBottom w:val="0"/>
      <w:divBdr>
        <w:top w:val="none" w:sz="0" w:space="0" w:color="auto"/>
        <w:left w:val="none" w:sz="0" w:space="0" w:color="auto"/>
        <w:bottom w:val="none" w:sz="0" w:space="0" w:color="auto"/>
        <w:right w:val="none" w:sz="0" w:space="0" w:color="auto"/>
      </w:divBdr>
    </w:div>
    <w:div w:id="689376542">
      <w:bodyDiv w:val="1"/>
      <w:marLeft w:val="0"/>
      <w:marRight w:val="0"/>
      <w:marTop w:val="0"/>
      <w:marBottom w:val="0"/>
      <w:divBdr>
        <w:top w:val="none" w:sz="0" w:space="0" w:color="auto"/>
        <w:left w:val="none" w:sz="0" w:space="0" w:color="auto"/>
        <w:bottom w:val="none" w:sz="0" w:space="0" w:color="auto"/>
        <w:right w:val="none" w:sz="0" w:space="0" w:color="auto"/>
      </w:divBdr>
      <w:divsChild>
        <w:div w:id="469791696">
          <w:marLeft w:val="0"/>
          <w:marRight w:val="300"/>
          <w:marTop w:val="0"/>
          <w:marBottom w:val="0"/>
          <w:divBdr>
            <w:top w:val="none" w:sz="0" w:space="0" w:color="auto"/>
            <w:left w:val="none" w:sz="0" w:space="0" w:color="auto"/>
            <w:bottom w:val="none" w:sz="0" w:space="0" w:color="auto"/>
            <w:right w:val="none" w:sz="0" w:space="0" w:color="auto"/>
          </w:divBdr>
        </w:div>
      </w:divsChild>
    </w:div>
    <w:div w:id="689769221">
      <w:bodyDiv w:val="1"/>
      <w:marLeft w:val="0"/>
      <w:marRight w:val="0"/>
      <w:marTop w:val="0"/>
      <w:marBottom w:val="0"/>
      <w:divBdr>
        <w:top w:val="none" w:sz="0" w:space="0" w:color="auto"/>
        <w:left w:val="none" w:sz="0" w:space="0" w:color="auto"/>
        <w:bottom w:val="none" w:sz="0" w:space="0" w:color="auto"/>
        <w:right w:val="none" w:sz="0" w:space="0" w:color="auto"/>
      </w:divBdr>
    </w:div>
    <w:div w:id="697313182">
      <w:bodyDiv w:val="1"/>
      <w:marLeft w:val="0"/>
      <w:marRight w:val="0"/>
      <w:marTop w:val="0"/>
      <w:marBottom w:val="0"/>
      <w:divBdr>
        <w:top w:val="none" w:sz="0" w:space="0" w:color="auto"/>
        <w:left w:val="none" w:sz="0" w:space="0" w:color="auto"/>
        <w:bottom w:val="none" w:sz="0" w:space="0" w:color="auto"/>
        <w:right w:val="none" w:sz="0" w:space="0" w:color="auto"/>
      </w:divBdr>
    </w:div>
    <w:div w:id="699473439">
      <w:bodyDiv w:val="1"/>
      <w:marLeft w:val="0"/>
      <w:marRight w:val="0"/>
      <w:marTop w:val="0"/>
      <w:marBottom w:val="0"/>
      <w:divBdr>
        <w:top w:val="none" w:sz="0" w:space="0" w:color="auto"/>
        <w:left w:val="none" w:sz="0" w:space="0" w:color="auto"/>
        <w:bottom w:val="none" w:sz="0" w:space="0" w:color="auto"/>
        <w:right w:val="none" w:sz="0" w:space="0" w:color="auto"/>
      </w:divBdr>
    </w:div>
    <w:div w:id="706216964">
      <w:bodyDiv w:val="1"/>
      <w:marLeft w:val="0"/>
      <w:marRight w:val="0"/>
      <w:marTop w:val="0"/>
      <w:marBottom w:val="0"/>
      <w:divBdr>
        <w:top w:val="none" w:sz="0" w:space="0" w:color="auto"/>
        <w:left w:val="none" w:sz="0" w:space="0" w:color="auto"/>
        <w:bottom w:val="none" w:sz="0" w:space="0" w:color="auto"/>
        <w:right w:val="none" w:sz="0" w:space="0" w:color="auto"/>
      </w:divBdr>
    </w:div>
    <w:div w:id="707417174">
      <w:bodyDiv w:val="1"/>
      <w:marLeft w:val="0"/>
      <w:marRight w:val="0"/>
      <w:marTop w:val="0"/>
      <w:marBottom w:val="0"/>
      <w:divBdr>
        <w:top w:val="none" w:sz="0" w:space="0" w:color="auto"/>
        <w:left w:val="none" w:sz="0" w:space="0" w:color="auto"/>
        <w:bottom w:val="none" w:sz="0" w:space="0" w:color="auto"/>
        <w:right w:val="none" w:sz="0" w:space="0" w:color="auto"/>
      </w:divBdr>
    </w:div>
    <w:div w:id="713775623">
      <w:bodyDiv w:val="1"/>
      <w:marLeft w:val="0"/>
      <w:marRight w:val="0"/>
      <w:marTop w:val="0"/>
      <w:marBottom w:val="0"/>
      <w:divBdr>
        <w:top w:val="none" w:sz="0" w:space="0" w:color="auto"/>
        <w:left w:val="none" w:sz="0" w:space="0" w:color="auto"/>
        <w:bottom w:val="none" w:sz="0" w:space="0" w:color="auto"/>
        <w:right w:val="none" w:sz="0" w:space="0" w:color="auto"/>
      </w:divBdr>
    </w:div>
    <w:div w:id="713965623">
      <w:bodyDiv w:val="1"/>
      <w:marLeft w:val="0"/>
      <w:marRight w:val="0"/>
      <w:marTop w:val="0"/>
      <w:marBottom w:val="0"/>
      <w:divBdr>
        <w:top w:val="none" w:sz="0" w:space="0" w:color="auto"/>
        <w:left w:val="none" w:sz="0" w:space="0" w:color="auto"/>
        <w:bottom w:val="none" w:sz="0" w:space="0" w:color="auto"/>
        <w:right w:val="none" w:sz="0" w:space="0" w:color="auto"/>
      </w:divBdr>
    </w:div>
    <w:div w:id="714281830">
      <w:bodyDiv w:val="1"/>
      <w:marLeft w:val="0"/>
      <w:marRight w:val="0"/>
      <w:marTop w:val="0"/>
      <w:marBottom w:val="0"/>
      <w:divBdr>
        <w:top w:val="none" w:sz="0" w:space="0" w:color="auto"/>
        <w:left w:val="none" w:sz="0" w:space="0" w:color="auto"/>
        <w:bottom w:val="none" w:sz="0" w:space="0" w:color="auto"/>
        <w:right w:val="none" w:sz="0" w:space="0" w:color="auto"/>
      </w:divBdr>
    </w:div>
    <w:div w:id="715011977">
      <w:bodyDiv w:val="1"/>
      <w:marLeft w:val="0"/>
      <w:marRight w:val="0"/>
      <w:marTop w:val="0"/>
      <w:marBottom w:val="0"/>
      <w:divBdr>
        <w:top w:val="none" w:sz="0" w:space="0" w:color="auto"/>
        <w:left w:val="none" w:sz="0" w:space="0" w:color="auto"/>
        <w:bottom w:val="none" w:sz="0" w:space="0" w:color="auto"/>
        <w:right w:val="none" w:sz="0" w:space="0" w:color="auto"/>
      </w:divBdr>
      <w:divsChild>
        <w:div w:id="616106966">
          <w:marLeft w:val="0"/>
          <w:marRight w:val="300"/>
          <w:marTop w:val="0"/>
          <w:marBottom w:val="0"/>
          <w:divBdr>
            <w:top w:val="none" w:sz="0" w:space="0" w:color="auto"/>
            <w:left w:val="none" w:sz="0" w:space="0" w:color="auto"/>
            <w:bottom w:val="none" w:sz="0" w:space="0" w:color="auto"/>
            <w:right w:val="none" w:sz="0" w:space="0" w:color="auto"/>
          </w:divBdr>
        </w:div>
      </w:divsChild>
    </w:div>
    <w:div w:id="716468664">
      <w:bodyDiv w:val="1"/>
      <w:marLeft w:val="0"/>
      <w:marRight w:val="0"/>
      <w:marTop w:val="0"/>
      <w:marBottom w:val="0"/>
      <w:divBdr>
        <w:top w:val="none" w:sz="0" w:space="0" w:color="auto"/>
        <w:left w:val="none" w:sz="0" w:space="0" w:color="auto"/>
        <w:bottom w:val="none" w:sz="0" w:space="0" w:color="auto"/>
        <w:right w:val="none" w:sz="0" w:space="0" w:color="auto"/>
      </w:divBdr>
    </w:div>
    <w:div w:id="716853312">
      <w:bodyDiv w:val="1"/>
      <w:marLeft w:val="0"/>
      <w:marRight w:val="0"/>
      <w:marTop w:val="0"/>
      <w:marBottom w:val="0"/>
      <w:divBdr>
        <w:top w:val="none" w:sz="0" w:space="0" w:color="auto"/>
        <w:left w:val="none" w:sz="0" w:space="0" w:color="auto"/>
        <w:bottom w:val="none" w:sz="0" w:space="0" w:color="auto"/>
        <w:right w:val="none" w:sz="0" w:space="0" w:color="auto"/>
      </w:divBdr>
    </w:div>
    <w:div w:id="719863316">
      <w:bodyDiv w:val="1"/>
      <w:marLeft w:val="0"/>
      <w:marRight w:val="0"/>
      <w:marTop w:val="0"/>
      <w:marBottom w:val="0"/>
      <w:divBdr>
        <w:top w:val="none" w:sz="0" w:space="0" w:color="auto"/>
        <w:left w:val="none" w:sz="0" w:space="0" w:color="auto"/>
        <w:bottom w:val="none" w:sz="0" w:space="0" w:color="auto"/>
        <w:right w:val="none" w:sz="0" w:space="0" w:color="auto"/>
      </w:divBdr>
    </w:div>
    <w:div w:id="720133363">
      <w:bodyDiv w:val="1"/>
      <w:marLeft w:val="0"/>
      <w:marRight w:val="0"/>
      <w:marTop w:val="0"/>
      <w:marBottom w:val="0"/>
      <w:divBdr>
        <w:top w:val="none" w:sz="0" w:space="0" w:color="auto"/>
        <w:left w:val="none" w:sz="0" w:space="0" w:color="auto"/>
        <w:bottom w:val="none" w:sz="0" w:space="0" w:color="auto"/>
        <w:right w:val="none" w:sz="0" w:space="0" w:color="auto"/>
      </w:divBdr>
      <w:divsChild>
        <w:div w:id="664475246">
          <w:marLeft w:val="0"/>
          <w:marRight w:val="0"/>
          <w:marTop w:val="0"/>
          <w:marBottom w:val="0"/>
          <w:divBdr>
            <w:top w:val="single" w:sz="8" w:space="6" w:color="auto"/>
            <w:left w:val="single" w:sz="8" w:space="6" w:color="auto"/>
            <w:bottom w:val="single" w:sz="8" w:space="6" w:color="auto"/>
            <w:right w:val="single" w:sz="8" w:space="6" w:color="auto"/>
          </w:divBdr>
        </w:div>
        <w:div w:id="89470258">
          <w:marLeft w:val="0"/>
          <w:marRight w:val="0"/>
          <w:marTop w:val="0"/>
          <w:marBottom w:val="0"/>
          <w:divBdr>
            <w:top w:val="single" w:sz="8" w:space="6" w:color="auto"/>
            <w:left w:val="single" w:sz="8" w:space="6" w:color="auto"/>
            <w:bottom w:val="single" w:sz="8" w:space="6" w:color="auto"/>
            <w:right w:val="single" w:sz="8" w:space="6" w:color="auto"/>
          </w:divBdr>
        </w:div>
        <w:div w:id="1646201478">
          <w:marLeft w:val="0"/>
          <w:marRight w:val="0"/>
          <w:marTop w:val="0"/>
          <w:marBottom w:val="0"/>
          <w:divBdr>
            <w:top w:val="single" w:sz="8" w:space="6" w:color="auto"/>
            <w:left w:val="single" w:sz="8" w:space="6" w:color="auto"/>
            <w:bottom w:val="single" w:sz="8" w:space="6" w:color="auto"/>
            <w:right w:val="single" w:sz="8" w:space="6" w:color="auto"/>
          </w:divBdr>
        </w:div>
        <w:div w:id="1229149674">
          <w:marLeft w:val="0"/>
          <w:marRight w:val="0"/>
          <w:marTop w:val="0"/>
          <w:marBottom w:val="0"/>
          <w:divBdr>
            <w:top w:val="single" w:sz="8" w:space="6" w:color="auto"/>
            <w:left w:val="single" w:sz="8" w:space="6" w:color="auto"/>
            <w:bottom w:val="single" w:sz="8" w:space="6" w:color="auto"/>
            <w:right w:val="single" w:sz="8" w:space="6" w:color="auto"/>
          </w:divBdr>
        </w:div>
        <w:div w:id="291520065">
          <w:marLeft w:val="0"/>
          <w:marRight w:val="0"/>
          <w:marTop w:val="0"/>
          <w:marBottom w:val="0"/>
          <w:divBdr>
            <w:top w:val="single" w:sz="8" w:space="6" w:color="auto"/>
            <w:left w:val="single" w:sz="8" w:space="6" w:color="auto"/>
            <w:bottom w:val="single" w:sz="8" w:space="6" w:color="auto"/>
            <w:right w:val="single" w:sz="8" w:space="6" w:color="auto"/>
          </w:divBdr>
        </w:div>
      </w:divsChild>
    </w:div>
    <w:div w:id="721363593">
      <w:bodyDiv w:val="1"/>
      <w:marLeft w:val="0"/>
      <w:marRight w:val="0"/>
      <w:marTop w:val="0"/>
      <w:marBottom w:val="0"/>
      <w:divBdr>
        <w:top w:val="none" w:sz="0" w:space="0" w:color="auto"/>
        <w:left w:val="none" w:sz="0" w:space="0" w:color="auto"/>
        <w:bottom w:val="none" w:sz="0" w:space="0" w:color="auto"/>
        <w:right w:val="none" w:sz="0" w:space="0" w:color="auto"/>
      </w:divBdr>
    </w:div>
    <w:div w:id="722606956">
      <w:bodyDiv w:val="1"/>
      <w:marLeft w:val="0"/>
      <w:marRight w:val="0"/>
      <w:marTop w:val="0"/>
      <w:marBottom w:val="0"/>
      <w:divBdr>
        <w:top w:val="none" w:sz="0" w:space="0" w:color="auto"/>
        <w:left w:val="none" w:sz="0" w:space="0" w:color="auto"/>
        <w:bottom w:val="none" w:sz="0" w:space="0" w:color="auto"/>
        <w:right w:val="none" w:sz="0" w:space="0" w:color="auto"/>
      </w:divBdr>
    </w:div>
    <w:div w:id="726799463">
      <w:bodyDiv w:val="1"/>
      <w:marLeft w:val="0"/>
      <w:marRight w:val="0"/>
      <w:marTop w:val="0"/>
      <w:marBottom w:val="0"/>
      <w:divBdr>
        <w:top w:val="none" w:sz="0" w:space="0" w:color="auto"/>
        <w:left w:val="none" w:sz="0" w:space="0" w:color="auto"/>
        <w:bottom w:val="none" w:sz="0" w:space="0" w:color="auto"/>
        <w:right w:val="none" w:sz="0" w:space="0" w:color="auto"/>
      </w:divBdr>
    </w:div>
    <w:div w:id="733158180">
      <w:bodyDiv w:val="1"/>
      <w:marLeft w:val="0"/>
      <w:marRight w:val="0"/>
      <w:marTop w:val="0"/>
      <w:marBottom w:val="0"/>
      <w:divBdr>
        <w:top w:val="none" w:sz="0" w:space="0" w:color="auto"/>
        <w:left w:val="none" w:sz="0" w:space="0" w:color="auto"/>
        <w:bottom w:val="none" w:sz="0" w:space="0" w:color="auto"/>
        <w:right w:val="none" w:sz="0" w:space="0" w:color="auto"/>
      </w:divBdr>
    </w:div>
    <w:div w:id="745152726">
      <w:bodyDiv w:val="1"/>
      <w:marLeft w:val="0"/>
      <w:marRight w:val="0"/>
      <w:marTop w:val="0"/>
      <w:marBottom w:val="0"/>
      <w:divBdr>
        <w:top w:val="none" w:sz="0" w:space="0" w:color="auto"/>
        <w:left w:val="none" w:sz="0" w:space="0" w:color="auto"/>
        <w:bottom w:val="none" w:sz="0" w:space="0" w:color="auto"/>
        <w:right w:val="none" w:sz="0" w:space="0" w:color="auto"/>
      </w:divBdr>
    </w:div>
    <w:div w:id="745414929">
      <w:bodyDiv w:val="1"/>
      <w:marLeft w:val="0"/>
      <w:marRight w:val="0"/>
      <w:marTop w:val="0"/>
      <w:marBottom w:val="0"/>
      <w:divBdr>
        <w:top w:val="none" w:sz="0" w:space="0" w:color="auto"/>
        <w:left w:val="none" w:sz="0" w:space="0" w:color="auto"/>
        <w:bottom w:val="none" w:sz="0" w:space="0" w:color="auto"/>
        <w:right w:val="none" w:sz="0" w:space="0" w:color="auto"/>
      </w:divBdr>
    </w:div>
    <w:div w:id="748428270">
      <w:bodyDiv w:val="1"/>
      <w:marLeft w:val="0"/>
      <w:marRight w:val="0"/>
      <w:marTop w:val="0"/>
      <w:marBottom w:val="0"/>
      <w:divBdr>
        <w:top w:val="none" w:sz="0" w:space="0" w:color="auto"/>
        <w:left w:val="none" w:sz="0" w:space="0" w:color="auto"/>
        <w:bottom w:val="none" w:sz="0" w:space="0" w:color="auto"/>
        <w:right w:val="none" w:sz="0" w:space="0" w:color="auto"/>
      </w:divBdr>
    </w:div>
    <w:div w:id="755246642">
      <w:bodyDiv w:val="1"/>
      <w:marLeft w:val="0"/>
      <w:marRight w:val="0"/>
      <w:marTop w:val="0"/>
      <w:marBottom w:val="0"/>
      <w:divBdr>
        <w:top w:val="none" w:sz="0" w:space="0" w:color="auto"/>
        <w:left w:val="none" w:sz="0" w:space="0" w:color="auto"/>
        <w:bottom w:val="none" w:sz="0" w:space="0" w:color="auto"/>
        <w:right w:val="none" w:sz="0" w:space="0" w:color="auto"/>
      </w:divBdr>
    </w:div>
    <w:div w:id="755440336">
      <w:bodyDiv w:val="1"/>
      <w:marLeft w:val="0"/>
      <w:marRight w:val="0"/>
      <w:marTop w:val="0"/>
      <w:marBottom w:val="0"/>
      <w:divBdr>
        <w:top w:val="none" w:sz="0" w:space="0" w:color="auto"/>
        <w:left w:val="none" w:sz="0" w:space="0" w:color="auto"/>
        <w:bottom w:val="none" w:sz="0" w:space="0" w:color="auto"/>
        <w:right w:val="none" w:sz="0" w:space="0" w:color="auto"/>
      </w:divBdr>
    </w:div>
    <w:div w:id="761604806">
      <w:bodyDiv w:val="1"/>
      <w:marLeft w:val="0"/>
      <w:marRight w:val="0"/>
      <w:marTop w:val="0"/>
      <w:marBottom w:val="0"/>
      <w:divBdr>
        <w:top w:val="none" w:sz="0" w:space="0" w:color="auto"/>
        <w:left w:val="none" w:sz="0" w:space="0" w:color="auto"/>
        <w:bottom w:val="none" w:sz="0" w:space="0" w:color="auto"/>
        <w:right w:val="none" w:sz="0" w:space="0" w:color="auto"/>
      </w:divBdr>
    </w:div>
    <w:div w:id="768545723">
      <w:bodyDiv w:val="1"/>
      <w:marLeft w:val="0"/>
      <w:marRight w:val="0"/>
      <w:marTop w:val="0"/>
      <w:marBottom w:val="0"/>
      <w:divBdr>
        <w:top w:val="none" w:sz="0" w:space="0" w:color="auto"/>
        <w:left w:val="none" w:sz="0" w:space="0" w:color="auto"/>
        <w:bottom w:val="none" w:sz="0" w:space="0" w:color="auto"/>
        <w:right w:val="none" w:sz="0" w:space="0" w:color="auto"/>
      </w:divBdr>
    </w:div>
    <w:div w:id="769352558">
      <w:bodyDiv w:val="1"/>
      <w:marLeft w:val="0"/>
      <w:marRight w:val="0"/>
      <w:marTop w:val="0"/>
      <w:marBottom w:val="0"/>
      <w:divBdr>
        <w:top w:val="none" w:sz="0" w:space="0" w:color="auto"/>
        <w:left w:val="none" w:sz="0" w:space="0" w:color="auto"/>
        <w:bottom w:val="none" w:sz="0" w:space="0" w:color="auto"/>
        <w:right w:val="none" w:sz="0" w:space="0" w:color="auto"/>
      </w:divBdr>
    </w:div>
    <w:div w:id="770391494">
      <w:bodyDiv w:val="1"/>
      <w:marLeft w:val="0"/>
      <w:marRight w:val="0"/>
      <w:marTop w:val="0"/>
      <w:marBottom w:val="0"/>
      <w:divBdr>
        <w:top w:val="none" w:sz="0" w:space="0" w:color="auto"/>
        <w:left w:val="none" w:sz="0" w:space="0" w:color="auto"/>
        <w:bottom w:val="none" w:sz="0" w:space="0" w:color="auto"/>
        <w:right w:val="none" w:sz="0" w:space="0" w:color="auto"/>
      </w:divBdr>
    </w:div>
    <w:div w:id="772241266">
      <w:bodyDiv w:val="1"/>
      <w:marLeft w:val="0"/>
      <w:marRight w:val="0"/>
      <w:marTop w:val="0"/>
      <w:marBottom w:val="0"/>
      <w:divBdr>
        <w:top w:val="none" w:sz="0" w:space="0" w:color="auto"/>
        <w:left w:val="none" w:sz="0" w:space="0" w:color="auto"/>
        <w:bottom w:val="none" w:sz="0" w:space="0" w:color="auto"/>
        <w:right w:val="none" w:sz="0" w:space="0" w:color="auto"/>
      </w:divBdr>
    </w:div>
    <w:div w:id="775516922">
      <w:bodyDiv w:val="1"/>
      <w:marLeft w:val="0"/>
      <w:marRight w:val="0"/>
      <w:marTop w:val="0"/>
      <w:marBottom w:val="0"/>
      <w:divBdr>
        <w:top w:val="none" w:sz="0" w:space="0" w:color="auto"/>
        <w:left w:val="none" w:sz="0" w:space="0" w:color="auto"/>
        <w:bottom w:val="none" w:sz="0" w:space="0" w:color="auto"/>
        <w:right w:val="none" w:sz="0" w:space="0" w:color="auto"/>
      </w:divBdr>
    </w:div>
    <w:div w:id="778449189">
      <w:bodyDiv w:val="1"/>
      <w:marLeft w:val="0"/>
      <w:marRight w:val="0"/>
      <w:marTop w:val="0"/>
      <w:marBottom w:val="0"/>
      <w:divBdr>
        <w:top w:val="none" w:sz="0" w:space="0" w:color="auto"/>
        <w:left w:val="none" w:sz="0" w:space="0" w:color="auto"/>
        <w:bottom w:val="none" w:sz="0" w:space="0" w:color="auto"/>
        <w:right w:val="none" w:sz="0" w:space="0" w:color="auto"/>
      </w:divBdr>
    </w:div>
    <w:div w:id="780421696">
      <w:bodyDiv w:val="1"/>
      <w:marLeft w:val="0"/>
      <w:marRight w:val="0"/>
      <w:marTop w:val="0"/>
      <w:marBottom w:val="0"/>
      <w:divBdr>
        <w:top w:val="none" w:sz="0" w:space="0" w:color="auto"/>
        <w:left w:val="none" w:sz="0" w:space="0" w:color="auto"/>
        <w:bottom w:val="none" w:sz="0" w:space="0" w:color="auto"/>
        <w:right w:val="none" w:sz="0" w:space="0" w:color="auto"/>
      </w:divBdr>
    </w:div>
    <w:div w:id="780951775">
      <w:bodyDiv w:val="1"/>
      <w:marLeft w:val="0"/>
      <w:marRight w:val="0"/>
      <w:marTop w:val="0"/>
      <w:marBottom w:val="0"/>
      <w:divBdr>
        <w:top w:val="none" w:sz="0" w:space="0" w:color="auto"/>
        <w:left w:val="none" w:sz="0" w:space="0" w:color="auto"/>
        <w:bottom w:val="none" w:sz="0" w:space="0" w:color="auto"/>
        <w:right w:val="none" w:sz="0" w:space="0" w:color="auto"/>
      </w:divBdr>
    </w:div>
    <w:div w:id="783617914">
      <w:bodyDiv w:val="1"/>
      <w:marLeft w:val="0"/>
      <w:marRight w:val="0"/>
      <w:marTop w:val="0"/>
      <w:marBottom w:val="0"/>
      <w:divBdr>
        <w:top w:val="none" w:sz="0" w:space="0" w:color="auto"/>
        <w:left w:val="none" w:sz="0" w:space="0" w:color="auto"/>
        <w:bottom w:val="none" w:sz="0" w:space="0" w:color="auto"/>
        <w:right w:val="none" w:sz="0" w:space="0" w:color="auto"/>
      </w:divBdr>
    </w:div>
    <w:div w:id="786433136">
      <w:bodyDiv w:val="1"/>
      <w:marLeft w:val="0"/>
      <w:marRight w:val="0"/>
      <w:marTop w:val="0"/>
      <w:marBottom w:val="0"/>
      <w:divBdr>
        <w:top w:val="none" w:sz="0" w:space="0" w:color="auto"/>
        <w:left w:val="none" w:sz="0" w:space="0" w:color="auto"/>
        <w:bottom w:val="none" w:sz="0" w:space="0" w:color="auto"/>
        <w:right w:val="none" w:sz="0" w:space="0" w:color="auto"/>
      </w:divBdr>
    </w:div>
    <w:div w:id="787508393">
      <w:bodyDiv w:val="1"/>
      <w:marLeft w:val="0"/>
      <w:marRight w:val="0"/>
      <w:marTop w:val="0"/>
      <w:marBottom w:val="0"/>
      <w:divBdr>
        <w:top w:val="none" w:sz="0" w:space="0" w:color="auto"/>
        <w:left w:val="none" w:sz="0" w:space="0" w:color="auto"/>
        <w:bottom w:val="none" w:sz="0" w:space="0" w:color="auto"/>
        <w:right w:val="none" w:sz="0" w:space="0" w:color="auto"/>
      </w:divBdr>
    </w:div>
    <w:div w:id="787969278">
      <w:bodyDiv w:val="1"/>
      <w:marLeft w:val="0"/>
      <w:marRight w:val="0"/>
      <w:marTop w:val="0"/>
      <w:marBottom w:val="0"/>
      <w:divBdr>
        <w:top w:val="none" w:sz="0" w:space="0" w:color="auto"/>
        <w:left w:val="none" w:sz="0" w:space="0" w:color="auto"/>
        <w:bottom w:val="none" w:sz="0" w:space="0" w:color="auto"/>
        <w:right w:val="none" w:sz="0" w:space="0" w:color="auto"/>
      </w:divBdr>
    </w:div>
    <w:div w:id="788476045">
      <w:bodyDiv w:val="1"/>
      <w:marLeft w:val="0"/>
      <w:marRight w:val="0"/>
      <w:marTop w:val="0"/>
      <w:marBottom w:val="0"/>
      <w:divBdr>
        <w:top w:val="none" w:sz="0" w:space="0" w:color="auto"/>
        <w:left w:val="none" w:sz="0" w:space="0" w:color="auto"/>
        <w:bottom w:val="none" w:sz="0" w:space="0" w:color="auto"/>
        <w:right w:val="none" w:sz="0" w:space="0" w:color="auto"/>
      </w:divBdr>
    </w:div>
    <w:div w:id="801919414">
      <w:bodyDiv w:val="1"/>
      <w:marLeft w:val="0"/>
      <w:marRight w:val="0"/>
      <w:marTop w:val="0"/>
      <w:marBottom w:val="0"/>
      <w:divBdr>
        <w:top w:val="none" w:sz="0" w:space="0" w:color="auto"/>
        <w:left w:val="none" w:sz="0" w:space="0" w:color="auto"/>
        <w:bottom w:val="none" w:sz="0" w:space="0" w:color="auto"/>
        <w:right w:val="none" w:sz="0" w:space="0" w:color="auto"/>
      </w:divBdr>
    </w:div>
    <w:div w:id="802313371">
      <w:bodyDiv w:val="1"/>
      <w:marLeft w:val="0"/>
      <w:marRight w:val="0"/>
      <w:marTop w:val="0"/>
      <w:marBottom w:val="0"/>
      <w:divBdr>
        <w:top w:val="none" w:sz="0" w:space="0" w:color="auto"/>
        <w:left w:val="none" w:sz="0" w:space="0" w:color="auto"/>
        <w:bottom w:val="none" w:sz="0" w:space="0" w:color="auto"/>
        <w:right w:val="none" w:sz="0" w:space="0" w:color="auto"/>
      </w:divBdr>
    </w:div>
    <w:div w:id="802386832">
      <w:bodyDiv w:val="1"/>
      <w:marLeft w:val="0"/>
      <w:marRight w:val="0"/>
      <w:marTop w:val="0"/>
      <w:marBottom w:val="0"/>
      <w:divBdr>
        <w:top w:val="none" w:sz="0" w:space="0" w:color="auto"/>
        <w:left w:val="none" w:sz="0" w:space="0" w:color="auto"/>
        <w:bottom w:val="none" w:sz="0" w:space="0" w:color="auto"/>
        <w:right w:val="none" w:sz="0" w:space="0" w:color="auto"/>
      </w:divBdr>
    </w:div>
    <w:div w:id="805002101">
      <w:bodyDiv w:val="1"/>
      <w:marLeft w:val="0"/>
      <w:marRight w:val="0"/>
      <w:marTop w:val="0"/>
      <w:marBottom w:val="0"/>
      <w:divBdr>
        <w:top w:val="none" w:sz="0" w:space="0" w:color="auto"/>
        <w:left w:val="none" w:sz="0" w:space="0" w:color="auto"/>
        <w:bottom w:val="none" w:sz="0" w:space="0" w:color="auto"/>
        <w:right w:val="none" w:sz="0" w:space="0" w:color="auto"/>
      </w:divBdr>
    </w:div>
    <w:div w:id="806052839">
      <w:bodyDiv w:val="1"/>
      <w:marLeft w:val="0"/>
      <w:marRight w:val="0"/>
      <w:marTop w:val="0"/>
      <w:marBottom w:val="0"/>
      <w:divBdr>
        <w:top w:val="none" w:sz="0" w:space="0" w:color="auto"/>
        <w:left w:val="none" w:sz="0" w:space="0" w:color="auto"/>
        <w:bottom w:val="none" w:sz="0" w:space="0" w:color="auto"/>
        <w:right w:val="none" w:sz="0" w:space="0" w:color="auto"/>
      </w:divBdr>
    </w:div>
    <w:div w:id="809396476">
      <w:bodyDiv w:val="1"/>
      <w:marLeft w:val="0"/>
      <w:marRight w:val="0"/>
      <w:marTop w:val="0"/>
      <w:marBottom w:val="0"/>
      <w:divBdr>
        <w:top w:val="none" w:sz="0" w:space="0" w:color="auto"/>
        <w:left w:val="none" w:sz="0" w:space="0" w:color="auto"/>
        <w:bottom w:val="none" w:sz="0" w:space="0" w:color="auto"/>
        <w:right w:val="none" w:sz="0" w:space="0" w:color="auto"/>
      </w:divBdr>
    </w:div>
    <w:div w:id="810488436">
      <w:bodyDiv w:val="1"/>
      <w:marLeft w:val="0"/>
      <w:marRight w:val="0"/>
      <w:marTop w:val="0"/>
      <w:marBottom w:val="0"/>
      <w:divBdr>
        <w:top w:val="none" w:sz="0" w:space="0" w:color="auto"/>
        <w:left w:val="none" w:sz="0" w:space="0" w:color="auto"/>
        <w:bottom w:val="none" w:sz="0" w:space="0" w:color="auto"/>
        <w:right w:val="none" w:sz="0" w:space="0" w:color="auto"/>
      </w:divBdr>
    </w:div>
    <w:div w:id="826285048">
      <w:bodyDiv w:val="1"/>
      <w:marLeft w:val="0"/>
      <w:marRight w:val="0"/>
      <w:marTop w:val="0"/>
      <w:marBottom w:val="0"/>
      <w:divBdr>
        <w:top w:val="none" w:sz="0" w:space="0" w:color="auto"/>
        <w:left w:val="none" w:sz="0" w:space="0" w:color="auto"/>
        <w:bottom w:val="none" w:sz="0" w:space="0" w:color="auto"/>
        <w:right w:val="none" w:sz="0" w:space="0" w:color="auto"/>
      </w:divBdr>
      <w:divsChild>
        <w:div w:id="1992442053">
          <w:marLeft w:val="0"/>
          <w:marRight w:val="0"/>
          <w:marTop w:val="0"/>
          <w:marBottom w:val="0"/>
          <w:divBdr>
            <w:top w:val="single" w:sz="8" w:space="6" w:color="auto"/>
            <w:left w:val="single" w:sz="8" w:space="6" w:color="auto"/>
            <w:bottom w:val="single" w:sz="8" w:space="6" w:color="auto"/>
            <w:right w:val="single" w:sz="8" w:space="6" w:color="auto"/>
          </w:divBdr>
        </w:div>
        <w:div w:id="1445884710">
          <w:marLeft w:val="0"/>
          <w:marRight w:val="0"/>
          <w:marTop w:val="0"/>
          <w:marBottom w:val="0"/>
          <w:divBdr>
            <w:top w:val="single" w:sz="8" w:space="6" w:color="auto"/>
            <w:left w:val="single" w:sz="8" w:space="6" w:color="auto"/>
            <w:bottom w:val="single" w:sz="8" w:space="6" w:color="auto"/>
            <w:right w:val="single" w:sz="8" w:space="6" w:color="auto"/>
          </w:divBdr>
        </w:div>
      </w:divsChild>
    </w:div>
    <w:div w:id="827943994">
      <w:bodyDiv w:val="1"/>
      <w:marLeft w:val="0"/>
      <w:marRight w:val="0"/>
      <w:marTop w:val="0"/>
      <w:marBottom w:val="0"/>
      <w:divBdr>
        <w:top w:val="none" w:sz="0" w:space="0" w:color="auto"/>
        <w:left w:val="none" w:sz="0" w:space="0" w:color="auto"/>
        <w:bottom w:val="none" w:sz="0" w:space="0" w:color="auto"/>
        <w:right w:val="none" w:sz="0" w:space="0" w:color="auto"/>
      </w:divBdr>
    </w:div>
    <w:div w:id="828982317">
      <w:bodyDiv w:val="1"/>
      <w:marLeft w:val="0"/>
      <w:marRight w:val="0"/>
      <w:marTop w:val="0"/>
      <w:marBottom w:val="0"/>
      <w:divBdr>
        <w:top w:val="none" w:sz="0" w:space="0" w:color="auto"/>
        <w:left w:val="none" w:sz="0" w:space="0" w:color="auto"/>
        <w:bottom w:val="none" w:sz="0" w:space="0" w:color="auto"/>
        <w:right w:val="none" w:sz="0" w:space="0" w:color="auto"/>
      </w:divBdr>
      <w:divsChild>
        <w:div w:id="1733774045">
          <w:marLeft w:val="0"/>
          <w:marRight w:val="0"/>
          <w:marTop w:val="0"/>
          <w:marBottom w:val="0"/>
          <w:divBdr>
            <w:top w:val="none" w:sz="0" w:space="0" w:color="auto"/>
            <w:left w:val="none" w:sz="0" w:space="0" w:color="auto"/>
            <w:bottom w:val="none" w:sz="0" w:space="0" w:color="auto"/>
            <w:right w:val="none" w:sz="0" w:space="0" w:color="auto"/>
          </w:divBdr>
        </w:div>
      </w:divsChild>
    </w:div>
    <w:div w:id="828986741">
      <w:bodyDiv w:val="1"/>
      <w:marLeft w:val="0"/>
      <w:marRight w:val="0"/>
      <w:marTop w:val="0"/>
      <w:marBottom w:val="0"/>
      <w:divBdr>
        <w:top w:val="none" w:sz="0" w:space="0" w:color="auto"/>
        <w:left w:val="none" w:sz="0" w:space="0" w:color="auto"/>
        <w:bottom w:val="none" w:sz="0" w:space="0" w:color="auto"/>
        <w:right w:val="none" w:sz="0" w:space="0" w:color="auto"/>
      </w:divBdr>
    </w:div>
    <w:div w:id="829172289">
      <w:bodyDiv w:val="1"/>
      <w:marLeft w:val="0"/>
      <w:marRight w:val="0"/>
      <w:marTop w:val="0"/>
      <w:marBottom w:val="0"/>
      <w:divBdr>
        <w:top w:val="none" w:sz="0" w:space="0" w:color="auto"/>
        <w:left w:val="none" w:sz="0" w:space="0" w:color="auto"/>
        <w:bottom w:val="none" w:sz="0" w:space="0" w:color="auto"/>
        <w:right w:val="none" w:sz="0" w:space="0" w:color="auto"/>
      </w:divBdr>
    </w:div>
    <w:div w:id="829173761">
      <w:bodyDiv w:val="1"/>
      <w:marLeft w:val="0"/>
      <w:marRight w:val="0"/>
      <w:marTop w:val="0"/>
      <w:marBottom w:val="0"/>
      <w:divBdr>
        <w:top w:val="none" w:sz="0" w:space="0" w:color="auto"/>
        <w:left w:val="none" w:sz="0" w:space="0" w:color="auto"/>
        <w:bottom w:val="none" w:sz="0" w:space="0" w:color="auto"/>
        <w:right w:val="none" w:sz="0" w:space="0" w:color="auto"/>
      </w:divBdr>
      <w:divsChild>
        <w:div w:id="703600189">
          <w:marLeft w:val="0"/>
          <w:marRight w:val="300"/>
          <w:marTop w:val="0"/>
          <w:marBottom w:val="0"/>
          <w:divBdr>
            <w:top w:val="none" w:sz="0" w:space="0" w:color="auto"/>
            <w:left w:val="none" w:sz="0" w:space="0" w:color="auto"/>
            <w:bottom w:val="none" w:sz="0" w:space="0" w:color="auto"/>
            <w:right w:val="none" w:sz="0" w:space="0" w:color="auto"/>
          </w:divBdr>
        </w:div>
      </w:divsChild>
    </w:div>
    <w:div w:id="832262979">
      <w:bodyDiv w:val="1"/>
      <w:marLeft w:val="0"/>
      <w:marRight w:val="0"/>
      <w:marTop w:val="0"/>
      <w:marBottom w:val="0"/>
      <w:divBdr>
        <w:top w:val="none" w:sz="0" w:space="0" w:color="auto"/>
        <w:left w:val="none" w:sz="0" w:space="0" w:color="auto"/>
        <w:bottom w:val="none" w:sz="0" w:space="0" w:color="auto"/>
        <w:right w:val="none" w:sz="0" w:space="0" w:color="auto"/>
      </w:divBdr>
    </w:div>
    <w:div w:id="833568883">
      <w:bodyDiv w:val="1"/>
      <w:marLeft w:val="0"/>
      <w:marRight w:val="0"/>
      <w:marTop w:val="0"/>
      <w:marBottom w:val="0"/>
      <w:divBdr>
        <w:top w:val="none" w:sz="0" w:space="0" w:color="auto"/>
        <w:left w:val="none" w:sz="0" w:space="0" w:color="auto"/>
        <w:bottom w:val="none" w:sz="0" w:space="0" w:color="auto"/>
        <w:right w:val="none" w:sz="0" w:space="0" w:color="auto"/>
      </w:divBdr>
    </w:div>
    <w:div w:id="834150011">
      <w:bodyDiv w:val="1"/>
      <w:marLeft w:val="0"/>
      <w:marRight w:val="0"/>
      <w:marTop w:val="0"/>
      <w:marBottom w:val="0"/>
      <w:divBdr>
        <w:top w:val="none" w:sz="0" w:space="0" w:color="auto"/>
        <w:left w:val="none" w:sz="0" w:space="0" w:color="auto"/>
        <w:bottom w:val="none" w:sz="0" w:space="0" w:color="auto"/>
        <w:right w:val="none" w:sz="0" w:space="0" w:color="auto"/>
      </w:divBdr>
    </w:div>
    <w:div w:id="843395397">
      <w:bodyDiv w:val="1"/>
      <w:marLeft w:val="0"/>
      <w:marRight w:val="0"/>
      <w:marTop w:val="0"/>
      <w:marBottom w:val="0"/>
      <w:divBdr>
        <w:top w:val="none" w:sz="0" w:space="0" w:color="auto"/>
        <w:left w:val="none" w:sz="0" w:space="0" w:color="auto"/>
        <w:bottom w:val="none" w:sz="0" w:space="0" w:color="auto"/>
        <w:right w:val="none" w:sz="0" w:space="0" w:color="auto"/>
      </w:divBdr>
    </w:div>
    <w:div w:id="844243819">
      <w:bodyDiv w:val="1"/>
      <w:marLeft w:val="0"/>
      <w:marRight w:val="0"/>
      <w:marTop w:val="0"/>
      <w:marBottom w:val="0"/>
      <w:divBdr>
        <w:top w:val="none" w:sz="0" w:space="0" w:color="auto"/>
        <w:left w:val="none" w:sz="0" w:space="0" w:color="auto"/>
        <w:bottom w:val="none" w:sz="0" w:space="0" w:color="auto"/>
        <w:right w:val="none" w:sz="0" w:space="0" w:color="auto"/>
      </w:divBdr>
    </w:div>
    <w:div w:id="846794878">
      <w:bodyDiv w:val="1"/>
      <w:marLeft w:val="0"/>
      <w:marRight w:val="0"/>
      <w:marTop w:val="0"/>
      <w:marBottom w:val="0"/>
      <w:divBdr>
        <w:top w:val="none" w:sz="0" w:space="0" w:color="auto"/>
        <w:left w:val="none" w:sz="0" w:space="0" w:color="auto"/>
        <w:bottom w:val="none" w:sz="0" w:space="0" w:color="auto"/>
        <w:right w:val="none" w:sz="0" w:space="0" w:color="auto"/>
      </w:divBdr>
    </w:div>
    <w:div w:id="848445763">
      <w:bodyDiv w:val="1"/>
      <w:marLeft w:val="0"/>
      <w:marRight w:val="0"/>
      <w:marTop w:val="0"/>
      <w:marBottom w:val="0"/>
      <w:divBdr>
        <w:top w:val="none" w:sz="0" w:space="0" w:color="auto"/>
        <w:left w:val="none" w:sz="0" w:space="0" w:color="auto"/>
        <w:bottom w:val="none" w:sz="0" w:space="0" w:color="auto"/>
        <w:right w:val="none" w:sz="0" w:space="0" w:color="auto"/>
      </w:divBdr>
    </w:div>
    <w:div w:id="851918650">
      <w:bodyDiv w:val="1"/>
      <w:marLeft w:val="0"/>
      <w:marRight w:val="0"/>
      <w:marTop w:val="0"/>
      <w:marBottom w:val="0"/>
      <w:divBdr>
        <w:top w:val="none" w:sz="0" w:space="0" w:color="auto"/>
        <w:left w:val="none" w:sz="0" w:space="0" w:color="auto"/>
        <w:bottom w:val="none" w:sz="0" w:space="0" w:color="auto"/>
        <w:right w:val="none" w:sz="0" w:space="0" w:color="auto"/>
      </w:divBdr>
    </w:div>
    <w:div w:id="853149059">
      <w:bodyDiv w:val="1"/>
      <w:marLeft w:val="0"/>
      <w:marRight w:val="0"/>
      <w:marTop w:val="0"/>
      <w:marBottom w:val="0"/>
      <w:divBdr>
        <w:top w:val="none" w:sz="0" w:space="0" w:color="auto"/>
        <w:left w:val="none" w:sz="0" w:space="0" w:color="auto"/>
        <w:bottom w:val="none" w:sz="0" w:space="0" w:color="auto"/>
        <w:right w:val="none" w:sz="0" w:space="0" w:color="auto"/>
      </w:divBdr>
    </w:div>
    <w:div w:id="856385214">
      <w:bodyDiv w:val="1"/>
      <w:marLeft w:val="0"/>
      <w:marRight w:val="0"/>
      <w:marTop w:val="0"/>
      <w:marBottom w:val="0"/>
      <w:divBdr>
        <w:top w:val="none" w:sz="0" w:space="0" w:color="auto"/>
        <w:left w:val="none" w:sz="0" w:space="0" w:color="auto"/>
        <w:bottom w:val="none" w:sz="0" w:space="0" w:color="auto"/>
        <w:right w:val="none" w:sz="0" w:space="0" w:color="auto"/>
      </w:divBdr>
    </w:div>
    <w:div w:id="862475433">
      <w:bodyDiv w:val="1"/>
      <w:marLeft w:val="0"/>
      <w:marRight w:val="0"/>
      <w:marTop w:val="0"/>
      <w:marBottom w:val="0"/>
      <w:divBdr>
        <w:top w:val="none" w:sz="0" w:space="0" w:color="auto"/>
        <w:left w:val="none" w:sz="0" w:space="0" w:color="auto"/>
        <w:bottom w:val="none" w:sz="0" w:space="0" w:color="auto"/>
        <w:right w:val="none" w:sz="0" w:space="0" w:color="auto"/>
      </w:divBdr>
    </w:div>
    <w:div w:id="862985286">
      <w:bodyDiv w:val="1"/>
      <w:marLeft w:val="0"/>
      <w:marRight w:val="0"/>
      <w:marTop w:val="0"/>
      <w:marBottom w:val="0"/>
      <w:divBdr>
        <w:top w:val="none" w:sz="0" w:space="0" w:color="auto"/>
        <w:left w:val="none" w:sz="0" w:space="0" w:color="auto"/>
        <w:bottom w:val="none" w:sz="0" w:space="0" w:color="auto"/>
        <w:right w:val="none" w:sz="0" w:space="0" w:color="auto"/>
      </w:divBdr>
    </w:div>
    <w:div w:id="864946863">
      <w:bodyDiv w:val="1"/>
      <w:marLeft w:val="0"/>
      <w:marRight w:val="0"/>
      <w:marTop w:val="0"/>
      <w:marBottom w:val="0"/>
      <w:divBdr>
        <w:top w:val="none" w:sz="0" w:space="0" w:color="auto"/>
        <w:left w:val="none" w:sz="0" w:space="0" w:color="auto"/>
        <w:bottom w:val="none" w:sz="0" w:space="0" w:color="auto"/>
        <w:right w:val="none" w:sz="0" w:space="0" w:color="auto"/>
      </w:divBdr>
      <w:divsChild>
        <w:div w:id="1268580717">
          <w:marLeft w:val="0"/>
          <w:marRight w:val="0"/>
          <w:marTop w:val="0"/>
          <w:marBottom w:val="0"/>
          <w:divBdr>
            <w:top w:val="none" w:sz="0" w:space="0" w:color="auto"/>
            <w:left w:val="none" w:sz="0" w:space="0" w:color="auto"/>
            <w:bottom w:val="none" w:sz="0" w:space="0" w:color="auto"/>
            <w:right w:val="none" w:sz="0" w:space="0" w:color="auto"/>
          </w:divBdr>
        </w:div>
      </w:divsChild>
    </w:div>
    <w:div w:id="865144568">
      <w:bodyDiv w:val="1"/>
      <w:marLeft w:val="0"/>
      <w:marRight w:val="0"/>
      <w:marTop w:val="0"/>
      <w:marBottom w:val="0"/>
      <w:divBdr>
        <w:top w:val="none" w:sz="0" w:space="0" w:color="auto"/>
        <w:left w:val="none" w:sz="0" w:space="0" w:color="auto"/>
        <w:bottom w:val="none" w:sz="0" w:space="0" w:color="auto"/>
        <w:right w:val="none" w:sz="0" w:space="0" w:color="auto"/>
      </w:divBdr>
    </w:div>
    <w:div w:id="867718268">
      <w:bodyDiv w:val="1"/>
      <w:marLeft w:val="0"/>
      <w:marRight w:val="0"/>
      <w:marTop w:val="0"/>
      <w:marBottom w:val="0"/>
      <w:divBdr>
        <w:top w:val="none" w:sz="0" w:space="0" w:color="auto"/>
        <w:left w:val="none" w:sz="0" w:space="0" w:color="auto"/>
        <w:bottom w:val="none" w:sz="0" w:space="0" w:color="auto"/>
        <w:right w:val="none" w:sz="0" w:space="0" w:color="auto"/>
      </w:divBdr>
    </w:div>
    <w:div w:id="870728320">
      <w:bodyDiv w:val="1"/>
      <w:marLeft w:val="0"/>
      <w:marRight w:val="0"/>
      <w:marTop w:val="0"/>
      <w:marBottom w:val="0"/>
      <w:divBdr>
        <w:top w:val="none" w:sz="0" w:space="0" w:color="auto"/>
        <w:left w:val="none" w:sz="0" w:space="0" w:color="auto"/>
        <w:bottom w:val="none" w:sz="0" w:space="0" w:color="auto"/>
        <w:right w:val="none" w:sz="0" w:space="0" w:color="auto"/>
      </w:divBdr>
    </w:div>
    <w:div w:id="872578501">
      <w:bodyDiv w:val="1"/>
      <w:marLeft w:val="0"/>
      <w:marRight w:val="0"/>
      <w:marTop w:val="0"/>
      <w:marBottom w:val="0"/>
      <w:divBdr>
        <w:top w:val="none" w:sz="0" w:space="0" w:color="auto"/>
        <w:left w:val="none" w:sz="0" w:space="0" w:color="auto"/>
        <w:bottom w:val="none" w:sz="0" w:space="0" w:color="auto"/>
        <w:right w:val="none" w:sz="0" w:space="0" w:color="auto"/>
      </w:divBdr>
    </w:div>
    <w:div w:id="875973563">
      <w:bodyDiv w:val="1"/>
      <w:marLeft w:val="0"/>
      <w:marRight w:val="0"/>
      <w:marTop w:val="0"/>
      <w:marBottom w:val="0"/>
      <w:divBdr>
        <w:top w:val="none" w:sz="0" w:space="0" w:color="auto"/>
        <w:left w:val="none" w:sz="0" w:space="0" w:color="auto"/>
        <w:bottom w:val="none" w:sz="0" w:space="0" w:color="auto"/>
        <w:right w:val="none" w:sz="0" w:space="0" w:color="auto"/>
      </w:divBdr>
    </w:div>
    <w:div w:id="884832132">
      <w:bodyDiv w:val="1"/>
      <w:marLeft w:val="0"/>
      <w:marRight w:val="0"/>
      <w:marTop w:val="0"/>
      <w:marBottom w:val="0"/>
      <w:divBdr>
        <w:top w:val="none" w:sz="0" w:space="0" w:color="auto"/>
        <w:left w:val="none" w:sz="0" w:space="0" w:color="auto"/>
        <w:bottom w:val="none" w:sz="0" w:space="0" w:color="auto"/>
        <w:right w:val="none" w:sz="0" w:space="0" w:color="auto"/>
      </w:divBdr>
    </w:div>
    <w:div w:id="887296889">
      <w:bodyDiv w:val="1"/>
      <w:marLeft w:val="0"/>
      <w:marRight w:val="0"/>
      <w:marTop w:val="0"/>
      <w:marBottom w:val="0"/>
      <w:divBdr>
        <w:top w:val="none" w:sz="0" w:space="0" w:color="auto"/>
        <w:left w:val="none" w:sz="0" w:space="0" w:color="auto"/>
        <w:bottom w:val="none" w:sz="0" w:space="0" w:color="auto"/>
        <w:right w:val="none" w:sz="0" w:space="0" w:color="auto"/>
      </w:divBdr>
    </w:div>
    <w:div w:id="888416772">
      <w:bodyDiv w:val="1"/>
      <w:marLeft w:val="0"/>
      <w:marRight w:val="0"/>
      <w:marTop w:val="0"/>
      <w:marBottom w:val="0"/>
      <w:divBdr>
        <w:top w:val="none" w:sz="0" w:space="0" w:color="auto"/>
        <w:left w:val="none" w:sz="0" w:space="0" w:color="auto"/>
        <w:bottom w:val="none" w:sz="0" w:space="0" w:color="auto"/>
        <w:right w:val="none" w:sz="0" w:space="0" w:color="auto"/>
      </w:divBdr>
    </w:div>
    <w:div w:id="892621305">
      <w:bodyDiv w:val="1"/>
      <w:marLeft w:val="0"/>
      <w:marRight w:val="0"/>
      <w:marTop w:val="0"/>
      <w:marBottom w:val="0"/>
      <w:divBdr>
        <w:top w:val="none" w:sz="0" w:space="0" w:color="auto"/>
        <w:left w:val="none" w:sz="0" w:space="0" w:color="auto"/>
        <w:bottom w:val="none" w:sz="0" w:space="0" w:color="auto"/>
        <w:right w:val="none" w:sz="0" w:space="0" w:color="auto"/>
      </w:divBdr>
    </w:div>
    <w:div w:id="905603460">
      <w:bodyDiv w:val="1"/>
      <w:marLeft w:val="0"/>
      <w:marRight w:val="0"/>
      <w:marTop w:val="0"/>
      <w:marBottom w:val="0"/>
      <w:divBdr>
        <w:top w:val="none" w:sz="0" w:space="0" w:color="auto"/>
        <w:left w:val="none" w:sz="0" w:space="0" w:color="auto"/>
        <w:bottom w:val="none" w:sz="0" w:space="0" w:color="auto"/>
        <w:right w:val="none" w:sz="0" w:space="0" w:color="auto"/>
      </w:divBdr>
    </w:div>
    <w:div w:id="907768574">
      <w:bodyDiv w:val="1"/>
      <w:marLeft w:val="0"/>
      <w:marRight w:val="0"/>
      <w:marTop w:val="0"/>
      <w:marBottom w:val="0"/>
      <w:divBdr>
        <w:top w:val="none" w:sz="0" w:space="0" w:color="auto"/>
        <w:left w:val="none" w:sz="0" w:space="0" w:color="auto"/>
        <w:bottom w:val="none" w:sz="0" w:space="0" w:color="auto"/>
        <w:right w:val="none" w:sz="0" w:space="0" w:color="auto"/>
      </w:divBdr>
    </w:div>
    <w:div w:id="908422882">
      <w:bodyDiv w:val="1"/>
      <w:marLeft w:val="0"/>
      <w:marRight w:val="0"/>
      <w:marTop w:val="0"/>
      <w:marBottom w:val="0"/>
      <w:divBdr>
        <w:top w:val="none" w:sz="0" w:space="0" w:color="auto"/>
        <w:left w:val="none" w:sz="0" w:space="0" w:color="auto"/>
        <w:bottom w:val="none" w:sz="0" w:space="0" w:color="auto"/>
        <w:right w:val="none" w:sz="0" w:space="0" w:color="auto"/>
      </w:divBdr>
      <w:divsChild>
        <w:div w:id="1894465909">
          <w:marLeft w:val="0"/>
          <w:marRight w:val="0"/>
          <w:marTop w:val="0"/>
          <w:marBottom w:val="0"/>
          <w:divBdr>
            <w:top w:val="single" w:sz="8" w:space="6" w:color="auto"/>
            <w:left w:val="single" w:sz="8" w:space="6" w:color="auto"/>
            <w:bottom w:val="single" w:sz="8" w:space="6" w:color="auto"/>
            <w:right w:val="single" w:sz="8" w:space="6" w:color="auto"/>
          </w:divBdr>
        </w:div>
        <w:div w:id="831455787">
          <w:marLeft w:val="0"/>
          <w:marRight w:val="0"/>
          <w:marTop w:val="0"/>
          <w:marBottom w:val="0"/>
          <w:divBdr>
            <w:top w:val="single" w:sz="8" w:space="6" w:color="auto"/>
            <w:left w:val="single" w:sz="8" w:space="6" w:color="auto"/>
            <w:bottom w:val="single" w:sz="8" w:space="6" w:color="auto"/>
            <w:right w:val="single" w:sz="8" w:space="6" w:color="auto"/>
          </w:divBdr>
        </w:div>
        <w:div w:id="845677542">
          <w:marLeft w:val="0"/>
          <w:marRight w:val="0"/>
          <w:marTop w:val="0"/>
          <w:marBottom w:val="0"/>
          <w:divBdr>
            <w:top w:val="single" w:sz="8" w:space="6" w:color="auto"/>
            <w:left w:val="single" w:sz="8" w:space="6" w:color="auto"/>
            <w:bottom w:val="single" w:sz="8" w:space="6" w:color="auto"/>
            <w:right w:val="single" w:sz="8" w:space="6" w:color="auto"/>
          </w:divBdr>
        </w:div>
      </w:divsChild>
    </w:div>
    <w:div w:id="909315670">
      <w:bodyDiv w:val="1"/>
      <w:marLeft w:val="0"/>
      <w:marRight w:val="0"/>
      <w:marTop w:val="0"/>
      <w:marBottom w:val="0"/>
      <w:divBdr>
        <w:top w:val="none" w:sz="0" w:space="0" w:color="auto"/>
        <w:left w:val="none" w:sz="0" w:space="0" w:color="auto"/>
        <w:bottom w:val="none" w:sz="0" w:space="0" w:color="auto"/>
        <w:right w:val="none" w:sz="0" w:space="0" w:color="auto"/>
      </w:divBdr>
    </w:div>
    <w:div w:id="918099639">
      <w:bodyDiv w:val="1"/>
      <w:marLeft w:val="0"/>
      <w:marRight w:val="0"/>
      <w:marTop w:val="0"/>
      <w:marBottom w:val="0"/>
      <w:divBdr>
        <w:top w:val="none" w:sz="0" w:space="0" w:color="auto"/>
        <w:left w:val="none" w:sz="0" w:space="0" w:color="auto"/>
        <w:bottom w:val="none" w:sz="0" w:space="0" w:color="auto"/>
        <w:right w:val="none" w:sz="0" w:space="0" w:color="auto"/>
      </w:divBdr>
      <w:divsChild>
        <w:div w:id="290552903">
          <w:marLeft w:val="0"/>
          <w:marRight w:val="0"/>
          <w:marTop w:val="0"/>
          <w:marBottom w:val="0"/>
          <w:divBdr>
            <w:top w:val="single" w:sz="8" w:space="6" w:color="auto"/>
            <w:left w:val="single" w:sz="8" w:space="6" w:color="auto"/>
            <w:bottom w:val="single" w:sz="8" w:space="6" w:color="auto"/>
            <w:right w:val="single" w:sz="8" w:space="6" w:color="auto"/>
          </w:divBdr>
        </w:div>
        <w:div w:id="1704598173">
          <w:marLeft w:val="0"/>
          <w:marRight w:val="0"/>
          <w:marTop w:val="0"/>
          <w:marBottom w:val="0"/>
          <w:divBdr>
            <w:top w:val="single" w:sz="8" w:space="6" w:color="auto"/>
            <w:left w:val="single" w:sz="8" w:space="6" w:color="auto"/>
            <w:bottom w:val="single" w:sz="8" w:space="6" w:color="auto"/>
            <w:right w:val="single" w:sz="8" w:space="6" w:color="auto"/>
          </w:divBdr>
        </w:div>
        <w:div w:id="116947344">
          <w:marLeft w:val="0"/>
          <w:marRight w:val="0"/>
          <w:marTop w:val="0"/>
          <w:marBottom w:val="0"/>
          <w:divBdr>
            <w:top w:val="single" w:sz="8" w:space="6" w:color="auto"/>
            <w:left w:val="single" w:sz="8" w:space="6" w:color="auto"/>
            <w:bottom w:val="single" w:sz="8" w:space="6" w:color="auto"/>
            <w:right w:val="single" w:sz="8" w:space="6" w:color="auto"/>
          </w:divBdr>
        </w:div>
        <w:div w:id="668869488">
          <w:marLeft w:val="0"/>
          <w:marRight w:val="0"/>
          <w:marTop w:val="0"/>
          <w:marBottom w:val="0"/>
          <w:divBdr>
            <w:top w:val="single" w:sz="8" w:space="6" w:color="auto"/>
            <w:left w:val="single" w:sz="8" w:space="6" w:color="auto"/>
            <w:bottom w:val="single" w:sz="8" w:space="6" w:color="auto"/>
            <w:right w:val="single" w:sz="8" w:space="6" w:color="auto"/>
          </w:divBdr>
        </w:div>
        <w:div w:id="389155093">
          <w:marLeft w:val="0"/>
          <w:marRight w:val="0"/>
          <w:marTop w:val="0"/>
          <w:marBottom w:val="0"/>
          <w:divBdr>
            <w:top w:val="single" w:sz="8" w:space="6" w:color="auto"/>
            <w:left w:val="single" w:sz="8" w:space="6" w:color="auto"/>
            <w:bottom w:val="single" w:sz="8" w:space="6" w:color="auto"/>
            <w:right w:val="single" w:sz="8" w:space="6" w:color="auto"/>
          </w:divBdr>
        </w:div>
      </w:divsChild>
    </w:div>
    <w:div w:id="926422560">
      <w:bodyDiv w:val="1"/>
      <w:marLeft w:val="0"/>
      <w:marRight w:val="0"/>
      <w:marTop w:val="0"/>
      <w:marBottom w:val="0"/>
      <w:divBdr>
        <w:top w:val="none" w:sz="0" w:space="0" w:color="auto"/>
        <w:left w:val="none" w:sz="0" w:space="0" w:color="auto"/>
        <w:bottom w:val="none" w:sz="0" w:space="0" w:color="auto"/>
        <w:right w:val="none" w:sz="0" w:space="0" w:color="auto"/>
      </w:divBdr>
    </w:div>
    <w:div w:id="929969693">
      <w:bodyDiv w:val="1"/>
      <w:marLeft w:val="0"/>
      <w:marRight w:val="0"/>
      <w:marTop w:val="0"/>
      <w:marBottom w:val="0"/>
      <w:divBdr>
        <w:top w:val="none" w:sz="0" w:space="0" w:color="auto"/>
        <w:left w:val="none" w:sz="0" w:space="0" w:color="auto"/>
        <w:bottom w:val="none" w:sz="0" w:space="0" w:color="auto"/>
        <w:right w:val="none" w:sz="0" w:space="0" w:color="auto"/>
      </w:divBdr>
    </w:div>
    <w:div w:id="932860848">
      <w:bodyDiv w:val="1"/>
      <w:marLeft w:val="0"/>
      <w:marRight w:val="0"/>
      <w:marTop w:val="0"/>
      <w:marBottom w:val="0"/>
      <w:divBdr>
        <w:top w:val="none" w:sz="0" w:space="0" w:color="auto"/>
        <w:left w:val="none" w:sz="0" w:space="0" w:color="auto"/>
        <w:bottom w:val="none" w:sz="0" w:space="0" w:color="auto"/>
        <w:right w:val="none" w:sz="0" w:space="0" w:color="auto"/>
      </w:divBdr>
    </w:div>
    <w:div w:id="933634586">
      <w:bodyDiv w:val="1"/>
      <w:marLeft w:val="0"/>
      <w:marRight w:val="0"/>
      <w:marTop w:val="0"/>
      <w:marBottom w:val="0"/>
      <w:divBdr>
        <w:top w:val="none" w:sz="0" w:space="0" w:color="auto"/>
        <w:left w:val="none" w:sz="0" w:space="0" w:color="auto"/>
        <w:bottom w:val="none" w:sz="0" w:space="0" w:color="auto"/>
        <w:right w:val="none" w:sz="0" w:space="0" w:color="auto"/>
      </w:divBdr>
    </w:div>
    <w:div w:id="933781187">
      <w:bodyDiv w:val="1"/>
      <w:marLeft w:val="0"/>
      <w:marRight w:val="0"/>
      <w:marTop w:val="0"/>
      <w:marBottom w:val="0"/>
      <w:divBdr>
        <w:top w:val="none" w:sz="0" w:space="0" w:color="auto"/>
        <w:left w:val="none" w:sz="0" w:space="0" w:color="auto"/>
        <w:bottom w:val="none" w:sz="0" w:space="0" w:color="auto"/>
        <w:right w:val="none" w:sz="0" w:space="0" w:color="auto"/>
      </w:divBdr>
      <w:divsChild>
        <w:div w:id="1488479008">
          <w:marLeft w:val="0"/>
          <w:marRight w:val="0"/>
          <w:marTop w:val="0"/>
          <w:marBottom w:val="0"/>
          <w:divBdr>
            <w:top w:val="single" w:sz="8" w:space="6" w:color="auto"/>
            <w:left w:val="single" w:sz="8" w:space="6" w:color="auto"/>
            <w:bottom w:val="single" w:sz="8" w:space="6" w:color="auto"/>
            <w:right w:val="single" w:sz="8" w:space="6" w:color="auto"/>
          </w:divBdr>
        </w:div>
        <w:div w:id="1682514256">
          <w:marLeft w:val="0"/>
          <w:marRight w:val="0"/>
          <w:marTop w:val="0"/>
          <w:marBottom w:val="0"/>
          <w:divBdr>
            <w:top w:val="single" w:sz="8" w:space="6" w:color="auto"/>
            <w:left w:val="single" w:sz="8" w:space="6" w:color="auto"/>
            <w:bottom w:val="single" w:sz="8" w:space="6" w:color="auto"/>
            <w:right w:val="single" w:sz="8" w:space="6" w:color="auto"/>
          </w:divBdr>
        </w:div>
        <w:div w:id="206841295">
          <w:marLeft w:val="0"/>
          <w:marRight w:val="0"/>
          <w:marTop w:val="0"/>
          <w:marBottom w:val="0"/>
          <w:divBdr>
            <w:top w:val="single" w:sz="8" w:space="6" w:color="auto"/>
            <w:left w:val="single" w:sz="8" w:space="6" w:color="auto"/>
            <w:bottom w:val="single" w:sz="8" w:space="6" w:color="auto"/>
            <w:right w:val="single" w:sz="8" w:space="6" w:color="auto"/>
          </w:divBdr>
        </w:div>
      </w:divsChild>
    </w:div>
    <w:div w:id="934899734">
      <w:bodyDiv w:val="1"/>
      <w:marLeft w:val="0"/>
      <w:marRight w:val="0"/>
      <w:marTop w:val="0"/>
      <w:marBottom w:val="0"/>
      <w:divBdr>
        <w:top w:val="none" w:sz="0" w:space="0" w:color="auto"/>
        <w:left w:val="none" w:sz="0" w:space="0" w:color="auto"/>
        <w:bottom w:val="none" w:sz="0" w:space="0" w:color="auto"/>
        <w:right w:val="none" w:sz="0" w:space="0" w:color="auto"/>
      </w:divBdr>
    </w:div>
    <w:div w:id="935596355">
      <w:bodyDiv w:val="1"/>
      <w:marLeft w:val="0"/>
      <w:marRight w:val="0"/>
      <w:marTop w:val="0"/>
      <w:marBottom w:val="0"/>
      <w:divBdr>
        <w:top w:val="none" w:sz="0" w:space="0" w:color="auto"/>
        <w:left w:val="none" w:sz="0" w:space="0" w:color="auto"/>
        <w:bottom w:val="none" w:sz="0" w:space="0" w:color="auto"/>
        <w:right w:val="none" w:sz="0" w:space="0" w:color="auto"/>
      </w:divBdr>
    </w:div>
    <w:div w:id="945386699">
      <w:bodyDiv w:val="1"/>
      <w:marLeft w:val="0"/>
      <w:marRight w:val="0"/>
      <w:marTop w:val="0"/>
      <w:marBottom w:val="0"/>
      <w:divBdr>
        <w:top w:val="none" w:sz="0" w:space="0" w:color="auto"/>
        <w:left w:val="none" w:sz="0" w:space="0" w:color="auto"/>
        <w:bottom w:val="none" w:sz="0" w:space="0" w:color="auto"/>
        <w:right w:val="none" w:sz="0" w:space="0" w:color="auto"/>
      </w:divBdr>
    </w:div>
    <w:div w:id="950404767">
      <w:bodyDiv w:val="1"/>
      <w:marLeft w:val="0"/>
      <w:marRight w:val="0"/>
      <w:marTop w:val="0"/>
      <w:marBottom w:val="0"/>
      <w:divBdr>
        <w:top w:val="none" w:sz="0" w:space="0" w:color="auto"/>
        <w:left w:val="none" w:sz="0" w:space="0" w:color="auto"/>
        <w:bottom w:val="none" w:sz="0" w:space="0" w:color="auto"/>
        <w:right w:val="none" w:sz="0" w:space="0" w:color="auto"/>
      </w:divBdr>
    </w:div>
    <w:div w:id="951589160">
      <w:bodyDiv w:val="1"/>
      <w:marLeft w:val="0"/>
      <w:marRight w:val="0"/>
      <w:marTop w:val="0"/>
      <w:marBottom w:val="0"/>
      <w:divBdr>
        <w:top w:val="none" w:sz="0" w:space="0" w:color="auto"/>
        <w:left w:val="none" w:sz="0" w:space="0" w:color="auto"/>
        <w:bottom w:val="none" w:sz="0" w:space="0" w:color="auto"/>
        <w:right w:val="none" w:sz="0" w:space="0" w:color="auto"/>
      </w:divBdr>
    </w:div>
    <w:div w:id="952371466">
      <w:bodyDiv w:val="1"/>
      <w:marLeft w:val="0"/>
      <w:marRight w:val="0"/>
      <w:marTop w:val="0"/>
      <w:marBottom w:val="0"/>
      <w:divBdr>
        <w:top w:val="none" w:sz="0" w:space="0" w:color="auto"/>
        <w:left w:val="none" w:sz="0" w:space="0" w:color="auto"/>
        <w:bottom w:val="none" w:sz="0" w:space="0" w:color="auto"/>
        <w:right w:val="none" w:sz="0" w:space="0" w:color="auto"/>
      </w:divBdr>
    </w:div>
    <w:div w:id="952711146">
      <w:bodyDiv w:val="1"/>
      <w:marLeft w:val="0"/>
      <w:marRight w:val="0"/>
      <w:marTop w:val="0"/>
      <w:marBottom w:val="0"/>
      <w:divBdr>
        <w:top w:val="none" w:sz="0" w:space="0" w:color="auto"/>
        <w:left w:val="none" w:sz="0" w:space="0" w:color="auto"/>
        <w:bottom w:val="none" w:sz="0" w:space="0" w:color="auto"/>
        <w:right w:val="none" w:sz="0" w:space="0" w:color="auto"/>
      </w:divBdr>
    </w:div>
    <w:div w:id="953747983">
      <w:bodyDiv w:val="1"/>
      <w:marLeft w:val="0"/>
      <w:marRight w:val="0"/>
      <w:marTop w:val="0"/>
      <w:marBottom w:val="0"/>
      <w:divBdr>
        <w:top w:val="none" w:sz="0" w:space="0" w:color="auto"/>
        <w:left w:val="none" w:sz="0" w:space="0" w:color="auto"/>
        <w:bottom w:val="none" w:sz="0" w:space="0" w:color="auto"/>
        <w:right w:val="none" w:sz="0" w:space="0" w:color="auto"/>
      </w:divBdr>
    </w:div>
    <w:div w:id="956914286">
      <w:bodyDiv w:val="1"/>
      <w:marLeft w:val="0"/>
      <w:marRight w:val="0"/>
      <w:marTop w:val="0"/>
      <w:marBottom w:val="0"/>
      <w:divBdr>
        <w:top w:val="none" w:sz="0" w:space="0" w:color="auto"/>
        <w:left w:val="none" w:sz="0" w:space="0" w:color="auto"/>
        <w:bottom w:val="none" w:sz="0" w:space="0" w:color="auto"/>
        <w:right w:val="none" w:sz="0" w:space="0" w:color="auto"/>
      </w:divBdr>
      <w:divsChild>
        <w:div w:id="1582908842">
          <w:marLeft w:val="0"/>
          <w:marRight w:val="0"/>
          <w:marTop w:val="0"/>
          <w:marBottom w:val="0"/>
          <w:divBdr>
            <w:top w:val="none" w:sz="0" w:space="0" w:color="auto"/>
            <w:left w:val="none" w:sz="0" w:space="0" w:color="auto"/>
            <w:bottom w:val="none" w:sz="0" w:space="0" w:color="auto"/>
            <w:right w:val="none" w:sz="0" w:space="0" w:color="auto"/>
          </w:divBdr>
        </w:div>
      </w:divsChild>
    </w:div>
    <w:div w:id="958026256">
      <w:bodyDiv w:val="1"/>
      <w:marLeft w:val="0"/>
      <w:marRight w:val="0"/>
      <w:marTop w:val="0"/>
      <w:marBottom w:val="0"/>
      <w:divBdr>
        <w:top w:val="none" w:sz="0" w:space="0" w:color="auto"/>
        <w:left w:val="none" w:sz="0" w:space="0" w:color="auto"/>
        <w:bottom w:val="none" w:sz="0" w:space="0" w:color="auto"/>
        <w:right w:val="none" w:sz="0" w:space="0" w:color="auto"/>
      </w:divBdr>
    </w:div>
    <w:div w:id="960065029">
      <w:bodyDiv w:val="1"/>
      <w:marLeft w:val="0"/>
      <w:marRight w:val="0"/>
      <w:marTop w:val="0"/>
      <w:marBottom w:val="0"/>
      <w:divBdr>
        <w:top w:val="none" w:sz="0" w:space="0" w:color="auto"/>
        <w:left w:val="none" w:sz="0" w:space="0" w:color="auto"/>
        <w:bottom w:val="none" w:sz="0" w:space="0" w:color="auto"/>
        <w:right w:val="none" w:sz="0" w:space="0" w:color="auto"/>
      </w:divBdr>
    </w:div>
    <w:div w:id="961230285">
      <w:bodyDiv w:val="1"/>
      <w:marLeft w:val="0"/>
      <w:marRight w:val="0"/>
      <w:marTop w:val="0"/>
      <w:marBottom w:val="0"/>
      <w:divBdr>
        <w:top w:val="none" w:sz="0" w:space="0" w:color="auto"/>
        <w:left w:val="none" w:sz="0" w:space="0" w:color="auto"/>
        <w:bottom w:val="none" w:sz="0" w:space="0" w:color="auto"/>
        <w:right w:val="none" w:sz="0" w:space="0" w:color="auto"/>
      </w:divBdr>
    </w:div>
    <w:div w:id="962231226">
      <w:bodyDiv w:val="1"/>
      <w:marLeft w:val="0"/>
      <w:marRight w:val="0"/>
      <w:marTop w:val="0"/>
      <w:marBottom w:val="0"/>
      <w:divBdr>
        <w:top w:val="none" w:sz="0" w:space="0" w:color="auto"/>
        <w:left w:val="none" w:sz="0" w:space="0" w:color="auto"/>
        <w:bottom w:val="none" w:sz="0" w:space="0" w:color="auto"/>
        <w:right w:val="none" w:sz="0" w:space="0" w:color="auto"/>
      </w:divBdr>
    </w:div>
    <w:div w:id="962737125">
      <w:bodyDiv w:val="1"/>
      <w:marLeft w:val="0"/>
      <w:marRight w:val="0"/>
      <w:marTop w:val="0"/>
      <w:marBottom w:val="0"/>
      <w:divBdr>
        <w:top w:val="none" w:sz="0" w:space="0" w:color="auto"/>
        <w:left w:val="none" w:sz="0" w:space="0" w:color="auto"/>
        <w:bottom w:val="none" w:sz="0" w:space="0" w:color="auto"/>
        <w:right w:val="none" w:sz="0" w:space="0" w:color="auto"/>
      </w:divBdr>
    </w:div>
    <w:div w:id="966352638">
      <w:bodyDiv w:val="1"/>
      <w:marLeft w:val="0"/>
      <w:marRight w:val="0"/>
      <w:marTop w:val="0"/>
      <w:marBottom w:val="0"/>
      <w:divBdr>
        <w:top w:val="none" w:sz="0" w:space="0" w:color="auto"/>
        <w:left w:val="none" w:sz="0" w:space="0" w:color="auto"/>
        <w:bottom w:val="none" w:sz="0" w:space="0" w:color="auto"/>
        <w:right w:val="none" w:sz="0" w:space="0" w:color="auto"/>
      </w:divBdr>
    </w:div>
    <w:div w:id="968559717">
      <w:bodyDiv w:val="1"/>
      <w:marLeft w:val="0"/>
      <w:marRight w:val="0"/>
      <w:marTop w:val="0"/>
      <w:marBottom w:val="0"/>
      <w:divBdr>
        <w:top w:val="none" w:sz="0" w:space="0" w:color="auto"/>
        <w:left w:val="none" w:sz="0" w:space="0" w:color="auto"/>
        <w:bottom w:val="none" w:sz="0" w:space="0" w:color="auto"/>
        <w:right w:val="none" w:sz="0" w:space="0" w:color="auto"/>
      </w:divBdr>
    </w:div>
    <w:div w:id="968707963">
      <w:bodyDiv w:val="1"/>
      <w:marLeft w:val="0"/>
      <w:marRight w:val="0"/>
      <w:marTop w:val="0"/>
      <w:marBottom w:val="0"/>
      <w:divBdr>
        <w:top w:val="none" w:sz="0" w:space="0" w:color="auto"/>
        <w:left w:val="none" w:sz="0" w:space="0" w:color="auto"/>
        <w:bottom w:val="none" w:sz="0" w:space="0" w:color="auto"/>
        <w:right w:val="none" w:sz="0" w:space="0" w:color="auto"/>
      </w:divBdr>
    </w:div>
    <w:div w:id="974333605">
      <w:bodyDiv w:val="1"/>
      <w:marLeft w:val="0"/>
      <w:marRight w:val="0"/>
      <w:marTop w:val="0"/>
      <w:marBottom w:val="0"/>
      <w:divBdr>
        <w:top w:val="none" w:sz="0" w:space="0" w:color="auto"/>
        <w:left w:val="none" w:sz="0" w:space="0" w:color="auto"/>
        <w:bottom w:val="none" w:sz="0" w:space="0" w:color="auto"/>
        <w:right w:val="none" w:sz="0" w:space="0" w:color="auto"/>
      </w:divBdr>
    </w:div>
    <w:div w:id="975455657">
      <w:bodyDiv w:val="1"/>
      <w:marLeft w:val="0"/>
      <w:marRight w:val="0"/>
      <w:marTop w:val="0"/>
      <w:marBottom w:val="0"/>
      <w:divBdr>
        <w:top w:val="none" w:sz="0" w:space="0" w:color="auto"/>
        <w:left w:val="none" w:sz="0" w:space="0" w:color="auto"/>
        <w:bottom w:val="none" w:sz="0" w:space="0" w:color="auto"/>
        <w:right w:val="none" w:sz="0" w:space="0" w:color="auto"/>
      </w:divBdr>
      <w:divsChild>
        <w:div w:id="690033515">
          <w:marLeft w:val="0"/>
          <w:marRight w:val="0"/>
          <w:marTop w:val="0"/>
          <w:marBottom w:val="0"/>
          <w:divBdr>
            <w:top w:val="none" w:sz="0" w:space="0" w:color="auto"/>
            <w:left w:val="none" w:sz="0" w:space="0" w:color="auto"/>
            <w:bottom w:val="none" w:sz="0" w:space="0" w:color="auto"/>
            <w:right w:val="none" w:sz="0" w:space="0" w:color="auto"/>
          </w:divBdr>
        </w:div>
        <w:div w:id="58988879">
          <w:marLeft w:val="0"/>
          <w:marRight w:val="0"/>
          <w:marTop w:val="0"/>
          <w:marBottom w:val="0"/>
          <w:divBdr>
            <w:top w:val="none" w:sz="0" w:space="0" w:color="auto"/>
            <w:left w:val="none" w:sz="0" w:space="0" w:color="auto"/>
            <w:bottom w:val="none" w:sz="0" w:space="0" w:color="auto"/>
            <w:right w:val="none" w:sz="0" w:space="0" w:color="auto"/>
          </w:divBdr>
        </w:div>
        <w:div w:id="2142645392">
          <w:marLeft w:val="0"/>
          <w:marRight w:val="0"/>
          <w:marTop w:val="0"/>
          <w:marBottom w:val="0"/>
          <w:divBdr>
            <w:top w:val="none" w:sz="0" w:space="0" w:color="auto"/>
            <w:left w:val="none" w:sz="0" w:space="0" w:color="auto"/>
            <w:bottom w:val="none" w:sz="0" w:space="0" w:color="auto"/>
            <w:right w:val="none" w:sz="0" w:space="0" w:color="auto"/>
          </w:divBdr>
        </w:div>
      </w:divsChild>
    </w:div>
    <w:div w:id="977346681">
      <w:bodyDiv w:val="1"/>
      <w:marLeft w:val="0"/>
      <w:marRight w:val="0"/>
      <w:marTop w:val="0"/>
      <w:marBottom w:val="0"/>
      <w:divBdr>
        <w:top w:val="none" w:sz="0" w:space="0" w:color="auto"/>
        <w:left w:val="none" w:sz="0" w:space="0" w:color="auto"/>
        <w:bottom w:val="none" w:sz="0" w:space="0" w:color="auto"/>
        <w:right w:val="none" w:sz="0" w:space="0" w:color="auto"/>
      </w:divBdr>
    </w:div>
    <w:div w:id="977565088">
      <w:bodyDiv w:val="1"/>
      <w:marLeft w:val="0"/>
      <w:marRight w:val="0"/>
      <w:marTop w:val="0"/>
      <w:marBottom w:val="0"/>
      <w:divBdr>
        <w:top w:val="none" w:sz="0" w:space="0" w:color="auto"/>
        <w:left w:val="none" w:sz="0" w:space="0" w:color="auto"/>
        <w:bottom w:val="none" w:sz="0" w:space="0" w:color="auto"/>
        <w:right w:val="none" w:sz="0" w:space="0" w:color="auto"/>
      </w:divBdr>
    </w:div>
    <w:div w:id="982345176">
      <w:bodyDiv w:val="1"/>
      <w:marLeft w:val="0"/>
      <w:marRight w:val="0"/>
      <w:marTop w:val="0"/>
      <w:marBottom w:val="0"/>
      <w:divBdr>
        <w:top w:val="none" w:sz="0" w:space="0" w:color="auto"/>
        <w:left w:val="none" w:sz="0" w:space="0" w:color="auto"/>
        <w:bottom w:val="none" w:sz="0" w:space="0" w:color="auto"/>
        <w:right w:val="none" w:sz="0" w:space="0" w:color="auto"/>
      </w:divBdr>
    </w:div>
    <w:div w:id="982929260">
      <w:bodyDiv w:val="1"/>
      <w:marLeft w:val="0"/>
      <w:marRight w:val="0"/>
      <w:marTop w:val="0"/>
      <w:marBottom w:val="0"/>
      <w:divBdr>
        <w:top w:val="none" w:sz="0" w:space="0" w:color="auto"/>
        <w:left w:val="none" w:sz="0" w:space="0" w:color="auto"/>
        <w:bottom w:val="none" w:sz="0" w:space="0" w:color="auto"/>
        <w:right w:val="none" w:sz="0" w:space="0" w:color="auto"/>
      </w:divBdr>
    </w:div>
    <w:div w:id="984242700">
      <w:bodyDiv w:val="1"/>
      <w:marLeft w:val="0"/>
      <w:marRight w:val="0"/>
      <w:marTop w:val="0"/>
      <w:marBottom w:val="0"/>
      <w:divBdr>
        <w:top w:val="none" w:sz="0" w:space="0" w:color="auto"/>
        <w:left w:val="none" w:sz="0" w:space="0" w:color="auto"/>
        <w:bottom w:val="none" w:sz="0" w:space="0" w:color="auto"/>
        <w:right w:val="none" w:sz="0" w:space="0" w:color="auto"/>
      </w:divBdr>
    </w:div>
    <w:div w:id="984971643">
      <w:bodyDiv w:val="1"/>
      <w:marLeft w:val="0"/>
      <w:marRight w:val="0"/>
      <w:marTop w:val="0"/>
      <w:marBottom w:val="0"/>
      <w:divBdr>
        <w:top w:val="none" w:sz="0" w:space="0" w:color="auto"/>
        <w:left w:val="none" w:sz="0" w:space="0" w:color="auto"/>
        <w:bottom w:val="none" w:sz="0" w:space="0" w:color="auto"/>
        <w:right w:val="none" w:sz="0" w:space="0" w:color="auto"/>
      </w:divBdr>
    </w:div>
    <w:div w:id="987982042">
      <w:bodyDiv w:val="1"/>
      <w:marLeft w:val="0"/>
      <w:marRight w:val="0"/>
      <w:marTop w:val="0"/>
      <w:marBottom w:val="0"/>
      <w:divBdr>
        <w:top w:val="none" w:sz="0" w:space="0" w:color="auto"/>
        <w:left w:val="none" w:sz="0" w:space="0" w:color="auto"/>
        <w:bottom w:val="none" w:sz="0" w:space="0" w:color="auto"/>
        <w:right w:val="none" w:sz="0" w:space="0" w:color="auto"/>
      </w:divBdr>
    </w:div>
    <w:div w:id="989409754">
      <w:bodyDiv w:val="1"/>
      <w:marLeft w:val="0"/>
      <w:marRight w:val="0"/>
      <w:marTop w:val="0"/>
      <w:marBottom w:val="0"/>
      <w:divBdr>
        <w:top w:val="none" w:sz="0" w:space="0" w:color="auto"/>
        <w:left w:val="none" w:sz="0" w:space="0" w:color="auto"/>
        <w:bottom w:val="none" w:sz="0" w:space="0" w:color="auto"/>
        <w:right w:val="none" w:sz="0" w:space="0" w:color="auto"/>
      </w:divBdr>
      <w:divsChild>
        <w:div w:id="837961685">
          <w:marLeft w:val="0"/>
          <w:marRight w:val="0"/>
          <w:marTop w:val="0"/>
          <w:marBottom w:val="0"/>
          <w:divBdr>
            <w:top w:val="single" w:sz="8" w:space="6" w:color="auto"/>
            <w:left w:val="single" w:sz="8" w:space="6" w:color="auto"/>
            <w:bottom w:val="single" w:sz="8" w:space="6" w:color="auto"/>
            <w:right w:val="single" w:sz="8" w:space="6" w:color="auto"/>
          </w:divBdr>
        </w:div>
        <w:div w:id="1392968931">
          <w:marLeft w:val="0"/>
          <w:marRight w:val="0"/>
          <w:marTop w:val="0"/>
          <w:marBottom w:val="0"/>
          <w:divBdr>
            <w:top w:val="single" w:sz="8" w:space="6" w:color="auto"/>
            <w:left w:val="single" w:sz="8" w:space="6" w:color="auto"/>
            <w:bottom w:val="single" w:sz="8" w:space="6" w:color="auto"/>
            <w:right w:val="single" w:sz="8" w:space="6" w:color="auto"/>
          </w:divBdr>
        </w:div>
        <w:div w:id="2145391369">
          <w:marLeft w:val="0"/>
          <w:marRight w:val="0"/>
          <w:marTop w:val="0"/>
          <w:marBottom w:val="0"/>
          <w:divBdr>
            <w:top w:val="single" w:sz="8" w:space="6" w:color="auto"/>
            <w:left w:val="single" w:sz="8" w:space="6" w:color="auto"/>
            <w:bottom w:val="single" w:sz="8" w:space="6" w:color="auto"/>
            <w:right w:val="single" w:sz="8" w:space="6" w:color="auto"/>
          </w:divBdr>
        </w:div>
        <w:div w:id="1451970837">
          <w:marLeft w:val="0"/>
          <w:marRight w:val="0"/>
          <w:marTop w:val="0"/>
          <w:marBottom w:val="0"/>
          <w:divBdr>
            <w:top w:val="single" w:sz="8" w:space="6" w:color="auto"/>
            <w:left w:val="single" w:sz="8" w:space="6" w:color="auto"/>
            <w:bottom w:val="single" w:sz="8" w:space="6" w:color="auto"/>
            <w:right w:val="single" w:sz="8" w:space="6" w:color="auto"/>
          </w:divBdr>
        </w:div>
        <w:div w:id="1027870199">
          <w:marLeft w:val="0"/>
          <w:marRight w:val="0"/>
          <w:marTop w:val="0"/>
          <w:marBottom w:val="0"/>
          <w:divBdr>
            <w:top w:val="single" w:sz="8" w:space="6" w:color="auto"/>
            <w:left w:val="single" w:sz="8" w:space="6" w:color="auto"/>
            <w:bottom w:val="single" w:sz="8" w:space="6" w:color="auto"/>
            <w:right w:val="single" w:sz="8" w:space="6" w:color="auto"/>
          </w:divBdr>
        </w:div>
      </w:divsChild>
    </w:div>
    <w:div w:id="990015767">
      <w:bodyDiv w:val="1"/>
      <w:marLeft w:val="0"/>
      <w:marRight w:val="0"/>
      <w:marTop w:val="0"/>
      <w:marBottom w:val="0"/>
      <w:divBdr>
        <w:top w:val="none" w:sz="0" w:space="0" w:color="auto"/>
        <w:left w:val="none" w:sz="0" w:space="0" w:color="auto"/>
        <w:bottom w:val="none" w:sz="0" w:space="0" w:color="auto"/>
        <w:right w:val="none" w:sz="0" w:space="0" w:color="auto"/>
      </w:divBdr>
    </w:div>
    <w:div w:id="994845891">
      <w:bodyDiv w:val="1"/>
      <w:marLeft w:val="0"/>
      <w:marRight w:val="0"/>
      <w:marTop w:val="0"/>
      <w:marBottom w:val="0"/>
      <w:divBdr>
        <w:top w:val="none" w:sz="0" w:space="0" w:color="auto"/>
        <w:left w:val="none" w:sz="0" w:space="0" w:color="auto"/>
        <w:bottom w:val="none" w:sz="0" w:space="0" w:color="auto"/>
        <w:right w:val="none" w:sz="0" w:space="0" w:color="auto"/>
      </w:divBdr>
    </w:div>
    <w:div w:id="995836141">
      <w:bodyDiv w:val="1"/>
      <w:marLeft w:val="0"/>
      <w:marRight w:val="0"/>
      <w:marTop w:val="0"/>
      <w:marBottom w:val="0"/>
      <w:divBdr>
        <w:top w:val="none" w:sz="0" w:space="0" w:color="auto"/>
        <w:left w:val="none" w:sz="0" w:space="0" w:color="auto"/>
        <w:bottom w:val="none" w:sz="0" w:space="0" w:color="auto"/>
        <w:right w:val="none" w:sz="0" w:space="0" w:color="auto"/>
      </w:divBdr>
    </w:div>
    <w:div w:id="996497057">
      <w:bodyDiv w:val="1"/>
      <w:marLeft w:val="0"/>
      <w:marRight w:val="0"/>
      <w:marTop w:val="0"/>
      <w:marBottom w:val="0"/>
      <w:divBdr>
        <w:top w:val="none" w:sz="0" w:space="0" w:color="auto"/>
        <w:left w:val="none" w:sz="0" w:space="0" w:color="auto"/>
        <w:bottom w:val="none" w:sz="0" w:space="0" w:color="auto"/>
        <w:right w:val="none" w:sz="0" w:space="0" w:color="auto"/>
      </w:divBdr>
    </w:div>
    <w:div w:id="996686774">
      <w:bodyDiv w:val="1"/>
      <w:marLeft w:val="0"/>
      <w:marRight w:val="0"/>
      <w:marTop w:val="0"/>
      <w:marBottom w:val="0"/>
      <w:divBdr>
        <w:top w:val="none" w:sz="0" w:space="0" w:color="auto"/>
        <w:left w:val="none" w:sz="0" w:space="0" w:color="auto"/>
        <w:bottom w:val="none" w:sz="0" w:space="0" w:color="auto"/>
        <w:right w:val="none" w:sz="0" w:space="0" w:color="auto"/>
      </w:divBdr>
    </w:div>
    <w:div w:id="996962642">
      <w:bodyDiv w:val="1"/>
      <w:marLeft w:val="0"/>
      <w:marRight w:val="0"/>
      <w:marTop w:val="0"/>
      <w:marBottom w:val="0"/>
      <w:divBdr>
        <w:top w:val="none" w:sz="0" w:space="0" w:color="auto"/>
        <w:left w:val="none" w:sz="0" w:space="0" w:color="auto"/>
        <w:bottom w:val="none" w:sz="0" w:space="0" w:color="auto"/>
        <w:right w:val="none" w:sz="0" w:space="0" w:color="auto"/>
      </w:divBdr>
    </w:div>
    <w:div w:id="1010716491">
      <w:bodyDiv w:val="1"/>
      <w:marLeft w:val="0"/>
      <w:marRight w:val="0"/>
      <w:marTop w:val="0"/>
      <w:marBottom w:val="0"/>
      <w:divBdr>
        <w:top w:val="none" w:sz="0" w:space="0" w:color="auto"/>
        <w:left w:val="none" w:sz="0" w:space="0" w:color="auto"/>
        <w:bottom w:val="none" w:sz="0" w:space="0" w:color="auto"/>
        <w:right w:val="none" w:sz="0" w:space="0" w:color="auto"/>
      </w:divBdr>
    </w:div>
    <w:div w:id="1016425202">
      <w:bodyDiv w:val="1"/>
      <w:marLeft w:val="0"/>
      <w:marRight w:val="0"/>
      <w:marTop w:val="0"/>
      <w:marBottom w:val="0"/>
      <w:divBdr>
        <w:top w:val="none" w:sz="0" w:space="0" w:color="auto"/>
        <w:left w:val="none" w:sz="0" w:space="0" w:color="auto"/>
        <w:bottom w:val="none" w:sz="0" w:space="0" w:color="auto"/>
        <w:right w:val="none" w:sz="0" w:space="0" w:color="auto"/>
      </w:divBdr>
    </w:div>
    <w:div w:id="1028877271">
      <w:bodyDiv w:val="1"/>
      <w:marLeft w:val="0"/>
      <w:marRight w:val="0"/>
      <w:marTop w:val="0"/>
      <w:marBottom w:val="0"/>
      <w:divBdr>
        <w:top w:val="none" w:sz="0" w:space="0" w:color="auto"/>
        <w:left w:val="none" w:sz="0" w:space="0" w:color="auto"/>
        <w:bottom w:val="none" w:sz="0" w:space="0" w:color="auto"/>
        <w:right w:val="none" w:sz="0" w:space="0" w:color="auto"/>
      </w:divBdr>
    </w:div>
    <w:div w:id="1029183078">
      <w:bodyDiv w:val="1"/>
      <w:marLeft w:val="0"/>
      <w:marRight w:val="0"/>
      <w:marTop w:val="0"/>
      <w:marBottom w:val="0"/>
      <w:divBdr>
        <w:top w:val="none" w:sz="0" w:space="0" w:color="auto"/>
        <w:left w:val="none" w:sz="0" w:space="0" w:color="auto"/>
        <w:bottom w:val="none" w:sz="0" w:space="0" w:color="auto"/>
        <w:right w:val="none" w:sz="0" w:space="0" w:color="auto"/>
      </w:divBdr>
    </w:div>
    <w:div w:id="1032151512">
      <w:bodyDiv w:val="1"/>
      <w:marLeft w:val="0"/>
      <w:marRight w:val="0"/>
      <w:marTop w:val="0"/>
      <w:marBottom w:val="0"/>
      <w:divBdr>
        <w:top w:val="none" w:sz="0" w:space="0" w:color="auto"/>
        <w:left w:val="none" w:sz="0" w:space="0" w:color="auto"/>
        <w:bottom w:val="none" w:sz="0" w:space="0" w:color="auto"/>
        <w:right w:val="none" w:sz="0" w:space="0" w:color="auto"/>
      </w:divBdr>
      <w:divsChild>
        <w:div w:id="1199775114">
          <w:marLeft w:val="0"/>
          <w:marRight w:val="300"/>
          <w:marTop w:val="0"/>
          <w:marBottom w:val="0"/>
          <w:divBdr>
            <w:top w:val="none" w:sz="0" w:space="0" w:color="auto"/>
            <w:left w:val="none" w:sz="0" w:space="0" w:color="auto"/>
            <w:bottom w:val="none" w:sz="0" w:space="0" w:color="auto"/>
            <w:right w:val="none" w:sz="0" w:space="0" w:color="auto"/>
          </w:divBdr>
        </w:div>
      </w:divsChild>
    </w:div>
    <w:div w:id="1034037562">
      <w:bodyDiv w:val="1"/>
      <w:marLeft w:val="0"/>
      <w:marRight w:val="0"/>
      <w:marTop w:val="0"/>
      <w:marBottom w:val="0"/>
      <w:divBdr>
        <w:top w:val="none" w:sz="0" w:space="0" w:color="auto"/>
        <w:left w:val="none" w:sz="0" w:space="0" w:color="auto"/>
        <w:bottom w:val="none" w:sz="0" w:space="0" w:color="auto"/>
        <w:right w:val="none" w:sz="0" w:space="0" w:color="auto"/>
      </w:divBdr>
    </w:div>
    <w:div w:id="1037042637">
      <w:bodyDiv w:val="1"/>
      <w:marLeft w:val="0"/>
      <w:marRight w:val="0"/>
      <w:marTop w:val="0"/>
      <w:marBottom w:val="0"/>
      <w:divBdr>
        <w:top w:val="none" w:sz="0" w:space="0" w:color="auto"/>
        <w:left w:val="none" w:sz="0" w:space="0" w:color="auto"/>
        <w:bottom w:val="none" w:sz="0" w:space="0" w:color="auto"/>
        <w:right w:val="none" w:sz="0" w:space="0" w:color="auto"/>
      </w:divBdr>
    </w:div>
    <w:div w:id="1039747438">
      <w:bodyDiv w:val="1"/>
      <w:marLeft w:val="0"/>
      <w:marRight w:val="0"/>
      <w:marTop w:val="0"/>
      <w:marBottom w:val="0"/>
      <w:divBdr>
        <w:top w:val="none" w:sz="0" w:space="0" w:color="auto"/>
        <w:left w:val="none" w:sz="0" w:space="0" w:color="auto"/>
        <w:bottom w:val="none" w:sz="0" w:space="0" w:color="auto"/>
        <w:right w:val="none" w:sz="0" w:space="0" w:color="auto"/>
      </w:divBdr>
    </w:div>
    <w:div w:id="1043139499">
      <w:bodyDiv w:val="1"/>
      <w:marLeft w:val="0"/>
      <w:marRight w:val="0"/>
      <w:marTop w:val="0"/>
      <w:marBottom w:val="0"/>
      <w:divBdr>
        <w:top w:val="none" w:sz="0" w:space="0" w:color="auto"/>
        <w:left w:val="none" w:sz="0" w:space="0" w:color="auto"/>
        <w:bottom w:val="none" w:sz="0" w:space="0" w:color="auto"/>
        <w:right w:val="none" w:sz="0" w:space="0" w:color="auto"/>
      </w:divBdr>
    </w:div>
    <w:div w:id="1052267974">
      <w:bodyDiv w:val="1"/>
      <w:marLeft w:val="0"/>
      <w:marRight w:val="0"/>
      <w:marTop w:val="0"/>
      <w:marBottom w:val="0"/>
      <w:divBdr>
        <w:top w:val="none" w:sz="0" w:space="0" w:color="auto"/>
        <w:left w:val="none" w:sz="0" w:space="0" w:color="auto"/>
        <w:bottom w:val="none" w:sz="0" w:space="0" w:color="auto"/>
        <w:right w:val="none" w:sz="0" w:space="0" w:color="auto"/>
      </w:divBdr>
    </w:div>
    <w:div w:id="1055814816">
      <w:bodyDiv w:val="1"/>
      <w:marLeft w:val="0"/>
      <w:marRight w:val="0"/>
      <w:marTop w:val="0"/>
      <w:marBottom w:val="0"/>
      <w:divBdr>
        <w:top w:val="none" w:sz="0" w:space="0" w:color="auto"/>
        <w:left w:val="none" w:sz="0" w:space="0" w:color="auto"/>
        <w:bottom w:val="none" w:sz="0" w:space="0" w:color="auto"/>
        <w:right w:val="none" w:sz="0" w:space="0" w:color="auto"/>
      </w:divBdr>
    </w:div>
    <w:div w:id="1056248016">
      <w:bodyDiv w:val="1"/>
      <w:marLeft w:val="0"/>
      <w:marRight w:val="0"/>
      <w:marTop w:val="0"/>
      <w:marBottom w:val="0"/>
      <w:divBdr>
        <w:top w:val="none" w:sz="0" w:space="0" w:color="auto"/>
        <w:left w:val="none" w:sz="0" w:space="0" w:color="auto"/>
        <w:bottom w:val="none" w:sz="0" w:space="0" w:color="auto"/>
        <w:right w:val="none" w:sz="0" w:space="0" w:color="auto"/>
      </w:divBdr>
    </w:div>
    <w:div w:id="1057389112">
      <w:bodyDiv w:val="1"/>
      <w:marLeft w:val="0"/>
      <w:marRight w:val="0"/>
      <w:marTop w:val="0"/>
      <w:marBottom w:val="0"/>
      <w:divBdr>
        <w:top w:val="none" w:sz="0" w:space="0" w:color="auto"/>
        <w:left w:val="none" w:sz="0" w:space="0" w:color="auto"/>
        <w:bottom w:val="none" w:sz="0" w:space="0" w:color="auto"/>
        <w:right w:val="none" w:sz="0" w:space="0" w:color="auto"/>
      </w:divBdr>
      <w:divsChild>
        <w:div w:id="1177843462">
          <w:marLeft w:val="0"/>
          <w:marRight w:val="0"/>
          <w:marTop w:val="0"/>
          <w:marBottom w:val="0"/>
          <w:divBdr>
            <w:top w:val="none" w:sz="0" w:space="0" w:color="auto"/>
            <w:left w:val="none" w:sz="0" w:space="0" w:color="auto"/>
            <w:bottom w:val="none" w:sz="0" w:space="0" w:color="auto"/>
            <w:right w:val="none" w:sz="0" w:space="0" w:color="auto"/>
          </w:divBdr>
          <w:divsChild>
            <w:div w:id="1006177292">
              <w:marLeft w:val="0"/>
              <w:marRight w:val="0"/>
              <w:marTop w:val="0"/>
              <w:marBottom w:val="0"/>
              <w:divBdr>
                <w:top w:val="none" w:sz="0" w:space="0" w:color="auto"/>
                <w:left w:val="none" w:sz="0" w:space="0" w:color="auto"/>
                <w:bottom w:val="none" w:sz="0" w:space="0" w:color="auto"/>
                <w:right w:val="none" w:sz="0" w:space="0" w:color="auto"/>
              </w:divBdr>
              <w:divsChild>
                <w:div w:id="1012996433">
                  <w:marLeft w:val="0"/>
                  <w:marRight w:val="0"/>
                  <w:marTop w:val="0"/>
                  <w:marBottom w:val="0"/>
                  <w:divBdr>
                    <w:top w:val="none" w:sz="0" w:space="0" w:color="auto"/>
                    <w:left w:val="none" w:sz="0" w:space="0" w:color="auto"/>
                    <w:bottom w:val="none" w:sz="0" w:space="0" w:color="auto"/>
                    <w:right w:val="none" w:sz="0" w:space="0" w:color="auto"/>
                  </w:divBdr>
                  <w:divsChild>
                    <w:div w:id="1343043269">
                      <w:marLeft w:val="0"/>
                      <w:marRight w:val="0"/>
                      <w:marTop w:val="0"/>
                      <w:marBottom w:val="0"/>
                      <w:divBdr>
                        <w:top w:val="none" w:sz="0" w:space="0" w:color="auto"/>
                        <w:left w:val="none" w:sz="0" w:space="0" w:color="auto"/>
                        <w:bottom w:val="none" w:sz="0" w:space="0" w:color="auto"/>
                        <w:right w:val="none" w:sz="0" w:space="0" w:color="auto"/>
                      </w:divBdr>
                      <w:divsChild>
                        <w:div w:id="163309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985217">
      <w:bodyDiv w:val="1"/>
      <w:marLeft w:val="0"/>
      <w:marRight w:val="0"/>
      <w:marTop w:val="0"/>
      <w:marBottom w:val="0"/>
      <w:divBdr>
        <w:top w:val="none" w:sz="0" w:space="0" w:color="auto"/>
        <w:left w:val="none" w:sz="0" w:space="0" w:color="auto"/>
        <w:bottom w:val="none" w:sz="0" w:space="0" w:color="auto"/>
        <w:right w:val="none" w:sz="0" w:space="0" w:color="auto"/>
      </w:divBdr>
    </w:div>
    <w:div w:id="1061363621">
      <w:bodyDiv w:val="1"/>
      <w:marLeft w:val="0"/>
      <w:marRight w:val="0"/>
      <w:marTop w:val="0"/>
      <w:marBottom w:val="0"/>
      <w:divBdr>
        <w:top w:val="none" w:sz="0" w:space="0" w:color="auto"/>
        <w:left w:val="none" w:sz="0" w:space="0" w:color="auto"/>
        <w:bottom w:val="none" w:sz="0" w:space="0" w:color="auto"/>
        <w:right w:val="none" w:sz="0" w:space="0" w:color="auto"/>
      </w:divBdr>
    </w:div>
    <w:div w:id="1062289475">
      <w:bodyDiv w:val="1"/>
      <w:marLeft w:val="0"/>
      <w:marRight w:val="0"/>
      <w:marTop w:val="0"/>
      <w:marBottom w:val="0"/>
      <w:divBdr>
        <w:top w:val="none" w:sz="0" w:space="0" w:color="auto"/>
        <w:left w:val="none" w:sz="0" w:space="0" w:color="auto"/>
        <w:bottom w:val="none" w:sz="0" w:space="0" w:color="auto"/>
        <w:right w:val="none" w:sz="0" w:space="0" w:color="auto"/>
      </w:divBdr>
    </w:div>
    <w:div w:id="1064177688">
      <w:bodyDiv w:val="1"/>
      <w:marLeft w:val="0"/>
      <w:marRight w:val="0"/>
      <w:marTop w:val="0"/>
      <w:marBottom w:val="0"/>
      <w:divBdr>
        <w:top w:val="none" w:sz="0" w:space="0" w:color="auto"/>
        <w:left w:val="none" w:sz="0" w:space="0" w:color="auto"/>
        <w:bottom w:val="none" w:sz="0" w:space="0" w:color="auto"/>
        <w:right w:val="none" w:sz="0" w:space="0" w:color="auto"/>
      </w:divBdr>
    </w:div>
    <w:div w:id="1066680155">
      <w:bodyDiv w:val="1"/>
      <w:marLeft w:val="0"/>
      <w:marRight w:val="0"/>
      <w:marTop w:val="0"/>
      <w:marBottom w:val="0"/>
      <w:divBdr>
        <w:top w:val="none" w:sz="0" w:space="0" w:color="auto"/>
        <w:left w:val="none" w:sz="0" w:space="0" w:color="auto"/>
        <w:bottom w:val="none" w:sz="0" w:space="0" w:color="auto"/>
        <w:right w:val="none" w:sz="0" w:space="0" w:color="auto"/>
      </w:divBdr>
    </w:div>
    <w:div w:id="1066731837">
      <w:bodyDiv w:val="1"/>
      <w:marLeft w:val="0"/>
      <w:marRight w:val="0"/>
      <w:marTop w:val="0"/>
      <w:marBottom w:val="0"/>
      <w:divBdr>
        <w:top w:val="none" w:sz="0" w:space="0" w:color="auto"/>
        <w:left w:val="none" w:sz="0" w:space="0" w:color="auto"/>
        <w:bottom w:val="none" w:sz="0" w:space="0" w:color="auto"/>
        <w:right w:val="none" w:sz="0" w:space="0" w:color="auto"/>
      </w:divBdr>
    </w:div>
    <w:div w:id="1067453809">
      <w:bodyDiv w:val="1"/>
      <w:marLeft w:val="0"/>
      <w:marRight w:val="0"/>
      <w:marTop w:val="0"/>
      <w:marBottom w:val="0"/>
      <w:divBdr>
        <w:top w:val="none" w:sz="0" w:space="0" w:color="auto"/>
        <w:left w:val="none" w:sz="0" w:space="0" w:color="auto"/>
        <w:bottom w:val="none" w:sz="0" w:space="0" w:color="auto"/>
        <w:right w:val="none" w:sz="0" w:space="0" w:color="auto"/>
      </w:divBdr>
    </w:div>
    <w:div w:id="1067728732">
      <w:bodyDiv w:val="1"/>
      <w:marLeft w:val="0"/>
      <w:marRight w:val="0"/>
      <w:marTop w:val="0"/>
      <w:marBottom w:val="0"/>
      <w:divBdr>
        <w:top w:val="none" w:sz="0" w:space="0" w:color="auto"/>
        <w:left w:val="none" w:sz="0" w:space="0" w:color="auto"/>
        <w:bottom w:val="none" w:sz="0" w:space="0" w:color="auto"/>
        <w:right w:val="none" w:sz="0" w:space="0" w:color="auto"/>
      </w:divBdr>
    </w:div>
    <w:div w:id="1070495286">
      <w:bodyDiv w:val="1"/>
      <w:marLeft w:val="0"/>
      <w:marRight w:val="0"/>
      <w:marTop w:val="0"/>
      <w:marBottom w:val="0"/>
      <w:divBdr>
        <w:top w:val="none" w:sz="0" w:space="0" w:color="auto"/>
        <w:left w:val="none" w:sz="0" w:space="0" w:color="auto"/>
        <w:bottom w:val="none" w:sz="0" w:space="0" w:color="auto"/>
        <w:right w:val="none" w:sz="0" w:space="0" w:color="auto"/>
      </w:divBdr>
    </w:div>
    <w:div w:id="1070689313">
      <w:bodyDiv w:val="1"/>
      <w:marLeft w:val="0"/>
      <w:marRight w:val="0"/>
      <w:marTop w:val="0"/>
      <w:marBottom w:val="0"/>
      <w:divBdr>
        <w:top w:val="none" w:sz="0" w:space="0" w:color="auto"/>
        <w:left w:val="none" w:sz="0" w:space="0" w:color="auto"/>
        <w:bottom w:val="none" w:sz="0" w:space="0" w:color="auto"/>
        <w:right w:val="none" w:sz="0" w:space="0" w:color="auto"/>
      </w:divBdr>
    </w:div>
    <w:div w:id="1077871096">
      <w:bodyDiv w:val="1"/>
      <w:marLeft w:val="0"/>
      <w:marRight w:val="0"/>
      <w:marTop w:val="0"/>
      <w:marBottom w:val="0"/>
      <w:divBdr>
        <w:top w:val="none" w:sz="0" w:space="0" w:color="auto"/>
        <w:left w:val="none" w:sz="0" w:space="0" w:color="auto"/>
        <w:bottom w:val="none" w:sz="0" w:space="0" w:color="auto"/>
        <w:right w:val="none" w:sz="0" w:space="0" w:color="auto"/>
      </w:divBdr>
    </w:div>
    <w:div w:id="1080905078">
      <w:bodyDiv w:val="1"/>
      <w:marLeft w:val="0"/>
      <w:marRight w:val="0"/>
      <w:marTop w:val="0"/>
      <w:marBottom w:val="0"/>
      <w:divBdr>
        <w:top w:val="none" w:sz="0" w:space="0" w:color="auto"/>
        <w:left w:val="none" w:sz="0" w:space="0" w:color="auto"/>
        <w:bottom w:val="none" w:sz="0" w:space="0" w:color="auto"/>
        <w:right w:val="none" w:sz="0" w:space="0" w:color="auto"/>
      </w:divBdr>
    </w:div>
    <w:div w:id="1081291849">
      <w:bodyDiv w:val="1"/>
      <w:marLeft w:val="0"/>
      <w:marRight w:val="0"/>
      <w:marTop w:val="0"/>
      <w:marBottom w:val="0"/>
      <w:divBdr>
        <w:top w:val="none" w:sz="0" w:space="0" w:color="auto"/>
        <w:left w:val="none" w:sz="0" w:space="0" w:color="auto"/>
        <w:bottom w:val="none" w:sz="0" w:space="0" w:color="auto"/>
        <w:right w:val="none" w:sz="0" w:space="0" w:color="auto"/>
      </w:divBdr>
    </w:div>
    <w:div w:id="1083792562">
      <w:bodyDiv w:val="1"/>
      <w:marLeft w:val="0"/>
      <w:marRight w:val="0"/>
      <w:marTop w:val="0"/>
      <w:marBottom w:val="0"/>
      <w:divBdr>
        <w:top w:val="none" w:sz="0" w:space="0" w:color="auto"/>
        <w:left w:val="none" w:sz="0" w:space="0" w:color="auto"/>
        <w:bottom w:val="none" w:sz="0" w:space="0" w:color="auto"/>
        <w:right w:val="none" w:sz="0" w:space="0" w:color="auto"/>
      </w:divBdr>
      <w:divsChild>
        <w:div w:id="953637871">
          <w:marLeft w:val="0"/>
          <w:marRight w:val="0"/>
          <w:marTop w:val="0"/>
          <w:marBottom w:val="0"/>
          <w:divBdr>
            <w:top w:val="single" w:sz="8" w:space="6" w:color="auto"/>
            <w:left w:val="single" w:sz="8" w:space="6" w:color="auto"/>
            <w:bottom w:val="single" w:sz="8" w:space="6" w:color="auto"/>
            <w:right w:val="single" w:sz="8" w:space="6" w:color="auto"/>
          </w:divBdr>
        </w:div>
        <w:div w:id="2080059761">
          <w:marLeft w:val="0"/>
          <w:marRight w:val="0"/>
          <w:marTop w:val="0"/>
          <w:marBottom w:val="0"/>
          <w:divBdr>
            <w:top w:val="single" w:sz="8" w:space="6" w:color="auto"/>
            <w:left w:val="single" w:sz="8" w:space="6" w:color="auto"/>
            <w:bottom w:val="single" w:sz="8" w:space="6" w:color="auto"/>
            <w:right w:val="single" w:sz="8" w:space="6" w:color="auto"/>
          </w:divBdr>
        </w:div>
        <w:div w:id="1343893495">
          <w:marLeft w:val="0"/>
          <w:marRight w:val="0"/>
          <w:marTop w:val="0"/>
          <w:marBottom w:val="0"/>
          <w:divBdr>
            <w:top w:val="single" w:sz="8" w:space="6" w:color="auto"/>
            <w:left w:val="single" w:sz="8" w:space="6" w:color="auto"/>
            <w:bottom w:val="single" w:sz="8" w:space="6" w:color="auto"/>
            <w:right w:val="single" w:sz="8" w:space="6" w:color="auto"/>
          </w:divBdr>
        </w:div>
      </w:divsChild>
    </w:div>
    <w:div w:id="1084305482">
      <w:bodyDiv w:val="1"/>
      <w:marLeft w:val="0"/>
      <w:marRight w:val="0"/>
      <w:marTop w:val="0"/>
      <w:marBottom w:val="0"/>
      <w:divBdr>
        <w:top w:val="none" w:sz="0" w:space="0" w:color="auto"/>
        <w:left w:val="none" w:sz="0" w:space="0" w:color="auto"/>
        <w:bottom w:val="none" w:sz="0" w:space="0" w:color="auto"/>
        <w:right w:val="none" w:sz="0" w:space="0" w:color="auto"/>
      </w:divBdr>
    </w:div>
    <w:div w:id="1085345565">
      <w:bodyDiv w:val="1"/>
      <w:marLeft w:val="0"/>
      <w:marRight w:val="0"/>
      <w:marTop w:val="0"/>
      <w:marBottom w:val="0"/>
      <w:divBdr>
        <w:top w:val="none" w:sz="0" w:space="0" w:color="auto"/>
        <w:left w:val="none" w:sz="0" w:space="0" w:color="auto"/>
        <w:bottom w:val="none" w:sz="0" w:space="0" w:color="auto"/>
        <w:right w:val="none" w:sz="0" w:space="0" w:color="auto"/>
      </w:divBdr>
    </w:div>
    <w:div w:id="1088233194">
      <w:bodyDiv w:val="1"/>
      <w:marLeft w:val="0"/>
      <w:marRight w:val="0"/>
      <w:marTop w:val="0"/>
      <w:marBottom w:val="0"/>
      <w:divBdr>
        <w:top w:val="none" w:sz="0" w:space="0" w:color="auto"/>
        <w:left w:val="none" w:sz="0" w:space="0" w:color="auto"/>
        <w:bottom w:val="none" w:sz="0" w:space="0" w:color="auto"/>
        <w:right w:val="none" w:sz="0" w:space="0" w:color="auto"/>
      </w:divBdr>
    </w:div>
    <w:div w:id="1088771001">
      <w:bodyDiv w:val="1"/>
      <w:marLeft w:val="0"/>
      <w:marRight w:val="0"/>
      <w:marTop w:val="0"/>
      <w:marBottom w:val="0"/>
      <w:divBdr>
        <w:top w:val="none" w:sz="0" w:space="0" w:color="auto"/>
        <w:left w:val="none" w:sz="0" w:space="0" w:color="auto"/>
        <w:bottom w:val="none" w:sz="0" w:space="0" w:color="auto"/>
        <w:right w:val="none" w:sz="0" w:space="0" w:color="auto"/>
      </w:divBdr>
    </w:div>
    <w:div w:id="1088962458">
      <w:bodyDiv w:val="1"/>
      <w:marLeft w:val="0"/>
      <w:marRight w:val="0"/>
      <w:marTop w:val="0"/>
      <w:marBottom w:val="0"/>
      <w:divBdr>
        <w:top w:val="none" w:sz="0" w:space="0" w:color="auto"/>
        <w:left w:val="none" w:sz="0" w:space="0" w:color="auto"/>
        <w:bottom w:val="none" w:sz="0" w:space="0" w:color="auto"/>
        <w:right w:val="none" w:sz="0" w:space="0" w:color="auto"/>
      </w:divBdr>
    </w:div>
    <w:div w:id="1090613987">
      <w:bodyDiv w:val="1"/>
      <w:marLeft w:val="0"/>
      <w:marRight w:val="0"/>
      <w:marTop w:val="0"/>
      <w:marBottom w:val="0"/>
      <w:divBdr>
        <w:top w:val="none" w:sz="0" w:space="0" w:color="auto"/>
        <w:left w:val="none" w:sz="0" w:space="0" w:color="auto"/>
        <w:bottom w:val="none" w:sz="0" w:space="0" w:color="auto"/>
        <w:right w:val="none" w:sz="0" w:space="0" w:color="auto"/>
      </w:divBdr>
    </w:div>
    <w:div w:id="1092044509">
      <w:bodyDiv w:val="1"/>
      <w:marLeft w:val="0"/>
      <w:marRight w:val="0"/>
      <w:marTop w:val="0"/>
      <w:marBottom w:val="0"/>
      <w:divBdr>
        <w:top w:val="none" w:sz="0" w:space="0" w:color="auto"/>
        <w:left w:val="none" w:sz="0" w:space="0" w:color="auto"/>
        <w:bottom w:val="none" w:sz="0" w:space="0" w:color="auto"/>
        <w:right w:val="none" w:sz="0" w:space="0" w:color="auto"/>
      </w:divBdr>
    </w:div>
    <w:div w:id="1093550896">
      <w:bodyDiv w:val="1"/>
      <w:marLeft w:val="0"/>
      <w:marRight w:val="0"/>
      <w:marTop w:val="0"/>
      <w:marBottom w:val="0"/>
      <w:divBdr>
        <w:top w:val="none" w:sz="0" w:space="0" w:color="auto"/>
        <w:left w:val="none" w:sz="0" w:space="0" w:color="auto"/>
        <w:bottom w:val="none" w:sz="0" w:space="0" w:color="auto"/>
        <w:right w:val="none" w:sz="0" w:space="0" w:color="auto"/>
      </w:divBdr>
    </w:div>
    <w:div w:id="1099717347">
      <w:bodyDiv w:val="1"/>
      <w:marLeft w:val="0"/>
      <w:marRight w:val="0"/>
      <w:marTop w:val="0"/>
      <w:marBottom w:val="0"/>
      <w:divBdr>
        <w:top w:val="none" w:sz="0" w:space="0" w:color="auto"/>
        <w:left w:val="none" w:sz="0" w:space="0" w:color="auto"/>
        <w:bottom w:val="none" w:sz="0" w:space="0" w:color="auto"/>
        <w:right w:val="none" w:sz="0" w:space="0" w:color="auto"/>
      </w:divBdr>
    </w:div>
    <w:div w:id="1104111426">
      <w:bodyDiv w:val="1"/>
      <w:marLeft w:val="0"/>
      <w:marRight w:val="0"/>
      <w:marTop w:val="0"/>
      <w:marBottom w:val="0"/>
      <w:divBdr>
        <w:top w:val="none" w:sz="0" w:space="0" w:color="auto"/>
        <w:left w:val="none" w:sz="0" w:space="0" w:color="auto"/>
        <w:bottom w:val="none" w:sz="0" w:space="0" w:color="auto"/>
        <w:right w:val="none" w:sz="0" w:space="0" w:color="auto"/>
      </w:divBdr>
    </w:div>
    <w:div w:id="1104883693">
      <w:bodyDiv w:val="1"/>
      <w:marLeft w:val="0"/>
      <w:marRight w:val="0"/>
      <w:marTop w:val="0"/>
      <w:marBottom w:val="0"/>
      <w:divBdr>
        <w:top w:val="none" w:sz="0" w:space="0" w:color="auto"/>
        <w:left w:val="none" w:sz="0" w:space="0" w:color="auto"/>
        <w:bottom w:val="none" w:sz="0" w:space="0" w:color="auto"/>
        <w:right w:val="none" w:sz="0" w:space="0" w:color="auto"/>
      </w:divBdr>
    </w:div>
    <w:div w:id="1110466005">
      <w:bodyDiv w:val="1"/>
      <w:marLeft w:val="0"/>
      <w:marRight w:val="0"/>
      <w:marTop w:val="0"/>
      <w:marBottom w:val="0"/>
      <w:divBdr>
        <w:top w:val="none" w:sz="0" w:space="0" w:color="auto"/>
        <w:left w:val="none" w:sz="0" w:space="0" w:color="auto"/>
        <w:bottom w:val="none" w:sz="0" w:space="0" w:color="auto"/>
        <w:right w:val="none" w:sz="0" w:space="0" w:color="auto"/>
      </w:divBdr>
    </w:div>
    <w:div w:id="1112820938">
      <w:bodyDiv w:val="1"/>
      <w:marLeft w:val="0"/>
      <w:marRight w:val="0"/>
      <w:marTop w:val="0"/>
      <w:marBottom w:val="0"/>
      <w:divBdr>
        <w:top w:val="none" w:sz="0" w:space="0" w:color="auto"/>
        <w:left w:val="none" w:sz="0" w:space="0" w:color="auto"/>
        <w:bottom w:val="none" w:sz="0" w:space="0" w:color="auto"/>
        <w:right w:val="none" w:sz="0" w:space="0" w:color="auto"/>
      </w:divBdr>
    </w:div>
    <w:div w:id="1115252827">
      <w:bodyDiv w:val="1"/>
      <w:marLeft w:val="0"/>
      <w:marRight w:val="0"/>
      <w:marTop w:val="0"/>
      <w:marBottom w:val="0"/>
      <w:divBdr>
        <w:top w:val="none" w:sz="0" w:space="0" w:color="auto"/>
        <w:left w:val="none" w:sz="0" w:space="0" w:color="auto"/>
        <w:bottom w:val="none" w:sz="0" w:space="0" w:color="auto"/>
        <w:right w:val="none" w:sz="0" w:space="0" w:color="auto"/>
      </w:divBdr>
    </w:div>
    <w:div w:id="1122066651">
      <w:bodyDiv w:val="1"/>
      <w:marLeft w:val="0"/>
      <w:marRight w:val="0"/>
      <w:marTop w:val="0"/>
      <w:marBottom w:val="0"/>
      <w:divBdr>
        <w:top w:val="none" w:sz="0" w:space="0" w:color="auto"/>
        <w:left w:val="none" w:sz="0" w:space="0" w:color="auto"/>
        <w:bottom w:val="none" w:sz="0" w:space="0" w:color="auto"/>
        <w:right w:val="none" w:sz="0" w:space="0" w:color="auto"/>
      </w:divBdr>
    </w:div>
    <w:div w:id="1123495631">
      <w:bodyDiv w:val="1"/>
      <w:marLeft w:val="0"/>
      <w:marRight w:val="0"/>
      <w:marTop w:val="0"/>
      <w:marBottom w:val="0"/>
      <w:divBdr>
        <w:top w:val="none" w:sz="0" w:space="0" w:color="auto"/>
        <w:left w:val="none" w:sz="0" w:space="0" w:color="auto"/>
        <w:bottom w:val="none" w:sz="0" w:space="0" w:color="auto"/>
        <w:right w:val="none" w:sz="0" w:space="0" w:color="auto"/>
      </w:divBdr>
    </w:div>
    <w:div w:id="1123811495">
      <w:bodyDiv w:val="1"/>
      <w:marLeft w:val="0"/>
      <w:marRight w:val="0"/>
      <w:marTop w:val="0"/>
      <w:marBottom w:val="0"/>
      <w:divBdr>
        <w:top w:val="none" w:sz="0" w:space="0" w:color="auto"/>
        <w:left w:val="none" w:sz="0" w:space="0" w:color="auto"/>
        <w:bottom w:val="none" w:sz="0" w:space="0" w:color="auto"/>
        <w:right w:val="none" w:sz="0" w:space="0" w:color="auto"/>
      </w:divBdr>
    </w:div>
    <w:div w:id="1127549836">
      <w:bodyDiv w:val="1"/>
      <w:marLeft w:val="0"/>
      <w:marRight w:val="0"/>
      <w:marTop w:val="0"/>
      <w:marBottom w:val="0"/>
      <w:divBdr>
        <w:top w:val="none" w:sz="0" w:space="0" w:color="auto"/>
        <w:left w:val="none" w:sz="0" w:space="0" w:color="auto"/>
        <w:bottom w:val="none" w:sz="0" w:space="0" w:color="auto"/>
        <w:right w:val="none" w:sz="0" w:space="0" w:color="auto"/>
      </w:divBdr>
    </w:div>
    <w:div w:id="1127896326">
      <w:bodyDiv w:val="1"/>
      <w:marLeft w:val="0"/>
      <w:marRight w:val="0"/>
      <w:marTop w:val="0"/>
      <w:marBottom w:val="0"/>
      <w:divBdr>
        <w:top w:val="none" w:sz="0" w:space="0" w:color="auto"/>
        <w:left w:val="none" w:sz="0" w:space="0" w:color="auto"/>
        <w:bottom w:val="none" w:sz="0" w:space="0" w:color="auto"/>
        <w:right w:val="none" w:sz="0" w:space="0" w:color="auto"/>
      </w:divBdr>
    </w:div>
    <w:div w:id="1129399491">
      <w:bodyDiv w:val="1"/>
      <w:marLeft w:val="0"/>
      <w:marRight w:val="0"/>
      <w:marTop w:val="0"/>
      <w:marBottom w:val="0"/>
      <w:divBdr>
        <w:top w:val="none" w:sz="0" w:space="0" w:color="auto"/>
        <w:left w:val="none" w:sz="0" w:space="0" w:color="auto"/>
        <w:bottom w:val="none" w:sz="0" w:space="0" w:color="auto"/>
        <w:right w:val="none" w:sz="0" w:space="0" w:color="auto"/>
      </w:divBdr>
    </w:div>
    <w:div w:id="1129402017">
      <w:bodyDiv w:val="1"/>
      <w:marLeft w:val="0"/>
      <w:marRight w:val="0"/>
      <w:marTop w:val="0"/>
      <w:marBottom w:val="0"/>
      <w:divBdr>
        <w:top w:val="none" w:sz="0" w:space="0" w:color="auto"/>
        <w:left w:val="none" w:sz="0" w:space="0" w:color="auto"/>
        <w:bottom w:val="none" w:sz="0" w:space="0" w:color="auto"/>
        <w:right w:val="none" w:sz="0" w:space="0" w:color="auto"/>
      </w:divBdr>
    </w:div>
    <w:div w:id="1134909580">
      <w:bodyDiv w:val="1"/>
      <w:marLeft w:val="0"/>
      <w:marRight w:val="0"/>
      <w:marTop w:val="0"/>
      <w:marBottom w:val="0"/>
      <w:divBdr>
        <w:top w:val="none" w:sz="0" w:space="0" w:color="auto"/>
        <w:left w:val="none" w:sz="0" w:space="0" w:color="auto"/>
        <w:bottom w:val="none" w:sz="0" w:space="0" w:color="auto"/>
        <w:right w:val="none" w:sz="0" w:space="0" w:color="auto"/>
      </w:divBdr>
    </w:div>
    <w:div w:id="1140610286">
      <w:bodyDiv w:val="1"/>
      <w:marLeft w:val="0"/>
      <w:marRight w:val="0"/>
      <w:marTop w:val="0"/>
      <w:marBottom w:val="0"/>
      <w:divBdr>
        <w:top w:val="none" w:sz="0" w:space="0" w:color="auto"/>
        <w:left w:val="none" w:sz="0" w:space="0" w:color="auto"/>
        <w:bottom w:val="none" w:sz="0" w:space="0" w:color="auto"/>
        <w:right w:val="none" w:sz="0" w:space="0" w:color="auto"/>
      </w:divBdr>
    </w:div>
    <w:div w:id="1145968609">
      <w:bodyDiv w:val="1"/>
      <w:marLeft w:val="0"/>
      <w:marRight w:val="0"/>
      <w:marTop w:val="0"/>
      <w:marBottom w:val="0"/>
      <w:divBdr>
        <w:top w:val="none" w:sz="0" w:space="0" w:color="auto"/>
        <w:left w:val="none" w:sz="0" w:space="0" w:color="auto"/>
        <w:bottom w:val="none" w:sz="0" w:space="0" w:color="auto"/>
        <w:right w:val="none" w:sz="0" w:space="0" w:color="auto"/>
      </w:divBdr>
    </w:div>
    <w:div w:id="1150558373">
      <w:bodyDiv w:val="1"/>
      <w:marLeft w:val="0"/>
      <w:marRight w:val="0"/>
      <w:marTop w:val="0"/>
      <w:marBottom w:val="0"/>
      <w:divBdr>
        <w:top w:val="none" w:sz="0" w:space="0" w:color="auto"/>
        <w:left w:val="none" w:sz="0" w:space="0" w:color="auto"/>
        <w:bottom w:val="none" w:sz="0" w:space="0" w:color="auto"/>
        <w:right w:val="none" w:sz="0" w:space="0" w:color="auto"/>
      </w:divBdr>
    </w:div>
    <w:div w:id="1155875774">
      <w:bodyDiv w:val="1"/>
      <w:marLeft w:val="0"/>
      <w:marRight w:val="0"/>
      <w:marTop w:val="0"/>
      <w:marBottom w:val="0"/>
      <w:divBdr>
        <w:top w:val="none" w:sz="0" w:space="0" w:color="auto"/>
        <w:left w:val="none" w:sz="0" w:space="0" w:color="auto"/>
        <w:bottom w:val="none" w:sz="0" w:space="0" w:color="auto"/>
        <w:right w:val="none" w:sz="0" w:space="0" w:color="auto"/>
      </w:divBdr>
    </w:div>
    <w:div w:id="1162434186">
      <w:bodyDiv w:val="1"/>
      <w:marLeft w:val="0"/>
      <w:marRight w:val="0"/>
      <w:marTop w:val="0"/>
      <w:marBottom w:val="0"/>
      <w:divBdr>
        <w:top w:val="none" w:sz="0" w:space="0" w:color="auto"/>
        <w:left w:val="none" w:sz="0" w:space="0" w:color="auto"/>
        <w:bottom w:val="none" w:sz="0" w:space="0" w:color="auto"/>
        <w:right w:val="none" w:sz="0" w:space="0" w:color="auto"/>
      </w:divBdr>
    </w:div>
    <w:div w:id="1164123307">
      <w:bodyDiv w:val="1"/>
      <w:marLeft w:val="0"/>
      <w:marRight w:val="0"/>
      <w:marTop w:val="0"/>
      <w:marBottom w:val="0"/>
      <w:divBdr>
        <w:top w:val="none" w:sz="0" w:space="0" w:color="auto"/>
        <w:left w:val="none" w:sz="0" w:space="0" w:color="auto"/>
        <w:bottom w:val="none" w:sz="0" w:space="0" w:color="auto"/>
        <w:right w:val="none" w:sz="0" w:space="0" w:color="auto"/>
      </w:divBdr>
      <w:divsChild>
        <w:div w:id="686100977">
          <w:marLeft w:val="0"/>
          <w:marRight w:val="300"/>
          <w:marTop w:val="0"/>
          <w:marBottom w:val="0"/>
          <w:divBdr>
            <w:top w:val="none" w:sz="0" w:space="0" w:color="auto"/>
            <w:left w:val="none" w:sz="0" w:space="0" w:color="auto"/>
            <w:bottom w:val="none" w:sz="0" w:space="0" w:color="auto"/>
            <w:right w:val="none" w:sz="0" w:space="0" w:color="auto"/>
          </w:divBdr>
        </w:div>
      </w:divsChild>
    </w:div>
    <w:div w:id="1164512580">
      <w:bodyDiv w:val="1"/>
      <w:marLeft w:val="0"/>
      <w:marRight w:val="0"/>
      <w:marTop w:val="0"/>
      <w:marBottom w:val="0"/>
      <w:divBdr>
        <w:top w:val="none" w:sz="0" w:space="0" w:color="auto"/>
        <w:left w:val="none" w:sz="0" w:space="0" w:color="auto"/>
        <w:bottom w:val="none" w:sz="0" w:space="0" w:color="auto"/>
        <w:right w:val="none" w:sz="0" w:space="0" w:color="auto"/>
      </w:divBdr>
    </w:div>
    <w:div w:id="1167750285">
      <w:bodyDiv w:val="1"/>
      <w:marLeft w:val="0"/>
      <w:marRight w:val="0"/>
      <w:marTop w:val="0"/>
      <w:marBottom w:val="0"/>
      <w:divBdr>
        <w:top w:val="none" w:sz="0" w:space="0" w:color="auto"/>
        <w:left w:val="none" w:sz="0" w:space="0" w:color="auto"/>
        <w:bottom w:val="none" w:sz="0" w:space="0" w:color="auto"/>
        <w:right w:val="none" w:sz="0" w:space="0" w:color="auto"/>
      </w:divBdr>
    </w:div>
    <w:div w:id="1168397888">
      <w:bodyDiv w:val="1"/>
      <w:marLeft w:val="0"/>
      <w:marRight w:val="0"/>
      <w:marTop w:val="0"/>
      <w:marBottom w:val="0"/>
      <w:divBdr>
        <w:top w:val="none" w:sz="0" w:space="0" w:color="auto"/>
        <w:left w:val="none" w:sz="0" w:space="0" w:color="auto"/>
        <w:bottom w:val="none" w:sz="0" w:space="0" w:color="auto"/>
        <w:right w:val="none" w:sz="0" w:space="0" w:color="auto"/>
      </w:divBdr>
    </w:div>
    <w:div w:id="1174342300">
      <w:bodyDiv w:val="1"/>
      <w:marLeft w:val="0"/>
      <w:marRight w:val="0"/>
      <w:marTop w:val="0"/>
      <w:marBottom w:val="0"/>
      <w:divBdr>
        <w:top w:val="none" w:sz="0" w:space="0" w:color="auto"/>
        <w:left w:val="none" w:sz="0" w:space="0" w:color="auto"/>
        <w:bottom w:val="none" w:sz="0" w:space="0" w:color="auto"/>
        <w:right w:val="none" w:sz="0" w:space="0" w:color="auto"/>
      </w:divBdr>
    </w:div>
    <w:div w:id="1175732620">
      <w:bodyDiv w:val="1"/>
      <w:marLeft w:val="0"/>
      <w:marRight w:val="0"/>
      <w:marTop w:val="0"/>
      <w:marBottom w:val="0"/>
      <w:divBdr>
        <w:top w:val="none" w:sz="0" w:space="0" w:color="auto"/>
        <w:left w:val="none" w:sz="0" w:space="0" w:color="auto"/>
        <w:bottom w:val="none" w:sz="0" w:space="0" w:color="auto"/>
        <w:right w:val="none" w:sz="0" w:space="0" w:color="auto"/>
      </w:divBdr>
    </w:div>
    <w:div w:id="1176531423">
      <w:bodyDiv w:val="1"/>
      <w:marLeft w:val="0"/>
      <w:marRight w:val="0"/>
      <w:marTop w:val="0"/>
      <w:marBottom w:val="0"/>
      <w:divBdr>
        <w:top w:val="none" w:sz="0" w:space="0" w:color="auto"/>
        <w:left w:val="none" w:sz="0" w:space="0" w:color="auto"/>
        <w:bottom w:val="none" w:sz="0" w:space="0" w:color="auto"/>
        <w:right w:val="none" w:sz="0" w:space="0" w:color="auto"/>
      </w:divBdr>
      <w:divsChild>
        <w:div w:id="1382247852">
          <w:marLeft w:val="0"/>
          <w:marRight w:val="0"/>
          <w:marTop w:val="180"/>
          <w:marBottom w:val="180"/>
          <w:divBdr>
            <w:top w:val="none" w:sz="0" w:space="0" w:color="auto"/>
            <w:left w:val="none" w:sz="0" w:space="0" w:color="auto"/>
            <w:bottom w:val="none" w:sz="0" w:space="0" w:color="auto"/>
            <w:right w:val="none" w:sz="0" w:space="0" w:color="auto"/>
          </w:divBdr>
          <w:divsChild>
            <w:div w:id="253172066">
              <w:marLeft w:val="0"/>
              <w:marRight w:val="0"/>
              <w:marTop w:val="0"/>
              <w:marBottom w:val="0"/>
              <w:divBdr>
                <w:top w:val="none" w:sz="0" w:space="0" w:color="auto"/>
                <w:left w:val="none" w:sz="0" w:space="0" w:color="auto"/>
                <w:bottom w:val="none" w:sz="0" w:space="0" w:color="auto"/>
                <w:right w:val="none" w:sz="0" w:space="0" w:color="auto"/>
              </w:divBdr>
              <w:divsChild>
                <w:div w:id="1543447144">
                  <w:marLeft w:val="0"/>
                  <w:marRight w:val="0"/>
                  <w:marTop w:val="0"/>
                  <w:marBottom w:val="0"/>
                  <w:divBdr>
                    <w:top w:val="none" w:sz="0" w:space="0" w:color="auto"/>
                    <w:left w:val="none" w:sz="0" w:space="0" w:color="auto"/>
                    <w:bottom w:val="none" w:sz="0" w:space="0" w:color="auto"/>
                    <w:right w:val="none" w:sz="0" w:space="0" w:color="auto"/>
                  </w:divBdr>
                  <w:divsChild>
                    <w:div w:id="1705137180">
                      <w:marLeft w:val="0"/>
                      <w:marRight w:val="0"/>
                      <w:marTop w:val="0"/>
                      <w:marBottom w:val="0"/>
                      <w:divBdr>
                        <w:top w:val="none" w:sz="0" w:space="0" w:color="auto"/>
                        <w:left w:val="none" w:sz="0" w:space="0" w:color="auto"/>
                        <w:bottom w:val="none" w:sz="0" w:space="0" w:color="auto"/>
                        <w:right w:val="none" w:sz="0" w:space="0" w:color="auto"/>
                      </w:divBdr>
                      <w:divsChild>
                        <w:div w:id="984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777716">
      <w:bodyDiv w:val="1"/>
      <w:marLeft w:val="0"/>
      <w:marRight w:val="0"/>
      <w:marTop w:val="0"/>
      <w:marBottom w:val="0"/>
      <w:divBdr>
        <w:top w:val="none" w:sz="0" w:space="0" w:color="auto"/>
        <w:left w:val="none" w:sz="0" w:space="0" w:color="auto"/>
        <w:bottom w:val="none" w:sz="0" w:space="0" w:color="auto"/>
        <w:right w:val="none" w:sz="0" w:space="0" w:color="auto"/>
      </w:divBdr>
    </w:div>
    <w:div w:id="1182743401">
      <w:bodyDiv w:val="1"/>
      <w:marLeft w:val="0"/>
      <w:marRight w:val="0"/>
      <w:marTop w:val="0"/>
      <w:marBottom w:val="0"/>
      <w:divBdr>
        <w:top w:val="none" w:sz="0" w:space="0" w:color="auto"/>
        <w:left w:val="none" w:sz="0" w:space="0" w:color="auto"/>
        <w:bottom w:val="none" w:sz="0" w:space="0" w:color="auto"/>
        <w:right w:val="none" w:sz="0" w:space="0" w:color="auto"/>
      </w:divBdr>
    </w:div>
    <w:div w:id="1183711905">
      <w:bodyDiv w:val="1"/>
      <w:marLeft w:val="0"/>
      <w:marRight w:val="0"/>
      <w:marTop w:val="0"/>
      <w:marBottom w:val="0"/>
      <w:divBdr>
        <w:top w:val="none" w:sz="0" w:space="0" w:color="auto"/>
        <w:left w:val="none" w:sz="0" w:space="0" w:color="auto"/>
        <w:bottom w:val="none" w:sz="0" w:space="0" w:color="auto"/>
        <w:right w:val="none" w:sz="0" w:space="0" w:color="auto"/>
      </w:divBdr>
    </w:div>
    <w:div w:id="1183938221">
      <w:bodyDiv w:val="1"/>
      <w:marLeft w:val="0"/>
      <w:marRight w:val="0"/>
      <w:marTop w:val="0"/>
      <w:marBottom w:val="0"/>
      <w:divBdr>
        <w:top w:val="none" w:sz="0" w:space="0" w:color="auto"/>
        <w:left w:val="none" w:sz="0" w:space="0" w:color="auto"/>
        <w:bottom w:val="none" w:sz="0" w:space="0" w:color="auto"/>
        <w:right w:val="none" w:sz="0" w:space="0" w:color="auto"/>
      </w:divBdr>
    </w:div>
    <w:div w:id="1185704495">
      <w:bodyDiv w:val="1"/>
      <w:marLeft w:val="0"/>
      <w:marRight w:val="0"/>
      <w:marTop w:val="0"/>
      <w:marBottom w:val="0"/>
      <w:divBdr>
        <w:top w:val="none" w:sz="0" w:space="0" w:color="auto"/>
        <w:left w:val="none" w:sz="0" w:space="0" w:color="auto"/>
        <w:bottom w:val="none" w:sz="0" w:space="0" w:color="auto"/>
        <w:right w:val="none" w:sz="0" w:space="0" w:color="auto"/>
      </w:divBdr>
    </w:div>
    <w:div w:id="1188562608">
      <w:bodyDiv w:val="1"/>
      <w:marLeft w:val="0"/>
      <w:marRight w:val="0"/>
      <w:marTop w:val="0"/>
      <w:marBottom w:val="0"/>
      <w:divBdr>
        <w:top w:val="none" w:sz="0" w:space="0" w:color="auto"/>
        <w:left w:val="none" w:sz="0" w:space="0" w:color="auto"/>
        <w:bottom w:val="none" w:sz="0" w:space="0" w:color="auto"/>
        <w:right w:val="none" w:sz="0" w:space="0" w:color="auto"/>
      </w:divBdr>
    </w:div>
    <w:div w:id="1189175583">
      <w:bodyDiv w:val="1"/>
      <w:marLeft w:val="0"/>
      <w:marRight w:val="0"/>
      <w:marTop w:val="0"/>
      <w:marBottom w:val="0"/>
      <w:divBdr>
        <w:top w:val="none" w:sz="0" w:space="0" w:color="auto"/>
        <w:left w:val="none" w:sz="0" w:space="0" w:color="auto"/>
        <w:bottom w:val="none" w:sz="0" w:space="0" w:color="auto"/>
        <w:right w:val="none" w:sz="0" w:space="0" w:color="auto"/>
      </w:divBdr>
      <w:divsChild>
        <w:div w:id="1019742537">
          <w:marLeft w:val="0"/>
          <w:marRight w:val="0"/>
          <w:marTop w:val="180"/>
          <w:marBottom w:val="180"/>
          <w:divBdr>
            <w:top w:val="none" w:sz="0" w:space="0" w:color="auto"/>
            <w:left w:val="none" w:sz="0" w:space="0" w:color="auto"/>
            <w:bottom w:val="none" w:sz="0" w:space="0" w:color="auto"/>
            <w:right w:val="none" w:sz="0" w:space="0" w:color="auto"/>
          </w:divBdr>
          <w:divsChild>
            <w:div w:id="458691897">
              <w:marLeft w:val="0"/>
              <w:marRight w:val="0"/>
              <w:marTop w:val="0"/>
              <w:marBottom w:val="0"/>
              <w:divBdr>
                <w:top w:val="none" w:sz="0" w:space="0" w:color="auto"/>
                <w:left w:val="none" w:sz="0" w:space="0" w:color="auto"/>
                <w:bottom w:val="none" w:sz="0" w:space="0" w:color="auto"/>
                <w:right w:val="none" w:sz="0" w:space="0" w:color="auto"/>
              </w:divBdr>
              <w:divsChild>
                <w:div w:id="1538274829">
                  <w:marLeft w:val="0"/>
                  <w:marRight w:val="0"/>
                  <w:marTop w:val="0"/>
                  <w:marBottom w:val="0"/>
                  <w:divBdr>
                    <w:top w:val="none" w:sz="0" w:space="0" w:color="auto"/>
                    <w:left w:val="none" w:sz="0" w:space="0" w:color="auto"/>
                    <w:bottom w:val="none" w:sz="0" w:space="0" w:color="auto"/>
                    <w:right w:val="none" w:sz="0" w:space="0" w:color="auto"/>
                  </w:divBdr>
                  <w:divsChild>
                    <w:div w:id="86267308">
                      <w:marLeft w:val="0"/>
                      <w:marRight w:val="0"/>
                      <w:marTop w:val="0"/>
                      <w:marBottom w:val="0"/>
                      <w:divBdr>
                        <w:top w:val="none" w:sz="0" w:space="0" w:color="auto"/>
                        <w:left w:val="none" w:sz="0" w:space="0" w:color="auto"/>
                        <w:bottom w:val="none" w:sz="0" w:space="0" w:color="auto"/>
                        <w:right w:val="none" w:sz="0" w:space="0" w:color="auto"/>
                      </w:divBdr>
                      <w:divsChild>
                        <w:div w:id="3330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949987">
      <w:bodyDiv w:val="1"/>
      <w:marLeft w:val="0"/>
      <w:marRight w:val="0"/>
      <w:marTop w:val="0"/>
      <w:marBottom w:val="0"/>
      <w:divBdr>
        <w:top w:val="none" w:sz="0" w:space="0" w:color="auto"/>
        <w:left w:val="none" w:sz="0" w:space="0" w:color="auto"/>
        <w:bottom w:val="none" w:sz="0" w:space="0" w:color="auto"/>
        <w:right w:val="none" w:sz="0" w:space="0" w:color="auto"/>
      </w:divBdr>
    </w:div>
    <w:div w:id="1214462973">
      <w:bodyDiv w:val="1"/>
      <w:marLeft w:val="0"/>
      <w:marRight w:val="0"/>
      <w:marTop w:val="0"/>
      <w:marBottom w:val="0"/>
      <w:divBdr>
        <w:top w:val="none" w:sz="0" w:space="0" w:color="auto"/>
        <w:left w:val="none" w:sz="0" w:space="0" w:color="auto"/>
        <w:bottom w:val="none" w:sz="0" w:space="0" w:color="auto"/>
        <w:right w:val="none" w:sz="0" w:space="0" w:color="auto"/>
      </w:divBdr>
    </w:div>
    <w:div w:id="1216160517">
      <w:bodyDiv w:val="1"/>
      <w:marLeft w:val="0"/>
      <w:marRight w:val="0"/>
      <w:marTop w:val="0"/>
      <w:marBottom w:val="0"/>
      <w:divBdr>
        <w:top w:val="none" w:sz="0" w:space="0" w:color="auto"/>
        <w:left w:val="none" w:sz="0" w:space="0" w:color="auto"/>
        <w:bottom w:val="none" w:sz="0" w:space="0" w:color="auto"/>
        <w:right w:val="none" w:sz="0" w:space="0" w:color="auto"/>
      </w:divBdr>
    </w:div>
    <w:div w:id="1225410459">
      <w:bodyDiv w:val="1"/>
      <w:marLeft w:val="0"/>
      <w:marRight w:val="0"/>
      <w:marTop w:val="0"/>
      <w:marBottom w:val="0"/>
      <w:divBdr>
        <w:top w:val="none" w:sz="0" w:space="0" w:color="auto"/>
        <w:left w:val="none" w:sz="0" w:space="0" w:color="auto"/>
        <w:bottom w:val="none" w:sz="0" w:space="0" w:color="auto"/>
        <w:right w:val="none" w:sz="0" w:space="0" w:color="auto"/>
      </w:divBdr>
    </w:div>
    <w:div w:id="1225410848">
      <w:bodyDiv w:val="1"/>
      <w:marLeft w:val="0"/>
      <w:marRight w:val="0"/>
      <w:marTop w:val="0"/>
      <w:marBottom w:val="0"/>
      <w:divBdr>
        <w:top w:val="none" w:sz="0" w:space="0" w:color="auto"/>
        <w:left w:val="none" w:sz="0" w:space="0" w:color="auto"/>
        <w:bottom w:val="none" w:sz="0" w:space="0" w:color="auto"/>
        <w:right w:val="none" w:sz="0" w:space="0" w:color="auto"/>
      </w:divBdr>
    </w:div>
    <w:div w:id="1237864090">
      <w:bodyDiv w:val="1"/>
      <w:marLeft w:val="0"/>
      <w:marRight w:val="0"/>
      <w:marTop w:val="0"/>
      <w:marBottom w:val="0"/>
      <w:divBdr>
        <w:top w:val="none" w:sz="0" w:space="0" w:color="auto"/>
        <w:left w:val="none" w:sz="0" w:space="0" w:color="auto"/>
        <w:bottom w:val="none" w:sz="0" w:space="0" w:color="auto"/>
        <w:right w:val="none" w:sz="0" w:space="0" w:color="auto"/>
      </w:divBdr>
    </w:div>
    <w:div w:id="1240362954">
      <w:bodyDiv w:val="1"/>
      <w:marLeft w:val="0"/>
      <w:marRight w:val="0"/>
      <w:marTop w:val="0"/>
      <w:marBottom w:val="0"/>
      <w:divBdr>
        <w:top w:val="none" w:sz="0" w:space="0" w:color="auto"/>
        <w:left w:val="none" w:sz="0" w:space="0" w:color="auto"/>
        <w:bottom w:val="none" w:sz="0" w:space="0" w:color="auto"/>
        <w:right w:val="none" w:sz="0" w:space="0" w:color="auto"/>
      </w:divBdr>
    </w:div>
    <w:div w:id="1242980920">
      <w:bodyDiv w:val="1"/>
      <w:marLeft w:val="0"/>
      <w:marRight w:val="0"/>
      <w:marTop w:val="0"/>
      <w:marBottom w:val="0"/>
      <w:divBdr>
        <w:top w:val="none" w:sz="0" w:space="0" w:color="auto"/>
        <w:left w:val="none" w:sz="0" w:space="0" w:color="auto"/>
        <w:bottom w:val="none" w:sz="0" w:space="0" w:color="auto"/>
        <w:right w:val="none" w:sz="0" w:space="0" w:color="auto"/>
      </w:divBdr>
    </w:div>
    <w:div w:id="1246187174">
      <w:bodyDiv w:val="1"/>
      <w:marLeft w:val="0"/>
      <w:marRight w:val="0"/>
      <w:marTop w:val="0"/>
      <w:marBottom w:val="0"/>
      <w:divBdr>
        <w:top w:val="none" w:sz="0" w:space="0" w:color="auto"/>
        <w:left w:val="none" w:sz="0" w:space="0" w:color="auto"/>
        <w:bottom w:val="none" w:sz="0" w:space="0" w:color="auto"/>
        <w:right w:val="none" w:sz="0" w:space="0" w:color="auto"/>
      </w:divBdr>
    </w:div>
    <w:div w:id="1246257559">
      <w:bodyDiv w:val="1"/>
      <w:marLeft w:val="0"/>
      <w:marRight w:val="0"/>
      <w:marTop w:val="0"/>
      <w:marBottom w:val="0"/>
      <w:divBdr>
        <w:top w:val="none" w:sz="0" w:space="0" w:color="auto"/>
        <w:left w:val="none" w:sz="0" w:space="0" w:color="auto"/>
        <w:bottom w:val="none" w:sz="0" w:space="0" w:color="auto"/>
        <w:right w:val="none" w:sz="0" w:space="0" w:color="auto"/>
      </w:divBdr>
    </w:div>
    <w:div w:id="1246572796">
      <w:bodyDiv w:val="1"/>
      <w:marLeft w:val="0"/>
      <w:marRight w:val="0"/>
      <w:marTop w:val="0"/>
      <w:marBottom w:val="0"/>
      <w:divBdr>
        <w:top w:val="none" w:sz="0" w:space="0" w:color="auto"/>
        <w:left w:val="none" w:sz="0" w:space="0" w:color="auto"/>
        <w:bottom w:val="none" w:sz="0" w:space="0" w:color="auto"/>
        <w:right w:val="none" w:sz="0" w:space="0" w:color="auto"/>
      </w:divBdr>
    </w:div>
    <w:div w:id="1247029781">
      <w:bodyDiv w:val="1"/>
      <w:marLeft w:val="0"/>
      <w:marRight w:val="0"/>
      <w:marTop w:val="0"/>
      <w:marBottom w:val="0"/>
      <w:divBdr>
        <w:top w:val="none" w:sz="0" w:space="0" w:color="auto"/>
        <w:left w:val="none" w:sz="0" w:space="0" w:color="auto"/>
        <w:bottom w:val="none" w:sz="0" w:space="0" w:color="auto"/>
        <w:right w:val="none" w:sz="0" w:space="0" w:color="auto"/>
      </w:divBdr>
    </w:div>
    <w:div w:id="1252160134">
      <w:bodyDiv w:val="1"/>
      <w:marLeft w:val="0"/>
      <w:marRight w:val="0"/>
      <w:marTop w:val="0"/>
      <w:marBottom w:val="0"/>
      <w:divBdr>
        <w:top w:val="none" w:sz="0" w:space="0" w:color="auto"/>
        <w:left w:val="none" w:sz="0" w:space="0" w:color="auto"/>
        <w:bottom w:val="none" w:sz="0" w:space="0" w:color="auto"/>
        <w:right w:val="none" w:sz="0" w:space="0" w:color="auto"/>
      </w:divBdr>
      <w:divsChild>
        <w:div w:id="646668493">
          <w:marLeft w:val="0"/>
          <w:marRight w:val="0"/>
          <w:marTop w:val="0"/>
          <w:marBottom w:val="240"/>
          <w:divBdr>
            <w:top w:val="none" w:sz="0" w:space="0" w:color="auto"/>
            <w:left w:val="none" w:sz="0" w:space="0" w:color="auto"/>
            <w:bottom w:val="none" w:sz="0" w:space="0" w:color="auto"/>
            <w:right w:val="none" w:sz="0" w:space="0" w:color="auto"/>
          </w:divBdr>
          <w:divsChild>
            <w:div w:id="887299021">
              <w:marLeft w:val="0"/>
              <w:marRight w:val="0"/>
              <w:marTop w:val="0"/>
              <w:marBottom w:val="0"/>
              <w:divBdr>
                <w:top w:val="none" w:sz="0" w:space="0" w:color="auto"/>
                <w:left w:val="none" w:sz="0" w:space="0" w:color="auto"/>
                <w:bottom w:val="none" w:sz="0" w:space="0" w:color="auto"/>
                <w:right w:val="none" w:sz="0" w:space="0" w:color="auto"/>
              </w:divBdr>
              <w:divsChild>
                <w:div w:id="298535445">
                  <w:marLeft w:val="0"/>
                  <w:marRight w:val="0"/>
                  <w:marTop w:val="0"/>
                  <w:marBottom w:val="0"/>
                  <w:divBdr>
                    <w:top w:val="single" w:sz="8" w:space="6" w:color="auto"/>
                    <w:left w:val="single" w:sz="8" w:space="6" w:color="auto"/>
                    <w:bottom w:val="single" w:sz="8" w:space="6" w:color="auto"/>
                    <w:right w:val="single" w:sz="8" w:space="6" w:color="auto"/>
                  </w:divBdr>
                </w:div>
                <w:div w:id="355278228">
                  <w:marLeft w:val="0"/>
                  <w:marRight w:val="0"/>
                  <w:marTop w:val="0"/>
                  <w:marBottom w:val="0"/>
                  <w:divBdr>
                    <w:top w:val="single" w:sz="8" w:space="6" w:color="auto"/>
                    <w:left w:val="single" w:sz="8" w:space="6" w:color="auto"/>
                    <w:bottom w:val="single" w:sz="8" w:space="6" w:color="auto"/>
                    <w:right w:val="single" w:sz="8" w:space="6" w:color="auto"/>
                  </w:divBdr>
                </w:div>
              </w:divsChild>
            </w:div>
          </w:divsChild>
        </w:div>
      </w:divsChild>
    </w:div>
    <w:div w:id="1253395270">
      <w:bodyDiv w:val="1"/>
      <w:marLeft w:val="0"/>
      <w:marRight w:val="0"/>
      <w:marTop w:val="0"/>
      <w:marBottom w:val="0"/>
      <w:divBdr>
        <w:top w:val="none" w:sz="0" w:space="0" w:color="auto"/>
        <w:left w:val="none" w:sz="0" w:space="0" w:color="auto"/>
        <w:bottom w:val="none" w:sz="0" w:space="0" w:color="auto"/>
        <w:right w:val="none" w:sz="0" w:space="0" w:color="auto"/>
      </w:divBdr>
    </w:div>
    <w:div w:id="1254246067">
      <w:bodyDiv w:val="1"/>
      <w:marLeft w:val="0"/>
      <w:marRight w:val="0"/>
      <w:marTop w:val="0"/>
      <w:marBottom w:val="0"/>
      <w:divBdr>
        <w:top w:val="none" w:sz="0" w:space="0" w:color="auto"/>
        <w:left w:val="none" w:sz="0" w:space="0" w:color="auto"/>
        <w:bottom w:val="none" w:sz="0" w:space="0" w:color="auto"/>
        <w:right w:val="none" w:sz="0" w:space="0" w:color="auto"/>
      </w:divBdr>
    </w:div>
    <w:div w:id="1258489706">
      <w:bodyDiv w:val="1"/>
      <w:marLeft w:val="0"/>
      <w:marRight w:val="0"/>
      <w:marTop w:val="0"/>
      <w:marBottom w:val="0"/>
      <w:divBdr>
        <w:top w:val="none" w:sz="0" w:space="0" w:color="auto"/>
        <w:left w:val="none" w:sz="0" w:space="0" w:color="auto"/>
        <w:bottom w:val="none" w:sz="0" w:space="0" w:color="auto"/>
        <w:right w:val="none" w:sz="0" w:space="0" w:color="auto"/>
      </w:divBdr>
    </w:div>
    <w:div w:id="1263607191">
      <w:bodyDiv w:val="1"/>
      <w:marLeft w:val="0"/>
      <w:marRight w:val="0"/>
      <w:marTop w:val="0"/>
      <w:marBottom w:val="0"/>
      <w:divBdr>
        <w:top w:val="none" w:sz="0" w:space="0" w:color="auto"/>
        <w:left w:val="none" w:sz="0" w:space="0" w:color="auto"/>
        <w:bottom w:val="none" w:sz="0" w:space="0" w:color="auto"/>
        <w:right w:val="none" w:sz="0" w:space="0" w:color="auto"/>
      </w:divBdr>
    </w:div>
    <w:div w:id="1264727646">
      <w:bodyDiv w:val="1"/>
      <w:marLeft w:val="0"/>
      <w:marRight w:val="0"/>
      <w:marTop w:val="0"/>
      <w:marBottom w:val="0"/>
      <w:divBdr>
        <w:top w:val="none" w:sz="0" w:space="0" w:color="auto"/>
        <w:left w:val="none" w:sz="0" w:space="0" w:color="auto"/>
        <w:bottom w:val="none" w:sz="0" w:space="0" w:color="auto"/>
        <w:right w:val="none" w:sz="0" w:space="0" w:color="auto"/>
      </w:divBdr>
    </w:div>
    <w:div w:id="1265383802">
      <w:bodyDiv w:val="1"/>
      <w:marLeft w:val="0"/>
      <w:marRight w:val="0"/>
      <w:marTop w:val="0"/>
      <w:marBottom w:val="0"/>
      <w:divBdr>
        <w:top w:val="none" w:sz="0" w:space="0" w:color="auto"/>
        <w:left w:val="none" w:sz="0" w:space="0" w:color="auto"/>
        <w:bottom w:val="none" w:sz="0" w:space="0" w:color="auto"/>
        <w:right w:val="none" w:sz="0" w:space="0" w:color="auto"/>
      </w:divBdr>
    </w:div>
    <w:div w:id="1274091268">
      <w:bodyDiv w:val="1"/>
      <w:marLeft w:val="0"/>
      <w:marRight w:val="0"/>
      <w:marTop w:val="0"/>
      <w:marBottom w:val="0"/>
      <w:divBdr>
        <w:top w:val="none" w:sz="0" w:space="0" w:color="auto"/>
        <w:left w:val="none" w:sz="0" w:space="0" w:color="auto"/>
        <w:bottom w:val="none" w:sz="0" w:space="0" w:color="auto"/>
        <w:right w:val="none" w:sz="0" w:space="0" w:color="auto"/>
      </w:divBdr>
    </w:div>
    <w:div w:id="1274558449">
      <w:bodyDiv w:val="1"/>
      <w:marLeft w:val="0"/>
      <w:marRight w:val="0"/>
      <w:marTop w:val="0"/>
      <w:marBottom w:val="0"/>
      <w:divBdr>
        <w:top w:val="none" w:sz="0" w:space="0" w:color="auto"/>
        <w:left w:val="none" w:sz="0" w:space="0" w:color="auto"/>
        <w:bottom w:val="none" w:sz="0" w:space="0" w:color="auto"/>
        <w:right w:val="none" w:sz="0" w:space="0" w:color="auto"/>
      </w:divBdr>
    </w:div>
    <w:div w:id="1276903916">
      <w:bodyDiv w:val="1"/>
      <w:marLeft w:val="0"/>
      <w:marRight w:val="0"/>
      <w:marTop w:val="0"/>
      <w:marBottom w:val="0"/>
      <w:divBdr>
        <w:top w:val="none" w:sz="0" w:space="0" w:color="auto"/>
        <w:left w:val="none" w:sz="0" w:space="0" w:color="auto"/>
        <w:bottom w:val="none" w:sz="0" w:space="0" w:color="auto"/>
        <w:right w:val="none" w:sz="0" w:space="0" w:color="auto"/>
      </w:divBdr>
    </w:div>
    <w:div w:id="1278558666">
      <w:bodyDiv w:val="1"/>
      <w:marLeft w:val="0"/>
      <w:marRight w:val="0"/>
      <w:marTop w:val="0"/>
      <w:marBottom w:val="0"/>
      <w:divBdr>
        <w:top w:val="none" w:sz="0" w:space="0" w:color="auto"/>
        <w:left w:val="none" w:sz="0" w:space="0" w:color="auto"/>
        <w:bottom w:val="none" w:sz="0" w:space="0" w:color="auto"/>
        <w:right w:val="none" w:sz="0" w:space="0" w:color="auto"/>
      </w:divBdr>
    </w:div>
    <w:div w:id="1279332078">
      <w:bodyDiv w:val="1"/>
      <w:marLeft w:val="0"/>
      <w:marRight w:val="0"/>
      <w:marTop w:val="0"/>
      <w:marBottom w:val="0"/>
      <w:divBdr>
        <w:top w:val="none" w:sz="0" w:space="0" w:color="auto"/>
        <w:left w:val="none" w:sz="0" w:space="0" w:color="auto"/>
        <w:bottom w:val="none" w:sz="0" w:space="0" w:color="auto"/>
        <w:right w:val="none" w:sz="0" w:space="0" w:color="auto"/>
      </w:divBdr>
    </w:div>
    <w:div w:id="1281759344">
      <w:bodyDiv w:val="1"/>
      <w:marLeft w:val="0"/>
      <w:marRight w:val="0"/>
      <w:marTop w:val="0"/>
      <w:marBottom w:val="0"/>
      <w:divBdr>
        <w:top w:val="none" w:sz="0" w:space="0" w:color="auto"/>
        <w:left w:val="none" w:sz="0" w:space="0" w:color="auto"/>
        <w:bottom w:val="none" w:sz="0" w:space="0" w:color="auto"/>
        <w:right w:val="none" w:sz="0" w:space="0" w:color="auto"/>
      </w:divBdr>
    </w:div>
    <w:div w:id="1283926023">
      <w:bodyDiv w:val="1"/>
      <w:marLeft w:val="0"/>
      <w:marRight w:val="0"/>
      <w:marTop w:val="0"/>
      <w:marBottom w:val="0"/>
      <w:divBdr>
        <w:top w:val="none" w:sz="0" w:space="0" w:color="auto"/>
        <w:left w:val="none" w:sz="0" w:space="0" w:color="auto"/>
        <w:bottom w:val="none" w:sz="0" w:space="0" w:color="auto"/>
        <w:right w:val="none" w:sz="0" w:space="0" w:color="auto"/>
      </w:divBdr>
      <w:divsChild>
        <w:div w:id="1319335686">
          <w:marLeft w:val="0"/>
          <w:marRight w:val="0"/>
          <w:marTop w:val="0"/>
          <w:marBottom w:val="0"/>
          <w:divBdr>
            <w:top w:val="single" w:sz="8" w:space="6" w:color="auto"/>
            <w:left w:val="single" w:sz="8" w:space="6" w:color="auto"/>
            <w:bottom w:val="single" w:sz="8" w:space="6" w:color="auto"/>
            <w:right w:val="single" w:sz="8" w:space="6" w:color="auto"/>
          </w:divBdr>
        </w:div>
        <w:div w:id="1459375748">
          <w:marLeft w:val="0"/>
          <w:marRight w:val="0"/>
          <w:marTop w:val="0"/>
          <w:marBottom w:val="0"/>
          <w:divBdr>
            <w:top w:val="single" w:sz="8" w:space="6" w:color="auto"/>
            <w:left w:val="single" w:sz="8" w:space="6" w:color="auto"/>
            <w:bottom w:val="single" w:sz="8" w:space="6" w:color="auto"/>
            <w:right w:val="single" w:sz="8" w:space="6" w:color="auto"/>
          </w:divBdr>
        </w:div>
      </w:divsChild>
    </w:div>
    <w:div w:id="1284993673">
      <w:bodyDiv w:val="1"/>
      <w:marLeft w:val="0"/>
      <w:marRight w:val="0"/>
      <w:marTop w:val="0"/>
      <w:marBottom w:val="0"/>
      <w:divBdr>
        <w:top w:val="none" w:sz="0" w:space="0" w:color="auto"/>
        <w:left w:val="none" w:sz="0" w:space="0" w:color="auto"/>
        <w:bottom w:val="none" w:sz="0" w:space="0" w:color="auto"/>
        <w:right w:val="none" w:sz="0" w:space="0" w:color="auto"/>
      </w:divBdr>
    </w:div>
    <w:div w:id="1285651594">
      <w:bodyDiv w:val="1"/>
      <w:marLeft w:val="0"/>
      <w:marRight w:val="0"/>
      <w:marTop w:val="0"/>
      <w:marBottom w:val="0"/>
      <w:divBdr>
        <w:top w:val="none" w:sz="0" w:space="0" w:color="auto"/>
        <w:left w:val="none" w:sz="0" w:space="0" w:color="auto"/>
        <w:bottom w:val="none" w:sz="0" w:space="0" w:color="auto"/>
        <w:right w:val="none" w:sz="0" w:space="0" w:color="auto"/>
      </w:divBdr>
    </w:div>
    <w:div w:id="1288701842">
      <w:bodyDiv w:val="1"/>
      <w:marLeft w:val="0"/>
      <w:marRight w:val="0"/>
      <w:marTop w:val="0"/>
      <w:marBottom w:val="0"/>
      <w:divBdr>
        <w:top w:val="none" w:sz="0" w:space="0" w:color="auto"/>
        <w:left w:val="none" w:sz="0" w:space="0" w:color="auto"/>
        <w:bottom w:val="none" w:sz="0" w:space="0" w:color="auto"/>
        <w:right w:val="none" w:sz="0" w:space="0" w:color="auto"/>
      </w:divBdr>
      <w:divsChild>
        <w:div w:id="527724055">
          <w:marLeft w:val="0"/>
          <w:marRight w:val="0"/>
          <w:marTop w:val="0"/>
          <w:marBottom w:val="0"/>
          <w:divBdr>
            <w:top w:val="single" w:sz="8" w:space="6" w:color="auto"/>
            <w:left w:val="single" w:sz="8" w:space="6" w:color="auto"/>
            <w:bottom w:val="single" w:sz="8" w:space="6" w:color="auto"/>
            <w:right w:val="single" w:sz="8" w:space="6" w:color="auto"/>
          </w:divBdr>
        </w:div>
        <w:div w:id="2114977877">
          <w:marLeft w:val="0"/>
          <w:marRight w:val="0"/>
          <w:marTop w:val="0"/>
          <w:marBottom w:val="0"/>
          <w:divBdr>
            <w:top w:val="single" w:sz="8" w:space="6" w:color="auto"/>
            <w:left w:val="single" w:sz="8" w:space="6" w:color="auto"/>
            <w:bottom w:val="single" w:sz="8" w:space="6" w:color="auto"/>
            <w:right w:val="single" w:sz="8" w:space="6" w:color="auto"/>
          </w:divBdr>
        </w:div>
        <w:div w:id="1114255523">
          <w:marLeft w:val="0"/>
          <w:marRight w:val="0"/>
          <w:marTop w:val="0"/>
          <w:marBottom w:val="0"/>
          <w:divBdr>
            <w:top w:val="single" w:sz="8" w:space="6" w:color="auto"/>
            <w:left w:val="single" w:sz="8" w:space="6" w:color="auto"/>
            <w:bottom w:val="single" w:sz="8" w:space="6" w:color="auto"/>
            <w:right w:val="single" w:sz="8" w:space="6" w:color="auto"/>
          </w:divBdr>
        </w:div>
        <w:div w:id="2067290927">
          <w:marLeft w:val="0"/>
          <w:marRight w:val="0"/>
          <w:marTop w:val="0"/>
          <w:marBottom w:val="0"/>
          <w:divBdr>
            <w:top w:val="single" w:sz="8" w:space="6" w:color="auto"/>
            <w:left w:val="single" w:sz="8" w:space="6" w:color="auto"/>
            <w:bottom w:val="single" w:sz="8" w:space="6" w:color="auto"/>
            <w:right w:val="single" w:sz="8" w:space="6" w:color="auto"/>
          </w:divBdr>
        </w:div>
        <w:div w:id="727411982">
          <w:marLeft w:val="0"/>
          <w:marRight w:val="0"/>
          <w:marTop w:val="0"/>
          <w:marBottom w:val="0"/>
          <w:divBdr>
            <w:top w:val="single" w:sz="8" w:space="6" w:color="auto"/>
            <w:left w:val="single" w:sz="8" w:space="6" w:color="auto"/>
            <w:bottom w:val="single" w:sz="8" w:space="6" w:color="auto"/>
            <w:right w:val="single" w:sz="8" w:space="6" w:color="auto"/>
          </w:divBdr>
        </w:div>
      </w:divsChild>
    </w:div>
    <w:div w:id="1295210129">
      <w:bodyDiv w:val="1"/>
      <w:marLeft w:val="0"/>
      <w:marRight w:val="0"/>
      <w:marTop w:val="0"/>
      <w:marBottom w:val="0"/>
      <w:divBdr>
        <w:top w:val="none" w:sz="0" w:space="0" w:color="auto"/>
        <w:left w:val="none" w:sz="0" w:space="0" w:color="auto"/>
        <w:bottom w:val="none" w:sz="0" w:space="0" w:color="auto"/>
        <w:right w:val="none" w:sz="0" w:space="0" w:color="auto"/>
      </w:divBdr>
      <w:divsChild>
        <w:div w:id="2129471726">
          <w:marLeft w:val="0"/>
          <w:marRight w:val="0"/>
          <w:marTop w:val="0"/>
          <w:marBottom w:val="0"/>
          <w:divBdr>
            <w:top w:val="none" w:sz="0" w:space="0" w:color="auto"/>
            <w:left w:val="none" w:sz="0" w:space="0" w:color="auto"/>
            <w:bottom w:val="none" w:sz="0" w:space="0" w:color="auto"/>
            <w:right w:val="none" w:sz="0" w:space="0" w:color="auto"/>
          </w:divBdr>
        </w:div>
      </w:divsChild>
    </w:div>
    <w:div w:id="1296905672">
      <w:bodyDiv w:val="1"/>
      <w:marLeft w:val="0"/>
      <w:marRight w:val="0"/>
      <w:marTop w:val="0"/>
      <w:marBottom w:val="0"/>
      <w:divBdr>
        <w:top w:val="none" w:sz="0" w:space="0" w:color="auto"/>
        <w:left w:val="none" w:sz="0" w:space="0" w:color="auto"/>
        <w:bottom w:val="none" w:sz="0" w:space="0" w:color="auto"/>
        <w:right w:val="none" w:sz="0" w:space="0" w:color="auto"/>
      </w:divBdr>
    </w:div>
    <w:div w:id="1297027811">
      <w:bodyDiv w:val="1"/>
      <w:marLeft w:val="0"/>
      <w:marRight w:val="0"/>
      <w:marTop w:val="0"/>
      <w:marBottom w:val="0"/>
      <w:divBdr>
        <w:top w:val="none" w:sz="0" w:space="0" w:color="auto"/>
        <w:left w:val="none" w:sz="0" w:space="0" w:color="auto"/>
        <w:bottom w:val="none" w:sz="0" w:space="0" w:color="auto"/>
        <w:right w:val="none" w:sz="0" w:space="0" w:color="auto"/>
      </w:divBdr>
    </w:div>
    <w:div w:id="1300378631">
      <w:bodyDiv w:val="1"/>
      <w:marLeft w:val="0"/>
      <w:marRight w:val="0"/>
      <w:marTop w:val="0"/>
      <w:marBottom w:val="0"/>
      <w:divBdr>
        <w:top w:val="none" w:sz="0" w:space="0" w:color="auto"/>
        <w:left w:val="none" w:sz="0" w:space="0" w:color="auto"/>
        <w:bottom w:val="none" w:sz="0" w:space="0" w:color="auto"/>
        <w:right w:val="none" w:sz="0" w:space="0" w:color="auto"/>
      </w:divBdr>
    </w:div>
    <w:div w:id="1300384206">
      <w:bodyDiv w:val="1"/>
      <w:marLeft w:val="0"/>
      <w:marRight w:val="0"/>
      <w:marTop w:val="0"/>
      <w:marBottom w:val="0"/>
      <w:divBdr>
        <w:top w:val="none" w:sz="0" w:space="0" w:color="auto"/>
        <w:left w:val="none" w:sz="0" w:space="0" w:color="auto"/>
        <w:bottom w:val="none" w:sz="0" w:space="0" w:color="auto"/>
        <w:right w:val="none" w:sz="0" w:space="0" w:color="auto"/>
      </w:divBdr>
    </w:div>
    <w:div w:id="1300576328">
      <w:bodyDiv w:val="1"/>
      <w:marLeft w:val="0"/>
      <w:marRight w:val="0"/>
      <w:marTop w:val="0"/>
      <w:marBottom w:val="0"/>
      <w:divBdr>
        <w:top w:val="none" w:sz="0" w:space="0" w:color="auto"/>
        <w:left w:val="none" w:sz="0" w:space="0" w:color="auto"/>
        <w:bottom w:val="none" w:sz="0" w:space="0" w:color="auto"/>
        <w:right w:val="none" w:sz="0" w:space="0" w:color="auto"/>
      </w:divBdr>
    </w:div>
    <w:div w:id="1301955501">
      <w:bodyDiv w:val="1"/>
      <w:marLeft w:val="0"/>
      <w:marRight w:val="0"/>
      <w:marTop w:val="0"/>
      <w:marBottom w:val="0"/>
      <w:divBdr>
        <w:top w:val="none" w:sz="0" w:space="0" w:color="auto"/>
        <w:left w:val="none" w:sz="0" w:space="0" w:color="auto"/>
        <w:bottom w:val="none" w:sz="0" w:space="0" w:color="auto"/>
        <w:right w:val="none" w:sz="0" w:space="0" w:color="auto"/>
      </w:divBdr>
    </w:div>
    <w:div w:id="1302229553">
      <w:bodyDiv w:val="1"/>
      <w:marLeft w:val="0"/>
      <w:marRight w:val="0"/>
      <w:marTop w:val="0"/>
      <w:marBottom w:val="0"/>
      <w:divBdr>
        <w:top w:val="none" w:sz="0" w:space="0" w:color="auto"/>
        <w:left w:val="none" w:sz="0" w:space="0" w:color="auto"/>
        <w:bottom w:val="none" w:sz="0" w:space="0" w:color="auto"/>
        <w:right w:val="none" w:sz="0" w:space="0" w:color="auto"/>
      </w:divBdr>
    </w:div>
    <w:div w:id="1306007534">
      <w:bodyDiv w:val="1"/>
      <w:marLeft w:val="0"/>
      <w:marRight w:val="0"/>
      <w:marTop w:val="0"/>
      <w:marBottom w:val="0"/>
      <w:divBdr>
        <w:top w:val="none" w:sz="0" w:space="0" w:color="auto"/>
        <w:left w:val="none" w:sz="0" w:space="0" w:color="auto"/>
        <w:bottom w:val="none" w:sz="0" w:space="0" w:color="auto"/>
        <w:right w:val="none" w:sz="0" w:space="0" w:color="auto"/>
      </w:divBdr>
    </w:div>
    <w:div w:id="1306424390">
      <w:bodyDiv w:val="1"/>
      <w:marLeft w:val="0"/>
      <w:marRight w:val="0"/>
      <w:marTop w:val="0"/>
      <w:marBottom w:val="0"/>
      <w:divBdr>
        <w:top w:val="none" w:sz="0" w:space="0" w:color="auto"/>
        <w:left w:val="none" w:sz="0" w:space="0" w:color="auto"/>
        <w:bottom w:val="none" w:sz="0" w:space="0" w:color="auto"/>
        <w:right w:val="none" w:sz="0" w:space="0" w:color="auto"/>
      </w:divBdr>
    </w:div>
    <w:div w:id="1307973395">
      <w:bodyDiv w:val="1"/>
      <w:marLeft w:val="0"/>
      <w:marRight w:val="0"/>
      <w:marTop w:val="0"/>
      <w:marBottom w:val="0"/>
      <w:divBdr>
        <w:top w:val="none" w:sz="0" w:space="0" w:color="auto"/>
        <w:left w:val="none" w:sz="0" w:space="0" w:color="auto"/>
        <w:bottom w:val="none" w:sz="0" w:space="0" w:color="auto"/>
        <w:right w:val="none" w:sz="0" w:space="0" w:color="auto"/>
      </w:divBdr>
    </w:div>
    <w:div w:id="1308820687">
      <w:bodyDiv w:val="1"/>
      <w:marLeft w:val="0"/>
      <w:marRight w:val="0"/>
      <w:marTop w:val="0"/>
      <w:marBottom w:val="0"/>
      <w:divBdr>
        <w:top w:val="none" w:sz="0" w:space="0" w:color="auto"/>
        <w:left w:val="none" w:sz="0" w:space="0" w:color="auto"/>
        <w:bottom w:val="none" w:sz="0" w:space="0" w:color="auto"/>
        <w:right w:val="none" w:sz="0" w:space="0" w:color="auto"/>
      </w:divBdr>
    </w:div>
    <w:div w:id="1309676296">
      <w:bodyDiv w:val="1"/>
      <w:marLeft w:val="0"/>
      <w:marRight w:val="0"/>
      <w:marTop w:val="0"/>
      <w:marBottom w:val="0"/>
      <w:divBdr>
        <w:top w:val="none" w:sz="0" w:space="0" w:color="auto"/>
        <w:left w:val="none" w:sz="0" w:space="0" w:color="auto"/>
        <w:bottom w:val="none" w:sz="0" w:space="0" w:color="auto"/>
        <w:right w:val="none" w:sz="0" w:space="0" w:color="auto"/>
      </w:divBdr>
    </w:div>
    <w:div w:id="1311783615">
      <w:bodyDiv w:val="1"/>
      <w:marLeft w:val="0"/>
      <w:marRight w:val="0"/>
      <w:marTop w:val="0"/>
      <w:marBottom w:val="0"/>
      <w:divBdr>
        <w:top w:val="none" w:sz="0" w:space="0" w:color="auto"/>
        <w:left w:val="none" w:sz="0" w:space="0" w:color="auto"/>
        <w:bottom w:val="none" w:sz="0" w:space="0" w:color="auto"/>
        <w:right w:val="none" w:sz="0" w:space="0" w:color="auto"/>
      </w:divBdr>
    </w:div>
    <w:div w:id="1316226911">
      <w:bodyDiv w:val="1"/>
      <w:marLeft w:val="0"/>
      <w:marRight w:val="0"/>
      <w:marTop w:val="0"/>
      <w:marBottom w:val="0"/>
      <w:divBdr>
        <w:top w:val="none" w:sz="0" w:space="0" w:color="auto"/>
        <w:left w:val="none" w:sz="0" w:space="0" w:color="auto"/>
        <w:bottom w:val="none" w:sz="0" w:space="0" w:color="auto"/>
        <w:right w:val="none" w:sz="0" w:space="0" w:color="auto"/>
      </w:divBdr>
    </w:div>
    <w:div w:id="1318607946">
      <w:bodyDiv w:val="1"/>
      <w:marLeft w:val="0"/>
      <w:marRight w:val="0"/>
      <w:marTop w:val="0"/>
      <w:marBottom w:val="0"/>
      <w:divBdr>
        <w:top w:val="none" w:sz="0" w:space="0" w:color="auto"/>
        <w:left w:val="none" w:sz="0" w:space="0" w:color="auto"/>
        <w:bottom w:val="none" w:sz="0" w:space="0" w:color="auto"/>
        <w:right w:val="none" w:sz="0" w:space="0" w:color="auto"/>
      </w:divBdr>
    </w:div>
    <w:div w:id="1318923250">
      <w:bodyDiv w:val="1"/>
      <w:marLeft w:val="0"/>
      <w:marRight w:val="0"/>
      <w:marTop w:val="0"/>
      <w:marBottom w:val="0"/>
      <w:divBdr>
        <w:top w:val="none" w:sz="0" w:space="0" w:color="auto"/>
        <w:left w:val="none" w:sz="0" w:space="0" w:color="auto"/>
        <w:bottom w:val="none" w:sz="0" w:space="0" w:color="auto"/>
        <w:right w:val="none" w:sz="0" w:space="0" w:color="auto"/>
      </w:divBdr>
    </w:div>
    <w:div w:id="1322924183">
      <w:bodyDiv w:val="1"/>
      <w:marLeft w:val="0"/>
      <w:marRight w:val="0"/>
      <w:marTop w:val="0"/>
      <w:marBottom w:val="0"/>
      <w:divBdr>
        <w:top w:val="none" w:sz="0" w:space="0" w:color="auto"/>
        <w:left w:val="none" w:sz="0" w:space="0" w:color="auto"/>
        <w:bottom w:val="none" w:sz="0" w:space="0" w:color="auto"/>
        <w:right w:val="none" w:sz="0" w:space="0" w:color="auto"/>
      </w:divBdr>
    </w:div>
    <w:div w:id="1326857768">
      <w:bodyDiv w:val="1"/>
      <w:marLeft w:val="0"/>
      <w:marRight w:val="0"/>
      <w:marTop w:val="0"/>
      <w:marBottom w:val="0"/>
      <w:divBdr>
        <w:top w:val="none" w:sz="0" w:space="0" w:color="auto"/>
        <w:left w:val="none" w:sz="0" w:space="0" w:color="auto"/>
        <w:bottom w:val="none" w:sz="0" w:space="0" w:color="auto"/>
        <w:right w:val="none" w:sz="0" w:space="0" w:color="auto"/>
      </w:divBdr>
    </w:div>
    <w:div w:id="1328634929">
      <w:bodyDiv w:val="1"/>
      <w:marLeft w:val="0"/>
      <w:marRight w:val="0"/>
      <w:marTop w:val="0"/>
      <w:marBottom w:val="0"/>
      <w:divBdr>
        <w:top w:val="none" w:sz="0" w:space="0" w:color="auto"/>
        <w:left w:val="none" w:sz="0" w:space="0" w:color="auto"/>
        <w:bottom w:val="none" w:sz="0" w:space="0" w:color="auto"/>
        <w:right w:val="none" w:sz="0" w:space="0" w:color="auto"/>
      </w:divBdr>
    </w:div>
    <w:div w:id="1329333916">
      <w:bodyDiv w:val="1"/>
      <w:marLeft w:val="0"/>
      <w:marRight w:val="0"/>
      <w:marTop w:val="0"/>
      <w:marBottom w:val="0"/>
      <w:divBdr>
        <w:top w:val="none" w:sz="0" w:space="0" w:color="auto"/>
        <w:left w:val="none" w:sz="0" w:space="0" w:color="auto"/>
        <w:bottom w:val="none" w:sz="0" w:space="0" w:color="auto"/>
        <w:right w:val="none" w:sz="0" w:space="0" w:color="auto"/>
      </w:divBdr>
    </w:div>
    <w:div w:id="1335108180">
      <w:bodyDiv w:val="1"/>
      <w:marLeft w:val="0"/>
      <w:marRight w:val="0"/>
      <w:marTop w:val="0"/>
      <w:marBottom w:val="0"/>
      <w:divBdr>
        <w:top w:val="none" w:sz="0" w:space="0" w:color="auto"/>
        <w:left w:val="none" w:sz="0" w:space="0" w:color="auto"/>
        <w:bottom w:val="none" w:sz="0" w:space="0" w:color="auto"/>
        <w:right w:val="none" w:sz="0" w:space="0" w:color="auto"/>
      </w:divBdr>
    </w:div>
    <w:div w:id="1341467028">
      <w:bodyDiv w:val="1"/>
      <w:marLeft w:val="0"/>
      <w:marRight w:val="0"/>
      <w:marTop w:val="0"/>
      <w:marBottom w:val="0"/>
      <w:divBdr>
        <w:top w:val="none" w:sz="0" w:space="0" w:color="auto"/>
        <w:left w:val="none" w:sz="0" w:space="0" w:color="auto"/>
        <w:bottom w:val="none" w:sz="0" w:space="0" w:color="auto"/>
        <w:right w:val="none" w:sz="0" w:space="0" w:color="auto"/>
      </w:divBdr>
    </w:div>
    <w:div w:id="1347246724">
      <w:bodyDiv w:val="1"/>
      <w:marLeft w:val="0"/>
      <w:marRight w:val="0"/>
      <w:marTop w:val="0"/>
      <w:marBottom w:val="0"/>
      <w:divBdr>
        <w:top w:val="none" w:sz="0" w:space="0" w:color="auto"/>
        <w:left w:val="none" w:sz="0" w:space="0" w:color="auto"/>
        <w:bottom w:val="none" w:sz="0" w:space="0" w:color="auto"/>
        <w:right w:val="none" w:sz="0" w:space="0" w:color="auto"/>
      </w:divBdr>
    </w:div>
    <w:div w:id="1368605761">
      <w:bodyDiv w:val="1"/>
      <w:marLeft w:val="0"/>
      <w:marRight w:val="0"/>
      <w:marTop w:val="0"/>
      <w:marBottom w:val="0"/>
      <w:divBdr>
        <w:top w:val="none" w:sz="0" w:space="0" w:color="auto"/>
        <w:left w:val="none" w:sz="0" w:space="0" w:color="auto"/>
        <w:bottom w:val="none" w:sz="0" w:space="0" w:color="auto"/>
        <w:right w:val="none" w:sz="0" w:space="0" w:color="auto"/>
      </w:divBdr>
    </w:div>
    <w:div w:id="1370842765">
      <w:bodyDiv w:val="1"/>
      <w:marLeft w:val="0"/>
      <w:marRight w:val="0"/>
      <w:marTop w:val="0"/>
      <w:marBottom w:val="0"/>
      <w:divBdr>
        <w:top w:val="none" w:sz="0" w:space="0" w:color="auto"/>
        <w:left w:val="none" w:sz="0" w:space="0" w:color="auto"/>
        <w:bottom w:val="none" w:sz="0" w:space="0" w:color="auto"/>
        <w:right w:val="none" w:sz="0" w:space="0" w:color="auto"/>
      </w:divBdr>
    </w:div>
    <w:div w:id="1371612542">
      <w:bodyDiv w:val="1"/>
      <w:marLeft w:val="0"/>
      <w:marRight w:val="0"/>
      <w:marTop w:val="0"/>
      <w:marBottom w:val="0"/>
      <w:divBdr>
        <w:top w:val="none" w:sz="0" w:space="0" w:color="auto"/>
        <w:left w:val="none" w:sz="0" w:space="0" w:color="auto"/>
        <w:bottom w:val="none" w:sz="0" w:space="0" w:color="auto"/>
        <w:right w:val="none" w:sz="0" w:space="0" w:color="auto"/>
      </w:divBdr>
    </w:div>
    <w:div w:id="1375229478">
      <w:bodyDiv w:val="1"/>
      <w:marLeft w:val="0"/>
      <w:marRight w:val="0"/>
      <w:marTop w:val="0"/>
      <w:marBottom w:val="0"/>
      <w:divBdr>
        <w:top w:val="none" w:sz="0" w:space="0" w:color="auto"/>
        <w:left w:val="none" w:sz="0" w:space="0" w:color="auto"/>
        <w:bottom w:val="none" w:sz="0" w:space="0" w:color="auto"/>
        <w:right w:val="none" w:sz="0" w:space="0" w:color="auto"/>
      </w:divBdr>
      <w:divsChild>
        <w:div w:id="397948317">
          <w:marLeft w:val="0"/>
          <w:marRight w:val="0"/>
          <w:marTop w:val="0"/>
          <w:marBottom w:val="0"/>
          <w:divBdr>
            <w:top w:val="none" w:sz="0" w:space="0" w:color="auto"/>
            <w:left w:val="none" w:sz="0" w:space="0" w:color="auto"/>
            <w:bottom w:val="none" w:sz="0" w:space="0" w:color="auto"/>
            <w:right w:val="none" w:sz="0" w:space="0" w:color="auto"/>
          </w:divBdr>
        </w:div>
      </w:divsChild>
    </w:div>
    <w:div w:id="1378357777">
      <w:bodyDiv w:val="1"/>
      <w:marLeft w:val="0"/>
      <w:marRight w:val="0"/>
      <w:marTop w:val="0"/>
      <w:marBottom w:val="0"/>
      <w:divBdr>
        <w:top w:val="none" w:sz="0" w:space="0" w:color="auto"/>
        <w:left w:val="none" w:sz="0" w:space="0" w:color="auto"/>
        <w:bottom w:val="none" w:sz="0" w:space="0" w:color="auto"/>
        <w:right w:val="none" w:sz="0" w:space="0" w:color="auto"/>
      </w:divBdr>
    </w:div>
    <w:div w:id="1383676317">
      <w:bodyDiv w:val="1"/>
      <w:marLeft w:val="0"/>
      <w:marRight w:val="0"/>
      <w:marTop w:val="0"/>
      <w:marBottom w:val="0"/>
      <w:divBdr>
        <w:top w:val="none" w:sz="0" w:space="0" w:color="auto"/>
        <w:left w:val="none" w:sz="0" w:space="0" w:color="auto"/>
        <w:bottom w:val="none" w:sz="0" w:space="0" w:color="auto"/>
        <w:right w:val="none" w:sz="0" w:space="0" w:color="auto"/>
      </w:divBdr>
    </w:div>
    <w:div w:id="1394814816">
      <w:bodyDiv w:val="1"/>
      <w:marLeft w:val="0"/>
      <w:marRight w:val="0"/>
      <w:marTop w:val="0"/>
      <w:marBottom w:val="0"/>
      <w:divBdr>
        <w:top w:val="none" w:sz="0" w:space="0" w:color="auto"/>
        <w:left w:val="none" w:sz="0" w:space="0" w:color="auto"/>
        <w:bottom w:val="none" w:sz="0" w:space="0" w:color="auto"/>
        <w:right w:val="none" w:sz="0" w:space="0" w:color="auto"/>
      </w:divBdr>
    </w:div>
    <w:div w:id="1394817836">
      <w:bodyDiv w:val="1"/>
      <w:marLeft w:val="0"/>
      <w:marRight w:val="0"/>
      <w:marTop w:val="0"/>
      <w:marBottom w:val="0"/>
      <w:divBdr>
        <w:top w:val="none" w:sz="0" w:space="0" w:color="auto"/>
        <w:left w:val="none" w:sz="0" w:space="0" w:color="auto"/>
        <w:bottom w:val="none" w:sz="0" w:space="0" w:color="auto"/>
        <w:right w:val="none" w:sz="0" w:space="0" w:color="auto"/>
      </w:divBdr>
    </w:div>
    <w:div w:id="1395465776">
      <w:bodyDiv w:val="1"/>
      <w:marLeft w:val="0"/>
      <w:marRight w:val="0"/>
      <w:marTop w:val="0"/>
      <w:marBottom w:val="0"/>
      <w:divBdr>
        <w:top w:val="none" w:sz="0" w:space="0" w:color="auto"/>
        <w:left w:val="none" w:sz="0" w:space="0" w:color="auto"/>
        <w:bottom w:val="none" w:sz="0" w:space="0" w:color="auto"/>
        <w:right w:val="none" w:sz="0" w:space="0" w:color="auto"/>
      </w:divBdr>
    </w:div>
    <w:div w:id="1397777129">
      <w:bodyDiv w:val="1"/>
      <w:marLeft w:val="0"/>
      <w:marRight w:val="0"/>
      <w:marTop w:val="0"/>
      <w:marBottom w:val="0"/>
      <w:divBdr>
        <w:top w:val="none" w:sz="0" w:space="0" w:color="auto"/>
        <w:left w:val="none" w:sz="0" w:space="0" w:color="auto"/>
        <w:bottom w:val="none" w:sz="0" w:space="0" w:color="auto"/>
        <w:right w:val="none" w:sz="0" w:space="0" w:color="auto"/>
      </w:divBdr>
    </w:div>
    <w:div w:id="1397825195">
      <w:bodyDiv w:val="1"/>
      <w:marLeft w:val="0"/>
      <w:marRight w:val="0"/>
      <w:marTop w:val="0"/>
      <w:marBottom w:val="0"/>
      <w:divBdr>
        <w:top w:val="none" w:sz="0" w:space="0" w:color="auto"/>
        <w:left w:val="none" w:sz="0" w:space="0" w:color="auto"/>
        <w:bottom w:val="none" w:sz="0" w:space="0" w:color="auto"/>
        <w:right w:val="none" w:sz="0" w:space="0" w:color="auto"/>
      </w:divBdr>
    </w:div>
    <w:div w:id="1402751529">
      <w:bodyDiv w:val="1"/>
      <w:marLeft w:val="0"/>
      <w:marRight w:val="0"/>
      <w:marTop w:val="0"/>
      <w:marBottom w:val="0"/>
      <w:divBdr>
        <w:top w:val="none" w:sz="0" w:space="0" w:color="auto"/>
        <w:left w:val="none" w:sz="0" w:space="0" w:color="auto"/>
        <w:bottom w:val="none" w:sz="0" w:space="0" w:color="auto"/>
        <w:right w:val="none" w:sz="0" w:space="0" w:color="auto"/>
      </w:divBdr>
    </w:div>
    <w:div w:id="1410496066">
      <w:bodyDiv w:val="1"/>
      <w:marLeft w:val="0"/>
      <w:marRight w:val="0"/>
      <w:marTop w:val="0"/>
      <w:marBottom w:val="0"/>
      <w:divBdr>
        <w:top w:val="none" w:sz="0" w:space="0" w:color="auto"/>
        <w:left w:val="none" w:sz="0" w:space="0" w:color="auto"/>
        <w:bottom w:val="none" w:sz="0" w:space="0" w:color="auto"/>
        <w:right w:val="none" w:sz="0" w:space="0" w:color="auto"/>
      </w:divBdr>
    </w:div>
    <w:div w:id="1412702478">
      <w:bodyDiv w:val="1"/>
      <w:marLeft w:val="0"/>
      <w:marRight w:val="0"/>
      <w:marTop w:val="0"/>
      <w:marBottom w:val="0"/>
      <w:divBdr>
        <w:top w:val="none" w:sz="0" w:space="0" w:color="auto"/>
        <w:left w:val="none" w:sz="0" w:space="0" w:color="auto"/>
        <w:bottom w:val="none" w:sz="0" w:space="0" w:color="auto"/>
        <w:right w:val="none" w:sz="0" w:space="0" w:color="auto"/>
      </w:divBdr>
    </w:div>
    <w:div w:id="1421947288">
      <w:bodyDiv w:val="1"/>
      <w:marLeft w:val="0"/>
      <w:marRight w:val="0"/>
      <w:marTop w:val="0"/>
      <w:marBottom w:val="0"/>
      <w:divBdr>
        <w:top w:val="none" w:sz="0" w:space="0" w:color="auto"/>
        <w:left w:val="none" w:sz="0" w:space="0" w:color="auto"/>
        <w:bottom w:val="none" w:sz="0" w:space="0" w:color="auto"/>
        <w:right w:val="none" w:sz="0" w:space="0" w:color="auto"/>
      </w:divBdr>
    </w:div>
    <w:div w:id="1430540448">
      <w:bodyDiv w:val="1"/>
      <w:marLeft w:val="0"/>
      <w:marRight w:val="0"/>
      <w:marTop w:val="0"/>
      <w:marBottom w:val="0"/>
      <w:divBdr>
        <w:top w:val="none" w:sz="0" w:space="0" w:color="auto"/>
        <w:left w:val="none" w:sz="0" w:space="0" w:color="auto"/>
        <w:bottom w:val="none" w:sz="0" w:space="0" w:color="auto"/>
        <w:right w:val="none" w:sz="0" w:space="0" w:color="auto"/>
      </w:divBdr>
    </w:div>
    <w:div w:id="1432892647">
      <w:bodyDiv w:val="1"/>
      <w:marLeft w:val="0"/>
      <w:marRight w:val="0"/>
      <w:marTop w:val="0"/>
      <w:marBottom w:val="0"/>
      <w:divBdr>
        <w:top w:val="none" w:sz="0" w:space="0" w:color="auto"/>
        <w:left w:val="none" w:sz="0" w:space="0" w:color="auto"/>
        <w:bottom w:val="none" w:sz="0" w:space="0" w:color="auto"/>
        <w:right w:val="none" w:sz="0" w:space="0" w:color="auto"/>
      </w:divBdr>
    </w:div>
    <w:div w:id="1435635954">
      <w:bodyDiv w:val="1"/>
      <w:marLeft w:val="0"/>
      <w:marRight w:val="0"/>
      <w:marTop w:val="0"/>
      <w:marBottom w:val="0"/>
      <w:divBdr>
        <w:top w:val="none" w:sz="0" w:space="0" w:color="auto"/>
        <w:left w:val="none" w:sz="0" w:space="0" w:color="auto"/>
        <w:bottom w:val="none" w:sz="0" w:space="0" w:color="auto"/>
        <w:right w:val="none" w:sz="0" w:space="0" w:color="auto"/>
      </w:divBdr>
    </w:div>
    <w:div w:id="1441995086">
      <w:bodyDiv w:val="1"/>
      <w:marLeft w:val="0"/>
      <w:marRight w:val="0"/>
      <w:marTop w:val="0"/>
      <w:marBottom w:val="0"/>
      <w:divBdr>
        <w:top w:val="none" w:sz="0" w:space="0" w:color="auto"/>
        <w:left w:val="none" w:sz="0" w:space="0" w:color="auto"/>
        <w:bottom w:val="none" w:sz="0" w:space="0" w:color="auto"/>
        <w:right w:val="none" w:sz="0" w:space="0" w:color="auto"/>
      </w:divBdr>
    </w:div>
    <w:div w:id="1442723943">
      <w:bodyDiv w:val="1"/>
      <w:marLeft w:val="0"/>
      <w:marRight w:val="0"/>
      <w:marTop w:val="0"/>
      <w:marBottom w:val="0"/>
      <w:divBdr>
        <w:top w:val="none" w:sz="0" w:space="0" w:color="auto"/>
        <w:left w:val="none" w:sz="0" w:space="0" w:color="auto"/>
        <w:bottom w:val="none" w:sz="0" w:space="0" w:color="auto"/>
        <w:right w:val="none" w:sz="0" w:space="0" w:color="auto"/>
      </w:divBdr>
    </w:div>
    <w:div w:id="1444226614">
      <w:bodyDiv w:val="1"/>
      <w:marLeft w:val="0"/>
      <w:marRight w:val="0"/>
      <w:marTop w:val="0"/>
      <w:marBottom w:val="0"/>
      <w:divBdr>
        <w:top w:val="none" w:sz="0" w:space="0" w:color="auto"/>
        <w:left w:val="none" w:sz="0" w:space="0" w:color="auto"/>
        <w:bottom w:val="none" w:sz="0" w:space="0" w:color="auto"/>
        <w:right w:val="none" w:sz="0" w:space="0" w:color="auto"/>
      </w:divBdr>
    </w:div>
    <w:div w:id="1448039595">
      <w:bodyDiv w:val="1"/>
      <w:marLeft w:val="0"/>
      <w:marRight w:val="0"/>
      <w:marTop w:val="0"/>
      <w:marBottom w:val="0"/>
      <w:divBdr>
        <w:top w:val="none" w:sz="0" w:space="0" w:color="auto"/>
        <w:left w:val="none" w:sz="0" w:space="0" w:color="auto"/>
        <w:bottom w:val="none" w:sz="0" w:space="0" w:color="auto"/>
        <w:right w:val="none" w:sz="0" w:space="0" w:color="auto"/>
      </w:divBdr>
    </w:div>
    <w:div w:id="1449734088">
      <w:bodyDiv w:val="1"/>
      <w:marLeft w:val="0"/>
      <w:marRight w:val="0"/>
      <w:marTop w:val="0"/>
      <w:marBottom w:val="0"/>
      <w:divBdr>
        <w:top w:val="none" w:sz="0" w:space="0" w:color="auto"/>
        <w:left w:val="none" w:sz="0" w:space="0" w:color="auto"/>
        <w:bottom w:val="none" w:sz="0" w:space="0" w:color="auto"/>
        <w:right w:val="none" w:sz="0" w:space="0" w:color="auto"/>
      </w:divBdr>
    </w:div>
    <w:div w:id="1451240752">
      <w:bodyDiv w:val="1"/>
      <w:marLeft w:val="0"/>
      <w:marRight w:val="0"/>
      <w:marTop w:val="0"/>
      <w:marBottom w:val="0"/>
      <w:divBdr>
        <w:top w:val="none" w:sz="0" w:space="0" w:color="auto"/>
        <w:left w:val="none" w:sz="0" w:space="0" w:color="auto"/>
        <w:bottom w:val="none" w:sz="0" w:space="0" w:color="auto"/>
        <w:right w:val="none" w:sz="0" w:space="0" w:color="auto"/>
      </w:divBdr>
    </w:div>
    <w:div w:id="1456362578">
      <w:bodyDiv w:val="1"/>
      <w:marLeft w:val="0"/>
      <w:marRight w:val="0"/>
      <w:marTop w:val="0"/>
      <w:marBottom w:val="0"/>
      <w:divBdr>
        <w:top w:val="none" w:sz="0" w:space="0" w:color="auto"/>
        <w:left w:val="none" w:sz="0" w:space="0" w:color="auto"/>
        <w:bottom w:val="none" w:sz="0" w:space="0" w:color="auto"/>
        <w:right w:val="none" w:sz="0" w:space="0" w:color="auto"/>
      </w:divBdr>
    </w:div>
    <w:div w:id="1457917729">
      <w:bodyDiv w:val="1"/>
      <w:marLeft w:val="0"/>
      <w:marRight w:val="0"/>
      <w:marTop w:val="0"/>
      <w:marBottom w:val="0"/>
      <w:divBdr>
        <w:top w:val="none" w:sz="0" w:space="0" w:color="auto"/>
        <w:left w:val="none" w:sz="0" w:space="0" w:color="auto"/>
        <w:bottom w:val="none" w:sz="0" w:space="0" w:color="auto"/>
        <w:right w:val="none" w:sz="0" w:space="0" w:color="auto"/>
      </w:divBdr>
    </w:div>
    <w:div w:id="1459252308">
      <w:bodyDiv w:val="1"/>
      <w:marLeft w:val="0"/>
      <w:marRight w:val="0"/>
      <w:marTop w:val="0"/>
      <w:marBottom w:val="0"/>
      <w:divBdr>
        <w:top w:val="none" w:sz="0" w:space="0" w:color="auto"/>
        <w:left w:val="none" w:sz="0" w:space="0" w:color="auto"/>
        <w:bottom w:val="none" w:sz="0" w:space="0" w:color="auto"/>
        <w:right w:val="none" w:sz="0" w:space="0" w:color="auto"/>
      </w:divBdr>
      <w:divsChild>
        <w:div w:id="149177137">
          <w:marLeft w:val="0"/>
          <w:marRight w:val="0"/>
          <w:marTop w:val="0"/>
          <w:marBottom w:val="0"/>
          <w:divBdr>
            <w:top w:val="none" w:sz="0" w:space="0" w:color="auto"/>
            <w:left w:val="none" w:sz="0" w:space="0" w:color="auto"/>
            <w:bottom w:val="none" w:sz="0" w:space="0" w:color="auto"/>
            <w:right w:val="none" w:sz="0" w:space="0" w:color="auto"/>
          </w:divBdr>
        </w:div>
        <w:div w:id="1293629601">
          <w:marLeft w:val="0"/>
          <w:marRight w:val="0"/>
          <w:marTop w:val="0"/>
          <w:marBottom w:val="0"/>
          <w:divBdr>
            <w:top w:val="none" w:sz="0" w:space="0" w:color="auto"/>
            <w:left w:val="none" w:sz="0" w:space="0" w:color="auto"/>
            <w:bottom w:val="none" w:sz="0" w:space="0" w:color="auto"/>
            <w:right w:val="none" w:sz="0" w:space="0" w:color="auto"/>
          </w:divBdr>
        </w:div>
      </w:divsChild>
    </w:div>
    <w:div w:id="1464421907">
      <w:bodyDiv w:val="1"/>
      <w:marLeft w:val="0"/>
      <w:marRight w:val="0"/>
      <w:marTop w:val="0"/>
      <w:marBottom w:val="0"/>
      <w:divBdr>
        <w:top w:val="none" w:sz="0" w:space="0" w:color="auto"/>
        <w:left w:val="none" w:sz="0" w:space="0" w:color="auto"/>
        <w:bottom w:val="none" w:sz="0" w:space="0" w:color="auto"/>
        <w:right w:val="none" w:sz="0" w:space="0" w:color="auto"/>
      </w:divBdr>
      <w:divsChild>
        <w:div w:id="1619293763">
          <w:marLeft w:val="0"/>
          <w:marRight w:val="0"/>
          <w:marTop w:val="0"/>
          <w:marBottom w:val="0"/>
          <w:divBdr>
            <w:top w:val="single" w:sz="8" w:space="6" w:color="auto"/>
            <w:left w:val="single" w:sz="8" w:space="6" w:color="auto"/>
            <w:bottom w:val="single" w:sz="8" w:space="6" w:color="auto"/>
            <w:right w:val="single" w:sz="8" w:space="6" w:color="auto"/>
          </w:divBdr>
        </w:div>
        <w:div w:id="250701043">
          <w:marLeft w:val="0"/>
          <w:marRight w:val="0"/>
          <w:marTop w:val="0"/>
          <w:marBottom w:val="0"/>
          <w:divBdr>
            <w:top w:val="single" w:sz="8" w:space="6" w:color="auto"/>
            <w:left w:val="single" w:sz="8" w:space="6" w:color="auto"/>
            <w:bottom w:val="single" w:sz="8" w:space="6" w:color="auto"/>
            <w:right w:val="single" w:sz="8" w:space="6" w:color="auto"/>
          </w:divBdr>
        </w:div>
      </w:divsChild>
    </w:div>
    <w:div w:id="1467620404">
      <w:bodyDiv w:val="1"/>
      <w:marLeft w:val="0"/>
      <w:marRight w:val="0"/>
      <w:marTop w:val="0"/>
      <w:marBottom w:val="0"/>
      <w:divBdr>
        <w:top w:val="none" w:sz="0" w:space="0" w:color="auto"/>
        <w:left w:val="none" w:sz="0" w:space="0" w:color="auto"/>
        <w:bottom w:val="none" w:sz="0" w:space="0" w:color="auto"/>
        <w:right w:val="none" w:sz="0" w:space="0" w:color="auto"/>
      </w:divBdr>
    </w:div>
    <w:div w:id="1476289642">
      <w:bodyDiv w:val="1"/>
      <w:marLeft w:val="0"/>
      <w:marRight w:val="0"/>
      <w:marTop w:val="0"/>
      <w:marBottom w:val="0"/>
      <w:divBdr>
        <w:top w:val="none" w:sz="0" w:space="0" w:color="auto"/>
        <w:left w:val="none" w:sz="0" w:space="0" w:color="auto"/>
        <w:bottom w:val="none" w:sz="0" w:space="0" w:color="auto"/>
        <w:right w:val="none" w:sz="0" w:space="0" w:color="auto"/>
      </w:divBdr>
    </w:div>
    <w:div w:id="1476675299">
      <w:bodyDiv w:val="1"/>
      <w:marLeft w:val="0"/>
      <w:marRight w:val="0"/>
      <w:marTop w:val="0"/>
      <w:marBottom w:val="0"/>
      <w:divBdr>
        <w:top w:val="none" w:sz="0" w:space="0" w:color="auto"/>
        <w:left w:val="none" w:sz="0" w:space="0" w:color="auto"/>
        <w:bottom w:val="none" w:sz="0" w:space="0" w:color="auto"/>
        <w:right w:val="none" w:sz="0" w:space="0" w:color="auto"/>
      </w:divBdr>
    </w:div>
    <w:div w:id="1482501495">
      <w:bodyDiv w:val="1"/>
      <w:marLeft w:val="0"/>
      <w:marRight w:val="0"/>
      <w:marTop w:val="0"/>
      <w:marBottom w:val="0"/>
      <w:divBdr>
        <w:top w:val="none" w:sz="0" w:space="0" w:color="auto"/>
        <w:left w:val="none" w:sz="0" w:space="0" w:color="auto"/>
        <w:bottom w:val="none" w:sz="0" w:space="0" w:color="auto"/>
        <w:right w:val="none" w:sz="0" w:space="0" w:color="auto"/>
      </w:divBdr>
    </w:div>
    <w:div w:id="1483353331">
      <w:bodyDiv w:val="1"/>
      <w:marLeft w:val="0"/>
      <w:marRight w:val="0"/>
      <w:marTop w:val="0"/>
      <w:marBottom w:val="0"/>
      <w:divBdr>
        <w:top w:val="none" w:sz="0" w:space="0" w:color="auto"/>
        <w:left w:val="none" w:sz="0" w:space="0" w:color="auto"/>
        <w:bottom w:val="none" w:sz="0" w:space="0" w:color="auto"/>
        <w:right w:val="none" w:sz="0" w:space="0" w:color="auto"/>
      </w:divBdr>
    </w:div>
    <w:div w:id="1483695001">
      <w:bodyDiv w:val="1"/>
      <w:marLeft w:val="0"/>
      <w:marRight w:val="0"/>
      <w:marTop w:val="0"/>
      <w:marBottom w:val="0"/>
      <w:divBdr>
        <w:top w:val="none" w:sz="0" w:space="0" w:color="auto"/>
        <w:left w:val="none" w:sz="0" w:space="0" w:color="auto"/>
        <w:bottom w:val="none" w:sz="0" w:space="0" w:color="auto"/>
        <w:right w:val="none" w:sz="0" w:space="0" w:color="auto"/>
      </w:divBdr>
    </w:div>
    <w:div w:id="1484931561">
      <w:bodyDiv w:val="1"/>
      <w:marLeft w:val="0"/>
      <w:marRight w:val="0"/>
      <w:marTop w:val="0"/>
      <w:marBottom w:val="0"/>
      <w:divBdr>
        <w:top w:val="none" w:sz="0" w:space="0" w:color="auto"/>
        <w:left w:val="none" w:sz="0" w:space="0" w:color="auto"/>
        <w:bottom w:val="none" w:sz="0" w:space="0" w:color="auto"/>
        <w:right w:val="none" w:sz="0" w:space="0" w:color="auto"/>
      </w:divBdr>
    </w:div>
    <w:div w:id="1485580795">
      <w:bodyDiv w:val="1"/>
      <w:marLeft w:val="0"/>
      <w:marRight w:val="0"/>
      <w:marTop w:val="0"/>
      <w:marBottom w:val="0"/>
      <w:divBdr>
        <w:top w:val="none" w:sz="0" w:space="0" w:color="auto"/>
        <w:left w:val="none" w:sz="0" w:space="0" w:color="auto"/>
        <w:bottom w:val="none" w:sz="0" w:space="0" w:color="auto"/>
        <w:right w:val="none" w:sz="0" w:space="0" w:color="auto"/>
      </w:divBdr>
    </w:div>
    <w:div w:id="1489521681">
      <w:bodyDiv w:val="1"/>
      <w:marLeft w:val="0"/>
      <w:marRight w:val="0"/>
      <w:marTop w:val="0"/>
      <w:marBottom w:val="0"/>
      <w:divBdr>
        <w:top w:val="none" w:sz="0" w:space="0" w:color="auto"/>
        <w:left w:val="none" w:sz="0" w:space="0" w:color="auto"/>
        <w:bottom w:val="none" w:sz="0" w:space="0" w:color="auto"/>
        <w:right w:val="none" w:sz="0" w:space="0" w:color="auto"/>
      </w:divBdr>
    </w:div>
    <w:div w:id="1492024398">
      <w:bodyDiv w:val="1"/>
      <w:marLeft w:val="0"/>
      <w:marRight w:val="0"/>
      <w:marTop w:val="0"/>
      <w:marBottom w:val="0"/>
      <w:divBdr>
        <w:top w:val="none" w:sz="0" w:space="0" w:color="auto"/>
        <w:left w:val="none" w:sz="0" w:space="0" w:color="auto"/>
        <w:bottom w:val="none" w:sz="0" w:space="0" w:color="auto"/>
        <w:right w:val="none" w:sz="0" w:space="0" w:color="auto"/>
      </w:divBdr>
    </w:div>
    <w:div w:id="1492715634">
      <w:bodyDiv w:val="1"/>
      <w:marLeft w:val="0"/>
      <w:marRight w:val="0"/>
      <w:marTop w:val="0"/>
      <w:marBottom w:val="0"/>
      <w:divBdr>
        <w:top w:val="none" w:sz="0" w:space="0" w:color="auto"/>
        <w:left w:val="none" w:sz="0" w:space="0" w:color="auto"/>
        <w:bottom w:val="none" w:sz="0" w:space="0" w:color="auto"/>
        <w:right w:val="none" w:sz="0" w:space="0" w:color="auto"/>
      </w:divBdr>
    </w:div>
    <w:div w:id="1493790457">
      <w:bodyDiv w:val="1"/>
      <w:marLeft w:val="0"/>
      <w:marRight w:val="0"/>
      <w:marTop w:val="0"/>
      <w:marBottom w:val="0"/>
      <w:divBdr>
        <w:top w:val="none" w:sz="0" w:space="0" w:color="auto"/>
        <w:left w:val="none" w:sz="0" w:space="0" w:color="auto"/>
        <w:bottom w:val="none" w:sz="0" w:space="0" w:color="auto"/>
        <w:right w:val="none" w:sz="0" w:space="0" w:color="auto"/>
      </w:divBdr>
    </w:div>
    <w:div w:id="1497266503">
      <w:bodyDiv w:val="1"/>
      <w:marLeft w:val="0"/>
      <w:marRight w:val="0"/>
      <w:marTop w:val="0"/>
      <w:marBottom w:val="0"/>
      <w:divBdr>
        <w:top w:val="none" w:sz="0" w:space="0" w:color="auto"/>
        <w:left w:val="none" w:sz="0" w:space="0" w:color="auto"/>
        <w:bottom w:val="none" w:sz="0" w:space="0" w:color="auto"/>
        <w:right w:val="none" w:sz="0" w:space="0" w:color="auto"/>
      </w:divBdr>
    </w:div>
    <w:div w:id="1504315136">
      <w:bodyDiv w:val="1"/>
      <w:marLeft w:val="0"/>
      <w:marRight w:val="0"/>
      <w:marTop w:val="0"/>
      <w:marBottom w:val="0"/>
      <w:divBdr>
        <w:top w:val="none" w:sz="0" w:space="0" w:color="auto"/>
        <w:left w:val="none" w:sz="0" w:space="0" w:color="auto"/>
        <w:bottom w:val="none" w:sz="0" w:space="0" w:color="auto"/>
        <w:right w:val="none" w:sz="0" w:space="0" w:color="auto"/>
      </w:divBdr>
    </w:div>
    <w:div w:id="1505821956">
      <w:bodyDiv w:val="1"/>
      <w:marLeft w:val="0"/>
      <w:marRight w:val="0"/>
      <w:marTop w:val="0"/>
      <w:marBottom w:val="0"/>
      <w:divBdr>
        <w:top w:val="none" w:sz="0" w:space="0" w:color="auto"/>
        <w:left w:val="none" w:sz="0" w:space="0" w:color="auto"/>
        <w:bottom w:val="none" w:sz="0" w:space="0" w:color="auto"/>
        <w:right w:val="none" w:sz="0" w:space="0" w:color="auto"/>
      </w:divBdr>
    </w:div>
    <w:div w:id="1506436030">
      <w:bodyDiv w:val="1"/>
      <w:marLeft w:val="0"/>
      <w:marRight w:val="0"/>
      <w:marTop w:val="0"/>
      <w:marBottom w:val="0"/>
      <w:divBdr>
        <w:top w:val="none" w:sz="0" w:space="0" w:color="auto"/>
        <w:left w:val="none" w:sz="0" w:space="0" w:color="auto"/>
        <w:bottom w:val="none" w:sz="0" w:space="0" w:color="auto"/>
        <w:right w:val="none" w:sz="0" w:space="0" w:color="auto"/>
      </w:divBdr>
    </w:div>
    <w:div w:id="1509173882">
      <w:bodyDiv w:val="1"/>
      <w:marLeft w:val="0"/>
      <w:marRight w:val="0"/>
      <w:marTop w:val="0"/>
      <w:marBottom w:val="0"/>
      <w:divBdr>
        <w:top w:val="none" w:sz="0" w:space="0" w:color="auto"/>
        <w:left w:val="none" w:sz="0" w:space="0" w:color="auto"/>
        <w:bottom w:val="none" w:sz="0" w:space="0" w:color="auto"/>
        <w:right w:val="none" w:sz="0" w:space="0" w:color="auto"/>
      </w:divBdr>
    </w:div>
    <w:div w:id="1509364684">
      <w:bodyDiv w:val="1"/>
      <w:marLeft w:val="0"/>
      <w:marRight w:val="0"/>
      <w:marTop w:val="0"/>
      <w:marBottom w:val="0"/>
      <w:divBdr>
        <w:top w:val="none" w:sz="0" w:space="0" w:color="auto"/>
        <w:left w:val="none" w:sz="0" w:space="0" w:color="auto"/>
        <w:bottom w:val="none" w:sz="0" w:space="0" w:color="auto"/>
        <w:right w:val="none" w:sz="0" w:space="0" w:color="auto"/>
      </w:divBdr>
    </w:div>
    <w:div w:id="1515415295">
      <w:bodyDiv w:val="1"/>
      <w:marLeft w:val="0"/>
      <w:marRight w:val="0"/>
      <w:marTop w:val="0"/>
      <w:marBottom w:val="0"/>
      <w:divBdr>
        <w:top w:val="none" w:sz="0" w:space="0" w:color="auto"/>
        <w:left w:val="none" w:sz="0" w:space="0" w:color="auto"/>
        <w:bottom w:val="none" w:sz="0" w:space="0" w:color="auto"/>
        <w:right w:val="none" w:sz="0" w:space="0" w:color="auto"/>
      </w:divBdr>
    </w:div>
    <w:div w:id="1520386336">
      <w:bodyDiv w:val="1"/>
      <w:marLeft w:val="0"/>
      <w:marRight w:val="0"/>
      <w:marTop w:val="0"/>
      <w:marBottom w:val="0"/>
      <w:divBdr>
        <w:top w:val="none" w:sz="0" w:space="0" w:color="auto"/>
        <w:left w:val="none" w:sz="0" w:space="0" w:color="auto"/>
        <w:bottom w:val="none" w:sz="0" w:space="0" w:color="auto"/>
        <w:right w:val="none" w:sz="0" w:space="0" w:color="auto"/>
      </w:divBdr>
    </w:div>
    <w:div w:id="1526167009">
      <w:bodyDiv w:val="1"/>
      <w:marLeft w:val="0"/>
      <w:marRight w:val="0"/>
      <w:marTop w:val="0"/>
      <w:marBottom w:val="0"/>
      <w:divBdr>
        <w:top w:val="none" w:sz="0" w:space="0" w:color="auto"/>
        <w:left w:val="none" w:sz="0" w:space="0" w:color="auto"/>
        <w:bottom w:val="none" w:sz="0" w:space="0" w:color="auto"/>
        <w:right w:val="none" w:sz="0" w:space="0" w:color="auto"/>
      </w:divBdr>
    </w:div>
    <w:div w:id="1526753212">
      <w:bodyDiv w:val="1"/>
      <w:marLeft w:val="0"/>
      <w:marRight w:val="0"/>
      <w:marTop w:val="0"/>
      <w:marBottom w:val="0"/>
      <w:divBdr>
        <w:top w:val="none" w:sz="0" w:space="0" w:color="auto"/>
        <w:left w:val="none" w:sz="0" w:space="0" w:color="auto"/>
        <w:bottom w:val="none" w:sz="0" w:space="0" w:color="auto"/>
        <w:right w:val="none" w:sz="0" w:space="0" w:color="auto"/>
      </w:divBdr>
    </w:div>
    <w:div w:id="1528330074">
      <w:bodyDiv w:val="1"/>
      <w:marLeft w:val="0"/>
      <w:marRight w:val="0"/>
      <w:marTop w:val="0"/>
      <w:marBottom w:val="0"/>
      <w:divBdr>
        <w:top w:val="none" w:sz="0" w:space="0" w:color="auto"/>
        <w:left w:val="none" w:sz="0" w:space="0" w:color="auto"/>
        <w:bottom w:val="none" w:sz="0" w:space="0" w:color="auto"/>
        <w:right w:val="none" w:sz="0" w:space="0" w:color="auto"/>
      </w:divBdr>
    </w:div>
    <w:div w:id="1530216206">
      <w:bodyDiv w:val="1"/>
      <w:marLeft w:val="0"/>
      <w:marRight w:val="0"/>
      <w:marTop w:val="0"/>
      <w:marBottom w:val="0"/>
      <w:divBdr>
        <w:top w:val="none" w:sz="0" w:space="0" w:color="auto"/>
        <w:left w:val="none" w:sz="0" w:space="0" w:color="auto"/>
        <w:bottom w:val="none" w:sz="0" w:space="0" w:color="auto"/>
        <w:right w:val="none" w:sz="0" w:space="0" w:color="auto"/>
      </w:divBdr>
      <w:divsChild>
        <w:div w:id="586889245">
          <w:marLeft w:val="0"/>
          <w:marRight w:val="0"/>
          <w:marTop w:val="0"/>
          <w:marBottom w:val="0"/>
          <w:divBdr>
            <w:top w:val="single" w:sz="8" w:space="6" w:color="auto"/>
            <w:left w:val="single" w:sz="8" w:space="6" w:color="auto"/>
            <w:bottom w:val="single" w:sz="8" w:space="6" w:color="auto"/>
            <w:right w:val="single" w:sz="8" w:space="6" w:color="auto"/>
          </w:divBdr>
        </w:div>
        <w:div w:id="1434209578">
          <w:marLeft w:val="0"/>
          <w:marRight w:val="0"/>
          <w:marTop w:val="0"/>
          <w:marBottom w:val="0"/>
          <w:divBdr>
            <w:top w:val="single" w:sz="8" w:space="6" w:color="auto"/>
            <w:left w:val="single" w:sz="8" w:space="6" w:color="auto"/>
            <w:bottom w:val="single" w:sz="8" w:space="6" w:color="auto"/>
            <w:right w:val="single" w:sz="8" w:space="6" w:color="auto"/>
          </w:divBdr>
        </w:div>
        <w:div w:id="1430546580">
          <w:marLeft w:val="0"/>
          <w:marRight w:val="0"/>
          <w:marTop w:val="0"/>
          <w:marBottom w:val="0"/>
          <w:divBdr>
            <w:top w:val="single" w:sz="8" w:space="6" w:color="auto"/>
            <w:left w:val="single" w:sz="8" w:space="6" w:color="auto"/>
            <w:bottom w:val="single" w:sz="8" w:space="6" w:color="auto"/>
            <w:right w:val="single" w:sz="8" w:space="6" w:color="auto"/>
          </w:divBdr>
        </w:div>
        <w:div w:id="735975355">
          <w:marLeft w:val="0"/>
          <w:marRight w:val="0"/>
          <w:marTop w:val="0"/>
          <w:marBottom w:val="0"/>
          <w:divBdr>
            <w:top w:val="single" w:sz="8" w:space="6" w:color="auto"/>
            <w:left w:val="single" w:sz="8" w:space="6" w:color="auto"/>
            <w:bottom w:val="single" w:sz="8" w:space="6" w:color="auto"/>
            <w:right w:val="single" w:sz="8" w:space="6" w:color="auto"/>
          </w:divBdr>
        </w:div>
        <w:div w:id="2060200413">
          <w:marLeft w:val="0"/>
          <w:marRight w:val="0"/>
          <w:marTop w:val="0"/>
          <w:marBottom w:val="0"/>
          <w:divBdr>
            <w:top w:val="single" w:sz="8" w:space="6" w:color="auto"/>
            <w:left w:val="single" w:sz="8" w:space="6" w:color="auto"/>
            <w:bottom w:val="single" w:sz="8" w:space="6" w:color="auto"/>
            <w:right w:val="single" w:sz="8" w:space="6" w:color="auto"/>
          </w:divBdr>
        </w:div>
      </w:divsChild>
    </w:div>
    <w:div w:id="1535729484">
      <w:bodyDiv w:val="1"/>
      <w:marLeft w:val="0"/>
      <w:marRight w:val="0"/>
      <w:marTop w:val="0"/>
      <w:marBottom w:val="0"/>
      <w:divBdr>
        <w:top w:val="none" w:sz="0" w:space="0" w:color="auto"/>
        <w:left w:val="none" w:sz="0" w:space="0" w:color="auto"/>
        <w:bottom w:val="none" w:sz="0" w:space="0" w:color="auto"/>
        <w:right w:val="none" w:sz="0" w:space="0" w:color="auto"/>
      </w:divBdr>
    </w:div>
    <w:div w:id="1535844725">
      <w:bodyDiv w:val="1"/>
      <w:marLeft w:val="0"/>
      <w:marRight w:val="0"/>
      <w:marTop w:val="0"/>
      <w:marBottom w:val="0"/>
      <w:divBdr>
        <w:top w:val="none" w:sz="0" w:space="0" w:color="auto"/>
        <w:left w:val="none" w:sz="0" w:space="0" w:color="auto"/>
        <w:bottom w:val="none" w:sz="0" w:space="0" w:color="auto"/>
        <w:right w:val="none" w:sz="0" w:space="0" w:color="auto"/>
      </w:divBdr>
    </w:div>
    <w:div w:id="1545873803">
      <w:bodyDiv w:val="1"/>
      <w:marLeft w:val="0"/>
      <w:marRight w:val="0"/>
      <w:marTop w:val="0"/>
      <w:marBottom w:val="0"/>
      <w:divBdr>
        <w:top w:val="none" w:sz="0" w:space="0" w:color="auto"/>
        <w:left w:val="none" w:sz="0" w:space="0" w:color="auto"/>
        <w:bottom w:val="none" w:sz="0" w:space="0" w:color="auto"/>
        <w:right w:val="none" w:sz="0" w:space="0" w:color="auto"/>
      </w:divBdr>
    </w:div>
    <w:div w:id="1548762442">
      <w:bodyDiv w:val="1"/>
      <w:marLeft w:val="0"/>
      <w:marRight w:val="0"/>
      <w:marTop w:val="0"/>
      <w:marBottom w:val="0"/>
      <w:divBdr>
        <w:top w:val="none" w:sz="0" w:space="0" w:color="auto"/>
        <w:left w:val="none" w:sz="0" w:space="0" w:color="auto"/>
        <w:bottom w:val="none" w:sz="0" w:space="0" w:color="auto"/>
        <w:right w:val="none" w:sz="0" w:space="0" w:color="auto"/>
      </w:divBdr>
    </w:div>
    <w:div w:id="1548830388">
      <w:bodyDiv w:val="1"/>
      <w:marLeft w:val="0"/>
      <w:marRight w:val="0"/>
      <w:marTop w:val="0"/>
      <w:marBottom w:val="0"/>
      <w:divBdr>
        <w:top w:val="none" w:sz="0" w:space="0" w:color="auto"/>
        <w:left w:val="none" w:sz="0" w:space="0" w:color="auto"/>
        <w:bottom w:val="none" w:sz="0" w:space="0" w:color="auto"/>
        <w:right w:val="none" w:sz="0" w:space="0" w:color="auto"/>
      </w:divBdr>
    </w:div>
    <w:div w:id="1549799046">
      <w:bodyDiv w:val="1"/>
      <w:marLeft w:val="0"/>
      <w:marRight w:val="0"/>
      <w:marTop w:val="0"/>
      <w:marBottom w:val="0"/>
      <w:divBdr>
        <w:top w:val="none" w:sz="0" w:space="0" w:color="auto"/>
        <w:left w:val="none" w:sz="0" w:space="0" w:color="auto"/>
        <w:bottom w:val="none" w:sz="0" w:space="0" w:color="auto"/>
        <w:right w:val="none" w:sz="0" w:space="0" w:color="auto"/>
      </w:divBdr>
    </w:div>
    <w:div w:id="1559243363">
      <w:bodyDiv w:val="1"/>
      <w:marLeft w:val="0"/>
      <w:marRight w:val="0"/>
      <w:marTop w:val="0"/>
      <w:marBottom w:val="0"/>
      <w:divBdr>
        <w:top w:val="none" w:sz="0" w:space="0" w:color="auto"/>
        <w:left w:val="none" w:sz="0" w:space="0" w:color="auto"/>
        <w:bottom w:val="none" w:sz="0" w:space="0" w:color="auto"/>
        <w:right w:val="none" w:sz="0" w:space="0" w:color="auto"/>
      </w:divBdr>
    </w:div>
    <w:div w:id="1559627802">
      <w:bodyDiv w:val="1"/>
      <w:marLeft w:val="0"/>
      <w:marRight w:val="0"/>
      <w:marTop w:val="0"/>
      <w:marBottom w:val="0"/>
      <w:divBdr>
        <w:top w:val="none" w:sz="0" w:space="0" w:color="auto"/>
        <w:left w:val="none" w:sz="0" w:space="0" w:color="auto"/>
        <w:bottom w:val="none" w:sz="0" w:space="0" w:color="auto"/>
        <w:right w:val="none" w:sz="0" w:space="0" w:color="auto"/>
      </w:divBdr>
    </w:div>
    <w:div w:id="1560677353">
      <w:bodyDiv w:val="1"/>
      <w:marLeft w:val="0"/>
      <w:marRight w:val="0"/>
      <w:marTop w:val="0"/>
      <w:marBottom w:val="0"/>
      <w:divBdr>
        <w:top w:val="none" w:sz="0" w:space="0" w:color="auto"/>
        <w:left w:val="none" w:sz="0" w:space="0" w:color="auto"/>
        <w:bottom w:val="none" w:sz="0" w:space="0" w:color="auto"/>
        <w:right w:val="none" w:sz="0" w:space="0" w:color="auto"/>
      </w:divBdr>
    </w:div>
    <w:div w:id="1563442747">
      <w:bodyDiv w:val="1"/>
      <w:marLeft w:val="0"/>
      <w:marRight w:val="0"/>
      <w:marTop w:val="0"/>
      <w:marBottom w:val="0"/>
      <w:divBdr>
        <w:top w:val="none" w:sz="0" w:space="0" w:color="auto"/>
        <w:left w:val="none" w:sz="0" w:space="0" w:color="auto"/>
        <w:bottom w:val="none" w:sz="0" w:space="0" w:color="auto"/>
        <w:right w:val="none" w:sz="0" w:space="0" w:color="auto"/>
      </w:divBdr>
      <w:divsChild>
        <w:div w:id="981153782">
          <w:marLeft w:val="0"/>
          <w:marRight w:val="0"/>
          <w:marTop w:val="0"/>
          <w:marBottom w:val="0"/>
          <w:divBdr>
            <w:top w:val="none" w:sz="0" w:space="0" w:color="auto"/>
            <w:left w:val="none" w:sz="0" w:space="0" w:color="auto"/>
            <w:bottom w:val="none" w:sz="0" w:space="0" w:color="auto"/>
            <w:right w:val="none" w:sz="0" w:space="0" w:color="auto"/>
          </w:divBdr>
          <w:divsChild>
            <w:div w:id="1894266722">
              <w:marLeft w:val="0"/>
              <w:marRight w:val="0"/>
              <w:marTop w:val="0"/>
              <w:marBottom w:val="0"/>
              <w:divBdr>
                <w:top w:val="none" w:sz="0" w:space="0" w:color="auto"/>
                <w:left w:val="none" w:sz="0" w:space="0" w:color="auto"/>
                <w:bottom w:val="none" w:sz="0" w:space="0" w:color="auto"/>
                <w:right w:val="none" w:sz="0" w:space="0" w:color="auto"/>
              </w:divBdr>
              <w:divsChild>
                <w:div w:id="592471357">
                  <w:marLeft w:val="0"/>
                  <w:marRight w:val="0"/>
                  <w:marTop w:val="0"/>
                  <w:marBottom w:val="0"/>
                  <w:divBdr>
                    <w:top w:val="none" w:sz="0" w:space="0" w:color="auto"/>
                    <w:left w:val="none" w:sz="0" w:space="0" w:color="auto"/>
                    <w:bottom w:val="none" w:sz="0" w:space="0" w:color="auto"/>
                    <w:right w:val="none" w:sz="0" w:space="0" w:color="auto"/>
                  </w:divBdr>
                  <w:divsChild>
                    <w:div w:id="135688087">
                      <w:marLeft w:val="0"/>
                      <w:marRight w:val="0"/>
                      <w:marTop w:val="0"/>
                      <w:marBottom w:val="0"/>
                      <w:divBdr>
                        <w:top w:val="none" w:sz="0" w:space="0" w:color="auto"/>
                        <w:left w:val="none" w:sz="0" w:space="0" w:color="auto"/>
                        <w:bottom w:val="none" w:sz="0" w:space="0" w:color="auto"/>
                        <w:right w:val="none" w:sz="0" w:space="0" w:color="auto"/>
                      </w:divBdr>
                      <w:divsChild>
                        <w:div w:id="18856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069050">
          <w:marLeft w:val="0"/>
          <w:marRight w:val="0"/>
          <w:marTop w:val="0"/>
          <w:marBottom w:val="0"/>
          <w:divBdr>
            <w:top w:val="none" w:sz="0" w:space="0" w:color="auto"/>
            <w:left w:val="none" w:sz="0" w:space="0" w:color="auto"/>
            <w:bottom w:val="none" w:sz="0" w:space="0" w:color="auto"/>
            <w:right w:val="none" w:sz="0" w:space="0" w:color="auto"/>
          </w:divBdr>
          <w:divsChild>
            <w:div w:id="1642495807">
              <w:marLeft w:val="0"/>
              <w:marRight w:val="0"/>
              <w:marTop w:val="0"/>
              <w:marBottom w:val="0"/>
              <w:divBdr>
                <w:top w:val="none" w:sz="0" w:space="0" w:color="auto"/>
                <w:left w:val="none" w:sz="0" w:space="0" w:color="auto"/>
                <w:bottom w:val="none" w:sz="0" w:space="0" w:color="auto"/>
                <w:right w:val="none" w:sz="0" w:space="0" w:color="auto"/>
              </w:divBdr>
              <w:divsChild>
                <w:div w:id="785196284">
                  <w:marLeft w:val="0"/>
                  <w:marRight w:val="0"/>
                  <w:marTop w:val="0"/>
                  <w:marBottom w:val="0"/>
                  <w:divBdr>
                    <w:top w:val="none" w:sz="0" w:space="0" w:color="auto"/>
                    <w:left w:val="none" w:sz="0" w:space="0" w:color="auto"/>
                    <w:bottom w:val="none" w:sz="0" w:space="0" w:color="auto"/>
                    <w:right w:val="none" w:sz="0" w:space="0" w:color="auto"/>
                  </w:divBdr>
                  <w:divsChild>
                    <w:div w:id="537545938">
                      <w:marLeft w:val="0"/>
                      <w:marRight w:val="0"/>
                      <w:marTop w:val="0"/>
                      <w:marBottom w:val="0"/>
                      <w:divBdr>
                        <w:top w:val="none" w:sz="0" w:space="0" w:color="auto"/>
                        <w:left w:val="none" w:sz="0" w:space="0" w:color="auto"/>
                        <w:bottom w:val="none" w:sz="0" w:space="0" w:color="auto"/>
                        <w:right w:val="none" w:sz="0" w:space="0" w:color="auto"/>
                      </w:divBdr>
                      <w:divsChild>
                        <w:div w:id="15756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29017">
          <w:marLeft w:val="0"/>
          <w:marRight w:val="0"/>
          <w:marTop w:val="0"/>
          <w:marBottom w:val="0"/>
          <w:divBdr>
            <w:top w:val="none" w:sz="0" w:space="0" w:color="auto"/>
            <w:left w:val="none" w:sz="0" w:space="0" w:color="auto"/>
            <w:bottom w:val="none" w:sz="0" w:space="0" w:color="auto"/>
            <w:right w:val="none" w:sz="0" w:space="0" w:color="auto"/>
          </w:divBdr>
          <w:divsChild>
            <w:div w:id="2079593991">
              <w:marLeft w:val="0"/>
              <w:marRight w:val="0"/>
              <w:marTop w:val="0"/>
              <w:marBottom w:val="0"/>
              <w:divBdr>
                <w:top w:val="none" w:sz="0" w:space="0" w:color="auto"/>
                <w:left w:val="none" w:sz="0" w:space="0" w:color="auto"/>
                <w:bottom w:val="none" w:sz="0" w:space="0" w:color="auto"/>
                <w:right w:val="none" w:sz="0" w:space="0" w:color="auto"/>
              </w:divBdr>
              <w:divsChild>
                <w:div w:id="1738164966">
                  <w:marLeft w:val="0"/>
                  <w:marRight w:val="0"/>
                  <w:marTop w:val="0"/>
                  <w:marBottom w:val="0"/>
                  <w:divBdr>
                    <w:top w:val="none" w:sz="0" w:space="0" w:color="auto"/>
                    <w:left w:val="none" w:sz="0" w:space="0" w:color="auto"/>
                    <w:bottom w:val="none" w:sz="0" w:space="0" w:color="auto"/>
                    <w:right w:val="none" w:sz="0" w:space="0" w:color="auto"/>
                  </w:divBdr>
                  <w:divsChild>
                    <w:div w:id="1551724601">
                      <w:marLeft w:val="0"/>
                      <w:marRight w:val="0"/>
                      <w:marTop w:val="0"/>
                      <w:marBottom w:val="0"/>
                      <w:divBdr>
                        <w:top w:val="none" w:sz="0" w:space="0" w:color="auto"/>
                        <w:left w:val="none" w:sz="0" w:space="0" w:color="auto"/>
                        <w:bottom w:val="none" w:sz="0" w:space="0" w:color="auto"/>
                        <w:right w:val="none" w:sz="0" w:space="0" w:color="auto"/>
                      </w:divBdr>
                      <w:divsChild>
                        <w:div w:id="4507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380651">
          <w:marLeft w:val="0"/>
          <w:marRight w:val="0"/>
          <w:marTop w:val="0"/>
          <w:marBottom w:val="0"/>
          <w:divBdr>
            <w:top w:val="none" w:sz="0" w:space="0" w:color="auto"/>
            <w:left w:val="none" w:sz="0" w:space="0" w:color="auto"/>
            <w:bottom w:val="none" w:sz="0" w:space="0" w:color="auto"/>
            <w:right w:val="none" w:sz="0" w:space="0" w:color="auto"/>
          </w:divBdr>
          <w:divsChild>
            <w:div w:id="1970476423">
              <w:marLeft w:val="0"/>
              <w:marRight w:val="0"/>
              <w:marTop w:val="0"/>
              <w:marBottom w:val="0"/>
              <w:divBdr>
                <w:top w:val="none" w:sz="0" w:space="0" w:color="auto"/>
                <w:left w:val="none" w:sz="0" w:space="0" w:color="auto"/>
                <w:bottom w:val="none" w:sz="0" w:space="0" w:color="auto"/>
                <w:right w:val="none" w:sz="0" w:space="0" w:color="auto"/>
              </w:divBdr>
              <w:divsChild>
                <w:div w:id="1887449731">
                  <w:marLeft w:val="0"/>
                  <w:marRight w:val="0"/>
                  <w:marTop w:val="0"/>
                  <w:marBottom w:val="0"/>
                  <w:divBdr>
                    <w:top w:val="none" w:sz="0" w:space="0" w:color="auto"/>
                    <w:left w:val="none" w:sz="0" w:space="0" w:color="auto"/>
                    <w:bottom w:val="none" w:sz="0" w:space="0" w:color="auto"/>
                    <w:right w:val="none" w:sz="0" w:space="0" w:color="auto"/>
                  </w:divBdr>
                  <w:divsChild>
                    <w:div w:id="1763911649">
                      <w:marLeft w:val="0"/>
                      <w:marRight w:val="0"/>
                      <w:marTop w:val="0"/>
                      <w:marBottom w:val="0"/>
                      <w:divBdr>
                        <w:top w:val="none" w:sz="0" w:space="0" w:color="auto"/>
                        <w:left w:val="none" w:sz="0" w:space="0" w:color="auto"/>
                        <w:bottom w:val="none" w:sz="0" w:space="0" w:color="auto"/>
                        <w:right w:val="none" w:sz="0" w:space="0" w:color="auto"/>
                      </w:divBdr>
                      <w:divsChild>
                        <w:div w:id="17378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380793">
      <w:bodyDiv w:val="1"/>
      <w:marLeft w:val="0"/>
      <w:marRight w:val="0"/>
      <w:marTop w:val="0"/>
      <w:marBottom w:val="0"/>
      <w:divBdr>
        <w:top w:val="none" w:sz="0" w:space="0" w:color="auto"/>
        <w:left w:val="none" w:sz="0" w:space="0" w:color="auto"/>
        <w:bottom w:val="none" w:sz="0" w:space="0" w:color="auto"/>
        <w:right w:val="none" w:sz="0" w:space="0" w:color="auto"/>
      </w:divBdr>
    </w:div>
    <w:div w:id="1570118052">
      <w:bodyDiv w:val="1"/>
      <w:marLeft w:val="0"/>
      <w:marRight w:val="0"/>
      <w:marTop w:val="0"/>
      <w:marBottom w:val="0"/>
      <w:divBdr>
        <w:top w:val="none" w:sz="0" w:space="0" w:color="auto"/>
        <w:left w:val="none" w:sz="0" w:space="0" w:color="auto"/>
        <w:bottom w:val="none" w:sz="0" w:space="0" w:color="auto"/>
        <w:right w:val="none" w:sz="0" w:space="0" w:color="auto"/>
      </w:divBdr>
    </w:div>
    <w:div w:id="1571227620">
      <w:bodyDiv w:val="1"/>
      <w:marLeft w:val="0"/>
      <w:marRight w:val="0"/>
      <w:marTop w:val="0"/>
      <w:marBottom w:val="0"/>
      <w:divBdr>
        <w:top w:val="none" w:sz="0" w:space="0" w:color="auto"/>
        <w:left w:val="none" w:sz="0" w:space="0" w:color="auto"/>
        <w:bottom w:val="none" w:sz="0" w:space="0" w:color="auto"/>
        <w:right w:val="none" w:sz="0" w:space="0" w:color="auto"/>
      </w:divBdr>
    </w:div>
    <w:div w:id="1574118352">
      <w:bodyDiv w:val="1"/>
      <w:marLeft w:val="0"/>
      <w:marRight w:val="0"/>
      <w:marTop w:val="0"/>
      <w:marBottom w:val="0"/>
      <w:divBdr>
        <w:top w:val="none" w:sz="0" w:space="0" w:color="auto"/>
        <w:left w:val="none" w:sz="0" w:space="0" w:color="auto"/>
        <w:bottom w:val="none" w:sz="0" w:space="0" w:color="auto"/>
        <w:right w:val="none" w:sz="0" w:space="0" w:color="auto"/>
      </w:divBdr>
    </w:div>
    <w:div w:id="1575240040">
      <w:bodyDiv w:val="1"/>
      <w:marLeft w:val="0"/>
      <w:marRight w:val="0"/>
      <w:marTop w:val="0"/>
      <w:marBottom w:val="0"/>
      <w:divBdr>
        <w:top w:val="none" w:sz="0" w:space="0" w:color="auto"/>
        <w:left w:val="none" w:sz="0" w:space="0" w:color="auto"/>
        <w:bottom w:val="none" w:sz="0" w:space="0" w:color="auto"/>
        <w:right w:val="none" w:sz="0" w:space="0" w:color="auto"/>
      </w:divBdr>
    </w:div>
    <w:div w:id="1582762070">
      <w:bodyDiv w:val="1"/>
      <w:marLeft w:val="0"/>
      <w:marRight w:val="0"/>
      <w:marTop w:val="0"/>
      <w:marBottom w:val="0"/>
      <w:divBdr>
        <w:top w:val="none" w:sz="0" w:space="0" w:color="auto"/>
        <w:left w:val="none" w:sz="0" w:space="0" w:color="auto"/>
        <w:bottom w:val="none" w:sz="0" w:space="0" w:color="auto"/>
        <w:right w:val="none" w:sz="0" w:space="0" w:color="auto"/>
      </w:divBdr>
    </w:div>
    <w:div w:id="1583685253">
      <w:bodyDiv w:val="1"/>
      <w:marLeft w:val="0"/>
      <w:marRight w:val="0"/>
      <w:marTop w:val="0"/>
      <w:marBottom w:val="0"/>
      <w:divBdr>
        <w:top w:val="none" w:sz="0" w:space="0" w:color="auto"/>
        <w:left w:val="none" w:sz="0" w:space="0" w:color="auto"/>
        <w:bottom w:val="none" w:sz="0" w:space="0" w:color="auto"/>
        <w:right w:val="none" w:sz="0" w:space="0" w:color="auto"/>
      </w:divBdr>
    </w:div>
    <w:div w:id="1583829750">
      <w:bodyDiv w:val="1"/>
      <w:marLeft w:val="0"/>
      <w:marRight w:val="0"/>
      <w:marTop w:val="0"/>
      <w:marBottom w:val="0"/>
      <w:divBdr>
        <w:top w:val="none" w:sz="0" w:space="0" w:color="auto"/>
        <w:left w:val="none" w:sz="0" w:space="0" w:color="auto"/>
        <w:bottom w:val="none" w:sz="0" w:space="0" w:color="auto"/>
        <w:right w:val="none" w:sz="0" w:space="0" w:color="auto"/>
      </w:divBdr>
    </w:div>
    <w:div w:id="1586914121">
      <w:bodyDiv w:val="1"/>
      <w:marLeft w:val="0"/>
      <w:marRight w:val="0"/>
      <w:marTop w:val="0"/>
      <w:marBottom w:val="0"/>
      <w:divBdr>
        <w:top w:val="none" w:sz="0" w:space="0" w:color="auto"/>
        <w:left w:val="none" w:sz="0" w:space="0" w:color="auto"/>
        <w:bottom w:val="none" w:sz="0" w:space="0" w:color="auto"/>
        <w:right w:val="none" w:sz="0" w:space="0" w:color="auto"/>
      </w:divBdr>
    </w:div>
    <w:div w:id="1588613154">
      <w:bodyDiv w:val="1"/>
      <w:marLeft w:val="0"/>
      <w:marRight w:val="0"/>
      <w:marTop w:val="0"/>
      <w:marBottom w:val="0"/>
      <w:divBdr>
        <w:top w:val="none" w:sz="0" w:space="0" w:color="auto"/>
        <w:left w:val="none" w:sz="0" w:space="0" w:color="auto"/>
        <w:bottom w:val="none" w:sz="0" w:space="0" w:color="auto"/>
        <w:right w:val="none" w:sz="0" w:space="0" w:color="auto"/>
      </w:divBdr>
    </w:div>
    <w:div w:id="1590845956">
      <w:bodyDiv w:val="1"/>
      <w:marLeft w:val="0"/>
      <w:marRight w:val="0"/>
      <w:marTop w:val="0"/>
      <w:marBottom w:val="0"/>
      <w:divBdr>
        <w:top w:val="none" w:sz="0" w:space="0" w:color="auto"/>
        <w:left w:val="none" w:sz="0" w:space="0" w:color="auto"/>
        <w:bottom w:val="none" w:sz="0" w:space="0" w:color="auto"/>
        <w:right w:val="none" w:sz="0" w:space="0" w:color="auto"/>
      </w:divBdr>
    </w:div>
    <w:div w:id="1591306797">
      <w:bodyDiv w:val="1"/>
      <w:marLeft w:val="0"/>
      <w:marRight w:val="0"/>
      <w:marTop w:val="0"/>
      <w:marBottom w:val="0"/>
      <w:divBdr>
        <w:top w:val="none" w:sz="0" w:space="0" w:color="auto"/>
        <w:left w:val="none" w:sz="0" w:space="0" w:color="auto"/>
        <w:bottom w:val="none" w:sz="0" w:space="0" w:color="auto"/>
        <w:right w:val="none" w:sz="0" w:space="0" w:color="auto"/>
      </w:divBdr>
    </w:div>
    <w:div w:id="1595505435">
      <w:bodyDiv w:val="1"/>
      <w:marLeft w:val="0"/>
      <w:marRight w:val="0"/>
      <w:marTop w:val="0"/>
      <w:marBottom w:val="0"/>
      <w:divBdr>
        <w:top w:val="none" w:sz="0" w:space="0" w:color="auto"/>
        <w:left w:val="none" w:sz="0" w:space="0" w:color="auto"/>
        <w:bottom w:val="none" w:sz="0" w:space="0" w:color="auto"/>
        <w:right w:val="none" w:sz="0" w:space="0" w:color="auto"/>
      </w:divBdr>
    </w:div>
    <w:div w:id="1602495256">
      <w:bodyDiv w:val="1"/>
      <w:marLeft w:val="0"/>
      <w:marRight w:val="0"/>
      <w:marTop w:val="0"/>
      <w:marBottom w:val="0"/>
      <w:divBdr>
        <w:top w:val="none" w:sz="0" w:space="0" w:color="auto"/>
        <w:left w:val="none" w:sz="0" w:space="0" w:color="auto"/>
        <w:bottom w:val="none" w:sz="0" w:space="0" w:color="auto"/>
        <w:right w:val="none" w:sz="0" w:space="0" w:color="auto"/>
      </w:divBdr>
      <w:divsChild>
        <w:div w:id="174654159">
          <w:marLeft w:val="0"/>
          <w:marRight w:val="0"/>
          <w:marTop w:val="0"/>
          <w:marBottom w:val="0"/>
          <w:divBdr>
            <w:top w:val="single" w:sz="8" w:space="6" w:color="auto"/>
            <w:left w:val="single" w:sz="8" w:space="6" w:color="auto"/>
            <w:bottom w:val="single" w:sz="8" w:space="6" w:color="auto"/>
            <w:right w:val="single" w:sz="8" w:space="6" w:color="auto"/>
          </w:divBdr>
        </w:div>
        <w:div w:id="1285425152">
          <w:marLeft w:val="0"/>
          <w:marRight w:val="0"/>
          <w:marTop w:val="0"/>
          <w:marBottom w:val="0"/>
          <w:divBdr>
            <w:top w:val="single" w:sz="8" w:space="6" w:color="auto"/>
            <w:left w:val="single" w:sz="8" w:space="6" w:color="auto"/>
            <w:bottom w:val="single" w:sz="8" w:space="6" w:color="auto"/>
            <w:right w:val="single" w:sz="8" w:space="6" w:color="auto"/>
          </w:divBdr>
        </w:div>
        <w:div w:id="1707674650">
          <w:marLeft w:val="0"/>
          <w:marRight w:val="0"/>
          <w:marTop w:val="0"/>
          <w:marBottom w:val="0"/>
          <w:divBdr>
            <w:top w:val="single" w:sz="8" w:space="6" w:color="auto"/>
            <w:left w:val="single" w:sz="8" w:space="6" w:color="auto"/>
            <w:bottom w:val="single" w:sz="8" w:space="6" w:color="auto"/>
            <w:right w:val="single" w:sz="8" w:space="6" w:color="auto"/>
          </w:divBdr>
        </w:div>
        <w:div w:id="1010375162">
          <w:marLeft w:val="0"/>
          <w:marRight w:val="0"/>
          <w:marTop w:val="0"/>
          <w:marBottom w:val="0"/>
          <w:divBdr>
            <w:top w:val="single" w:sz="8" w:space="6" w:color="auto"/>
            <w:left w:val="single" w:sz="8" w:space="6" w:color="auto"/>
            <w:bottom w:val="single" w:sz="8" w:space="6" w:color="auto"/>
            <w:right w:val="single" w:sz="8" w:space="6" w:color="auto"/>
          </w:divBdr>
        </w:div>
      </w:divsChild>
    </w:div>
    <w:div w:id="1606769367">
      <w:bodyDiv w:val="1"/>
      <w:marLeft w:val="0"/>
      <w:marRight w:val="0"/>
      <w:marTop w:val="0"/>
      <w:marBottom w:val="0"/>
      <w:divBdr>
        <w:top w:val="none" w:sz="0" w:space="0" w:color="auto"/>
        <w:left w:val="none" w:sz="0" w:space="0" w:color="auto"/>
        <w:bottom w:val="none" w:sz="0" w:space="0" w:color="auto"/>
        <w:right w:val="none" w:sz="0" w:space="0" w:color="auto"/>
      </w:divBdr>
    </w:div>
    <w:div w:id="1608464908">
      <w:bodyDiv w:val="1"/>
      <w:marLeft w:val="0"/>
      <w:marRight w:val="0"/>
      <w:marTop w:val="0"/>
      <w:marBottom w:val="0"/>
      <w:divBdr>
        <w:top w:val="none" w:sz="0" w:space="0" w:color="auto"/>
        <w:left w:val="none" w:sz="0" w:space="0" w:color="auto"/>
        <w:bottom w:val="none" w:sz="0" w:space="0" w:color="auto"/>
        <w:right w:val="none" w:sz="0" w:space="0" w:color="auto"/>
      </w:divBdr>
    </w:div>
    <w:div w:id="1608612314">
      <w:bodyDiv w:val="1"/>
      <w:marLeft w:val="0"/>
      <w:marRight w:val="0"/>
      <w:marTop w:val="0"/>
      <w:marBottom w:val="0"/>
      <w:divBdr>
        <w:top w:val="none" w:sz="0" w:space="0" w:color="auto"/>
        <w:left w:val="none" w:sz="0" w:space="0" w:color="auto"/>
        <w:bottom w:val="none" w:sz="0" w:space="0" w:color="auto"/>
        <w:right w:val="none" w:sz="0" w:space="0" w:color="auto"/>
      </w:divBdr>
    </w:div>
    <w:div w:id="1624994313">
      <w:bodyDiv w:val="1"/>
      <w:marLeft w:val="0"/>
      <w:marRight w:val="0"/>
      <w:marTop w:val="0"/>
      <w:marBottom w:val="0"/>
      <w:divBdr>
        <w:top w:val="none" w:sz="0" w:space="0" w:color="auto"/>
        <w:left w:val="none" w:sz="0" w:space="0" w:color="auto"/>
        <w:bottom w:val="none" w:sz="0" w:space="0" w:color="auto"/>
        <w:right w:val="none" w:sz="0" w:space="0" w:color="auto"/>
      </w:divBdr>
    </w:div>
    <w:div w:id="1634948089">
      <w:bodyDiv w:val="1"/>
      <w:marLeft w:val="0"/>
      <w:marRight w:val="0"/>
      <w:marTop w:val="0"/>
      <w:marBottom w:val="0"/>
      <w:divBdr>
        <w:top w:val="none" w:sz="0" w:space="0" w:color="auto"/>
        <w:left w:val="none" w:sz="0" w:space="0" w:color="auto"/>
        <w:bottom w:val="none" w:sz="0" w:space="0" w:color="auto"/>
        <w:right w:val="none" w:sz="0" w:space="0" w:color="auto"/>
      </w:divBdr>
    </w:div>
    <w:div w:id="1636181903">
      <w:bodyDiv w:val="1"/>
      <w:marLeft w:val="0"/>
      <w:marRight w:val="0"/>
      <w:marTop w:val="0"/>
      <w:marBottom w:val="0"/>
      <w:divBdr>
        <w:top w:val="none" w:sz="0" w:space="0" w:color="auto"/>
        <w:left w:val="none" w:sz="0" w:space="0" w:color="auto"/>
        <w:bottom w:val="none" w:sz="0" w:space="0" w:color="auto"/>
        <w:right w:val="none" w:sz="0" w:space="0" w:color="auto"/>
      </w:divBdr>
    </w:div>
    <w:div w:id="1638409478">
      <w:bodyDiv w:val="1"/>
      <w:marLeft w:val="0"/>
      <w:marRight w:val="0"/>
      <w:marTop w:val="0"/>
      <w:marBottom w:val="0"/>
      <w:divBdr>
        <w:top w:val="none" w:sz="0" w:space="0" w:color="auto"/>
        <w:left w:val="none" w:sz="0" w:space="0" w:color="auto"/>
        <w:bottom w:val="none" w:sz="0" w:space="0" w:color="auto"/>
        <w:right w:val="none" w:sz="0" w:space="0" w:color="auto"/>
      </w:divBdr>
    </w:div>
    <w:div w:id="1639022410">
      <w:bodyDiv w:val="1"/>
      <w:marLeft w:val="0"/>
      <w:marRight w:val="0"/>
      <w:marTop w:val="0"/>
      <w:marBottom w:val="0"/>
      <w:divBdr>
        <w:top w:val="none" w:sz="0" w:space="0" w:color="auto"/>
        <w:left w:val="none" w:sz="0" w:space="0" w:color="auto"/>
        <w:bottom w:val="none" w:sz="0" w:space="0" w:color="auto"/>
        <w:right w:val="none" w:sz="0" w:space="0" w:color="auto"/>
      </w:divBdr>
    </w:div>
    <w:div w:id="1643195679">
      <w:bodyDiv w:val="1"/>
      <w:marLeft w:val="0"/>
      <w:marRight w:val="0"/>
      <w:marTop w:val="0"/>
      <w:marBottom w:val="0"/>
      <w:divBdr>
        <w:top w:val="none" w:sz="0" w:space="0" w:color="auto"/>
        <w:left w:val="none" w:sz="0" w:space="0" w:color="auto"/>
        <w:bottom w:val="none" w:sz="0" w:space="0" w:color="auto"/>
        <w:right w:val="none" w:sz="0" w:space="0" w:color="auto"/>
      </w:divBdr>
    </w:div>
    <w:div w:id="1647005539">
      <w:bodyDiv w:val="1"/>
      <w:marLeft w:val="0"/>
      <w:marRight w:val="0"/>
      <w:marTop w:val="0"/>
      <w:marBottom w:val="0"/>
      <w:divBdr>
        <w:top w:val="none" w:sz="0" w:space="0" w:color="auto"/>
        <w:left w:val="none" w:sz="0" w:space="0" w:color="auto"/>
        <w:bottom w:val="none" w:sz="0" w:space="0" w:color="auto"/>
        <w:right w:val="none" w:sz="0" w:space="0" w:color="auto"/>
      </w:divBdr>
    </w:div>
    <w:div w:id="1647395268">
      <w:bodyDiv w:val="1"/>
      <w:marLeft w:val="0"/>
      <w:marRight w:val="0"/>
      <w:marTop w:val="0"/>
      <w:marBottom w:val="0"/>
      <w:divBdr>
        <w:top w:val="none" w:sz="0" w:space="0" w:color="auto"/>
        <w:left w:val="none" w:sz="0" w:space="0" w:color="auto"/>
        <w:bottom w:val="none" w:sz="0" w:space="0" w:color="auto"/>
        <w:right w:val="none" w:sz="0" w:space="0" w:color="auto"/>
      </w:divBdr>
    </w:div>
    <w:div w:id="1648053438">
      <w:bodyDiv w:val="1"/>
      <w:marLeft w:val="0"/>
      <w:marRight w:val="0"/>
      <w:marTop w:val="0"/>
      <w:marBottom w:val="0"/>
      <w:divBdr>
        <w:top w:val="none" w:sz="0" w:space="0" w:color="auto"/>
        <w:left w:val="none" w:sz="0" w:space="0" w:color="auto"/>
        <w:bottom w:val="none" w:sz="0" w:space="0" w:color="auto"/>
        <w:right w:val="none" w:sz="0" w:space="0" w:color="auto"/>
      </w:divBdr>
    </w:div>
    <w:div w:id="1649240532">
      <w:bodyDiv w:val="1"/>
      <w:marLeft w:val="0"/>
      <w:marRight w:val="0"/>
      <w:marTop w:val="0"/>
      <w:marBottom w:val="0"/>
      <w:divBdr>
        <w:top w:val="none" w:sz="0" w:space="0" w:color="auto"/>
        <w:left w:val="none" w:sz="0" w:space="0" w:color="auto"/>
        <w:bottom w:val="none" w:sz="0" w:space="0" w:color="auto"/>
        <w:right w:val="none" w:sz="0" w:space="0" w:color="auto"/>
      </w:divBdr>
    </w:div>
    <w:div w:id="1650358940">
      <w:bodyDiv w:val="1"/>
      <w:marLeft w:val="0"/>
      <w:marRight w:val="0"/>
      <w:marTop w:val="0"/>
      <w:marBottom w:val="0"/>
      <w:divBdr>
        <w:top w:val="none" w:sz="0" w:space="0" w:color="auto"/>
        <w:left w:val="none" w:sz="0" w:space="0" w:color="auto"/>
        <w:bottom w:val="none" w:sz="0" w:space="0" w:color="auto"/>
        <w:right w:val="none" w:sz="0" w:space="0" w:color="auto"/>
      </w:divBdr>
    </w:div>
    <w:div w:id="1653677244">
      <w:bodyDiv w:val="1"/>
      <w:marLeft w:val="0"/>
      <w:marRight w:val="0"/>
      <w:marTop w:val="0"/>
      <w:marBottom w:val="0"/>
      <w:divBdr>
        <w:top w:val="none" w:sz="0" w:space="0" w:color="auto"/>
        <w:left w:val="none" w:sz="0" w:space="0" w:color="auto"/>
        <w:bottom w:val="none" w:sz="0" w:space="0" w:color="auto"/>
        <w:right w:val="none" w:sz="0" w:space="0" w:color="auto"/>
      </w:divBdr>
      <w:divsChild>
        <w:div w:id="723404427">
          <w:marLeft w:val="0"/>
          <w:marRight w:val="0"/>
          <w:marTop w:val="0"/>
          <w:marBottom w:val="0"/>
          <w:divBdr>
            <w:top w:val="none" w:sz="0" w:space="0" w:color="auto"/>
            <w:left w:val="none" w:sz="0" w:space="0" w:color="auto"/>
            <w:bottom w:val="none" w:sz="0" w:space="0" w:color="auto"/>
            <w:right w:val="none" w:sz="0" w:space="0" w:color="auto"/>
          </w:divBdr>
        </w:div>
      </w:divsChild>
    </w:div>
    <w:div w:id="1653867719">
      <w:bodyDiv w:val="1"/>
      <w:marLeft w:val="0"/>
      <w:marRight w:val="0"/>
      <w:marTop w:val="0"/>
      <w:marBottom w:val="0"/>
      <w:divBdr>
        <w:top w:val="none" w:sz="0" w:space="0" w:color="auto"/>
        <w:left w:val="none" w:sz="0" w:space="0" w:color="auto"/>
        <w:bottom w:val="none" w:sz="0" w:space="0" w:color="auto"/>
        <w:right w:val="none" w:sz="0" w:space="0" w:color="auto"/>
      </w:divBdr>
    </w:div>
    <w:div w:id="1655184298">
      <w:bodyDiv w:val="1"/>
      <w:marLeft w:val="0"/>
      <w:marRight w:val="0"/>
      <w:marTop w:val="0"/>
      <w:marBottom w:val="0"/>
      <w:divBdr>
        <w:top w:val="none" w:sz="0" w:space="0" w:color="auto"/>
        <w:left w:val="none" w:sz="0" w:space="0" w:color="auto"/>
        <w:bottom w:val="none" w:sz="0" w:space="0" w:color="auto"/>
        <w:right w:val="none" w:sz="0" w:space="0" w:color="auto"/>
      </w:divBdr>
    </w:div>
    <w:div w:id="1657563044">
      <w:bodyDiv w:val="1"/>
      <w:marLeft w:val="0"/>
      <w:marRight w:val="0"/>
      <w:marTop w:val="0"/>
      <w:marBottom w:val="0"/>
      <w:divBdr>
        <w:top w:val="none" w:sz="0" w:space="0" w:color="auto"/>
        <w:left w:val="none" w:sz="0" w:space="0" w:color="auto"/>
        <w:bottom w:val="none" w:sz="0" w:space="0" w:color="auto"/>
        <w:right w:val="none" w:sz="0" w:space="0" w:color="auto"/>
      </w:divBdr>
    </w:div>
    <w:div w:id="1657608568">
      <w:bodyDiv w:val="1"/>
      <w:marLeft w:val="0"/>
      <w:marRight w:val="0"/>
      <w:marTop w:val="0"/>
      <w:marBottom w:val="0"/>
      <w:divBdr>
        <w:top w:val="none" w:sz="0" w:space="0" w:color="auto"/>
        <w:left w:val="none" w:sz="0" w:space="0" w:color="auto"/>
        <w:bottom w:val="none" w:sz="0" w:space="0" w:color="auto"/>
        <w:right w:val="none" w:sz="0" w:space="0" w:color="auto"/>
      </w:divBdr>
    </w:div>
    <w:div w:id="1659118473">
      <w:bodyDiv w:val="1"/>
      <w:marLeft w:val="0"/>
      <w:marRight w:val="0"/>
      <w:marTop w:val="0"/>
      <w:marBottom w:val="0"/>
      <w:divBdr>
        <w:top w:val="none" w:sz="0" w:space="0" w:color="auto"/>
        <w:left w:val="none" w:sz="0" w:space="0" w:color="auto"/>
        <w:bottom w:val="none" w:sz="0" w:space="0" w:color="auto"/>
        <w:right w:val="none" w:sz="0" w:space="0" w:color="auto"/>
      </w:divBdr>
    </w:div>
    <w:div w:id="1661157633">
      <w:bodyDiv w:val="1"/>
      <w:marLeft w:val="0"/>
      <w:marRight w:val="0"/>
      <w:marTop w:val="0"/>
      <w:marBottom w:val="0"/>
      <w:divBdr>
        <w:top w:val="none" w:sz="0" w:space="0" w:color="auto"/>
        <w:left w:val="none" w:sz="0" w:space="0" w:color="auto"/>
        <w:bottom w:val="none" w:sz="0" w:space="0" w:color="auto"/>
        <w:right w:val="none" w:sz="0" w:space="0" w:color="auto"/>
      </w:divBdr>
    </w:div>
    <w:div w:id="1671102928">
      <w:bodyDiv w:val="1"/>
      <w:marLeft w:val="0"/>
      <w:marRight w:val="0"/>
      <w:marTop w:val="0"/>
      <w:marBottom w:val="0"/>
      <w:divBdr>
        <w:top w:val="none" w:sz="0" w:space="0" w:color="auto"/>
        <w:left w:val="none" w:sz="0" w:space="0" w:color="auto"/>
        <w:bottom w:val="none" w:sz="0" w:space="0" w:color="auto"/>
        <w:right w:val="none" w:sz="0" w:space="0" w:color="auto"/>
      </w:divBdr>
    </w:div>
    <w:div w:id="1672640723">
      <w:bodyDiv w:val="1"/>
      <w:marLeft w:val="0"/>
      <w:marRight w:val="0"/>
      <w:marTop w:val="0"/>
      <w:marBottom w:val="0"/>
      <w:divBdr>
        <w:top w:val="none" w:sz="0" w:space="0" w:color="auto"/>
        <w:left w:val="none" w:sz="0" w:space="0" w:color="auto"/>
        <w:bottom w:val="none" w:sz="0" w:space="0" w:color="auto"/>
        <w:right w:val="none" w:sz="0" w:space="0" w:color="auto"/>
      </w:divBdr>
    </w:div>
    <w:div w:id="1676152277">
      <w:bodyDiv w:val="1"/>
      <w:marLeft w:val="0"/>
      <w:marRight w:val="0"/>
      <w:marTop w:val="0"/>
      <w:marBottom w:val="0"/>
      <w:divBdr>
        <w:top w:val="none" w:sz="0" w:space="0" w:color="auto"/>
        <w:left w:val="none" w:sz="0" w:space="0" w:color="auto"/>
        <w:bottom w:val="none" w:sz="0" w:space="0" w:color="auto"/>
        <w:right w:val="none" w:sz="0" w:space="0" w:color="auto"/>
      </w:divBdr>
    </w:div>
    <w:div w:id="1680814339">
      <w:bodyDiv w:val="1"/>
      <w:marLeft w:val="0"/>
      <w:marRight w:val="0"/>
      <w:marTop w:val="0"/>
      <w:marBottom w:val="0"/>
      <w:divBdr>
        <w:top w:val="none" w:sz="0" w:space="0" w:color="auto"/>
        <w:left w:val="none" w:sz="0" w:space="0" w:color="auto"/>
        <w:bottom w:val="none" w:sz="0" w:space="0" w:color="auto"/>
        <w:right w:val="none" w:sz="0" w:space="0" w:color="auto"/>
      </w:divBdr>
    </w:div>
    <w:div w:id="1680883602">
      <w:bodyDiv w:val="1"/>
      <w:marLeft w:val="0"/>
      <w:marRight w:val="0"/>
      <w:marTop w:val="0"/>
      <w:marBottom w:val="0"/>
      <w:divBdr>
        <w:top w:val="none" w:sz="0" w:space="0" w:color="auto"/>
        <w:left w:val="none" w:sz="0" w:space="0" w:color="auto"/>
        <w:bottom w:val="none" w:sz="0" w:space="0" w:color="auto"/>
        <w:right w:val="none" w:sz="0" w:space="0" w:color="auto"/>
      </w:divBdr>
    </w:div>
    <w:div w:id="1692802509">
      <w:bodyDiv w:val="1"/>
      <w:marLeft w:val="0"/>
      <w:marRight w:val="0"/>
      <w:marTop w:val="0"/>
      <w:marBottom w:val="0"/>
      <w:divBdr>
        <w:top w:val="none" w:sz="0" w:space="0" w:color="auto"/>
        <w:left w:val="none" w:sz="0" w:space="0" w:color="auto"/>
        <w:bottom w:val="none" w:sz="0" w:space="0" w:color="auto"/>
        <w:right w:val="none" w:sz="0" w:space="0" w:color="auto"/>
      </w:divBdr>
    </w:div>
    <w:div w:id="1700398039">
      <w:bodyDiv w:val="1"/>
      <w:marLeft w:val="0"/>
      <w:marRight w:val="0"/>
      <w:marTop w:val="0"/>
      <w:marBottom w:val="0"/>
      <w:divBdr>
        <w:top w:val="none" w:sz="0" w:space="0" w:color="auto"/>
        <w:left w:val="none" w:sz="0" w:space="0" w:color="auto"/>
        <w:bottom w:val="none" w:sz="0" w:space="0" w:color="auto"/>
        <w:right w:val="none" w:sz="0" w:space="0" w:color="auto"/>
      </w:divBdr>
    </w:div>
    <w:div w:id="1700813012">
      <w:bodyDiv w:val="1"/>
      <w:marLeft w:val="0"/>
      <w:marRight w:val="0"/>
      <w:marTop w:val="0"/>
      <w:marBottom w:val="0"/>
      <w:divBdr>
        <w:top w:val="none" w:sz="0" w:space="0" w:color="auto"/>
        <w:left w:val="none" w:sz="0" w:space="0" w:color="auto"/>
        <w:bottom w:val="none" w:sz="0" w:space="0" w:color="auto"/>
        <w:right w:val="none" w:sz="0" w:space="0" w:color="auto"/>
      </w:divBdr>
    </w:div>
    <w:div w:id="1701128745">
      <w:bodyDiv w:val="1"/>
      <w:marLeft w:val="0"/>
      <w:marRight w:val="0"/>
      <w:marTop w:val="0"/>
      <w:marBottom w:val="0"/>
      <w:divBdr>
        <w:top w:val="none" w:sz="0" w:space="0" w:color="auto"/>
        <w:left w:val="none" w:sz="0" w:space="0" w:color="auto"/>
        <w:bottom w:val="none" w:sz="0" w:space="0" w:color="auto"/>
        <w:right w:val="none" w:sz="0" w:space="0" w:color="auto"/>
      </w:divBdr>
    </w:div>
    <w:div w:id="1706522177">
      <w:bodyDiv w:val="1"/>
      <w:marLeft w:val="0"/>
      <w:marRight w:val="0"/>
      <w:marTop w:val="0"/>
      <w:marBottom w:val="0"/>
      <w:divBdr>
        <w:top w:val="none" w:sz="0" w:space="0" w:color="auto"/>
        <w:left w:val="none" w:sz="0" w:space="0" w:color="auto"/>
        <w:bottom w:val="none" w:sz="0" w:space="0" w:color="auto"/>
        <w:right w:val="none" w:sz="0" w:space="0" w:color="auto"/>
      </w:divBdr>
    </w:div>
    <w:div w:id="1707169884">
      <w:bodyDiv w:val="1"/>
      <w:marLeft w:val="0"/>
      <w:marRight w:val="0"/>
      <w:marTop w:val="0"/>
      <w:marBottom w:val="0"/>
      <w:divBdr>
        <w:top w:val="none" w:sz="0" w:space="0" w:color="auto"/>
        <w:left w:val="none" w:sz="0" w:space="0" w:color="auto"/>
        <w:bottom w:val="none" w:sz="0" w:space="0" w:color="auto"/>
        <w:right w:val="none" w:sz="0" w:space="0" w:color="auto"/>
      </w:divBdr>
      <w:divsChild>
        <w:div w:id="555580264">
          <w:marLeft w:val="0"/>
          <w:marRight w:val="0"/>
          <w:marTop w:val="0"/>
          <w:marBottom w:val="0"/>
          <w:divBdr>
            <w:top w:val="none" w:sz="0" w:space="0" w:color="auto"/>
            <w:left w:val="none" w:sz="0" w:space="0" w:color="auto"/>
            <w:bottom w:val="none" w:sz="0" w:space="0" w:color="auto"/>
            <w:right w:val="none" w:sz="0" w:space="0" w:color="auto"/>
          </w:divBdr>
        </w:div>
      </w:divsChild>
    </w:div>
    <w:div w:id="1709526812">
      <w:bodyDiv w:val="1"/>
      <w:marLeft w:val="0"/>
      <w:marRight w:val="0"/>
      <w:marTop w:val="0"/>
      <w:marBottom w:val="0"/>
      <w:divBdr>
        <w:top w:val="none" w:sz="0" w:space="0" w:color="auto"/>
        <w:left w:val="none" w:sz="0" w:space="0" w:color="auto"/>
        <w:bottom w:val="none" w:sz="0" w:space="0" w:color="auto"/>
        <w:right w:val="none" w:sz="0" w:space="0" w:color="auto"/>
      </w:divBdr>
    </w:div>
    <w:div w:id="1711880062">
      <w:bodyDiv w:val="1"/>
      <w:marLeft w:val="0"/>
      <w:marRight w:val="0"/>
      <w:marTop w:val="0"/>
      <w:marBottom w:val="0"/>
      <w:divBdr>
        <w:top w:val="none" w:sz="0" w:space="0" w:color="auto"/>
        <w:left w:val="none" w:sz="0" w:space="0" w:color="auto"/>
        <w:bottom w:val="none" w:sz="0" w:space="0" w:color="auto"/>
        <w:right w:val="none" w:sz="0" w:space="0" w:color="auto"/>
      </w:divBdr>
    </w:div>
    <w:div w:id="1713186214">
      <w:bodyDiv w:val="1"/>
      <w:marLeft w:val="0"/>
      <w:marRight w:val="0"/>
      <w:marTop w:val="0"/>
      <w:marBottom w:val="0"/>
      <w:divBdr>
        <w:top w:val="none" w:sz="0" w:space="0" w:color="auto"/>
        <w:left w:val="none" w:sz="0" w:space="0" w:color="auto"/>
        <w:bottom w:val="none" w:sz="0" w:space="0" w:color="auto"/>
        <w:right w:val="none" w:sz="0" w:space="0" w:color="auto"/>
      </w:divBdr>
      <w:divsChild>
        <w:div w:id="284699994">
          <w:marLeft w:val="0"/>
          <w:marRight w:val="0"/>
          <w:marTop w:val="180"/>
          <w:marBottom w:val="180"/>
          <w:divBdr>
            <w:top w:val="none" w:sz="0" w:space="0" w:color="auto"/>
            <w:left w:val="none" w:sz="0" w:space="0" w:color="auto"/>
            <w:bottom w:val="none" w:sz="0" w:space="0" w:color="auto"/>
            <w:right w:val="none" w:sz="0" w:space="0" w:color="auto"/>
          </w:divBdr>
          <w:divsChild>
            <w:div w:id="412777348">
              <w:marLeft w:val="0"/>
              <w:marRight w:val="0"/>
              <w:marTop w:val="0"/>
              <w:marBottom w:val="0"/>
              <w:divBdr>
                <w:top w:val="none" w:sz="0" w:space="0" w:color="auto"/>
                <w:left w:val="none" w:sz="0" w:space="0" w:color="auto"/>
                <w:bottom w:val="none" w:sz="0" w:space="0" w:color="auto"/>
                <w:right w:val="none" w:sz="0" w:space="0" w:color="auto"/>
              </w:divBdr>
              <w:divsChild>
                <w:div w:id="2063091414">
                  <w:marLeft w:val="0"/>
                  <w:marRight w:val="0"/>
                  <w:marTop w:val="0"/>
                  <w:marBottom w:val="0"/>
                  <w:divBdr>
                    <w:top w:val="none" w:sz="0" w:space="0" w:color="auto"/>
                    <w:left w:val="none" w:sz="0" w:space="0" w:color="auto"/>
                    <w:bottom w:val="none" w:sz="0" w:space="0" w:color="auto"/>
                    <w:right w:val="none" w:sz="0" w:space="0" w:color="auto"/>
                  </w:divBdr>
                  <w:divsChild>
                    <w:div w:id="1535995208">
                      <w:marLeft w:val="0"/>
                      <w:marRight w:val="0"/>
                      <w:marTop w:val="0"/>
                      <w:marBottom w:val="0"/>
                      <w:divBdr>
                        <w:top w:val="none" w:sz="0" w:space="0" w:color="auto"/>
                        <w:left w:val="none" w:sz="0" w:space="0" w:color="auto"/>
                        <w:bottom w:val="none" w:sz="0" w:space="0" w:color="auto"/>
                        <w:right w:val="none" w:sz="0" w:space="0" w:color="auto"/>
                      </w:divBdr>
                      <w:divsChild>
                        <w:div w:id="10523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554877">
      <w:bodyDiv w:val="1"/>
      <w:marLeft w:val="0"/>
      <w:marRight w:val="0"/>
      <w:marTop w:val="0"/>
      <w:marBottom w:val="0"/>
      <w:divBdr>
        <w:top w:val="none" w:sz="0" w:space="0" w:color="auto"/>
        <w:left w:val="none" w:sz="0" w:space="0" w:color="auto"/>
        <w:bottom w:val="none" w:sz="0" w:space="0" w:color="auto"/>
        <w:right w:val="none" w:sz="0" w:space="0" w:color="auto"/>
      </w:divBdr>
    </w:div>
    <w:div w:id="1722707148">
      <w:bodyDiv w:val="1"/>
      <w:marLeft w:val="0"/>
      <w:marRight w:val="0"/>
      <w:marTop w:val="0"/>
      <w:marBottom w:val="0"/>
      <w:divBdr>
        <w:top w:val="none" w:sz="0" w:space="0" w:color="auto"/>
        <w:left w:val="none" w:sz="0" w:space="0" w:color="auto"/>
        <w:bottom w:val="none" w:sz="0" w:space="0" w:color="auto"/>
        <w:right w:val="none" w:sz="0" w:space="0" w:color="auto"/>
      </w:divBdr>
    </w:div>
    <w:div w:id="1723096947">
      <w:bodyDiv w:val="1"/>
      <w:marLeft w:val="0"/>
      <w:marRight w:val="0"/>
      <w:marTop w:val="0"/>
      <w:marBottom w:val="0"/>
      <w:divBdr>
        <w:top w:val="none" w:sz="0" w:space="0" w:color="auto"/>
        <w:left w:val="none" w:sz="0" w:space="0" w:color="auto"/>
        <w:bottom w:val="none" w:sz="0" w:space="0" w:color="auto"/>
        <w:right w:val="none" w:sz="0" w:space="0" w:color="auto"/>
      </w:divBdr>
    </w:div>
    <w:div w:id="1726293579">
      <w:bodyDiv w:val="1"/>
      <w:marLeft w:val="0"/>
      <w:marRight w:val="0"/>
      <w:marTop w:val="0"/>
      <w:marBottom w:val="0"/>
      <w:divBdr>
        <w:top w:val="none" w:sz="0" w:space="0" w:color="auto"/>
        <w:left w:val="none" w:sz="0" w:space="0" w:color="auto"/>
        <w:bottom w:val="none" w:sz="0" w:space="0" w:color="auto"/>
        <w:right w:val="none" w:sz="0" w:space="0" w:color="auto"/>
      </w:divBdr>
    </w:div>
    <w:div w:id="1729525976">
      <w:bodyDiv w:val="1"/>
      <w:marLeft w:val="0"/>
      <w:marRight w:val="0"/>
      <w:marTop w:val="0"/>
      <w:marBottom w:val="0"/>
      <w:divBdr>
        <w:top w:val="none" w:sz="0" w:space="0" w:color="auto"/>
        <w:left w:val="none" w:sz="0" w:space="0" w:color="auto"/>
        <w:bottom w:val="none" w:sz="0" w:space="0" w:color="auto"/>
        <w:right w:val="none" w:sz="0" w:space="0" w:color="auto"/>
      </w:divBdr>
    </w:div>
    <w:div w:id="1734889710">
      <w:bodyDiv w:val="1"/>
      <w:marLeft w:val="0"/>
      <w:marRight w:val="0"/>
      <w:marTop w:val="0"/>
      <w:marBottom w:val="0"/>
      <w:divBdr>
        <w:top w:val="none" w:sz="0" w:space="0" w:color="auto"/>
        <w:left w:val="none" w:sz="0" w:space="0" w:color="auto"/>
        <w:bottom w:val="none" w:sz="0" w:space="0" w:color="auto"/>
        <w:right w:val="none" w:sz="0" w:space="0" w:color="auto"/>
      </w:divBdr>
    </w:div>
    <w:div w:id="1735011221">
      <w:bodyDiv w:val="1"/>
      <w:marLeft w:val="0"/>
      <w:marRight w:val="0"/>
      <w:marTop w:val="0"/>
      <w:marBottom w:val="0"/>
      <w:divBdr>
        <w:top w:val="none" w:sz="0" w:space="0" w:color="auto"/>
        <w:left w:val="none" w:sz="0" w:space="0" w:color="auto"/>
        <w:bottom w:val="none" w:sz="0" w:space="0" w:color="auto"/>
        <w:right w:val="none" w:sz="0" w:space="0" w:color="auto"/>
      </w:divBdr>
    </w:div>
    <w:div w:id="1742288143">
      <w:bodyDiv w:val="1"/>
      <w:marLeft w:val="0"/>
      <w:marRight w:val="0"/>
      <w:marTop w:val="0"/>
      <w:marBottom w:val="0"/>
      <w:divBdr>
        <w:top w:val="none" w:sz="0" w:space="0" w:color="auto"/>
        <w:left w:val="none" w:sz="0" w:space="0" w:color="auto"/>
        <w:bottom w:val="none" w:sz="0" w:space="0" w:color="auto"/>
        <w:right w:val="none" w:sz="0" w:space="0" w:color="auto"/>
      </w:divBdr>
      <w:divsChild>
        <w:div w:id="239486204">
          <w:marLeft w:val="0"/>
          <w:marRight w:val="0"/>
          <w:marTop w:val="0"/>
          <w:marBottom w:val="0"/>
          <w:divBdr>
            <w:top w:val="none" w:sz="0" w:space="0" w:color="auto"/>
            <w:left w:val="none" w:sz="0" w:space="0" w:color="auto"/>
            <w:bottom w:val="none" w:sz="0" w:space="0" w:color="auto"/>
            <w:right w:val="none" w:sz="0" w:space="0" w:color="auto"/>
          </w:divBdr>
          <w:divsChild>
            <w:div w:id="1664091183">
              <w:marLeft w:val="0"/>
              <w:marRight w:val="0"/>
              <w:marTop w:val="0"/>
              <w:marBottom w:val="0"/>
              <w:divBdr>
                <w:top w:val="none" w:sz="0" w:space="0" w:color="auto"/>
                <w:left w:val="none" w:sz="0" w:space="0" w:color="auto"/>
                <w:bottom w:val="none" w:sz="0" w:space="0" w:color="auto"/>
                <w:right w:val="none" w:sz="0" w:space="0" w:color="auto"/>
              </w:divBdr>
              <w:divsChild>
                <w:div w:id="1118069072">
                  <w:marLeft w:val="-120"/>
                  <w:marRight w:val="0"/>
                  <w:marTop w:val="0"/>
                  <w:marBottom w:val="0"/>
                  <w:divBdr>
                    <w:top w:val="none" w:sz="0" w:space="0" w:color="auto"/>
                    <w:left w:val="none" w:sz="0" w:space="0" w:color="auto"/>
                    <w:bottom w:val="none" w:sz="0" w:space="0" w:color="auto"/>
                    <w:right w:val="none" w:sz="0" w:space="0" w:color="auto"/>
                  </w:divBdr>
                  <w:divsChild>
                    <w:div w:id="1969820501">
                      <w:marLeft w:val="0"/>
                      <w:marRight w:val="0"/>
                      <w:marTop w:val="0"/>
                      <w:marBottom w:val="0"/>
                      <w:divBdr>
                        <w:top w:val="none" w:sz="0" w:space="0" w:color="auto"/>
                        <w:left w:val="none" w:sz="0" w:space="0" w:color="auto"/>
                        <w:bottom w:val="none" w:sz="0" w:space="0" w:color="auto"/>
                        <w:right w:val="none" w:sz="0" w:space="0" w:color="auto"/>
                      </w:divBdr>
                      <w:divsChild>
                        <w:div w:id="1248542971">
                          <w:marLeft w:val="0"/>
                          <w:marRight w:val="0"/>
                          <w:marTop w:val="120"/>
                          <w:marBottom w:val="0"/>
                          <w:divBdr>
                            <w:top w:val="none" w:sz="0" w:space="0" w:color="auto"/>
                            <w:left w:val="none" w:sz="0" w:space="0" w:color="auto"/>
                            <w:bottom w:val="none" w:sz="0" w:space="0" w:color="auto"/>
                            <w:right w:val="none" w:sz="0" w:space="0" w:color="auto"/>
                          </w:divBdr>
                          <w:divsChild>
                            <w:div w:id="1900438920">
                              <w:marLeft w:val="0"/>
                              <w:marRight w:val="0"/>
                              <w:marTop w:val="0"/>
                              <w:marBottom w:val="0"/>
                              <w:divBdr>
                                <w:top w:val="none" w:sz="0" w:space="0" w:color="auto"/>
                                <w:left w:val="none" w:sz="0" w:space="0" w:color="auto"/>
                                <w:bottom w:val="none" w:sz="0" w:space="0" w:color="auto"/>
                                <w:right w:val="none" w:sz="0" w:space="0" w:color="auto"/>
                              </w:divBdr>
                              <w:divsChild>
                                <w:div w:id="525414163">
                                  <w:marLeft w:val="0"/>
                                  <w:marRight w:val="0"/>
                                  <w:marTop w:val="0"/>
                                  <w:marBottom w:val="0"/>
                                  <w:divBdr>
                                    <w:top w:val="none" w:sz="0" w:space="0" w:color="auto"/>
                                    <w:left w:val="none" w:sz="0" w:space="0" w:color="auto"/>
                                    <w:bottom w:val="none" w:sz="0" w:space="0" w:color="auto"/>
                                    <w:right w:val="none" w:sz="0" w:space="0" w:color="auto"/>
                                  </w:divBdr>
                                  <w:divsChild>
                                    <w:div w:id="19712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6301070">
      <w:bodyDiv w:val="1"/>
      <w:marLeft w:val="0"/>
      <w:marRight w:val="0"/>
      <w:marTop w:val="0"/>
      <w:marBottom w:val="0"/>
      <w:divBdr>
        <w:top w:val="none" w:sz="0" w:space="0" w:color="auto"/>
        <w:left w:val="none" w:sz="0" w:space="0" w:color="auto"/>
        <w:bottom w:val="none" w:sz="0" w:space="0" w:color="auto"/>
        <w:right w:val="none" w:sz="0" w:space="0" w:color="auto"/>
      </w:divBdr>
    </w:div>
    <w:div w:id="1746610466">
      <w:bodyDiv w:val="1"/>
      <w:marLeft w:val="0"/>
      <w:marRight w:val="0"/>
      <w:marTop w:val="0"/>
      <w:marBottom w:val="0"/>
      <w:divBdr>
        <w:top w:val="none" w:sz="0" w:space="0" w:color="auto"/>
        <w:left w:val="none" w:sz="0" w:space="0" w:color="auto"/>
        <w:bottom w:val="none" w:sz="0" w:space="0" w:color="auto"/>
        <w:right w:val="none" w:sz="0" w:space="0" w:color="auto"/>
      </w:divBdr>
    </w:div>
    <w:div w:id="1749229221">
      <w:bodyDiv w:val="1"/>
      <w:marLeft w:val="0"/>
      <w:marRight w:val="0"/>
      <w:marTop w:val="0"/>
      <w:marBottom w:val="0"/>
      <w:divBdr>
        <w:top w:val="none" w:sz="0" w:space="0" w:color="auto"/>
        <w:left w:val="none" w:sz="0" w:space="0" w:color="auto"/>
        <w:bottom w:val="none" w:sz="0" w:space="0" w:color="auto"/>
        <w:right w:val="none" w:sz="0" w:space="0" w:color="auto"/>
      </w:divBdr>
    </w:div>
    <w:div w:id="1750421225">
      <w:bodyDiv w:val="1"/>
      <w:marLeft w:val="0"/>
      <w:marRight w:val="0"/>
      <w:marTop w:val="0"/>
      <w:marBottom w:val="0"/>
      <w:divBdr>
        <w:top w:val="none" w:sz="0" w:space="0" w:color="auto"/>
        <w:left w:val="none" w:sz="0" w:space="0" w:color="auto"/>
        <w:bottom w:val="none" w:sz="0" w:space="0" w:color="auto"/>
        <w:right w:val="none" w:sz="0" w:space="0" w:color="auto"/>
      </w:divBdr>
    </w:div>
    <w:div w:id="1753040014">
      <w:bodyDiv w:val="1"/>
      <w:marLeft w:val="0"/>
      <w:marRight w:val="0"/>
      <w:marTop w:val="0"/>
      <w:marBottom w:val="0"/>
      <w:divBdr>
        <w:top w:val="none" w:sz="0" w:space="0" w:color="auto"/>
        <w:left w:val="none" w:sz="0" w:space="0" w:color="auto"/>
        <w:bottom w:val="none" w:sz="0" w:space="0" w:color="auto"/>
        <w:right w:val="none" w:sz="0" w:space="0" w:color="auto"/>
      </w:divBdr>
    </w:div>
    <w:div w:id="1753812250">
      <w:bodyDiv w:val="1"/>
      <w:marLeft w:val="0"/>
      <w:marRight w:val="0"/>
      <w:marTop w:val="0"/>
      <w:marBottom w:val="0"/>
      <w:divBdr>
        <w:top w:val="none" w:sz="0" w:space="0" w:color="auto"/>
        <w:left w:val="none" w:sz="0" w:space="0" w:color="auto"/>
        <w:bottom w:val="none" w:sz="0" w:space="0" w:color="auto"/>
        <w:right w:val="none" w:sz="0" w:space="0" w:color="auto"/>
      </w:divBdr>
      <w:divsChild>
        <w:div w:id="146898501">
          <w:marLeft w:val="0"/>
          <w:marRight w:val="0"/>
          <w:marTop w:val="0"/>
          <w:marBottom w:val="0"/>
          <w:divBdr>
            <w:top w:val="single" w:sz="8" w:space="6" w:color="auto"/>
            <w:left w:val="single" w:sz="8" w:space="6" w:color="auto"/>
            <w:bottom w:val="single" w:sz="8" w:space="6" w:color="auto"/>
            <w:right w:val="single" w:sz="8" w:space="6" w:color="auto"/>
          </w:divBdr>
        </w:div>
        <w:div w:id="1085956853">
          <w:marLeft w:val="0"/>
          <w:marRight w:val="0"/>
          <w:marTop w:val="0"/>
          <w:marBottom w:val="0"/>
          <w:divBdr>
            <w:top w:val="single" w:sz="8" w:space="6" w:color="auto"/>
            <w:left w:val="single" w:sz="8" w:space="6" w:color="auto"/>
            <w:bottom w:val="single" w:sz="8" w:space="6" w:color="auto"/>
            <w:right w:val="single" w:sz="8" w:space="6" w:color="auto"/>
          </w:divBdr>
        </w:div>
        <w:div w:id="38215333">
          <w:marLeft w:val="0"/>
          <w:marRight w:val="0"/>
          <w:marTop w:val="0"/>
          <w:marBottom w:val="0"/>
          <w:divBdr>
            <w:top w:val="single" w:sz="8" w:space="6" w:color="auto"/>
            <w:left w:val="single" w:sz="8" w:space="6" w:color="auto"/>
            <w:bottom w:val="single" w:sz="8" w:space="6" w:color="auto"/>
            <w:right w:val="single" w:sz="8" w:space="6" w:color="auto"/>
          </w:divBdr>
        </w:div>
        <w:div w:id="571281208">
          <w:marLeft w:val="0"/>
          <w:marRight w:val="0"/>
          <w:marTop w:val="0"/>
          <w:marBottom w:val="0"/>
          <w:divBdr>
            <w:top w:val="single" w:sz="8" w:space="6" w:color="auto"/>
            <w:left w:val="single" w:sz="8" w:space="6" w:color="auto"/>
            <w:bottom w:val="single" w:sz="8" w:space="6" w:color="auto"/>
            <w:right w:val="single" w:sz="8" w:space="6" w:color="auto"/>
          </w:divBdr>
        </w:div>
      </w:divsChild>
    </w:div>
    <w:div w:id="1759400308">
      <w:bodyDiv w:val="1"/>
      <w:marLeft w:val="0"/>
      <w:marRight w:val="0"/>
      <w:marTop w:val="0"/>
      <w:marBottom w:val="0"/>
      <w:divBdr>
        <w:top w:val="none" w:sz="0" w:space="0" w:color="auto"/>
        <w:left w:val="none" w:sz="0" w:space="0" w:color="auto"/>
        <w:bottom w:val="none" w:sz="0" w:space="0" w:color="auto"/>
        <w:right w:val="none" w:sz="0" w:space="0" w:color="auto"/>
      </w:divBdr>
    </w:div>
    <w:div w:id="1760978096">
      <w:bodyDiv w:val="1"/>
      <w:marLeft w:val="0"/>
      <w:marRight w:val="0"/>
      <w:marTop w:val="0"/>
      <w:marBottom w:val="0"/>
      <w:divBdr>
        <w:top w:val="none" w:sz="0" w:space="0" w:color="auto"/>
        <w:left w:val="none" w:sz="0" w:space="0" w:color="auto"/>
        <w:bottom w:val="none" w:sz="0" w:space="0" w:color="auto"/>
        <w:right w:val="none" w:sz="0" w:space="0" w:color="auto"/>
      </w:divBdr>
    </w:div>
    <w:div w:id="1762872341">
      <w:bodyDiv w:val="1"/>
      <w:marLeft w:val="0"/>
      <w:marRight w:val="0"/>
      <w:marTop w:val="0"/>
      <w:marBottom w:val="0"/>
      <w:divBdr>
        <w:top w:val="none" w:sz="0" w:space="0" w:color="auto"/>
        <w:left w:val="none" w:sz="0" w:space="0" w:color="auto"/>
        <w:bottom w:val="none" w:sz="0" w:space="0" w:color="auto"/>
        <w:right w:val="none" w:sz="0" w:space="0" w:color="auto"/>
      </w:divBdr>
    </w:div>
    <w:div w:id="1771008574">
      <w:bodyDiv w:val="1"/>
      <w:marLeft w:val="0"/>
      <w:marRight w:val="0"/>
      <w:marTop w:val="0"/>
      <w:marBottom w:val="0"/>
      <w:divBdr>
        <w:top w:val="none" w:sz="0" w:space="0" w:color="auto"/>
        <w:left w:val="none" w:sz="0" w:space="0" w:color="auto"/>
        <w:bottom w:val="none" w:sz="0" w:space="0" w:color="auto"/>
        <w:right w:val="none" w:sz="0" w:space="0" w:color="auto"/>
      </w:divBdr>
    </w:div>
    <w:div w:id="1771199205">
      <w:bodyDiv w:val="1"/>
      <w:marLeft w:val="0"/>
      <w:marRight w:val="0"/>
      <w:marTop w:val="0"/>
      <w:marBottom w:val="0"/>
      <w:divBdr>
        <w:top w:val="none" w:sz="0" w:space="0" w:color="auto"/>
        <w:left w:val="none" w:sz="0" w:space="0" w:color="auto"/>
        <w:bottom w:val="none" w:sz="0" w:space="0" w:color="auto"/>
        <w:right w:val="none" w:sz="0" w:space="0" w:color="auto"/>
      </w:divBdr>
    </w:div>
    <w:div w:id="1772772933">
      <w:bodyDiv w:val="1"/>
      <w:marLeft w:val="0"/>
      <w:marRight w:val="0"/>
      <w:marTop w:val="0"/>
      <w:marBottom w:val="0"/>
      <w:divBdr>
        <w:top w:val="none" w:sz="0" w:space="0" w:color="auto"/>
        <w:left w:val="none" w:sz="0" w:space="0" w:color="auto"/>
        <w:bottom w:val="none" w:sz="0" w:space="0" w:color="auto"/>
        <w:right w:val="none" w:sz="0" w:space="0" w:color="auto"/>
      </w:divBdr>
    </w:div>
    <w:div w:id="1773352687">
      <w:bodyDiv w:val="1"/>
      <w:marLeft w:val="0"/>
      <w:marRight w:val="0"/>
      <w:marTop w:val="0"/>
      <w:marBottom w:val="0"/>
      <w:divBdr>
        <w:top w:val="none" w:sz="0" w:space="0" w:color="auto"/>
        <w:left w:val="none" w:sz="0" w:space="0" w:color="auto"/>
        <w:bottom w:val="none" w:sz="0" w:space="0" w:color="auto"/>
        <w:right w:val="none" w:sz="0" w:space="0" w:color="auto"/>
      </w:divBdr>
    </w:div>
    <w:div w:id="1773667756">
      <w:bodyDiv w:val="1"/>
      <w:marLeft w:val="0"/>
      <w:marRight w:val="0"/>
      <w:marTop w:val="0"/>
      <w:marBottom w:val="0"/>
      <w:divBdr>
        <w:top w:val="none" w:sz="0" w:space="0" w:color="auto"/>
        <w:left w:val="none" w:sz="0" w:space="0" w:color="auto"/>
        <w:bottom w:val="none" w:sz="0" w:space="0" w:color="auto"/>
        <w:right w:val="none" w:sz="0" w:space="0" w:color="auto"/>
      </w:divBdr>
    </w:div>
    <w:div w:id="1773818122">
      <w:bodyDiv w:val="1"/>
      <w:marLeft w:val="0"/>
      <w:marRight w:val="0"/>
      <w:marTop w:val="0"/>
      <w:marBottom w:val="0"/>
      <w:divBdr>
        <w:top w:val="none" w:sz="0" w:space="0" w:color="auto"/>
        <w:left w:val="none" w:sz="0" w:space="0" w:color="auto"/>
        <w:bottom w:val="none" w:sz="0" w:space="0" w:color="auto"/>
        <w:right w:val="none" w:sz="0" w:space="0" w:color="auto"/>
      </w:divBdr>
    </w:div>
    <w:div w:id="1774085476">
      <w:bodyDiv w:val="1"/>
      <w:marLeft w:val="0"/>
      <w:marRight w:val="0"/>
      <w:marTop w:val="0"/>
      <w:marBottom w:val="0"/>
      <w:divBdr>
        <w:top w:val="none" w:sz="0" w:space="0" w:color="auto"/>
        <w:left w:val="none" w:sz="0" w:space="0" w:color="auto"/>
        <w:bottom w:val="none" w:sz="0" w:space="0" w:color="auto"/>
        <w:right w:val="none" w:sz="0" w:space="0" w:color="auto"/>
      </w:divBdr>
    </w:div>
    <w:div w:id="1776631053">
      <w:bodyDiv w:val="1"/>
      <w:marLeft w:val="0"/>
      <w:marRight w:val="0"/>
      <w:marTop w:val="0"/>
      <w:marBottom w:val="0"/>
      <w:divBdr>
        <w:top w:val="none" w:sz="0" w:space="0" w:color="auto"/>
        <w:left w:val="none" w:sz="0" w:space="0" w:color="auto"/>
        <w:bottom w:val="none" w:sz="0" w:space="0" w:color="auto"/>
        <w:right w:val="none" w:sz="0" w:space="0" w:color="auto"/>
      </w:divBdr>
    </w:div>
    <w:div w:id="1779833158">
      <w:bodyDiv w:val="1"/>
      <w:marLeft w:val="0"/>
      <w:marRight w:val="0"/>
      <w:marTop w:val="0"/>
      <w:marBottom w:val="0"/>
      <w:divBdr>
        <w:top w:val="none" w:sz="0" w:space="0" w:color="auto"/>
        <w:left w:val="none" w:sz="0" w:space="0" w:color="auto"/>
        <w:bottom w:val="none" w:sz="0" w:space="0" w:color="auto"/>
        <w:right w:val="none" w:sz="0" w:space="0" w:color="auto"/>
      </w:divBdr>
    </w:div>
    <w:div w:id="1780947316">
      <w:bodyDiv w:val="1"/>
      <w:marLeft w:val="0"/>
      <w:marRight w:val="0"/>
      <w:marTop w:val="0"/>
      <w:marBottom w:val="0"/>
      <w:divBdr>
        <w:top w:val="none" w:sz="0" w:space="0" w:color="auto"/>
        <w:left w:val="none" w:sz="0" w:space="0" w:color="auto"/>
        <w:bottom w:val="none" w:sz="0" w:space="0" w:color="auto"/>
        <w:right w:val="none" w:sz="0" w:space="0" w:color="auto"/>
      </w:divBdr>
    </w:div>
    <w:div w:id="1788354339">
      <w:bodyDiv w:val="1"/>
      <w:marLeft w:val="0"/>
      <w:marRight w:val="0"/>
      <w:marTop w:val="0"/>
      <w:marBottom w:val="0"/>
      <w:divBdr>
        <w:top w:val="none" w:sz="0" w:space="0" w:color="auto"/>
        <w:left w:val="none" w:sz="0" w:space="0" w:color="auto"/>
        <w:bottom w:val="none" w:sz="0" w:space="0" w:color="auto"/>
        <w:right w:val="none" w:sz="0" w:space="0" w:color="auto"/>
      </w:divBdr>
      <w:divsChild>
        <w:div w:id="1725988222">
          <w:marLeft w:val="0"/>
          <w:marRight w:val="0"/>
          <w:marTop w:val="0"/>
          <w:marBottom w:val="0"/>
          <w:divBdr>
            <w:top w:val="none" w:sz="0" w:space="0" w:color="auto"/>
            <w:left w:val="none" w:sz="0" w:space="0" w:color="auto"/>
            <w:bottom w:val="none" w:sz="0" w:space="0" w:color="auto"/>
            <w:right w:val="none" w:sz="0" w:space="0" w:color="auto"/>
          </w:divBdr>
        </w:div>
      </w:divsChild>
    </w:div>
    <w:div w:id="1791240300">
      <w:bodyDiv w:val="1"/>
      <w:marLeft w:val="0"/>
      <w:marRight w:val="0"/>
      <w:marTop w:val="0"/>
      <w:marBottom w:val="0"/>
      <w:divBdr>
        <w:top w:val="none" w:sz="0" w:space="0" w:color="auto"/>
        <w:left w:val="none" w:sz="0" w:space="0" w:color="auto"/>
        <w:bottom w:val="none" w:sz="0" w:space="0" w:color="auto"/>
        <w:right w:val="none" w:sz="0" w:space="0" w:color="auto"/>
      </w:divBdr>
      <w:divsChild>
        <w:div w:id="195389504">
          <w:marLeft w:val="0"/>
          <w:marRight w:val="0"/>
          <w:marTop w:val="0"/>
          <w:marBottom w:val="0"/>
          <w:divBdr>
            <w:top w:val="single" w:sz="8" w:space="6" w:color="auto"/>
            <w:left w:val="single" w:sz="8" w:space="6" w:color="auto"/>
            <w:bottom w:val="single" w:sz="8" w:space="6" w:color="auto"/>
            <w:right w:val="single" w:sz="8" w:space="6" w:color="auto"/>
          </w:divBdr>
        </w:div>
        <w:div w:id="342783213">
          <w:marLeft w:val="0"/>
          <w:marRight w:val="0"/>
          <w:marTop w:val="0"/>
          <w:marBottom w:val="0"/>
          <w:divBdr>
            <w:top w:val="single" w:sz="8" w:space="6" w:color="auto"/>
            <w:left w:val="single" w:sz="8" w:space="6" w:color="auto"/>
            <w:bottom w:val="single" w:sz="8" w:space="6" w:color="auto"/>
            <w:right w:val="single" w:sz="8" w:space="6" w:color="auto"/>
          </w:divBdr>
        </w:div>
        <w:div w:id="1216162153">
          <w:marLeft w:val="0"/>
          <w:marRight w:val="0"/>
          <w:marTop w:val="0"/>
          <w:marBottom w:val="0"/>
          <w:divBdr>
            <w:top w:val="single" w:sz="8" w:space="6" w:color="auto"/>
            <w:left w:val="single" w:sz="8" w:space="6" w:color="auto"/>
            <w:bottom w:val="single" w:sz="8" w:space="6" w:color="auto"/>
            <w:right w:val="single" w:sz="8" w:space="6" w:color="auto"/>
          </w:divBdr>
        </w:div>
        <w:div w:id="926576170">
          <w:marLeft w:val="0"/>
          <w:marRight w:val="0"/>
          <w:marTop w:val="0"/>
          <w:marBottom w:val="0"/>
          <w:divBdr>
            <w:top w:val="single" w:sz="8" w:space="6" w:color="auto"/>
            <w:left w:val="single" w:sz="8" w:space="6" w:color="auto"/>
            <w:bottom w:val="single" w:sz="8" w:space="6" w:color="auto"/>
            <w:right w:val="single" w:sz="8" w:space="6" w:color="auto"/>
          </w:divBdr>
        </w:div>
      </w:divsChild>
    </w:div>
    <w:div w:id="1795245764">
      <w:bodyDiv w:val="1"/>
      <w:marLeft w:val="0"/>
      <w:marRight w:val="0"/>
      <w:marTop w:val="0"/>
      <w:marBottom w:val="0"/>
      <w:divBdr>
        <w:top w:val="none" w:sz="0" w:space="0" w:color="auto"/>
        <w:left w:val="none" w:sz="0" w:space="0" w:color="auto"/>
        <w:bottom w:val="none" w:sz="0" w:space="0" w:color="auto"/>
        <w:right w:val="none" w:sz="0" w:space="0" w:color="auto"/>
      </w:divBdr>
    </w:div>
    <w:div w:id="1795975232">
      <w:bodyDiv w:val="1"/>
      <w:marLeft w:val="0"/>
      <w:marRight w:val="0"/>
      <w:marTop w:val="0"/>
      <w:marBottom w:val="0"/>
      <w:divBdr>
        <w:top w:val="none" w:sz="0" w:space="0" w:color="auto"/>
        <w:left w:val="none" w:sz="0" w:space="0" w:color="auto"/>
        <w:bottom w:val="none" w:sz="0" w:space="0" w:color="auto"/>
        <w:right w:val="none" w:sz="0" w:space="0" w:color="auto"/>
      </w:divBdr>
    </w:div>
    <w:div w:id="1796217045">
      <w:bodyDiv w:val="1"/>
      <w:marLeft w:val="0"/>
      <w:marRight w:val="0"/>
      <w:marTop w:val="0"/>
      <w:marBottom w:val="0"/>
      <w:divBdr>
        <w:top w:val="none" w:sz="0" w:space="0" w:color="auto"/>
        <w:left w:val="none" w:sz="0" w:space="0" w:color="auto"/>
        <w:bottom w:val="none" w:sz="0" w:space="0" w:color="auto"/>
        <w:right w:val="none" w:sz="0" w:space="0" w:color="auto"/>
      </w:divBdr>
    </w:div>
    <w:div w:id="1797597551">
      <w:bodyDiv w:val="1"/>
      <w:marLeft w:val="0"/>
      <w:marRight w:val="0"/>
      <w:marTop w:val="0"/>
      <w:marBottom w:val="0"/>
      <w:divBdr>
        <w:top w:val="none" w:sz="0" w:space="0" w:color="auto"/>
        <w:left w:val="none" w:sz="0" w:space="0" w:color="auto"/>
        <w:bottom w:val="none" w:sz="0" w:space="0" w:color="auto"/>
        <w:right w:val="none" w:sz="0" w:space="0" w:color="auto"/>
      </w:divBdr>
    </w:div>
    <w:div w:id="1799101011">
      <w:bodyDiv w:val="1"/>
      <w:marLeft w:val="0"/>
      <w:marRight w:val="0"/>
      <w:marTop w:val="0"/>
      <w:marBottom w:val="0"/>
      <w:divBdr>
        <w:top w:val="none" w:sz="0" w:space="0" w:color="auto"/>
        <w:left w:val="none" w:sz="0" w:space="0" w:color="auto"/>
        <w:bottom w:val="none" w:sz="0" w:space="0" w:color="auto"/>
        <w:right w:val="none" w:sz="0" w:space="0" w:color="auto"/>
      </w:divBdr>
    </w:div>
    <w:div w:id="1799226195">
      <w:bodyDiv w:val="1"/>
      <w:marLeft w:val="0"/>
      <w:marRight w:val="0"/>
      <w:marTop w:val="0"/>
      <w:marBottom w:val="0"/>
      <w:divBdr>
        <w:top w:val="none" w:sz="0" w:space="0" w:color="auto"/>
        <w:left w:val="none" w:sz="0" w:space="0" w:color="auto"/>
        <w:bottom w:val="none" w:sz="0" w:space="0" w:color="auto"/>
        <w:right w:val="none" w:sz="0" w:space="0" w:color="auto"/>
      </w:divBdr>
    </w:div>
    <w:div w:id="1799376529">
      <w:bodyDiv w:val="1"/>
      <w:marLeft w:val="0"/>
      <w:marRight w:val="0"/>
      <w:marTop w:val="0"/>
      <w:marBottom w:val="0"/>
      <w:divBdr>
        <w:top w:val="none" w:sz="0" w:space="0" w:color="auto"/>
        <w:left w:val="none" w:sz="0" w:space="0" w:color="auto"/>
        <w:bottom w:val="none" w:sz="0" w:space="0" w:color="auto"/>
        <w:right w:val="none" w:sz="0" w:space="0" w:color="auto"/>
      </w:divBdr>
    </w:div>
    <w:div w:id="1807090091">
      <w:bodyDiv w:val="1"/>
      <w:marLeft w:val="0"/>
      <w:marRight w:val="0"/>
      <w:marTop w:val="0"/>
      <w:marBottom w:val="0"/>
      <w:divBdr>
        <w:top w:val="none" w:sz="0" w:space="0" w:color="auto"/>
        <w:left w:val="none" w:sz="0" w:space="0" w:color="auto"/>
        <w:bottom w:val="none" w:sz="0" w:space="0" w:color="auto"/>
        <w:right w:val="none" w:sz="0" w:space="0" w:color="auto"/>
      </w:divBdr>
    </w:div>
    <w:div w:id="1813017276">
      <w:bodyDiv w:val="1"/>
      <w:marLeft w:val="0"/>
      <w:marRight w:val="0"/>
      <w:marTop w:val="0"/>
      <w:marBottom w:val="0"/>
      <w:divBdr>
        <w:top w:val="none" w:sz="0" w:space="0" w:color="auto"/>
        <w:left w:val="none" w:sz="0" w:space="0" w:color="auto"/>
        <w:bottom w:val="none" w:sz="0" w:space="0" w:color="auto"/>
        <w:right w:val="none" w:sz="0" w:space="0" w:color="auto"/>
      </w:divBdr>
    </w:div>
    <w:div w:id="1818718786">
      <w:bodyDiv w:val="1"/>
      <w:marLeft w:val="0"/>
      <w:marRight w:val="0"/>
      <w:marTop w:val="0"/>
      <w:marBottom w:val="0"/>
      <w:divBdr>
        <w:top w:val="none" w:sz="0" w:space="0" w:color="auto"/>
        <w:left w:val="none" w:sz="0" w:space="0" w:color="auto"/>
        <w:bottom w:val="none" w:sz="0" w:space="0" w:color="auto"/>
        <w:right w:val="none" w:sz="0" w:space="0" w:color="auto"/>
      </w:divBdr>
      <w:divsChild>
        <w:div w:id="164521020">
          <w:marLeft w:val="0"/>
          <w:marRight w:val="0"/>
          <w:marTop w:val="0"/>
          <w:marBottom w:val="0"/>
          <w:divBdr>
            <w:top w:val="none" w:sz="0" w:space="0" w:color="auto"/>
            <w:left w:val="none" w:sz="0" w:space="0" w:color="auto"/>
            <w:bottom w:val="none" w:sz="0" w:space="0" w:color="auto"/>
            <w:right w:val="none" w:sz="0" w:space="0" w:color="auto"/>
          </w:divBdr>
        </w:div>
      </w:divsChild>
    </w:div>
    <w:div w:id="1823347538">
      <w:bodyDiv w:val="1"/>
      <w:marLeft w:val="0"/>
      <w:marRight w:val="0"/>
      <w:marTop w:val="0"/>
      <w:marBottom w:val="0"/>
      <w:divBdr>
        <w:top w:val="none" w:sz="0" w:space="0" w:color="auto"/>
        <w:left w:val="none" w:sz="0" w:space="0" w:color="auto"/>
        <w:bottom w:val="none" w:sz="0" w:space="0" w:color="auto"/>
        <w:right w:val="none" w:sz="0" w:space="0" w:color="auto"/>
      </w:divBdr>
    </w:div>
    <w:div w:id="1835610445">
      <w:bodyDiv w:val="1"/>
      <w:marLeft w:val="0"/>
      <w:marRight w:val="0"/>
      <w:marTop w:val="0"/>
      <w:marBottom w:val="0"/>
      <w:divBdr>
        <w:top w:val="none" w:sz="0" w:space="0" w:color="auto"/>
        <w:left w:val="none" w:sz="0" w:space="0" w:color="auto"/>
        <w:bottom w:val="none" w:sz="0" w:space="0" w:color="auto"/>
        <w:right w:val="none" w:sz="0" w:space="0" w:color="auto"/>
      </w:divBdr>
    </w:div>
    <w:div w:id="1836677627">
      <w:bodyDiv w:val="1"/>
      <w:marLeft w:val="0"/>
      <w:marRight w:val="0"/>
      <w:marTop w:val="0"/>
      <w:marBottom w:val="0"/>
      <w:divBdr>
        <w:top w:val="none" w:sz="0" w:space="0" w:color="auto"/>
        <w:left w:val="none" w:sz="0" w:space="0" w:color="auto"/>
        <w:bottom w:val="none" w:sz="0" w:space="0" w:color="auto"/>
        <w:right w:val="none" w:sz="0" w:space="0" w:color="auto"/>
      </w:divBdr>
    </w:div>
    <w:div w:id="1841695979">
      <w:bodyDiv w:val="1"/>
      <w:marLeft w:val="0"/>
      <w:marRight w:val="0"/>
      <w:marTop w:val="0"/>
      <w:marBottom w:val="0"/>
      <w:divBdr>
        <w:top w:val="none" w:sz="0" w:space="0" w:color="auto"/>
        <w:left w:val="none" w:sz="0" w:space="0" w:color="auto"/>
        <w:bottom w:val="none" w:sz="0" w:space="0" w:color="auto"/>
        <w:right w:val="none" w:sz="0" w:space="0" w:color="auto"/>
      </w:divBdr>
    </w:div>
    <w:div w:id="1842044125">
      <w:bodyDiv w:val="1"/>
      <w:marLeft w:val="0"/>
      <w:marRight w:val="0"/>
      <w:marTop w:val="0"/>
      <w:marBottom w:val="0"/>
      <w:divBdr>
        <w:top w:val="none" w:sz="0" w:space="0" w:color="auto"/>
        <w:left w:val="none" w:sz="0" w:space="0" w:color="auto"/>
        <w:bottom w:val="none" w:sz="0" w:space="0" w:color="auto"/>
        <w:right w:val="none" w:sz="0" w:space="0" w:color="auto"/>
      </w:divBdr>
    </w:div>
    <w:div w:id="1842550740">
      <w:bodyDiv w:val="1"/>
      <w:marLeft w:val="0"/>
      <w:marRight w:val="0"/>
      <w:marTop w:val="0"/>
      <w:marBottom w:val="0"/>
      <w:divBdr>
        <w:top w:val="none" w:sz="0" w:space="0" w:color="auto"/>
        <w:left w:val="none" w:sz="0" w:space="0" w:color="auto"/>
        <w:bottom w:val="none" w:sz="0" w:space="0" w:color="auto"/>
        <w:right w:val="none" w:sz="0" w:space="0" w:color="auto"/>
      </w:divBdr>
      <w:divsChild>
        <w:div w:id="316035907">
          <w:marLeft w:val="0"/>
          <w:marRight w:val="0"/>
          <w:marTop w:val="0"/>
          <w:marBottom w:val="0"/>
          <w:divBdr>
            <w:top w:val="single" w:sz="8" w:space="6" w:color="auto"/>
            <w:left w:val="single" w:sz="8" w:space="6" w:color="auto"/>
            <w:bottom w:val="single" w:sz="8" w:space="6" w:color="auto"/>
            <w:right w:val="single" w:sz="8" w:space="6" w:color="auto"/>
          </w:divBdr>
        </w:div>
        <w:div w:id="1267693273">
          <w:marLeft w:val="0"/>
          <w:marRight w:val="0"/>
          <w:marTop w:val="0"/>
          <w:marBottom w:val="0"/>
          <w:divBdr>
            <w:top w:val="single" w:sz="8" w:space="6" w:color="auto"/>
            <w:left w:val="single" w:sz="8" w:space="6" w:color="auto"/>
            <w:bottom w:val="single" w:sz="8" w:space="6" w:color="auto"/>
            <w:right w:val="single" w:sz="8" w:space="6" w:color="auto"/>
          </w:divBdr>
        </w:div>
        <w:div w:id="538588926">
          <w:marLeft w:val="0"/>
          <w:marRight w:val="0"/>
          <w:marTop w:val="0"/>
          <w:marBottom w:val="0"/>
          <w:divBdr>
            <w:top w:val="single" w:sz="8" w:space="6" w:color="auto"/>
            <w:left w:val="single" w:sz="8" w:space="6" w:color="auto"/>
            <w:bottom w:val="single" w:sz="8" w:space="6" w:color="auto"/>
            <w:right w:val="single" w:sz="8" w:space="6" w:color="auto"/>
          </w:divBdr>
        </w:div>
        <w:div w:id="479884665">
          <w:marLeft w:val="0"/>
          <w:marRight w:val="0"/>
          <w:marTop w:val="180"/>
          <w:marBottom w:val="180"/>
          <w:divBdr>
            <w:top w:val="none" w:sz="0" w:space="0" w:color="auto"/>
            <w:left w:val="none" w:sz="0" w:space="0" w:color="auto"/>
            <w:bottom w:val="none" w:sz="0" w:space="0" w:color="auto"/>
            <w:right w:val="none" w:sz="0" w:space="0" w:color="auto"/>
          </w:divBdr>
          <w:divsChild>
            <w:div w:id="1970430049">
              <w:marLeft w:val="0"/>
              <w:marRight w:val="0"/>
              <w:marTop w:val="0"/>
              <w:marBottom w:val="0"/>
              <w:divBdr>
                <w:top w:val="none" w:sz="0" w:space="0" w:color="auto"/>
                <w:left w:val="none" w:sz="0" w:space="0" w:color="auto"/>
                <w:bottom w:val="none" w:sz="0" w:space="0" w:color="auto"/>
                <w:right w:val="none" w:sz="0" w:space="0" w:color="auto"/>
              </w:divBdr>
              <w:divsChild>
                <w:div w:id="115952571">
                  <w:marLeft w:val="0"/>
                  <w:marRight w:val="0"/>
                  <w:marTop w:val="0"/>
                  <w:marBottom w:val="0"/>
                  <w:divBdr>
                    <w:top w:val="none" w:sz="0" w:space="0" w:color="auto"/>
                    <w:left w:val="none" w:sz="0" w:space="0" w:color="auto"/>
                    <w:bottom w:val="none" w:sz="0" w:space="0" w:color="auto"/>
                    <w:right w:val="none" w:sz="0" w:space="0" w:color="auto"/>
                  </w:divBdr>
                  <w:divsChild>
                    <w:div w:id="2079400752">
                      <w:marLeft w:val="0"/>
                      <w:marRight w:val="0"/>
                      <w:marTop w:val="0"/>
                      <w:marBottom w:val="0"/>
                      <w:divBdr>
                        <w:top w:val="none" w:sz="0" w:space="0" w:color="auto"/>
                        <w:left w:val="none" w:sz="0" w:space="0" w:color="auto"/>
                        <w:bottom w:val="none" w:sz="0" w:space="0" w:color="auto"/>
                        <w:right w:val="none" w:sz="0" w:space="0" w:color="auto"/>
                      </w:divBdr>
                      <w:divsChild>
                        <w:div w:id="14760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6003">
          <w:marLeft w:val="0"/>
          <w:marRight w:val="0"/>
          <w:marTop w:val="180"/>
          <w:marBottom w:val="180"/>
          <w:divBdr>
            <w:top w:val="none" w:sz="0" w:space="0" w:color="auto"/>
            <w:left w:val="none" w:sz="0" w:space="0" w:color="auto"/>
            <w:bottom w:val="none" w:sz="0" w:space="0" w:color="auto"/>
            <w:right w:val="none" w:sz="0" w:space="0" w:color="auto"/>
          </w:divBdr>
          <w:divsChild>
            <w:div w:id="1391080488">
              <w:marLeft w:val="0"/>
              <w:marRight w:val="0"/>
              <w:marTop w:val="0"/>
              <w:marBottom w:val="0"/>
              <w:divBdr>
                <w:top w:val="none" w:sz="0" w:space="0" w:color="auto"/>
                <w:left w:val="none" w:sz="0" w:space="0" w:color="auto"/>
                <w:bottom w:val="none" w:sz="0" w:space="0" w:color="auto"/>
                <w:right w:val="none" w:sz="0" w:space="0" w:color="auto"/>
              </w:divBdr>
              <w:divsChild>
                <w:div w:id="537864173">
                  <w:marLeft w:val="0"/>
                  <w:marRight w:val="0"/>
                  <w:marTop w:val="0"/>
                  <w:marBottom w:val="0"/>
                  <w:divBdr>
                    <w:top w:val="none" w:sz="0" w:space="0" w:color="auto"/>
                    <w:left w:val="none" w:sz="0" w:space="0" w:color="auto"/>
                    <w:bottom w:val="none" w:sz="0" w:space="0" w:color="auto"/>
                    <w:right w:val="none" w:sz="0" w:space="0" w:color="auto"/>
                  </w:divBdr>
                  <w:divsChild>
                    <w:div w:id="1087992811">
                      <w:marLeft w:val="0"/>
                      <w:marRight w:val="0"/>
                      <w:marTop w:val="0"/>
                      <w:marBottom w:val="0"/>
                      <w:divBdr>
                        <w:top w:val="none" w:sz="0" w:space="0" w:color="auto"/>
                        <w:left w:val="none" w:sz="0" w:space="0" w:color="auto"/>
                        <w:bottom w:val="none" w:sz="0" w:space="0" w:color="auto"/>
                        <w:right w:val="none" w:sz="0" w:space="0" w:color="auto"/>
                      </w:divBdr>
                      <w:divsChild>
                        <w:div w:id="12505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122769">
      <w:bodyDiv w:val="1"/>
      <w:marLeft w:val="0"/>
      <w:marRight w:val="0"/>
      <w:marTop w:val="0"/>
      <w:marBottom w:val="0"/>
      <w:divBdr>
        <w:top w:val="none" w:sz="0" w:space="0" w:color="auto"/>
        <w:left w:val="none" w:sz="0" w:space="0" w:color="auto"/>
        <w:bottom w:val="none" w:sz="0" w:space="0" w:color="auto"/>
        <w:right w:val="none" w:sz="0" w:space="0" w:color="auto"/>
      </w:divBdr>
      <w:divsChild>
        <w:div w:id="684016914">
          <w:marLeft w:val="0"/>
          <w:marRight w:val="0"/>
          <w:marTop w:val="0"/>
          <w:marBottom w:val="0"/>
          <w:divBdr>
            <w:top w:val="none" w:sz="0" w:space="0" w:color="auto"/>
            <w:left w:val="none" w:sz="0" w:space="0" w:color="auto"/>
            <w:bottom w:val="none" w:sz="0" w:space="0" w:color="auto"/>
            <w:right w:val="none" w:sz="0" w:space="0" w:color="auto"/>
          </w:divBdr>
        </w:div>
      </w:divsChild>
    </w:div>
    <w:div w:id="1846165971">
      <w:bodyDiv w:val="1"/>
      <w:marLeft w:val="0"/>
      <w:marRight w:val="0"/>
      <w:marTop w:val="0"/>
      <w:marBottom w:val="0"/>
      <w:divBdr>
        <w:top w:val="none" w:sz="0" w:space="0" w:color="auto"/>
        <w:left w:val="none" w:sz="0" w:space="0" w:color="auto"/>
        <w:bottom w:val="none" w:sz="0" w:space="0" w:color="auto"/>
        <w:right w:val="none" w:sz="0" w:space="0" w:color="auto"/>
      </w:divBdr>
    </w:div>
    <w:div w:id="1847596373">
      <w:bodyDiv w:val="1"/>
      <w:marLeft w:val="0"/>
      <w:marRight w:val="0"/>
      <w:marTop w:val="0"/>
      <w:marBottom w:val="0"/>
      <w:divBdr>
        <w:top w:val="none" w:sz="0" w:space="0" w:color="auto"/>
        <w:left w:val="none" w:sz="0" w:space="0" w:color="auto"/>
        <w:bottom w:val="none" w:sz="0" w:space="0" w:color="auto"/>
        <w:right w:val="none" w:sz="0" w:space="0" w:color="auto"/>
      </w:divBdr>
    </w:div>
    <w:div w:id="1850099771">
      <w:bodyDiv w:val="1"/>
      <w:marLeft w:val="0"/>
      <w:marRight w:val="0"/>
      <w:marTop w:val="0"/>
      <w:marBottom w:val="0"/>
      <w:divBdr>
        <w:top w:val="none" w:sz="0" w:space="0" w:color="auto"/>
        <w:left w:val="none" w:sz="0" w:space="0" w:color="auto"/>
        <w:bottom w:val="none" w:sz="0" w:space="0" w:color="auto"/>
        <w:right w:val="none" w:sz="0" w:space="0" w:color="auto"/>
      </w:divBdr>
    </w:div>
    <w:div w:id="1855067097">
      <w:bodyDiv w:val="1"/>
      <w:marLeft w:val="0"/>
      <w:marRight w:val="0"/>
      <w:marTop w:val="0"/>
      <w:marBottom w:val="0"/>
      <w:divBdr>
        <w:top w:val="none" w:sz="0" w:space="0" w:color="auto"/>
        <w:left w:val="none" w:sz="0" w:space="0" w:color="auto"/>
        <w:bottom w:val="none" w:sz="0" w:space="0" w:color="auto"/>
        <w:right w:val="none" w:sz="0" w:space="0" w:color="auto"/>
      </w:divBdr>
    </w:div>
    <w:div w:id="1856991167">
      <w:bodyDiv w:val="1"/>
      <w:marLeft w:val="0"/>
      <w:marRight w:val="0"/>
      <w:marTop w:val="0"/>
      <w:marBottom w:val="0"/>
      <w:divBdr>
        <w:top w:val="none" w:sz="0" w:space="0" w:color="auto"/>
        <w:left w:val="none" w:sz="0" w:space="0" w:color="auto"/>
        <w:bottom w:val="none" w:sz="0" w:space="0" w:color="auto"/>
        <w:right w:val="none" w:sz="0" w:space="0" w:color="auto"/>
      </w:divBdr>
    </w:div>
    <w:div w:id="1860391510">
      <w:bodyDiv w:val="1"/>
      <w:marLeft w:val="0"/>
      <w:marRight w:val="0"/>
      <w:marTop w:val="0"/>
      <w:marBottom w:val="0"/>
      <w:divBdr>
        <w:top w:val="none" w:sz="0" w:space="0" w:color="auto"/>
        <w:left w:val="none" w:sz="0" w:space="0" w:color="auto"/>
        <w:bottom w:val="none" w:sz="0" w:space="0" w:color="auto"/>
        <w:right w:val="none" w:sz="0" w:space="0" w:color="auto"/>
      </w:divBdr>
    </w:div>
    <w:div w:id="1860854587">
      <w:bodyDiv w:val="1"/>
      <w:marLeft w:val="0"/>
      <w:marRight w:val="0"/>
      <w:marTop w:val="0"/>
      <w:marBottom w:val="0"/>
      <w:divBdr>
        <w:top w:val="none" w:sz="0" w:space="0" w:color="auto"/>
        <w:left w:val="none" w:sz="0" w:space="0" w:color="auto"/>
        <w:bottom w:val="none" w:sz="0" w:space="0" w:color="auto"/>
        <w:right w:val="none" w:sz="0" w:space="0" w:color="auto"/>
      </w:divBdr>
    </w:div>
    <w:div w:id="1862624503">
      <w:bodyDiv w:val="1"/>
      <w:marLeft w:val="0"/>
      <w:marRight w:val="0"/>
      <w:marTop w:val="0"/>
      <w:marBottom w:val="0"/>
      <w:divBdr>
        <w:top w:val="none" w:sz="0" w:space="0" w:color="auto"/>
        <w:left w:val="none" w:sz="0" w:space="0" w:color="auto"/>
        <w:bottom w:val="none" w:sz="0" w:space="0" w:color="auto"/>
        <w:right w:val="none" w:sz="0" w:space="0" w:color="auto"/>
      </w:divBdr>
    </w:div>
    <w:div w:id="1864056081">
      <w:bodyDiv w:val="1"/>
      <w:marLeft w:val="0"/>
      <w:marRight w:val="0"/>
      <w:marTop w:val="0"/>
      <w:marBottom w:val="0"/>
      <w:divBdr>
        <w:top w:val="none" w:sz="0" w:space="0" w:color="auto"/>
        <w:left w:val="none" w:sz="0" w:space="0" w:color="auto"/>
        <w:bottom w:val="none" w:sz="0" w:space="0" w:color="auto"/>
        <w:right w:val="none" w:sz="0" w:space="0" w:color="auto"/>
      </w:divBdr>
    </w:div>
    <w:div w:id="1864320627">
      <w:bodyDiv w:val="1"/>
      <w:marLeft w:val="0"/>
      <w:marRight w:val="0"/>
      <w:marTop w:val="0"/>
      <w:marBottom w:val="0"/>
      <w:divBdr>
        <w:top w:val="none" w:sz="0" w:space="0" w:color="auto"/>
        <w:left w:val="none" w:sz="0" w:space="0" w:color="auto"/>
        <w:bottom w:val="none" w:sz="0" w:space="0" w:color="auto"/>
        <w:right w:val="none" w:sz="0" w:space="0" w:color="auto"/>
      </w:divBdr>
      <w:divsChild>
        <w:div w:id="674190049">
          <w:marLeft w:val="0"/>
          <w:marRight w:val="0"/>
          <w:marTop w:val="180"/>
          <w:marBottom w:val="180"/>
          <w:divBdr>
            <w:top w:val="none" w:sz="0" w:space="0" w:color="auto"/>
            <w:left w:val="none" w:sz="0" w:space="0" w:color="auto"/>
            <w:bottom w:val="none" w:sz="0" w:space="0" w:color="auto"/>
            <w:right w:val="none" w:sz="0" w:space="0" w:color="auto"/>
          </w:divBdr>
          <w:divsChild>
            <w:div w:id="39136197">
              <w:marLeft w:val="0"/>
              <w:marRight w:val="0"/>
              <w:marTop w:val="0"/>
              <w:marBottom w:val="0"/>
              <w:divBdr>
                <w:top w:val="none" w:sz="0" w:space="0" w:color="auto"/>
                <w:left w:val="none" w:sz="0" w:space="0" w:color="auto"/>
                <w:bottom w:val="none" w:sz="0" w:space="0" w:color="auto"/>
                <w:right w:val="none" w:sz="0" w:space="0" w:color="auto"/>
              </w:divBdr>
              <w:divsChild>
                <w:div w:id="1630163003">
                  <w:marLeft w:val="0"/>
                  <w:marRight w:val="0"/>
                  <w:marTop w:val="0"/>
                  <w:marBottom w:val="0"/>
                  <w:divBdr>
                    <w:top w:val="none" w:sz="0" w:space="0" w:color="auto"/>
                    <w:left w:val="none" w:sz="0" w:space="0" w:color="auto"/>
                    <w:bottom w:val="none" w:sz="0" w:space="0" w:color="auto"/>
                    <w:right w:val="none" w:sz="0" w:space="0" w:color="auto"/>
                  </w:divBdr>
                  <w:divsChild>
                    <w:div w:id="1678771736">
                      <w:marLeft w:val="0"/>
                      <w:marRight w:val="0"/>
                      <w:marTop w:val="0"/>
                      <w:marBottom w:val="0"/>
                      <w:divBdr>
                        <w:top w:val="none" w:sz="0" w:space="0" w:color="auto"/>
                        <w:left w:val="none" w:sz="0" w:space="0" w:color="auto"/>
                        <w:bottom w:val="none" w:sz="0" w:space="0" w:color="auto"/>
                        <w:right w:val="none" w:sz="0" w:space="0" w:color="auto"/>
                      </w:divBdr>
                      <w:divsChild>
                        <w:div w:id="112030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0756">
          <w:marLeft w:val="0"/>
          <w:marRight w:val="0"/>
          <w:marTop w:val="180"/>
          <w:marBottom w:val="180"/>
          <w:divBdr>
            <w:top w:val="none" w:sz="0" w:space="0" w:color="auto"/>
            <w:left w:val="none" w:sz="0" w:space="0" w:color="auto"/>
            <w:bottom w:val="none" w:sz="0" w:space="0" w:color="auto"/>
            <w:right w:val="none" w:sz="0" w:space="0" w:color="auto"/>
          </w:divBdr>
          <w:divsChild>
            <w:div w:id="134569673">
              <w:marLeft w:val="0"/>
              <w:marRight w:val="0"/>
              <w:marTop w:val="0"/>
              <w:marBottom w:val="0"/>
              <w:divBdr>
                <w:top w:val="none" w:sz="0" w:space="0" w:color="auto"/>
                <w:left w:val="none" w:sz="0" w:space="0" w:color="auto"/>
                <w:bottom w:val="none" w:sz="0" w:space="0" w:color="auto"/>
                <w:right w:val="none" w:sz="0" w:space="0" w:color="auto"/>
              </w:divBdr>
              <w:divsChild>
                <w:div w:id="938638735">
                  <w:marLeft w:val="0"/>
                  <w:marRight w:val="0"/>
                  <w:marTop w:val="0"/>
                  <w:marBottom w:val="0"/>
                  <w:divBdr>
                    <w:top w:val="none" w:sz="0" w:space="0" w:color="auto"/>
                    <w:left w:val="none" w:sz="0" w:space="0" w:color="auto"/>
                    <w:bottom w:val="none" w:sz="0" w:space="0" w:color="auto"/>
                    <w:right w:val="none" w:sz="0" w:space="0" w:color="auto"/>
                  </w:divBdr>
                  <w:divsChild>
                    <w:div w:id="1279945150">
                      <w:marLeft w:val="0"/>
                      <w:marRight w:val="0"/>
                      <w:marTop w:val="0"/>
                      <w:marBottom w:val="0"/>
                      <w:divBdr>
                        <w:top w:val="none" w:sz="0" w:space="0" w:color="auto"/>
                        <w:left w:val="none" w:sz="0" w:space="0" w:color="auto"/>
                        <w:bottom w:val="none" w:sz="0" w:space="0" w:color="auto"/>
                        <w:right w:val="none" w:sz="0" w:space="0" w:color="auto"/>
                      </w:divBdr>
                      <w:divsChild>
                        <w:div w:id="270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82608">
      <w:bodyDiv w:val="1"/>
      <w:marLeft w:val="0"/>
      <w:marRight w:val="0"/>
      <w:marTop w:val="0"/>
      <w:marBottom w:val="0"/>
      <w:divBdr>
        <w:top w:val="none" w:sz="0" w:space="0" w:color="auto"/>
        <w:left w:val="none" w:sz="0" w:space="0" w:color="auto"/>
        <w:bottom w:val="none" w:sz="0" w:space="0" w:color="auto"/>
        <w:right w:val="none" w:sz="0" w:space="0" w:color="auto"/>
      </w:divBdr>
    </w:div>
    <w:div w:id="1878736995">
      <w:bodyDiv w:val="1"/>
      <w:marLeft w:val="0"/>
      <w:marRight w:val="0"/>
      <w:marTop w:val="0"/>
      <w:marBottom w:val="0"/>
      <w:divBdr>
        <w:top w:val="none" w:sz="0" w:space="0" w:color="auto"/>
        <w:left w:val="none" w:sz="0" w:space="0" w:color="auto"/>
        <w:bottom w:val="none" w:sz="0" w:space="0" w:color="auto"/>
        <w:right w:val="none" w:sz="0" w:space="0" w:color="auto"/>
      </w:divBdr>
    </w:div>
    <w:div w:id="1878929301">
      <w:bodyDiv w:val="1"/>
      <w:marLeft w:val="0"/>
      <w:marRight w:val="0"/>
      <w:marTop w:val="0"/>
      <w:marBottom w:val="0"/>
      <w:divBdr>
        <w:top w:val="none" w:sz="0" w:space="0" w:color="auto"/>
        <w:left w:val="none" w:sz="0" w:space="0" w:color="auto"/>
        <w:bottom w:val="none" w:sz="0" w:space="0" w:color="auto"/>
        <w:right w:val="none" w:sz="0" w:space="0" w:color="auto"/>
      </w:divBdr>
    </w:div>
    <w:div w:id="1880043944">
      <w:bodyDiv w:val="1"/>
      <w:marLeft w:val="0"/>
      <w:marRight w:val="0"/>
      <w:marTop w:val="0"/>
      <w:marBottom w:val="0"/>
      <w:divBdr>
        <w:top w:val="none" w:sz="0" w:space="0" w:color="auto"/>
        <w:left w:val="none" w:sz="0" w:space="0" w:color="auto"/>
        <w:bottom w:val="none" w:sz="0" w:space="0" w:color="auto"/>
        <w:right w:val="none" w:sz="0" w:space="0" w:color="auto"/>
      </w:divBdr>
    </w:div>
    <w:div w:id="1883251811">
      <w:bodyDiv w:val="1"/>
      <w:marLeft w:val="0"/>
      <w:marRight w:val="0"/>
      <w:marTop w:val="0"/>
      <w:marBottom w:val="0"/>
      <w:divBdr>
        <w:top w:val="none" w:sz="0" w:space="0" w:color="auto"/>
        <w:left w:val="none" w:sz="0" w:space="0" w:color="auto"/>
        <w:bottom w:val="none" w:sz="0" w:space="0" w:color="auto"/>
        <w:right w:val="none" w:sz="0" w:space="0" w:color="auto"/>
      </w:divBdr>
    </w:div>
    <w:div w:id="1884248912">
      <w:bodyDiv w:val="1"/>
      <w:marLeft w:val="0"/>
      <w:marRight w:val="0"/>
      <w:marTop w:val="0"/>
      <w:marBottom w:val="0"/>
      <w:divBdr>
        <w:top w:val="none" w:sz="0" w:space="0" w:color="auto"/>
        <w:left w:val="none" w:sz="0" w:space="0" w:color="auto"/>
        <w:bottom w:val="none" w:sz="0" w:space="0" w:color="auto"/>
        <w:right w:val="none" w:sz="0" w:space="0" w:color="auto"/>
      </w:divBdr>
    </w:div>
    <w:div w:id="1887063076">
      <w:bodyDiv w:val="1"/>
      <w:marLeft w:val="0"/>
      <w:marRight w:val="0"/>
      <w:marTop w:val="0"/>
      <w:marBottom w:val="0"/>
      <w:divBdr>
        <w:top w:val="none" w:sz="0" w:space="0" w:color="auto"/>
        <w:left w:val="none" w:sz="0" w:space="0" w:color="auto"/>
        <w:bottom w:val="none" w:sz="0" w:space="0" w:color="auto"/>
        <w:right w:val="none" w:sz="0" w:space="0" w:color="auto"/>
      </w:divBdr>
    </w:div>
    <w:div w:id="1887329825">
      <w:bodyDiv w:val="1"/>
      <w:marLeft w:val="0"/>
      <w:marRight w:val="0"/>
      <w:marTop w:val="0"/>
      <w:marBottom w:val="0"/>
      <w:divBdr>
        <w:top w:val="none" w:sz="0" w:space="0" w:color="auto"/>
        <w:left w:val="none" w:sz="0" w:space="0" w:color="auto"/>
        <w:bottom w:val="none" w:sz="0" w:space="0" w:color="auto"/>
        <w:right w:val="none" w:sz="0" w:space="0" w:color="auto"/>
      </w:divBdr>
    </w:div>
    <w:div w:id="1888301095">
      <w:bodyDiv w:val="1"/>
      <w:marLeft w:val="0"/>
      <w:marRight w:val="0"/>
      <w:marTop w:val="0"/>
      <w:marBottom w:val="0"/>
      <w:divBdr>
        <w:top w:val="none" w:sz="0" w:space="0" w:color="auto"/>
        <w:left w:val="none" w:sz="0" w:space="0" w:color="auto"/>
        <w:bottom w:val="none" w:sz="0" w:space="0" w:color="auto"/>
        <w:right w:val="none" w:sz="0" w:space="0" w:color="auto"/>
      </w:divBdr>
    </w:div>
    <w:div w:id="1892302480">
      <w:bodyDiv w:val="1"/>
      <w:marLeft w:val="0"/>
      <w:marRight w:val="0"/>
      <w:marTop w:val="0"/>
      <w:marBottom w:val="0"/>
      <w:divBdr>
        <w:top w:val="none" w:sz="0" w:space="0" w:color="auto"/>
        <w:left w:val="none" w:sz="0" w:space="0" w:color="auto"/>
        <w:bottom w:val="none" w:sz="0" w:space="0" w:color="auto"/>
        <w:right w:val="none" w:sz="0" w:space="0" w:color="auto"/>
      </w:divBdr>
    </w:div>
    <w:div w:id="1897668786">
      <w:bodyDiv w:val="1"/>
      <w:marLeft w:val="0"/>
      <w:marRight w:val="0"/>
      <w:marTop w:val="0"/>
      <w:marBottom w:val="0"/>
      <w:divBdr>
        <w:top w:val="none" w:sz="0" w:space="0" w:color="auto"/>
        <w:left w:val="none" w:sz="0" w:space="0" w:color="auto"/>
        <w:bottom w:val="none" w:sz="0" w:space="0" w:color="auto"/>
        <w:right w:val="none" w:sz="0" w:space="0" w:color="auto"/>
      </w:divBdr>
    </w:div>
    <w:div w:id="1899782406">
      <w:bodyDiv w:val="1"/>
      <w:marLeft w:val="0"/>
      <w:marRight w:val="0"/>
      <w:marTop w:val="0"/>
      <w:marBottom w:val="0"/>
      <w:divBdr>
        <w:top w:val="none" w:sz="0" w:space="0" w:color="auto"/>
        <w:left w:val="none" w:sz="0" w:space="0" w:color="auto"/>
        <w:bottom w:val="none" w:sz="0" w:space="0" w:color="auto"/>
        <w:right w:val="none" w:sz="0" w:space="0" w:color="auto"/>
      </w:divBdr>
    </w:div>
    <w:div w:id="1900172267">
      <w:bodyDiv w:val="1"/>
      <w:marLeft w:val="0"/>
      <w:marRight w:val="0"/>
      <w:marTop w:val="0"/>
      <w:marBottom w:val="0"/>
      <w:divBdr>
        <w:top w:val="none" w:sz="0" w:space="0" w:color="auto"/>
        <w:left w:val="none" w:sz="0" w:space="0" w:color="auto"/>
        <w:bottom w:val="none" w:sz="0" w:space="0" w:color="auto"/>
        <w:right w:val="none" w:sz="0" w:space="0" w:color="auto"/>
      </w:divBdr>
    </w:div>
    <w:div w:id="1903128953">
      <w:bodyDiv w:val="1"/>
      <w:marLeft w:val="0"/>
      <w:marRight w:val="0"/>
      <w:marTop w:val="0"/>
      <w:marBottom w:val="0"/>
      <w:divBdr>
        <w:top w:val="none" w:sz="0" w:space="0" w:color="auto"/>
        <w:left w:val="none" w:sz="0" w:space="0" w:color="auto"/>
        <w:bottom w:val="none" w:sz="0" w:space="0" w:color="auto"/>
        <w:right w:val="none" w:sz="0" w:space="0" w:color="auto"/>
      </w:divBdr>
    </w:div>
    <w:div w:id="1904369070">
      <w:bodyDiv w:val="1"/>
      <w:marLeft w:val="0"/>
      <w:marRight w:val="0"/>
      <w:marTop w:val="0"/>
      <w:marBottom w:val="0"/>
      <w:divBdr>
        <w:top w:val="none" w:sz="0" w:space="0" w:color="auto"/>
        <w:left w:val="none" w:sz="0" w:space="0" w:color="auto"/>
        <w:bottom w:val="none" w:sz="0" w:space="0" w:color="auto"/>
        <w:right w:val="none" w:sz="0" w:space="0" w:color="auto"/>
      </w:divBdr>
    </w:div>
    <w:div w:id="1904556222">
      <w:bodyDiv w:val="1"/>
      <w:marLeft w:val="0"/>
      <w:marRight w:val="0"/>
      <w:marTop w:val="0"/>
      <w:marBottom w:val="0"/>
      <w:divBdr>
        <w:top w:val="none" w:sz="0" w:space="0" w:color="auto"/>
        <w:left w:val="none" w:sz="0" w:space="0" w:color="auto"/>
        <w:bottom w:val="none" w:sz="0" w:space="0" w:color="auto"/>
        <w:right w:val="none" w:sz="0" w:space="0" w:color="auto"/>
      </w:divBdr>
    </w:div>
    <w:div w:id="1914123312">
      <w:bodyDiv w:val="1"/>
      <w:marLeft w:val="0"/>
      <w:marRight w:val="0"/>
      <w:marTop w:val="0"/>
      <w:marBottom w:val="0"/>
      <w:divBdr>
        <w:top w:val="none" w:sz="0" w:space="0" w:color="auto"/>
        <w:left w:val="none" w:sz="0" w:space="0" w:color="auto"/>
        <w:bottom w:val="none" w:sz="0" w:space="0" w:color="auto"/>
        <w:right w:val="none" w:sz="0" w:space="0" w:color="auto"/>
      </w:divBdr>
    </w:div>
    <w:div w:id="1914272959">
      <w:bodyDiv w:val="1"/>
      <w:marLeft w:val="0"/>
      <w:marRight w:val="0"/>
      <w:marTop w:val="0"/>
      <w:marBottom w:val="0"/>
      <w:divBdr>
        <w:top w:val="none" w:sz="0" w:space="0" w:color="auto"/>
        <w:left w:val="none" w:sz="0" w:space="0" w:color="auto"/>
        <w:bottom w:val="none" w:sz="0" w:space="0" w:color="auto"/>
        <w:right w:val="none" w:sz="0" w:space="0" w:color="auto"/>
      </w:divBdr>
    </w:div>
    <w:div w:id="1915238476">
      <w:bodyDiv w:val="1"/>
      <w:marLeft w:val="0"/>
      <w:marRight w:val="0"/>
      <w:marTop w:val="0"/>
      <w:marBottom w:val="0"/>
      <w:divBdr>
        <w:top w:val="none" w:sz="0" w:space="0" w:color="auto"/>
        <w:left w:val="none" w:sz="0" w:space="0" w:color="auto"/>
        <w:bottom w:val="none" w:sz="0" w:space="0" w:color="auto"/>
        <w:right w:val="none" w:sz="0" w:space="0" w:color="auto"/>
      </w:divBdr>
    </w:div>
    <w:div w:id="1917594606">
      <w:bodyDiv w:val="1"/>
      <w:marLeft w:val="0"/>
      <w:marRight w:val="0"/>
      <w:marTop w:val="0"/>
      <w:marBottom w:val="0"/>
      <w:divBdr>
        <w:top w:val="none" w:sz="0" w:space="0" w:color="auto"/>
        <w:left w:val="none" w:sz="0" w:space="0" w:color="auto"/>
        <w:bottom w:val="none" w:sz="0" w:space="0" w:color="auto"/>
        <w:right w:val="none" w:sz="0" w:space="0" w:color="auto"/>
      </w:divBdr>
    </w:div>
    <w:div w:id="1918249937">
      <w:bodyDiv w:val="1"/>
      <w:marLeft w:val="0"/>
      <w:marRight w:val="0"/>
      <w:marTop w:val="0"/>
      <w:marBottom w:val="0"/>
      <w:divBdr>
        <w:top w:val="none" w:sz="0" w:space="0" w:color="auto"/>
        <w:left w:val="none" w:sz="0" w:space="0" w:color="auto"/>
        <w:bottom w:val="none" w:sz="0" w:space="0" w:color="auto"/>
        <w:right w:val="none" w:sz="0" w:space="0" w:color="auto"/>
      </w:divBdr>
    </w:div>
    <w:div w:id="1918974819">
      <w:bodyDiv w:val="1"/>
      <w:marLeft w:val="0"/>
      <w:marRight w:val="0"/>
      <w:marTop w:val="0"/>
      <w:marBottom w:val="0"/>
      <w:divBdr>
        <w:top w:val="none" w:sz="0" w:space="0" w:color="auto"/>
        <w:left w:val="none" w:sz="0" w:space="0" w:color="auto"/>
        <w:bottom w:val="none" w:sz="0" w:space="0" w:color="auto"/>
        <w:right w:val="none" w:sz="0" w:space="0" w:color="auto"/>
      </w:divBdr>
    </w:div>
    <w:div w:id="1922182065">
      <w:bodyDiv w:val="1"/>
      <w:marLeft w:val="0"/>
      <w:marRight w:val="0"/>
      <w:marTop w:val="0"/>
      <w:marBottom w:val="0"/>
      <w:divBdr>
        <w:top w:val="none" w:sz="0" w:space="0" w:color="auto"/>
        <w:left w:val="none" w:sz="0" w:space="0" w:color="auto"/>
        <w:bottom w:val="none" w:sz="0" w:space="0" w:color="auto"/>
        <w:right w:val="none" w:sz="0" w:space="0" w:color="auto"/>
      </w:divBdr>
    </w:div>
    <w:div w:id="1922372963">
      <w:bodyDiv w:val="1"/>
      <w:marLeft w:val="0"/>
      <w:marRight w:val="0"/>
      <w:marTop w:val="0"/>
      <w:marBottom w:val="0"/>
      <w:divBdr>
        <w:top w:val="none" w:sz="0" w:space="0" w:color="auto"/>
        <w:left w:val="none" w:sz="0" w:space="0" w:color="auto"/>
        <w:bottom w:val="none" w:sz="0" w:space="0" w:color="auto"/>
        <w:right w:val="none" w:sz="0" w:space="0" w:color="auto"/>
      </w:divBdr>
    </w:div>
    <w:div w:id="1923486009">
      <w:bodyDiv w:val="1"/>
      <w:marLeft w:val="0"/>
      <w:marRight w:val="0"/>
      <w:marTop w:val="0"/>
      <w:marBottom w:val="0"/>
      <w:divBdr>
        <w:top w:val="none" w:sz="0" w:space="0" w:color="auto"/>
        <w:left w:val="none" w:sz="0" w:space="0" w:color="auto"/>
        <w:bottom w:val="none" w:sz="0" w:space="0" w:color="auto"/>
        <w:right w:val="none" w:sz="0" w:space="0" w:color="auto"/>
      </w:divBdr>
    </w:div>
    <w:div w:id="1925651972">
      <w:bodyDiv w:val="1"/>
      <w:marLeft w:val="0"/>
      <w:marRight w:val="0"/>
      <w:marTop w:val="0"/>
      <w:marBottom w:val="0"/>
      <w:divBdr>
        <w:top w:val="none" w:sz="0" w:space="0" w:color="auto"/>
        <w:left w:val="none" w:sz="0" w:space="0" w:color="auto"/>
        <w:bottom w:val="none" w:sz="0" w:space="0" w:color="auto"/>
        <w:right w:val="none" w:sz="0" w:space="0" w:color="auto"/>
      </w:divBdr>
    </w:div>
    <w:div w:id="1929919036">
      <w:bodyDiv w:val="1"/>
      <w:marLeft w:val="0"/>
      <w:marRight w:val="0"/>
      <w:marTop w:val="0"/>
      <w:marBottom w:val="0"/>
      <w:divBdr>
        <w:top w:val="none" w:sz="0" w:space="0" w:color="auto"/>
        <w:left w:val="none" w:sz="0" w:space="0" w:color="auto"/>
        <w:bottom w:val="none" w:sz="0" w:space="0" w:color="auto"/>
        <w:right w:val="none" w:sz="0" w:space="0" w:color="auto"/>
      </w:divBdr>
    </w:div>
    <w:div w:id="1931232048">
      <w:bodyDiv w:val="1"/>
      <w:marLeft w:val="0"/>
      <w:marRight w:val="0"/>
      <w:marTop w:val="0"/>
      <w:marBottom w:val="0"/>
      <w:divBdr>
        <w:top w:val="none" w:sz="0" w:space="0" w:color="auto"/>
        <w:left w:val="none" w:sz="0" w:space="0" w:color="auto"/>
        <w:bottom w:val="none" w:sz="0" w:space="0" w:color="auto"/>
        <w:right w:val="none" w:sz="0" w:space="0" w:color="auto"/>
      </w:divBdr>
      <w:divsChild>
        <w:div w:id="1599674329">
          <w:marLeft w:val="0"/>
          <w:marRight w:val="0"/>
          <w:marTop w:val="180"/>
          <w:marBottom w:val="180"/>
          <w:divBdr>
            <w:top w:val="none" w:sz="0" w:space="0" w:color="auto"/>
            <w:left w:val="none" w:sz="0" w:space="0" w:color="auto"/>
            <w:bottom w:val="none" w:sz="0" w:space="0" w:color="auto"/>
            <w:right w:val="none" w:sz="0" w:space="0" w:color="auto"/>
          </w:divBdr>
          <w:divsChild>
            <w:div w:id="1052000370">
              <w:marLeft w:val="0"/>
              <w:marRight w:val="0"/>
              <w:marTop w:val="0"/>
              <w:marBottom w:val="0"/>
              <w:divBdr>
                <w:top w:val="none" w:sz="0" w:space="0" w:color="auto"/>
                <w:left w:val="none" w:sz="0" w:space="0" w:color="auto"/>
                <w:bottom w:val="none" w:sz="0" w:space="0" w:color="auto"/>
                <w:right w:val="none" w:sz="0" w:space="0" w:color="auto"/>
              </w:divBdr>
              <w:divsChild>
                <w:div w:id="1677883979">
                  <w:marLeft w:val="0"/>
                  <w:marRight w:val="0"/>
                  <w:marTop w:val="0"/>
                  <w:marBottom w:val="0"/>
                  <w:divBdr>
                    <w:top w:val="none" w:sz="0" w:space="0" w:color="auto"/>
                    <w:left w:val="none" w:sz="0" w:space="0" w:color="auto"/>
                    <w:bottom w:val="none" w:sz="0" w:space="0" w:color="auto"/>
                    <w:right w:val="none" w:sz="0" w:space="0" w:color="auto"/>
                  </w:divBdr>
                  <w:divsChild>
                    <w:div w:id="117261359">
                      <w:marLeft w:val="0"/>
                      <w:marRight w:val="0"/>
                      <w:marTop w:val="0"/>
                      <w:marBottom w:val="0"/>
                      <w:divBdr>
                        <w:top w:val="none" w:sz="0" w:space="0" w:color="auto"/>
                        <w:left w:val="none" w:sz="0" w:space="0" w:color="auto"/>
                        <w:bottom w:val="none" w:sz="0" w:space="0" w:color="auto"/>
                        <w:right w:val="none" w:sz="0" w:space="0" w:color="auto"/>
                      </w:divBdr>
                      <w:divsChild>
                        <w:div w:id="15851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038605">
          <w:marLeft w:val="0"/>
          <w:marRight w:val="0"/>
          <w:marTop w:val="180"/>
          <w:marBottom w:val="180"/>
          <w:divBdr>
            <w:top w:val="none" w:sz="0" w:space="0" w:color="auto"/>
            <w:left w:val="none" w:sz="0" w:space="0" w:color="auto"/>
            <w:bottom w:val="none" w:sz="0" w:space="0" w:color="auto"/>
            <w:right w:val="none" w:sz="0" w:space="0" w:color="auto"/>
          </w:divBdr>
          <w:divsChild>
            <w:div w:id="1744642525">
              <w:marLeft w:val="0"/>
              <w:marRight w:val="0"/>
              <w:marTop w:val="0"/>
              <w:marBottom w:val="0"/>
              <w:divBdr>
                <w:top w:val="none" w:sz="0" w:space="0" w:color="auto"/>
                <w:left w:val="none" w:sz="0" w:space="0" w:color="auto"/>
                <w:bottom w:val="none" w:sz="0" w:space="0" w:color="auto"/>
                <w:right w:val="none" w:sz="0" w:space="0" w:color="auto"/>
              </w:divBdr>
              <w:divsChild>
                <w:div w:id="850417559">
                  <w:marLeft w:val="0"/>
                  <w:marRight w:val="0"/>
                  <w:marTop w:val="0"/>
                  <w:marBottom w:val="0"/>
                  <w:divBdr>
                    <w:top w:val="none" w:sz="0" w:space="0" w:color="auto"/>
                    <w:left w:val="none" w:sz="0" w:space="0" w:color="auto"/>
                    <w:bottom w:val="none" w:sz="0" w:space="0" w:color="auto"/>
                    <w:right w:val="none" w:sz="0" w:space="0" w:color="auto"/>
                  </w:divBdr>
                  <w:divsChild>
                    <w:div w:id="822505201">
                      <w:marLeft w:val="0"/>
                      <w:marRight w:val="0"/>
                      <w:marTop w:val="0"/>
                      <w:marBottom w:val="0"/>
                      <w:divBdr>
                        <w:top w:val="none" w:sz="0" w:space="0" w:color="auto"/>
                        <w:left w:val="none" w:sz="0" w:space="0" w:color="auto"/>
                        <w:bottom w:val="none" w:sz="0" w:space="0" w:color="auto"/>
                        <w:right w:val="none" w:sz="0" w:space="0" w:color="auto"/>
                      </w:divBdr>
                      <w:divsChild>
                        <w:div w:id="18709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442106">
      <w:bodyDiv w:val="1"/>
      <w:marLeft w:val="0"/>
      <w:marRight w:val="0"/>
      <w:marTop w:val="0"/>
      <w:marBottom w:val="0"/>
      <w:divBdr>
        <w:top w:val="none" w:sz="0" w:space="0" w:color="auto"/>
        <w:left w:val="none" w:sz="0" w:space="0" w:color="auto"/>
        <w:bottom w:val="none" w:sz="0" w:space="0" w:color="auto"/>
        <w:right w:val="none" w:sz="0" w:space="0" w:color="auto"/>
      </w:divBdr>
    </w:div>
    <w:div w:id="1944339491">
      <w:bodyDiv w:val="1"/>
      <w:marLeft w:val="0"/>
      <w:marRight w:val="0"/>
      <w:marTop w:val="0"/>
      <w:marBottom w:val="0"/>
      <w:divBdr>
        <w:top w:val="none" w:sz="0" w:space="0" w:color="auto"/>
        <w:left w:val="none" w:sz="0" w:space="0" w:color="auto"/>
        <w:bottom w:val="none" w:sz="0" w:space="0" w:color="auto"/>
        <w:right w:val="none" w:sz="0" w:space="0" w:color="auto"/>
      </w:divBdr>
    </w:div>
    <w:div w:id="1944410146">
      <w:bodyDiv w:val="1"/>
      <w:marLeft w:val="0"/>
      <w:marRight w:val="0"/>
      <w:marTop w:val="0"/>
      <w:marBottom w:val="0"/>
      <w:divBdr>
        <w:top w:val="none" w:sz="0" w:space="0" w:color="auto"/>
        <w:left w:val="none" w:sz="0" w:space="0" w:color="auto"/>
        <w:bottom w:val="none" w:sz="0" w:space="0" w:color="auto"/>
        <w:right w:val="none" w:sz="0" w:space="0" w:color="auto"/>
      </w:divBdr>
    </w:div>
    <w:div w:id="1945261304">
      <w:bodyDiv w:val="1"/>
      <w:marLeft w:val="0"/>
      <w:marRight w:val="0"/>
      <w:marTop w:val="0"/>
      <w:marBottom w:val="0"/>
      <w:divBdr>
        <w:top w:val="none" w:sz="0" w:space="0" w:color="auto"/>
        <w:left w:val="none" w:sz="0" w:space="0" w:color="auto"/>
        <w:bottom w:val="none" w:sz="0" w:space="0" w:color="auto"/>
        <w:right w:val="none" w:sz="0" w:space="0" w:color="auto"/>
      </w:divBdr>
    </w:div>
    <w:div w:id="1955363160">
      <w:bodyDiv w:val="1"/>
      <w:marLeft w:val="0"/>
      <w:marRight w:val="0"/>
      <w:marTop w:val="0"/>
      <w:marBottom w:val="0"/>
      <w:divBdr>
        <w:top w:val="none" w:sz="0" w:space="0" w:color="auto"/>
        <w:left w:val="none" w:sz="0" w:space="0" w:color="auto"/>
        <w:bottom w:val="none" w:sz="0" w:space="0" w:color="auto"/>
        <w:right w:val="none" w:sz="0" w:space="0" w:color="auto"/>
      </w:divBdr>
    </w:div>
    <w:div w:id="1957128763">
      <w:bodyDiv w:val="1"/>
      <w:marLeft w:val="0"/>
      <w:marRight w:val="0"/>
      <w:marTop w:val="0"/>
      <w:marBottom w:val="0"/>
      <w:divBdr>
        <w:top w:val="none" w:sz="0" w:space="0" w:color="auto"/>
        <w:left w:val="none" w:sz="0" w:space="0" w:color="auto"/>
        <w:bottom w:val="none" w:sz="0" w:space="0" w:color="auto"/>
        <w:right w:val="none" w:sz="0" w:space="0" w:color="auto"/>
      </w:divBdr>
    </w:div>
    <w:div w:id="1964339923">
      <w:bodyDiv w:val="1"/>
      <w:marLeft w:val="0"/>
      <w:marRight w:val="0"/>
      <w:marTop w:val="0"/>
      <w:marBottom w:val="0"/>
      <w:divBdr>
        <w:top w:val="none" w:sz="0" w:space="0" w:color="auto"/>
        <w:left w:val="none" w:sz="0" w:space="0" w:color="auto"/>
        <w:bottom w:val="none" w:sz="0" w:space="0" w:color="auto"/>
        <w:right w:val="none" w:sz="0" w:space="0" w:color="auto"/>
      </w:divBdr>
    </w:div>
    <w:div w:id="1965454898">
      <w:bodyDiv w:val="1"/>
      <w:marLeft w:val="0"/>
      <w:marRight w:val="0"/>
      <w:marTop w:val="0"/>
      <w:marBottom w:val="0"/>
      <w:divBdr>
        <w:top w:val="none" w:sz="0" w:space="0" w:color="auto"/>
        <w:left w:val="none" w:sz="0" w:space="0" w:color="auto"/>
        <w:bottom w:val="none" w:sz="0" w:space="0" w:color="auto"/>
        <w:right w:val="none" w:sz="0" w:space="0" w:color="auto"/>
      </w:divBdr>
    </w:div>
    <w:div w:id="1967930737">
      <w:bodyDiv w:val="1"/>
      <w:marLeft w:val="0"/>
      <w:marRight w:val="0"/>
      <w:marTop w:val="0"/>
      <w:marBottom w:val="0"/>
      <w:divBdr>
        <w:top w:val="none" w:sz="0" w:space="0" w:color="auto"/>
        <w:left w:val="none" w:sz="0" w:space="0" w:color="auto"/>
        <w:bottom w:val="none" w:sz="0" w:space="0" w:color="auto"/>
        <w:right w:val="none" w:sz="0" w:space="0" w:color="auto"/>
      </w:divBdr>
    </w:div>
    <w:div w:id="1968706942">
      <w:bodyDiv w:val="1"/>
      <w:marLeft w:val="0"/>
      <w:marRight w:val="0"/>
      <w:marTop w:val="0"/>
      <w:marBottom w:val="0"/>
      <w:divBdr>
        <w:top w:val="none" w:sz="0" w:space="0" w:color="auto"/>
        <w:left w:val="none" w:sz="0" w:space="0" w:color="auto"/>
        <w:bottom w:val="none" w:sz="0" w:space="0" w:color="auto"/>
        <w:right w:val="none" w:sz="0" w:space="0" w:color="auto"/>
      </w:divBdr>
    </w:div>
    <w:div w:id="1970628514">
      <w:bodyDiv w:val="1"/>
      <w:marLeft w:val="0"/>
      <w:marRight w:val="0"/>
      <w:marTop w:val="0"/>
      <w:marBottom w:val="0"/>
      <w:divBdr>
        <w:top w:val="none" w:sz="0" w:space="0" w:color="auto"/>
        <w:left w:val="none" w:sz="0" w:space="0" w:color="auto"/>
        <w:bottom w:val="none" w:sz="0" w:space="0" w:color="auto"/>
        <w:right w:val="none" w:sz="0" w:space="0" w:color="auto"/>
      </w:divBdr>
    </w:div>
    <w:div w:id="1974292643">
      <w:bodyDiv w:val="1"/>
      <w:marLeft w:val="0"/>
      <w:marRight w:val="0"/>
      <w:marTop w:val="0"/>
      <w:marBottom w:val="0"/>
      <w:divBdr>
        <w:top w:val="none" w:sz="0" w:space="0" w:color="auto"/>
        <w:left w:val="none" w:sz="0" w:space="0" w:color="auto"/>
        <w:bottom w:val="none" w:sz="0" w:space="0" w:color="auto"/>
        <w:right w:val="none" w:sz="0" w:space="0" w:color="auto"/>
      </w:divBdr>
    </w:div>
    <w:div w:id="1979070346">
      <w:bodyDiv w:val="1"/>
      <w:marLeft w:val="0"/>
      <w:marRight w:val="0"/>
      <w:marTop w:val="0"/>
      <w:marBottom w:val="0"/>
      <w:divBdr>
        <w:top w:val="none" w:sz="0" w:space="0" w:color="auto"/>
        <w:left w:val="none" w:sz="0" w:space="0" w:color="auto"/>
        <w:bottom w:val="none" w:sz="0" w:space="0" w:color="auto"/>
        <w:right w:val="none" w:sz="0" w:space="0" w:color="auto"/>
      </w:divBdr>
    </w:div>
    <w:div w:id="1983999349">
      <w:bodyDiv w:val="1"/>
      <w:marLeft w:val="0"/>
      <w:marRight w:val="0"/>
      <w:marTop w:val="0"/>
      <w:marBottom w:val="0"/>
      <w:divBdr>
        <w:top w:val="none" w:sz="0" w:space="0" w:color="auto"/>
        <w:left w:val="none" w:sz="0" w:space="0" w:color="auto"/>
        <w:bottom w:val="none" w:sz="0" w:space="0" w:color="auto"/>
        <w:right w:val="none" w:sz="0" w:space="0" w:color="auto"/>
      </w:divBdr>
    </w:div>
    <w:div w:id="1987201427">
      <w:bodyDiv w:val="1"/>
      <w:marLeft w:val="0"/>
      <w:marRight w:val="0"/>
      <w:marTop w:val="0"/>
      <w:marBottom w:val="0"/>
      <w:divBdr>
        <w:top w:val="none" w:sz="0" w:space="0" w:color="auto"/>
        <w:left w:val="none" w:sz="0" w:space="0" w:color="auto"/>
        <w:bottom w:val="none" w:sz="0" w:space="0" w:color="auto"/>
        <w:right w:val="none" w:sz="0" w:space="0" w:color="auto"/>
      </w:divBdr>
    </w:div>
    <w:div w:id="1987275811">
      <w:bodyDiv w:val="1"/>
      <w:marLeft w:val="0"/>
      <w:marRight w:val="0"/>
      <w:marTop w:val="0"/>
      <w:marBottom w:val="0"/>
      <w:divBdr>
        <w:top w:val="none" w:sz="0" w:space="0" w:color="auto"/>
        <w:left w:val="none" w:sz="0" w:space="0" w:color="auto"/>
        <w:bottom w:val="none" w:sz="0" w:space="0" w:color="auto"/>
        <w:right w:val="none" w:sz="0" w:space="0" w:color="auto"/>
      </w:divBdr>
    </w:div>
    <w:div w:id="1988582738">
      <w:bodyDiv w:val="1"/>
      <w:marLeft w:val="0"/>
      <w:marRight w:val="0"/>
      <w:marTop w:val="0"/>
      <w:marBottom w:val="0"/>
      <w:divBdr>
        <w:top w:val="none" w:sz="0" w:space="0" w:color="auto"/>
        <w:left w:val="none" w:sz="0" w:space="0" w:color="auto"/>
        <w:bottom w:val="none" w:sz="0" w:space="0" w:color="auto"/>
        <w:right w:val="none" w:sz="0" w:space="0" w:color="auto"/>
      </w:divBdr>
    </w:div>
    <w:div w:id="1992250698">
      <w:bodyDiv w:val="1"/>
      <w:marLeft w:val="0"/>
      <w:marRight w:val="0"/>
      <w:marTop w:val="0"/>
      <w:marBottom w:val="0"/>
      <w:divBdr>
        <w:top w:val="none" w:sz="0" w:space="0" w:color="auto"/>
        <w:left w:val="none" w:sz="0" w:space="0" w:color="auto"/>
        <w:bottom w:val="none" w:sz="0" w:space="0" w:color="auto"/>
        <w:right w:val="none" w:sz="0" w:space="0" w:color="auto"/>
      </w:divBdr>
    </w:div>
    <w:div w:id="1994603829">
      <w:bodyDiv w:val="1"/>
      <w:marLeft w:val="0"/>
      <w:marRight w:val="0"/>
      <w:marTop w:val="0"/>
      <w:marBottom w:val="0"/>
      <w:divBdr>
        <w:top w:val="none" w:sz="0" w:space="0" w:color="auto"/>
        <w:left w:val="none" w:sz="0" w:space="0" w:color="auto"/>
        <w:bottom w:val="none" w:sz="0" w:space="0" w:color="auto"/>
        <w:right w:val="none" w:sz="0" w:space="0" w:color="auto"/>
      </w:divBdr>
    </w:div>
    <w:div w:id="1995064603">
      <w:bodyDiv w:val="1"/>
      <w:marLeft w:val="0"/>
      <w:marRight w:val="0"/>
      <w:marTop w:val="0"/>
      <w:marBottom w:val="0"/>
      <w:divBdr>
        <w:top w:val="none" w:sz="0" w:space="0" w:color="auto"/>
        <w:left w:val="none" w:sz="0" w:space="0" w:color="auto"/>
        <w:bottom w:val="none" w:sz="0" w:space="0" w:color="auto"/>
        <w:right w:val="none" w:sz="0" w:space="0" w:color="auto"/>
      </w:divBdr>
    </w:div>
    <w:div w:id="1999647729">
      <w:bodyDiv w:val="1"/>
      <w:marLeft w:val="0"/>
      <w:marRight w:val="0"/>
      <w:marTop w:val="0"/>
      <w:marBottom w:val="0"/>
      <w:divBdr>
        <w:top w:val="none" w:sz="0" w:space="0" w:color="auto"/>
        <w:left w:val="none" w:sz="0" w:space="0" w:color="auto"/>
        <w:bottom w:val="none" w:sz="0" w:space="0" w:color="auto"/>
        <w:right w:val="none" w:sz="0" w:space="0" w:color="auto"/>
      </w:divBdr>
    </w:div>
    <w:div w:id="2016568015">
      <w:bodyDiv w:val="1"/>
      <w:marLeft w:val="0"/>
      <w:marRight w:val="0"/>
      <w:marTop w:val="0"/>
      <w:marBottom w:val="0"/>
      <w:divBdr>
        <w:top w:val="none" w:sz="0" w:space="0" w:color="auto"/>
        <w:left w:val="none" w:sz="0" w:space="0" w:color="auto"/>
        <w:bottom w:val="none" w:sz="0" w:space="0" w:color="auto"/>
        <w:right w:val="none" w:sz="0" w:space="0" w:color="auto"/>
      </w:divBdr>
    </w:div>
    <w:div w:id="2020035781">
      <w:bodyDiv w:val="1"/>
      <w:marLeft w:val="0"/>
      <w:marRight w:val="0"/>
      <w:marTop w:val="0"/>
      <w:marBottom w:val="0"/>
      <w:divBdr>
        <w:top w:val="none" w:sz="0" w:space="0" w:color="auto"/>
        <w:left w:val="none" w:sz="0" w:space="0" w:color="auto"/>
        <w:bottom w:val="none" w:sz="0" w:space="0" w:color="auto"/>
        <w:right w:val="none" w:sz="0" w:space="0" w:color="auto"/>
      </w:divBdr>
    </w:div>
    <w:div w:id="2020236238">
      <w:bodyDiv w:val="1"/>
      <w:marLeft w:val="0"/>
      <w:marRight w:val="0"/>
      <w:marTop w:val="0"/>
      <w:marBottom w:val="0"/>
      <w:divBdr>
        <w:top w:val="none" w:sz="0" w:space="0" w:color="auto"/>
        <w:left w:val="none" w:sz="0" w:space="0" w:color="auto"/>
        <w:bottom w:val="none" w:sz="0" w:space="0" w:color="auto"/>
        <w:right w:val="none" w:sz="0" w:space="0" w:color="auto"/>
      </w:divBdr>
    </w:div>
    <w:div w:id="2020427087">
      <w:bodyDiv w:val="1"/>
      <w:marLeft w:val="0"/>
      <w:marRight w:val="0"/>
      <w:marTop w:val="0"/>
      <w:marBottom w:val="0"/>
      <w:divBdr>
        <w:top w:val="none" w:sz="0" w:space="0" w:color="auto"/>
        <w:left w:val="none" w:sz="0" w:space="0" w:color="auto"/>
        <w:bottom w:val="none" w:sz="0" w:space="0" w:color="auto"/>
        <w:right w:val="none" w:sz="0" w:space="0" w:color="auto"/>
      </w:divBdr>
    </w:div>
    <w:div w:id="2027053630">
      <w:bodyDiv w:val="1"/>
      <w:marLeft w:val="0"/>
      <w:marRight w:val="0"/>
      <w:marTop w:val="0"/>
      <w:marBottom w:val="0"/>
      <w:divBdr>
        <w:top w:val="none" w:sz="0" w:space="0" w:color="auto"/>
        <w:left w:val="none" w:sz="0" w:space="0" w:color="auto"/>
        <w:bottom w:val="none" w:sz="0" w:space="0" w:color="auto"/>
        <w:right w:val="none" w:sz="0" w:space="0" w:color="auto"/>
      </w:divBdr>
    </w:div>
    <w:div w:id="2029600950">
      <w:bodyDiv w:val="1"/>
      <w:marLeft w:val="0"/>
      <w:marRight w:val="0"/>
      <w:marTop w:val="0"/>
      <w:marBottom w:val="0"/>
      <w:divBdr>
        <w:top w:val="none" w:sz="0" w:space="0" w:color="auto"/>
        <w:left w:val="none" w:sz="0" w:space="0" w:color="auto"/>
        <w:bottom w:val="none" w:sz="0" w:space="0" w:color="auto"/>
        <w:right w:val="none" w:sz="0" w:space="0" w:color="auto"/>
      </w:divBdr>
    </w:div>
    <w:div w:id="2030983480">
      <w:bodyDiv w:val="1"/>
      <w:marLeft w:val="0"/>
      <w:marRight w:val="0"/>
      <w:marTop w:val="0"/>
      <w:marBottom w:val="0"/>
      <w:divBdr>
        <w:top w:val="none" w:sz="0" w:space="0" w:color="auto"/>
        <w:left w:val="none" w:sz="0" w:space="0" w:color="auto"/>
        <w:bottom w:val="none" w:sz="0" w:space="0" w:color="auto"/>
        <w:right w:val="none" w:sz="0" w:space="0" w:color="auto"/>
      </w:divBdr>
      <w:divsChild>
        <w:div w:id="339935308">
          <w:marLeft w:val="0"/>
          <w:marRight w:val="300"/>
          <w:marTop w:val="0"/>
          <w:marBottom w:val="0"/>
          <w:divBdr>
            <w:top w:val="none" w:sz="0" w:space="0" w:color="auto"/>
            <w:left w:val="none" w:sz="0" w:space="0" w:color="auto"/>
            <w:bottom w:val="none" w:sz="0" w:space="0" w:color="auto"/>
            <w:right w:val="none" w:sz="0" w:space="0" w:color="auto"/>
          </w:divBdr>
        </w:div>
      </w:divsChild>
    </w:div>
    <w:div w:id="2036494259">
      <w:bodyDiv w:val="1"/>
      <w:marLeft w:val="0"/>
      <w:marRight w:val="0"/>
      <w:marTop w:val="0"/>
      <w:marBottom w:val="0"/>
      <w:divBdr>
        <w:top w:val="none" w:sz="0" w:space="0" w:color="auto"/>
        <w:left w:val="none" w:sz="0" w:space="0" w:color="auto"/>
        <w:bottom w:val="none" w:sz="0" w:space="0" w:color="auto"/>
        <w:right w:val="none" w:sz="0" w:space="0" w:color="auto"/>
      </w:divBdr>
      <w:divsChild>
        <w:div w:id="1870145121">
          <w:marLeft w:val="0"/>
          <w:marRight w:val="0"/>
          <w:marTop w:val="0"/>
          <w:marBottom w:val="0"/>
          <w:divBdr>
            <w:top w:val="single" w:sz="8" w:space="6" w:color="auto"/>
            <w:left w:val="single" w:sz="8" w:space="6" w:color="auto"/>
            <w:bottom w:val="single" w:sz="8" w:space="6" w:color="auto"/>
            <w:right w:val="single" w:sz="8" w:space="6" w:color="auto"/>
          </w:divBdr>
        </w:div>
        <w:div w:id="1694644187">
          <w:marLeft w:val="0"/>
          <w:marRight w:val="0"/>
          <w:marTop w:val="0"/>
          <w:marBottom w:val="0"/>
          <w:divBdr>
            <w:top w:val="single" w:sz="8" w:space="6" w:color="auto"/>
            <w:left w:val="single" w:sz="8" w:space="6" w:color="auto"/>
            <w:bottom w:val="single" w:sz="8" w:space="6" w:color="auto"/>
            <w:right w:val="single" w:sz="8" w:space="6" w:color="auto"/>
          </w:divBdr>
        </w:div>
        <w:div w:id="1801728460">
          <w:marLeft w:val="0"/>
          <w:marRight w:val="0"/>
          <w:marTop w:val="0"/>
          <w:marBottom w:val="0"/>
          <w:divBdr>
            <w:top w:val="single" w:sz="8" w:space="6" w:color="auto"/>
            <w:left w:val="single" w:sz="8" w:space="6" w:color="auto"/>
            <w:bottom w:val="single" w:sz="8" w:space="6" w:color="auto"/>
            <w:right w:val="single" w:sz="8" w:space="6" w:color="auto"/>
          </w:divBdr>
        </w:div>
        <w:div w:id="1680158412">
          <w:marLeft w:val="0"/>
          <w:marRight w:val="0"/>
          <w:marTop w:val="0"/>
          <w:marBottom w:val="0"/>
          <w:divBdr>
            <w:top w:val="single" w:sz="8" w:space="6" w:color="auto"/>
            <w:left w:val="single" w:sz="8" w:space="6" w:color="auto"/>
            <w:bottom w:val="single" w:sz="8" w:space="6" w:color="auto"/>
            <w:right w:val="single" w:sz="8" w:space="6" w:color="auto"/>
          </w:divBdr>
        </w:div>
        <w:div w:id="1643806062">
          <w:marLeft w:val="0"/>
          <w:marRight w:val="0"/>
          <w:marTop w:val="0"/>
          <w:marBottom w:val="0"/>
          <w:divBdr>
            <w:top w:val="single" w:sz="8" w:space="6" w:color="auto"/>
            <w:left w:val="single" w:sz="8" w:space="6" w:color="auto"/>
            <w:bottom w:val="single" w:sz="8" w:space="6" w:color="auto"/>
            <w:right w:val="single" w:sz="8" w:space="6" w:color="auto"/>
          </w:divBdr>
        </w:div>
      </w:divsChild>
    </w:div>
    <w:div w:id="2039045375">
      <w:bodyDiv w:val="1"/>
      <w:marLeft w:val="0"/>
      <w:marRight w:val="0"/>
      <w:marTop w:val="0"/>
      <w:marBottom w:val="0"/>
      <w:divBdr>
        <w:top w:val="none" w:sz="0" w:space="0" w:color="auto"/>
        <w:left w:val="none" w:sz="0" w:space="0" w:color="auto"/>
        <w:bottom w:val="none" w:sz="0" w:space="0" w:color="auto"/>
        <w:right w:val="none" w:sz="0" w:space="0" w:color="auto"/>
      </w:divBdr>
    </w:div>
    <w:div w:id="2049647249">
      <w:bodyDiv w:val="1"/>
      <w:marLeft w:val="0"/>
      <w:marRight w:val="0"/>
      <w:marTop w:val="0"/>
      <w:marBottom w:val="0"/>
      <w:divBdr>
        <w:top w:val="none" w:sz="0" w:space="0" w:color="auto"/>
        <w:left w:val="none" w:sz="0" w:space="0" w:color="auto"/>
        <w:bottom w:val="none" w:sz="0" w:space="0" w:color="auto"/>
        <w:right w:val="none" w:sz="0" w:space="0" w:color="auto"/>
      </w:divBdr>
    </w:div>
    <w:div w:id="2052266936">
      <w:bodyDiv w:val="1"/>
      <w:marLeft w:val="0"/>
      <w:marRight w:val="0"/>
      <w:marTop w:val="0"/>
      <w:marBottom w:val="0"/>
      <w:divBdr>
        <w:top w:val="none" w:sz="0" w:space="0" w:color="auto"/>
        <w:left w:val="none" w:sz="0" w:space="0" w:color="auto"/>
        <w:bottom w:val="none" w:sz="0" w:space="0" w:color="auto"/>
        <w:right w:val="none" w:sz="0" w:space="0" w:color="auto"/>
      </w:divBdr>
    </w:div>
    <w:div w:id="2052459282">
      <w:bodyDiv w:val="1"/>
      <w:marLeft w:val="0"/>
      <w:marRight w:val="0"/>
      <w:marTop w:val="0"/>
      <w:marBottom w:val="0"/>
      <w:divBdr>
        <w:top w:val="none" w:sz="0" w:space="0" w:color="auto"/>
        <w:left w:val="none" w:sz="0" w:space="0" w:color="auto"/>
        <w:bottom w:val="none" w:sz="0" w:space="0" w:color="auto"/>
        <w:right w:val="none" w:sz="0" w:space="0" w:color="auto"/>
      </w:divBdr>
    </w:div>
    <w:div w:id="2054380765">
      <w:bodyDiv w:val="1"/>
      <w:marLeft w:val="0"/>
      <w:marRight w:val="0"/>
      <w:marTop w:val="0"/>
      <w:marBottom w:val="0"/>
      <w:divBdr>
        <w:top w:val="none" w:sz="0" w:space="0" w:color="auto"/>
        <w:left w:val="none" w:sz="0" w:space="0" w:color="auto"/>
        <w:bottom w:val="none" w:sz="0" w:space="0" w:color="auto"/>
        <w:right w:val="none" w:sz="0" w:space="0" w:color="auto"/>
      </w:divBdr>
    </w:div>
    <w:div w:id="2056346927">
      <w:bodyDiv w:val="1"/>
      <w:marLeft w:val="0"/>
      <w:marRight w:val="0"/>
      <w:marTop w:val="0"/>
      <w:marBottom w:val="0"/>
      <w:divBdr>
        <w:top w:val="none" w:sz="0" w:space="0" w:color="auto"/>
        <w:left w:val="none" w:sz="0" w:space="0" w:color="auto"/>
        <w:bottom w:val="none" w:sz="0" w:space="0" w:color="auto"/>
        <w:right w:val="none" w:sz="0" w:space="0" w:color="auto"/>
      </w:divBdr>
    </w:div>
    <w:div w:id="2061443026">
      <w:bodyDiv w:val="1"/>
      <w:marLeft w:val="0"/>
      <w:marRight w:val="0"/>
      <w:marTop w:val="0"/>
      <w:marBottom w:val="0"/>
      <w:divBdr>
        <w:top w:val="none" w:sz="0" w:space="0" w:color="auto"/>
        <w:left w:val="none" w:sz="0" w:space="0" w:color="auto"/>
        <w:bottom w:val="none" w:sz="0" w:space="0" w:color="auto"/>
        <w:right w:val="none" w:sz="0" w:space="0" w:color="auto"/>
      </w:divBdr>
    </w:div>
    <w:div w:id="2064982008">
      <w:bodyDiv w:val="1"/>
      <w:marLeft w:val="0"/>
      <w:marRight w:val="0"/>
      <w:marTop w:val="0"/>
      <w:marBottom w:val="0"/>
      <w:divBdr>
        <w:top w:val="none" w:sz="0" w:space="0" w:color="auto"/>
        <w:left w:val="none" w:sz="0" w:space="0" w:color="auto"/>
        <w:bottom w:val="none" w:sz="0" w:space="0" w:color="auto"/>
        <w:right w:val="none" w:sz="0" w:space="0" w:color="auto"/>
      </w:divBdr>
    </w:div>
    <w:div w:id="2066098587">
      <w:bodyDiv w:val="1"/>
      <w:marLeft w:val="0"/>
      <w:marRight w:val="0"/>
      <w:marTop w:val="0"/>
      <w:marBottom w:val="0"/>
      <w:divBdr>
        <w:top w:val="none" w:sz="0" w:space="0" w:color="auto"/>
        <w:left w:val="none" w:sz="0" w:space="0" w:color="auto"/>
        <w:bottom w:val="none" w:sz="0" w:space="0" w:color="auto"/>
        <w:right w:val="none" w:sz="0" w:space="0" w:color="auto"/>
      </w:divBdr>
    </w:div>
    <w:div w:id="2068919984">
      <w:bodyDiv w:val="1"/>
      <w:marLeft w:val="0"/>
      <w:marRight w:val="0"/>
      <w:marTop w:val="0"/>
      <w:marBottom w:val="0"/>
      <w:divBdr>
        <w:top w:val="none" w:sz="0" w:space="0" w:color="auto"/>
        <w:left w:val="none" w:sz="0" w:space="0" w:color="auto"/>
        <w:bottom w:val="none" w:sz="0" w:space="0" w:color="auto"/>
        <w:right w:val="none" w:sz="0" w:space="0" w:color="auto"/>
      </w:divBdr>
    </w:div>
    <w:div w:id="2070419487">
      <w:bodyDiv w:val="1"/>
      <w:marLeft w:val="0"/>
      <w:marRight w:val="0"/>
      <w:marTop w:val="0"/>
      <w:marBottom w:val="0"/>
      <w:divBdr>
        <w:top w:val="none" w:sz="0" w:space="0" w:color="auto"/>
        <w:left w:val="none" w:sz="0" w:space="0" w:color="auto"/>
        <w:bottom w:val="none" w:sz="0" w:space="0" w:color="auto"/>
        <w:right w:val="none" w:sz="0" w:space="0" w:color="auto"/>
      </w:divBdr>
    </w:div>
    <w:div w:id="2071227297">
      <w:bodyDiv w:val="1"/>
      <w:marLeft w:val="0"/>
      <w:marRight w:val="0"/>
      <w:marTop w:val="0"/>
      <w:marBottom w:val="0"/>
      <w:divBdr>
        <w:top w:val="none" w:sz="0" w:space="0" w:color="auto"/>
        <w:left w:val="none" w:sz="0" w:space="0" w:color="auto"/>
        <w:bottom w:val="none" w:sz="0" w:space="0" w:color="auto"/>
        <w:right w:val="none" w:sz="0" w:space="0" w:color="auto"/>
      </w:divBdr>
    </w:div>
    <w:div w:id="2073967606">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1057133">
      <w:bodyDiv w:val="1"/>
      <w:marLeft w:val="0"/>
      <w:marRight w:val="0"/>
      <w:marTop w:val="0"/>
      <w:marBottom w:val="0"/>
      <w:divBdr>
        <w:top w:val="none" w:sz="0" w:space="0" w:color="auto"/>
        <w:left w:val="none" w:sz="0" w:space="0" w:color="auto"/>
        <w:bottom w:val="none" w:sz="0" w:space="0" w:color="auto"/>
        <w:right w:val="none" w:sz="0" w:space="0" w:color="auto"/>
      </w:divBdr>
    </w:div>
    <w:div w:id="2084640216">
      <w:bodyDiv w:val="1"/>
      <w:marLeft w:val="0"/>
      <w:marRight w:val="0"/>
      <w:marTop w:val="0"/>
      <w:marBottom w:val="0"/>
      <w:divBdr>
        <w:top w:val="none" w:sz="0" w:space="0" w:color="auto"/>
        <w:left w:val="none" w:sz="0" w:space="0" w:color="auto"/>
        <w:bottom w:val="none" w:sz="0" w:space="0" w:color="auto"/>
        <w:right w:val="none" w:sz="0" w:space="0" w:color="auto"/>
      </w:divBdr>
      <w:divsChild>
        <w:div w:id="48919873">
          <w:marLeft w:val="0"/>
          <w:marRight w:val="0"/>
          <w:marTop w:val="180"/>
          <w:marBottom w:val="180"/>
          <w:divBdr>
            <w:top w:val="none" w:sz="0" w:space="0" w:color="auto"/>
            <w:left w:val="none" w:sz="0" w:space="0" w:color="auto"/>
            <w:bottom w:val="none" w:sz="0" w:space="0" w:color="auto"/>
            <w:right w:val="none" w:sz="0" w:space="0" w:color="auto"/>
          </w:divBdr>
          <w:divsChild>
            <w:div w:id="229389229">
              <w:marLeft w:val="0"/>
              <w:marRight w:val="0"/>
              <w:marTop w:val="0"/>
              <w:marBottom w:val="0"/>
              <w:divBdr>
                <w:top w:val="none" w:sz="0" w:space="0" w:color="auto"/>
                <w:left w:val="none" w:sz="0" w:space="0" w:color="auto"/>
                <w:bottom w:val="none" w:sz="0" w:space="0" w:color="auto"/>
                <w:right w:val="none" w:sz="0" w:space="0" w:color="auto"/>
              </w:divBdr>
              <w:divsChild>
                <w:div w:id="997925163">
                  <w:marLeft w:val="0"/>
                  <w:marRight w:val="0"/>
                  <w:marTop w:val="0"/>
                  <w:marBottom w:val="0"/>
                  <w:divBdr>
                    <w:top w:val="none" w:sz="0" w:space="0" w:color="auto"/>
                    <w:left w:val="none" w:sz="0" w:space="0" w:color="auto"/>
                    <w:bottom w:val="none" w:sz="0" w:space="0" w:color="auto"/>
                    <w:right w:val="none" w:sz="0" w:space="0" w:color="auto"/>
                  </w:divBdr>
                  <w:divsChild>
                    <w:div w:id="1120413143">
                      <w:marLeft w:val="0"/>
                      <w:marRight w:val="0"/>
                      <w:marTop w:val="0"/>
                      <w:marBottom w:val="0"/>
                      <w:divBdr>
                        <w:top w:val="none" w:sz="0" w:space="0" w:color="auto"/>
                        <w:left w:val="none" w:sz="0" w:space="0" w:color="auto"/>
                        <w:bottom w:val="none" w:sz="0" w:space="0" w:color="auto"/>
                        <w:right w:val="none" w:sz="0" w:space="0" w:color="auto"/>
                      </w:divBdr>
                      <w:divsChild>
                        <w:div w:id="86771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790878">
      <w:bodyDiv w:val="1"/>
      <w:marLeft w:val="0"/>
      <w:marRight w:val="0"/>
      <w:marTop w:val="0"/>
      <w:marBottom w:val="0"/>
      <w:divBdr>
        <w:top w:val="none" w:sz="0" w:space="0" w:color="auto"/>
        <w:left w:val="none" w:sz="0" w:space="0" w:color="auto"/>
        <w:bottom w:val="none" w:sz="0" w:space="0" w:color="auto"/>
        <w:right w:val="none" w:sz="0" w:space="0" w:color="auto"/>
      </w:divBdr>
    </w:div>
    <w:div w:id="2086293802">
      <w:bodyDiv w:val="1"/>
      <w:marLeft w:val="0"/>
      <w:marRight w:val="0"/>
      <w:marTop w:val="0"/>
      <w:marBottom w:val="0"/>
      <w:divBdr>
        <w:top w:val="none" w:sz="0" w:space="0" w:color="auto"/>
        <w:left w:val="none" w:sz="0" w:space="0" w:color="auto"/>
        <w:bottom w:val="none" w:sz="0" w:space="0" w:color="auto"/>
        <w:right w:val="none" w:sz="0" w:space="0" w:color="auto"/>
      </w:divBdr>
    </w:div>
    <w:div w:id="2090032635">
      <w:bodyDiv w:val="1"/>
      <w:marLeft w:val="0"/>
      <w:marRight w:val="0"/>
      <w:marTop w:val="0"/>
      <w:marBottom w:val="0"/>
      <w:divBdr>
        <w:top w:val="none" w:sz="0" w:space="0" w:color="auto"/>
        <w:left w:val="none" w:sz="0" w:space="0" w:color="auto"/>
        <w:bottom w:val="none" w:sz="0" w:space="0" w:color="auto"/>
        <w:right w:val="none" w:sz="0" w:space="0" w:color="auto"/>
      </w:divBdr>
    </w:div>
    <w:div w:id="2092041154">
      <w:bodyDiv w:val="1"/>
      <w:marLeft w:val="0"/>
      <w:marRight w:val="0"/>
      <w:marTop w:val="0"/>
      <w:marBottom w:val="0"/>
      <w:divBdr>
        <w:top w:val="none" w:sz="0" w:space="0" w:color="auto"/>
        <w:left w:val="none" w:sz="0" w:space="0" w:color="auto"/>
        <w:bottom w:val="none" w:sz="0" w:space="0" w:color="auto"/>
        <w:right w:val="none" w:sz="0" w:space="0" w:color="auto"/>
      </w:divBdr>
    </w:div>
    <w:div w:id="2092503458">
      <w:bodyDiv w:val="1"/>
      <w:marLeft w:val="0"/>
      <w:marRight w:val="0"/>
      <w:marTop w:val="0"/>
      <w:marBottom w:val="0"/>
      <w:divBdr>
        <w:top w:val="none" w:sz="0" w:space="0" w:color="auto"/>
        <w:left w:val="none" w:sz="0" w:space="0" w:color="auto"/>
        <w:bottom w:val="none" w:sz="0" w:space="0" w:color="auto"/>
        <w:right w:val="none" w:sz="0" w:space="0" w:color="auto"/>
      </w:divBdr>
    </w:div>
    <w:div w:id="2095204913">
      <w:bodyDiv w:val="1"/>
      <w:marLeft w:val="0"/>
      <w:marRight w:val="0"/>
      <w:marTop w:val="0"/>
      <w:marBottom w:val="0"/>
      <w:divBdr>
        <w:top w:val="none" w:sz="0" w:space="0" w:color="auto"/>
        <w:left w:val="none" w:sz="0" w:space="0" w:color="auto"/>
        <w:bottom w:val="none" w:sz="0" w:space="0" w:color="auto"/>
        <w:right w:val="none" w:sz="0" w:space="0" w:color="auto"/>
      </w:divBdr>
    </w:div>
    <w:div w:id="2099056552">
      <w:bodyDiv w:val="1"/>
      <w:marLeft w:val="0"/>
      <w:marRight w:val="0"/>
      <w:marTop w:val="0"/>
      <w:marBottom w:val="0"/>
      <w:divBdr>
        <w:top w:val="none" w:sz="0" w:space="0" w:color="auto"/>
        <w:left w:val="none" w:sz="0" w:space="0" w:color="auto"/>
        <w:bottom w:val="none" w:sz="0" w:space="0" w:color="auto"/>
        <w:right w:val="none" w:sz="0" w:space="0" w:color="auto"/>
      </w:divBdr>
    </w:div>
    <w:div w:id="2101563525">
      <w:bodyDiv w:val="1"/>
      <w:marLeft w:val="0"/>
      <w:marRight w:val="0"/>
      <w:marTop w:val="0"/>
      <w:marBottom w:val="0"/>
      <w:divBdr>
        <w:top w:val="none" w:sz="0" w:space="0" w:color="auto"/>
        <w:left w:val="none" w:sz="0" w:space="0" w:color="auto"/>
        <w:bottom w:val="none" w:sz="0" w:space="0" w:color="auto"/>
        <w:right w:val="none" w:sz="0" w:space="0" w:color="auto"/>
      </w:divBdr>
    </w:div>
    <w:div w:id="2102022050">
      <w:bodyDiv w:val="1"/>
      <w:marLeft w:val="0"/>
      <w:marRight w:val="0"/>
      <w:marTop w:val="0"/>
      <w:marBottom w:val="0"/>
      <w:divBdr>
        <w:top w:val="none" w:sz="0" w:space="0" w:color="auto"/>
        <w:left w:val="none" w:sz="0" w:space="0" w:color="auto"/>
        <w:bottom w:val="none" w:sz="0" w:space="0" w:color="auto"/>
        <w:right w:val="none" w:sz="0" w:space="0" w:color="auto"/>
      </w:divBdr>
    </w:div>
    <w:div w:id="2104912243">
      <w:bodyDiv w:val="1"/>
      <w:marLeft w:val="0"/>
      <w:marRight w:val="0"/>
      <w:marTop w:val="0"/>
      <w:marBottom w:val="0"/>
      <w:divBdr>
        <w:top w:val="none" w:sz="0" w:space="0" w:color="auto"/>
        <w:left w:val="none" w:sz="0" w:space="0" w:color="auto"/>
        <w:bottom w:val="none" w:sz="0" w:space="0" w:color="auto"/>
        <w:right w:val="none" w:sz="0" w:space="0" w:color="auto"/>
      </w:divBdr>
    </w:div>
    <w:div w:id="2105874493">
      <w:bodyDiv w:val="1"/>
      <w:marLeft w:val="0"/>
      <w:marRight w:val="0"/>
      <w:marTop w:val="0"/>
      <w:marBottom w:val="0"/>
      <w:divBdr>
        <w:top w:val="none" w:sz="0" w:space="0" w:color="auto"/>
        <w:left w:val="none" w:sz="0" w:space="0" w:color="auto"/>
        <w:bottom w:val="none" w:sz="0" w:space="0" w:color="auto"/>
        <w:right w:val="none" w:sz="0" w:space="0" w:color="auto"/>
      </w:divBdr>
    </w:div>
    <w:div w:id="2106614326">
      <w:bodyDiv w:val="1"/>
      <w:marLeft w:val="0"/>
      <w:marRight w:val="0"/>
      <w:marTop w:val="0"/>
      <w:marBottom w:val="0"/>
      <w:divBdr>
        <w:top w:val="none" w:sz="0" w:space="0" w:color="auto"/>
        <w:left w:val="none" w:sz="0" w:space="0" w:color="auto"/>
        <w:bottom w:val="none" w:sz="0" w:space="0" w:color="auto"/>
        <w:right w:val="none" w:sz="0" w:space="0" w:color="auto"/>
      </w:divBdr>
    </w:div>
    <w:div w:id="2108965765">
      <w:bodyDiv w:val="1"/>
      <w:marLeft w:val="0"/>
      <w:marRight w:val="0"/>
      <w:marTop w:val="0"/>
      <w:marBottom w:val="0"/>
      <w:divBdr>
        <w:top w:val="none" w:sz="0" w:space="0" w:color="auto"/>
        <w:left w:val="none" w:sz="0" w:space="0" w:color="auto"/>
        <w:bottom w:val="none" w:sz="0" w:space="0" w:color="auto"/>
        <w:right w:val="none" w:sz="0" w:space="0" w:color="auto"/>
      </w:divBdr>
    </w:div>
    <w:div w:id="2110852933">
      <w:bodyDiv w:val="1"/>
      <w:marLeft w:val="0"/>
      <w:marRight w:val="0"/>
      <w:marTop w:val="0"/>
      <w:marBottom w:val="0"/>
      <w:divBdr>
        <w:top w:val="none" w:sz="0" w:space="0" w:color="auto"/>
        <w:left w:val="none" w:sz="0" w:space="0" w:color="auto"/>
        <w:bottom w:val="none" w:sz="0" w:space="0" w:color="auto"/>
        <w:right w:val="none" w:sz="0" w:space="0" w:color="auto"/>
      </w:divBdr>
    </w:div>
    <w:div w:id="2114125894">
      <w:bodyDiv w:val="1"/>
      <w:marLeft w:val="0"/>
      <w:marRight w:val="0"/>
      <w:marTop w:val="0"/>
      <w:marBottom w:val="0"/>
      <w:divBdr>
        <w:top w:val="none" w:sz="0" w:space="0" w:color="auto"/>
        <w:left w:val="none" w:sz="0" w:space="0" w:color="auto"/>
        <w:bottom w:val="none" w:sz="0" w:space="0" w:color="auto"/>
        <w:right w:val="none" w:sz="0" w:space="0" w:color="auto"/>
      </w:divBdr>
    </w:div>
    <w:div w:id="2114594391">
      <w:bodyDiv w:val="1"/>
      <w:marLeft w:val="0"/>
      <w:marRight w:val="0"/>
      <w:marTop w:val="0"/>
      <w:marBottom w:val="0"/>
      <w:divBdr>
        <w:top w:val="none" w:sz="0" w:space="0" w:color="auto"/>
        <w:left w:val="none" w:sz="0" w:space="0" w:color="auto"/>
        <w:bottom w:val="none" w:sz="0" w:space="0" w:color="auto"/>
        <w:right w:val="none" w:sz="0" w:space="0" w:color="auto"/>
      </w:divBdr>
    </w:div>
    <w:div w:id="2115244098">
      <w:bodyDiv w:val="1"/>
      <w:marLeft w:val="0"/>
      <w:marRight w:val="0"/>
      <w:marTop w:val="0"/>
      <w:marBottom w:val="0"/>
      <w:divBdr>
        <w:top w:val="none" w:sz="0" w:space="0" w:color="auto"/>
        <w:left w:val="none" w:sz="0" w:space="0" w:color="auto"/>
        <w:bottom w:val="none" w:sz="0" w:space="0" w:color="auto"/>
        <w:right w:val="none" w:sz="0" w:space="0" w:color="auto"/>
      </w:divBdr>
    </w:div>
    <w:div w:id="2120105521">
      <w:bodyDiv w:val="1"/>
      <w:marLeft w:val="0"/>
      <w:marRight w:val="0"/>
      <w:marTop w:val="0"/>
      <w:marBottom w:val="0"/>
      <w:divBdr>
        <w:top w:val="none" w:sz="0" w:space="0" w:color="auto"/>
        <w:left w:val="none" w:sz="0" w:space="0" w:color="auto"/>
        <w:bottom w:val="none" w:sz="0" w:space="0" w:color="auto"/>
        <w:right w:val="none" w:sz="0" w:space="0" w:color="auto"/>
      </w:divBdr>
    </w:div>
    <w:div w:id="2120174033">
      <w:bodyDiv w:val="1"/>
      <w:marLeft w:val="0"/>
      <w:marRight w:val="0"/>
      <w:marTop w:val="0"/>
      <w:marBottom w:val="0"/>
      <w:divBdr>
        <w:top w:val="none" w:sz="0" w:space="0" w:color="auto"/>
        <w:left w:val="none" w:sz="0" w:space="0" w:color="auto"/>
        <w:bottom w:val="none" w:sz="0" w:space="0" w:color="auto"/>
        <w:right w:val="none" w:sz="0" w:space="0" w:color="auto"/>
      </w:divBdr>
    </w:div>
    <w:div w:id="2125925981">
      <w:bodyDiv w:val="1"/>
      <w:marLeft w:val="0"/>
      <w:marRight w:val="0"/>
      <w:marTop w:val="0"/>
      <w:marBottom w:val="0"/>
      <w:divBdr>
        <w:top w:val="none" w:sz="0" w:space="0" w:color="auto"/>
        <w:left w:val="none" w:sz="0" w:space="0" w:color="auto"/>
        <w:bottom w:val="none" w:sz="0" w:space="0" w:color="auto"/>
        <w:right w:val="none" w:sz="0" w:space="0" w:color="auto"/>
      </w:divBdr>
    </w:div>
    <w:div w:id="2128691571">
      <w:bodyDiv w:val="1"/>
      <w:marLeft w:val="0"/>
      <w:marRight w:val="0"/>
      <w:marTop w:val="0"/>
      <w:marBottom w:val="0"/>
      <w:divBdr>
        <w:top w:val="none" w:sz="0" w:space="0" w:color="auto"/>
        <w:left w:val="none" w:sz="0" w:space="0" w:color="auto"/>
        <w:bottom w:val="none" w:sz="0" w:space="0" w:color="auto"/>
        <w:right w:val="none" w:sz="0" w:space="0" w:color="auto"/>
      </w:divBdr>
    </w:div>
    <w:div w:id="2130273811">
      <w:bodyDiv w:val="1"/>
      <w:marLeft w:val="0"/>
      <w:marRight w:val="0"/>
      <w:marTop w:val="0"/>
      <w:marBottom w:val="0"/>
      <w:divBdr>
        <w:top w:val="none" w:sz="0" w:space="0" w:color="auto"/>
        <w:left w:val="none" w:sz="0" w:space="0" w:color="auto"/>
        <w:bottom w:val="none" w:sz="0" w:space="0" w:color="auto"/>
        <w:right w:val="none" w:sz="0" w:space="0" w:color="auto"/>
      </w:divBdr>
    </w:div>
    <w:div w:id="2132360795">
      <w:bodyDiv w:val="1"/>
      <w:marLeft w:val="0"/>
      <w:marRight w:val="0"/>
      <w:marTop w:val="0"/>
      <w:marBottom w:val="0"/>
      <w:divBdr>
        <w:top w:val="none" w:sz="0" w:space="0" w:color="auto"/>
        <w:left w:val="none" w:sz="0" w:space="0" w:color="auto"/>
        <w:bottom w:val="none" w:sz="0" w:space="0" w:color="auto"/>
        <w:right w:val="none" w:sz="0" w:space="0" w:color="auto"/>
      </w:divBdr>
    </w:div>
    <w:div w:id="2133207967">
      <w:bodyDiv w:val="1"/>
      <w:marLeft w:val="0"/>
      <w:marRight w:val="0"/>
      <w:marTop w:val="0"/>
      <w:marBottom w:val="0"/>
      <w:divBdr>
        <w:top w:val="none" w:sz="0" w:space="0" w:color="auto"/>
        <w:left w:val="none" w:sz="0" w:space="0" w:color="auto"/>
        <w:bottom w:val="none" w:sz="0" w:space="0" w:color="auto"/>
        <w:right w:val="none" w:sz="0" w:space="0" w:color="auto"/>
      </w:divBdr>
    </w:div>
    <w:div w:id="2134328464">
      <w:bodyDiv w:val="1"/>
      <w:marLeft w:val="0"/>
      <w:marRight w:val="0"/>
      <w:marTop w:val="0"/>
      <w:marBottom w:val="0"/>
      <w:divBdr>
        <w:top w:val="none" w:sz="0" w:space="0" w:color="auto"/>
        <w:left w:val="none" w:sz="0" w:space="0" w:color="auto"/>
        <w:bottom w:val="none" w:sz="0" w:space="0" w:color="auto"/>
        <w:right w:val="none" w:sz="0" w:space="0" w:color="auto"/>
      </w:divBdr>
      <w:divsChild>
        <w:div w:id="405810923">
          <w:marLeft w:val="0"/>
          <w:marRight w:val="0"/>
          <w:marTop w:val="0"/>
          <w:marBottom w:val="240"/>
          <w:divBdr>
            <w:top w:val="none" w:sz="0" w:space="0" w:color="auto"/>
            <w:left w:val="none" w:sz="0" w:space="0" w:color="auto"/>
            <w:bottom w:val="none" w:sz="0" w:space="0" w:color="auto"/>
            <w:right w:val="none" w:sz="0" w:space="0" w:color="auto"/>
          </w:divBdr>
          <w:divsChild>
            <w:div w:id="88234228">
              <w:marLeft w:val="0"/>
              <w:marRight w:val="0"/>
              <w:marTop w:val="0"/>
              <w:marBottom w:val="0"/>
              <w:divBdr>
                <w:top w:val="none" w:sz="0" w:space="0" w:color="auto"/>
                <w:left w:val="none" w:sz="0" w:space="0" w:color="auto"/>
                <w:bottom w:val="none" w:sz="0" w:space="0" w:color="auto"/>
                <w:right w:val="none" w:sz="0" w:space="0" w:color="auto"/>
              </w:divBdr>
              <w:divsChild>
                <w:div w:id="1111510259">
                  <w:marLeft w:val="0"/>
                  <w:marRight w:val="0"/>
                  <w:marTop w:val="0"/>
                  <w:marBottom w:val="0"/>
                  <w:divBdr>
                    <w:top w:val="single" w:sz="8" w:space="6" w:color="auto"/>
                    <w:left w:val="single" w:sz="8" w:space="6" w:color="auto"/>
                    <w:bottom w:val="single" w:sz="8" w:space="6" w:color="auto"/>
                    <w:right w:val="single" w:sz="8" w:space="6" w:color="auto"/>
                  </w:divBdr>
                </w:div>
                <w:div w:id="1333992051">
                  <w:marLeft w:val="0"/>
                  <w:marRight w:val="0"/>
                  <w:marTop w:val="0"/>
                  <w:marBottom w:val="0"/>
                  <w:divBdr>
                    <w:top w:val="single" w:sz="8" w:space="6" w:color="auto"/>
                    <w:left w:val="single" w:sz="8" w:space="6" w:color="auto"/>
                    <w:bottom w:val="single" w:sz="8" w:space="6" w:color="auto"/>
                    <w:right w:val="single" w:sz="8" w:space="6" w:color="auto"/>
                  </w:divBdr>
                </w:div>
              </w:divsChild>
            </w:div>
          </w:divsChild>
        </w:div>
      </w:divsChild>
    </w:div>
    <w:div w:id="2138597775">
      <w:bodyDiv w:val="1"/>
      <w:marLeft w:val="0"/>
      <w:marRight w:val="0"/>
      <w:marTop w:val="0"/>
      <w:marBottom w:val="0"/>
      <w:divBdr>
        <w:top w:val="none" w:sz="0" w:space="0" w:color="auto"/>
        <w:left w:val="none" w:sz="0" w:space="0" w:color="auto"/>
        <w:bottom w:val="none" w:sz="0" w:space="0" w:color="auto"/>
        <w:right w:val="none" w:sz="0" w:space="0" w:color="auto"/>
      </w:divBdr>
    </w:div>
    <w:div w:id="2139642806">
      <w:bodyDiv w:val="1"/>
      <w:marLeft w:val="0"/>
      <w:marRight w:val="0"/>
      <w:marTop w:val="0"/>
      <w:marBottom w:val="0"/>
      <w:divBdr>
        <w:top w:val="none" w:sz="0" w:space="0" w:color="auto"/>
        <w:left w:val="none" w:sz="0" w:space="0" w:color="auto"/>
        <w:bottom w:val="none" w:sz="0" w:space="0" w:color="auto"/>
        <w:right w:val="none" w:sz="0" w:space="0" w:color="auto"/>
      </w:divBdr>
      <w:divsChild>
        <w:div w:id="852845695">
          <w:marLeft w:val="0"/>
          <w:marRight w:val="300"/>
          <w:marTop w:val="0"/>
          <w:marBottom w:val="0"/>
          <w:divBdr>
            <w:top w:val="none" w:sz="0" w:space="0" w:color="auto"/>
            <w:left w:val="none" w:sz="0" w:space="0" w:color="auto"/>
            <w:bottom w:val="none" w:sz="0" w:space="0" w:color="auto"/>
            <w:right w:val="none" w:sz="0" w:space="0" w:color="auto"/>
          </w:divBdr>
        </w:div>
      </w:divsChild>
    </w:div>
    <w:div w:id="2140564810">
      <w:bodyDiv w:val="1"/>
      <w:marLeft w:val="0"/>
      <w:marRight w:val="0"/>
      <w:marTop w:val="0"/>
      <w:marBottom w:val="0"/>
      <w:divBdr>
        <w:top w:val="none" w:sz="0" w:space="0" w:color="auto"/>
        <w:left w:val="none" w:sz="0" w:space="0" w:color="auto"/>
        <w:bottom w:val="none" w:sz="0" w:space="0" w:color="auto"/>
        <w:right w:val="none" w:sz="0" w:space="0" w:color="auto"/>
      </w:divBdr>
    </w:div>
    <w:div w:id="2143039195">
      <w:bodyDiv w:val="1"/>
      <w:marLeft w:val="0"/>
      <w:marRight w:val="0"/>
      <w:marTop w:val="0"/>
      <w:marBottom w:val="0"/>
      <w:divBdr>
        <w:top w:val="none" w:sz="0" w:space="0" w:color="auto"/>
        <w:left w:val="none" w:sz="0" w:space="0" w:color="auto"/>
        <w:bottom w:val="none" w:sz="0" w:space="0" w:color="auto"/>
        <w:right w:val="none" w:sz="0" w:space="0" w:color="auto"/>
      </w:divBdr>
    </w:div>
    <w:div w:id="2143501141">
      <w:bodyDiv w:val="1"/>
      <w:marLeft w:val="0"/>
      <w:marRight w:val="0"/>
      <w:marTop w:val="0"/>
      <w:marBottom w:val="0"/>
      <w:divBdr>
        <w:top w:val="none" w:sz="0" w:space="0" w:color="auto"/>
        <w:left w:val="none" w:sz="0" w:space="0" w:color="auto"/>
        <w:bottom w:val="none" w:sz="0" w:space="0" w:color="auto"/>
        <w:right w:val="none" w:sz="0" w:space="0" w:color="auto"/>
      </w:divBdr>
    </w:div>
    <w:div w:id="2144811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hyperlink" Target="https://foodtruckinc-my.sharepoint.com/:x:/g/personal/rich_wonder_com/EfVBCw_rUztBk3wLa3yzQOQBZVraMLs2AR-s_7mz1-PUnQ?e=Kjrq40" TargetMode="External"/><Relationship Id="rId47" Type="http://schemas.openxmlformats.org/officeDocument/2006/relationships/hyperlink" Target="https://wonder.atlassian.net/wiki/x/A4CN8w" TargetMode="External"/><Relationship Id="rId63" Type="http://schemas.openxmlformats.org/officeDocument/2006/relationships/image" Target="media/image40.png"/><Relationship Id="rId68" Type="http://schemas.openxmlformats.org/officeDocument/2006/relationships/hyperlink" Target="https://wonder.atlassian.net/wiki/x/jwCr8w" TargetMode="External"/><Relationship Id="rId84" Type="http://schemas.openxmlformats.org/officeDocument/2006/relationships/hyperlink" Target="https://www.figma.com/file/C8HzFDUluSoXVHMcMI2EAv/Preparation-Recipes?node-id=0%3A1" TargetMode="External"/><Relationship Id="rId89" Type="http://schemas.openxmlformats.org/officeDocument/2006/relationships/image" Target="media/image58.png"/><Relationship Id="rId112" Type="http://schemas.openxmlformats.org/officeDocument/2006/relationships/hyperlink" Target="https://www.figma.com/file/6dSGUNdcbtGwqr9LetLjP8/Remarkable-Foods---Deliverables?node-id=5565%3A67015" TargetMode="External"/><Relationship Id="rId16" Type="http://schemas.openxmlformats.org/officeDocument/2006/relationships/image" Target="media/image5.png"/><Relationship Id="rId107" Type="http://schemas.openxmlformats.org/officeDocument/2006/relationships/hyperlink" Target="https://www.figma.com/file/6dSGUNdcbtGwqr9LetLjP8/Remarkable-Foods---Deliverables?node-id=5565%3A67015" TargetMode="External"/><Relationship Id="rId11" Type="http://schemas.openxmlformats.org/officeDocument/2006/relationships/hyperlink" Target="https://egqz46.axshare.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wonder.atlassian.net/wiki/x/-QR-8w" TargetMode="External"/><Relationship Id="rId48" Type="http://schemas.openxmlformats.org/officeDocument/2006/relationships/hyperlink" Target="https://wonder.atlassian.net/l/cp/KZeZLo9n" TargetMode="External"/><Relationship Id="rId64" Type="http://schemas.openxmlformats.org/officeDocument/2006/relationships/image" Target="media/image41.png"/><Relationship Id="rId69" Type="http://schemas.openxmlformats.org/officeDocument/2006/relationships/hyperlink" Target="https://wonder.atlassian.net/wiki/x/loCq8w" TargetMode="External"/><Relationship Id="rId113" Type="http://schemas.openxmlformats.org/officeDocument/2006/relationships/hyperlink" Target="https://wonder.atlassian.net/wiki/x/oAcb_/" TargetMode="External"/><Relationship Id="rId118" Type="http://schemas.openxmlformats.org/officeDocument/2006/relationships/fontTable" Target="fontTable.xml"/><Relationship Id="rId80" Type="http://schemas.openxmlformats.org/officeDocument/2006/relationships/hyperlink" Target="https://wonder.atlassian.net/l/cp/dM4dm9L4" TargetMode="External"/><Relationship Id="rId85" Type="http://schemas.openxmlformats.org/officeDocument/2006/relationships/image" Target="media/image5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image" Target="media/image72.png"/><Relationship Id="rId108" Type="http://schemas.openxmlformats.org/officeDocument/2006/relationships/hyperlink" Target="https://wonder.atlassian.net/wiki/x/44FH_Q" TargetMode="External"/><Relationship Id="rId54" Type="http://schemas.openxmlformats.org/officeDocument/2006/relationships/image" Target="media/image31.png"/><Relationship Id="rId70" Type="http://schemas.openxmlformats.org/officeDocument/2006/relationships/hyperlink" Target="https://www.figma.com/file/HwPuxDychSqKM7q08lKKYx/INGREDIENT-%7C-INGREDIENT-DETAILS?node-id=0%3A1" TargetMode="External"/><Relationship Id="rId75" Type="http://schemas.openxmlformats.org/officeDocument/2006/relationships/image" Target="media/image49.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wonder.atlassian.net/l/cp/CkiMst1s" TargetMode="External"/><Relationship Id="rId114" Type="http://schemas.openxmlformats.org/officeDocument/2006/relationships/hyperlink" Target="https://wonder.atlassian.net/l/cp/YgyjkRtk" TargetMode="External"/><Relationship Id="rId119"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wonder.atlassian.net/wiki/x/SwCG8w"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www.figma.com/file/D9QUMUVZMB2Fm1hD5kbpy7/branch/0NyJckIGzFgZdqvN5DzNau/CBL-1%3A-Items?type=design&amp;node-id=2532-25870&amp;mode=design&amp;t=YnaYbSyMuteAtD6B-0"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onder.atlassian.net/wiki/x/TYBI_Q" TargetMode="External"/><Relationship Id="rId34" Type="http://schemas.openxmlformats.org/officeDocument/2006/relationships/image" Target="media/image22.png"/><Relationship Id="rId50" Type="http://schemas.openxmlformats.org/officeDocument/2006/relationships/hyperlink" Target="https://wonder.atlassian.net/wiki/x/4INk7" TargetMode="External"/><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wonder.atlassian.net/wiki/x/n4Cv8w" TargetMode="External"/><Relationship Id="rId45" Type="http://schemas.openxmlformats.org/officeDocument/2006/relationships/hyperlink" Target="https://wonder.atlassian.net/l/cp/w1X4x9L1" TargetMode="External"/><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hyperlink" Target="https://wonder.atlassian.net/wiki/x/g4BI_Q" TargetMode="External"/><Relationship Id="rId115" Type="http://schemas.openxmlformats.org/officeDocument/2006/relationships/hyperlink" Target="https://wonder.atlassian.net/l/cp/ZB9mNuAc" TargetMode="External"/><Relationship Id="rId61" Type="http://schemas.openxmlformats.org/officeDocument/2006/relationships/image" Target="media/image38.png"/><Relationship Id="rId82" Type="http://schemas.openxmlformats.org/officeDocument/2006/relationships/hyperlink" Target="https://www.figma.com/file/6dSGUNdcbtGwqr9LetLjP8/Remarkable-Foods---Deliverables?node-id=5565%3A67015"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hyperlink" Target="https://wonder.atlassian.net/wiki/x/JgD59w" TargetMode="External"/><Relationship Id="rId46" Type="http://schemas.openxmlformats.org/officeDocument/2006/relationships/hyperlink" Target="https://wonder.atlassian.net/browse/MD-6022" TargetMode="External"/><Relationship Id="rId67" Type="http://schemas.openxmlformats.org/officeDocument/2006/relationships/image" Target="media/image44.png"/><Relationship Id="rId116" Type="http://schemas.openxmlformats.org/officeDocument/2006/relationships/hyperlink" Target="https://wonder.atlassian.net/wiki/x/zgHz_/" TargetMode="External"/><Relationship Id="rId20" Type="http://schemas.openxmlformats.org/officeDocument/2006/relationships/image" Target="media/image9.png"/><Relationship Id="rId41" Type="http://schemas.openxmlformats.org/officeDocument/2006/relationships/hyperlink" Target="https://wonder.atlassian.net/browse/MD-7422" TargetMode="External"/><Relationship Id="rId62" Type="http://schemas.openxmlformats.org/officeDocument/2006/relationships/image" Target="media/image39.png"/><Relationship Id="rId83" Type="http://schemas.openxmlformats.org/officeDocument/2006/relationships/hyperlink" Target="https://wonder.atlassian.net/wiki/spaces/CT/pages/2557707196/Fabrication+Type+Recipe+Item+Analysis" TargetMode="External"/><Relationship Id="rId88" Type="http://schemas.openxmlformats.org/officeDocument/2006/relationships/image" Target="media/image57.png"/><Relationship Id="rId111" Type="http://schemas.openxmlformats.org/officeDocument/2006/relationships/hyperlink" Target="https://www.figma.com/file/yk9lE9HxqFohrPVDpg2JmO/Recipe-Details?node-id=0%3A1"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8e004f63-a49c-4f5c-9372-82c2a1df2a07" xsi:nil="true"/>
    <lcf76f155ced4ddcb4097134ff3c332f xmlns="a80f4920-eac0-4daa-af3e-6cd313549b4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52F934AF1CA8443BA51AA395FD38F22" ma:contentTypeVersion="19" ma:contentTypeDescription="Create a new document." ma:contentTypeScope="" ma:versionID="5ecb59d876d3a46580300ba9e270c649">
  <xsd:schema xmlns:xsd="http://www.w3.org/2001/XMLSchema" xmlns:xs="http://www.w3.org/2001/XMLSchema" xmlns:p="http://schemas.microsoft.com/office/2006/metadata/properties" xmlns:ns1="http://schemas.microsoft.com/sharepoint/v3" xmlns:ns2="a80f4920-eac0-4daa-af3e-6cd313549b4e" xmlns:ns3="8e004f63-a49c-4f5c-9372-82c2a1df2a07" targetNamespace="http://schemas.microsoft.com/office/2006/metadata/properties" ma:root="true" ma:fieldsID="0bc4e6a60669440cabb1c4a78167bba3" ns1:_="" ns2:_="" ns3:_="">
    <xsd:import namespace="http://schemas.microsoft.com/sharepoint/v3"/>
    <xsd:import namespace="a80f4920-eac0-4daa-af3e-6cd313549b4e"/>
    <xsd:import namespace="8e004f63-a49c-4f5c-9372-82c2a1df2a0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0f4920-eac0-4daa-af3e-6cd313549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ddb86e41-3ed4-488f-afec-6f14614b7af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e004f63-a49c-4f5c-9372-82c2a1df2a0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e0583672-8b15-4a64-9509-4217ebc7593c}" ma:internalName="TaxCatchAll" ma:showField="CatchAllData" ma:web="8e004f63-a49c-4f5c-9372-82c2a1df2a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7C0827-40B0-4173-B930-237AAA5C193B}">
  <ds:schemaRefs>
    <ds:schemaRef ds:uri="http://schemas.openxmlformats.org/officeDocument/2006/bibliography"/>
  </ds:schemaRefs>
</ds:datastoreItem>
</file>

<file path=customXml/itemProps2.xml><?xml version="1.0" encoding="utf-8"?>
<ds:datastoreItem xmlns:ds="http://schemas.openxmlformats.org/officeDocument/2006/customXml" ds:itemID="{63C53634-C33D-436B-91F5-6E6CE3326FC0}">
  <ds:schemaRefs>
    <ds:schemaRef ds:uri="http://schemas.microsoft.com/sharepoint/v3/contenttype/forms"/>
  </ds:schemaRefs>
</ds:datastoreItem>
</file>

<file path=customXml/itemProps3.xml><?xml version="1.0" encoding="utf-8"?>
<ds:datastoreItem xmlns:ds="http://schemas.openxmlformats.org/officeDocument/2006/customXml" ds:itemID="{679DC85A-795C-47E1-90CD-BAA8F3F0EBF2}">
  <ds:schemaRefs>
    <ds:schemaRef ds:uri="http://schemas.microsoft.com/sharepoint/v3"/>
    <ds:schemaRef ds:uri="http://www.w3.org/XML/1998/namespace"/>
    <ds:schemaRef ds:uri="http://purl.org/dc/elements/1.1/"/>
    <ds:schemaRef ds:uri="http://purl.org/dc/terms/"/>
    <ds:schemaRef ds:uri="http://schemas.microsoft.com/office/2006/documentManagement/types"/>
    <ds:schemaRef ds:uri="a80f4920-eac0-4daa-af3e-6cd313549b4e"/>
    <ds:schemaRef ds:uri="http://schemas.openxmlformats.org/package/2006/metadata/core-properties"/>
    <ds:schemaRef ds:uri="http://purl.org/dc/dcmitype/"/>
    <ds:schemaRef ds:uri="http://schemas.microsoft.com/office/infopath/2007/PartnerControls"/>
    <ds:schemaRef ds:uri="8e004f63-a49c-4f5c-9372-82c2a1df2a07"/>
    <ds:schemaRef ds:uri="http://schemas.microsoft.com/office/2006/metadata/properties"/>
  </ds:schemaRefs>
</ds:datastoreItem>
</file>

<file path=customXml/itemProps4.xml><?xml version="1.0" encoding="utf-8"?>
<ds:datastoreItem xmlns:ds="http://schemas.openxmlformats.org/officeDocument/2006/customXml" ds:itemID="{408209A6-5BC3-45CA-A7D5-BBBD89A12C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80f4920-eac0-4daa-af3e-6cd313549b4e"/>
    <ds:schemaRef ds:uri="8e004f63-a49c-4f5c-9372-82c2a1df2a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155511</TotalTime>
  <Pages>1</Pages>
  <Words>16149</Words>
  <Characters>92050</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107984</CharactersWithSpaces>
  <SharedDoc>false</SharedDoc>
  <HLinks>
    <vt:vector size="462" baseType="variant">
      <vt:variant>
        <vt:i4>2162730</vt:i4>
      </vt:variant>
      <vt:variant>
        <vt:i4>241</vt:i4>
      </vt:variant>
      <vt:variant>
        <vt:i4>0</vt:i4>
      </vt:variant>
      <vt:variant>
        <vt:i4>5</vt:i4>
      </vt:variant>
      <vt:variant>
        <vt:lpwstr>https://app.galleysolutions.com/ingredients</vt:lpwstr>
      </vt:variant>
      <vt:variant>
        <vt:lpwstr/>
      </vt:variant>
      <vt:variant>
        <vt:i4>2293887</vt:i4>
      </vt:variant>
      <vt:variant>
        <vt:i4>238</vt:i4>
      </vt:variant>
      <vt:variant>
        <vt:i4>0</vt:i4>
      </vt:variant>
      <vt:variant>
        <vt:i4>5</vt:i4>
      </vt:variant>
      <vt:variant>
        <vt:lpwstr>https://recipe.foodtruck-qa.com/recipes/recipe-details/80002188</vt:lpwstr>
      </vt:variant>
      <vt:variant>
        <vt:lpwstr/>
      </vt:variant>
      <vt:variant>
        <vt:i4>6094859</vt:i4>
      </vt:variant>
      <vt:variant>
        <vt:i4>235</vt:i4>
      </vt:variant>
      <vt:variant>
        <vt:i4>0</vt:i4>
      </vt:variant>
      <vt:variant>
        <vt:i4>5</vt:i4>
      </vt:variant>
      <vt:variant>
        <vt:lpwstr>https://wonder.atlassian.net/browse/CHEF-910</vt:lpwstr>
      </vt:variant>
      <vt:variant>
        <vt:lpwstr/>
      </vt:variant>
      <vt:variant>
        <vt:i4>3735612</vt:i4>
      </vt:variant>
      <vt:variant>
        <vt:i4>232</vt:i4>
      </vt:variant>
      <vt:variant>
        <vt:i4>0</vt:i4>
      </vt:variant>
      <vt:variant>
        <vt:i4>5</vt:i4>
      </vt:variant>
      <vt:variant>
        <vt:lpwstr>https://r5zpyu.axshare.com/</vt:lpwstr>
      </vt:variant>
      <vt:variant>
        <vt:lpwstr/>
      </vt:variant>
      <vt:variant>
        <vt:i4>3735650</vt:i4>
      </vt:variant>
      <vt:variant>
        <vt:i4>229</vt:i4>
      </vt:variant>
      <vt:variant>
        <vt:i4>0</vt:i4>
      </vt:variant>
      <vt:variant>
        <vt:i4>5</vt:i4>
      </vt:variant>
      <vt:variant>
        <vt:lpwstr>https://wonder.atlassian.net/browse/MD-631</vt:lpwstr>
      </vt:variant>
      <vt:variant>
        <vt:lpwstr/>
      </vt:variant>
      <vt:variant>
        <vt:i4>3735612</vt:i4>
      </vt:variant>
      <vt:variant>
        <vt:i4>226</vt:i4>
      </vt:variant>
      <vt:variant>
        <vt:i4>0</vt:i4>
      </vt:variant>
      <vt:variant>
        <vt:i4>5</vt:i4>
      </vt:variant>
      <vt:variant>
        <vt:lpwstr>https://r5zpyu.axshare.com/</vt:lpwstr>
      </vt:variant>
      <vt:variant>
        <vt:lpwstr/>
      </vt:variant>
      <vt:variant>
        <vt:i4>4390985</vt:i4>
      </vt:variant>
      <vt:variant>
        <vt:i4>223</vt:i4>
      </vt:variant>
      <vt:variant>
        <vt:i4>0</vt:i4>
      </vt:variant>
      <vt:variant>
        <vt:i4>5</vt:i4>
      </vt:variant>
      <vt:variant>
        <vt:lpwstr>https://recipe.remarkablefoods.net/recipe/wonder-detail/line-build/800018101</vt:lpwstr>
      </vt:variant>
      <vt:variant>
        <vt:lpwstr/>
      </vt:variant>
      <vt:variant>
        <vt:i4>5111836</vt:i4>
      </vt:variant>
      <vt:variant>
        <vt:i4>220</vt:i4>
      </vt:variant>
      <vt:variant>
        <vt:i4>0</vt:i4>
      </vt:variant>
      <vt:variant>
        <vt:i4>5</vt:i4>
      </vt:variant>
      <vt:variant>
        <vt:lpwstr>https://wonder.atlassian.net/wiki/spaces/T/pages/916227642/CHEF-398+Line+Build+Validation</vt:lpwstr>
      </vt:variant>
      <vt:variant>
        <vt:lpwstr/>
      </vt:variant>
      <vt:variant>
        <vt:i4>7602228</vt:i4>
      </vt:variant>
      <vt:variant>
        <vt:i4>217</vt:i4>
      </vt:variant>
      <vt:variant>
        <vt:i4>0</vt:i4>
      </vt:variant>
      <vt:variant>
        <vt:i4>5</vt:i4>
      </vt:variant>
      <vt:variant>
        <vt:lpwstr>https://wonder.atlassian.net/wiki/spaces/chef/pages/2153513302/Hot+Holding+Technical+Design</vt:lpwstr>
      </vt:variant>
      <vt:variant>
        <vt:lpwstr>Recipe-System</vt:lpwstr>
      </vt:variant>
      <vt:variant>
        <vt:i4>7274538</vt:i4>
      </vt:variant>
      <vt:variant>
        <vt:i4>214</vt:i4>
      </vt:variant>
      <vt:variant>
        <vt:i4>0</vt:i4>
      </vt:variant>
      <vt:variant>
        <vt:i4>5</vt:i4>
      </vt:variant>
      <vt:variant>
        <vt:lpwstr>https://wonder.atlassian.net/wiki/spaces/chef/pages/2001666089/Hot+Holding+MVP</vt:lpwstr>
      </vt:variant>
      <vt:variant>
        <vt:lpwstr/>
      </vt:variant>
      <vt:variant>
        <vt:i4>2424945</vt:i4>
      </vt:variant>
      <vt:variant>
        <vt:i4>203</vt:i4>
      </vt:variant>
      <vt:variant>
        <vt:i4>0</vt:i4>
      </vt:variant>
      <vt:variant>
        <vt:i4>5</vt:i4>
      </vt:variant>
      <vt:variant>
        <vt:lpwstr>https://foodtruckinc.sharepoint.com/:x:/s/tech/EbJecggXsidMtA0qR57QpXsBlJVc1ynmWu1FEZTIfMrphA?e=jVq9MT</vt:lpwstr>
      </vt:variant>
      <vt:variant>
        <vt:lpwstr/>
      </vt:variant>
      <vt:variant>
        <vt:i4>2424945</vt:i4>
      </vt:variant>
      <vt:variant>
        <vt:i4>200</vt:i4>
      </vt:variant>
      <vt:variant>
        <vt:i4>0</vt:i4>
      </vt:variant>
      <vt:variant>
        <vt:i4>5</vt:i4>
      </vt:variant>
      <vt:variant>
        <vt:lpwstr>https://foodtruckinc.sharepoint.com/:x:/s/tech/EbJecggXsidMtA0qR57QpXsBlJVc1ynmWu1FEZTIfMrphA?e=jVq9MT</vt:lpwstr>
      </vt:variant>
      <vt:variant>
        <vt:lpwstr/>
      </vt:variant>
      <vt:variant>
        <vt:i4>2424945</vt:i4>
      </vt:variant>
      <vt:variant>
        <vt:i4>197</vt:i4>
      </vt:variant>
      <vt:variant>
        <vt:i4>0</vt:i4>
      </vt:variant>
      <vt:variant>
        <vt:i4>5</vt:i4>
      </vt:variant>
      <vt:variant>
        <vt:lpwstr>https://foodtruckinc.sharepoint.com/:x:/s/tech/EbJecggXsidMtA0qR57QpXsBlJVc1ynmWu1FEZTIfMrphA?e=jVq9MT</vt:lpwstr>
      </vt:variant>
      <vt:variant>
        <vt:lpwstr/>
      </vt:variant>
      <vt:variant>
        <vt:i4>2293887</vt:i4>
      </vt:variant>
      <vt:variant>
        <vt:i4>194</vt:i4>
      </vt:variant>
      <vt:variant>
        <vt:i4>0</vt:i4>
      </vt:variant>
      <vt:variant>
        <vt:i4>5</vt:i4>
      </vt:variant>
      <vt:variant>
        <vt:lpwstr>https://recipe.foodtruck-qa.com/recipes/recipe-details/80002188</vt:lpwstr>
      </vt:variant>
      <vt:variant>
        <vt:lpwstr/>
      </vt:variant>
      <vt:variant>
        <vt:i4>2293887</vt:i4>
      </vt:variant>
      <vt:variant>
        <vt:i4>191</vt:i4>
      </vt:variant>
      <vt:variant>
        <vt:i4>0</vt:i4>
      </vt:variant>
      <vt:variant>
        <vt:i4>5</vt:i4>
      </vt:variant>
      <vt:variant>
        <vt:lpwstr>https://recipe.foodtruck-qa.com/recipes/recipe-details/80002188</vt:lpwstr>
      </vt:variant>
      <vt:variant>
        <vt:lpwstr/>
      </vt:variant>
      <vt:variant>
        <vt:i4>4128885</vt:i4>
      </vt:variant>
      <vt:variant>
        <vt:i4>188</vt:i4>
      </vt:variant>
      <vt:variant>
        <vt:i4>0</vt:i4>
      </vt:variant>
      <vt:variant>
        <vt:i4>5</vt:i4>
      </vt:variant>
      <vt:variant>
        <vt:lpwstr>https://recipe.remarkablefoods.net/item/detail/9000025</vt:lpwstr>
      </vt:variant>
      <vt:variant>
        <vt:lpwstr/>
      </vt:variant>
      <vt:variant>
        <vt:i4>4128885</vt:i4>
      </vt:variant>
      <vt:variant>
        <vt:i4>185</vt:i4>
      </vt:variant>
      <vt:variant>
        <vt:i4>0</vt:i4>
      </vt:variant>
      <vt:variant>
        <vt:i4>5</vt:i4>
      </vt:variant>
      <vt:variant>
        <vt:lpwstr>https://recipe.remarkablefoods.net/item/detail/9000025</vt:lpwstr>
      </vt:variant>
      <vt:variant>
        <vt:lpwstr/>
      </vt:variant>
      <vt:variant>
        <vt:i4>3801206</vt:i4>
      </vt:variant>
      <vt:variant>
        <vt:i4>182</vt:i4>
      </vt:variant>
      <vt:variant>
        <vt:i4>0</vt:i4>
      </vt:variant>
      <vt:variant>
        <vt:i4>5</vt:i4>
      </vt:variant>
      <vt:variant>
        <vt:lpwstr>https://recipe.remarkablefoods.net/item/detail/9000010</vt:lpwstr>
      </vt:variant>
      <vt:variant>
        <vt:lpwstr/>
      </vt:variant>
      <vt:variant>
        <vt:i4>3801206</vt:i4>
      </vt:variant>
      <vt:variant>
        <vt:i4>179</vt:i4>
      </vt:variant>
      <vt:variant>
        <vt:i4>0</vt:i4>
      </vt:variant>
      <vt:variant>
        <vt:i4>5</vt:i4>
      </vt:variant>
      <vt:variant>
        <vt:lpwstr>https://recipe.remarkablefoods.net/item/detail/9000010</vt:lpwstr>
      </vt:variant>
      <vt:variant>
        <vt:lpwstr/>
      </vt:variant>
      <vt:variant>
        <vt:i4>4128885</vt:i4>
      </vt:variant>
      <vt:variant>
        <vt:i4>176</vt:i4>
      </vt:variant>
      <vt:variant>
        <vt:i4>0</vt:i4>
      </vt:variant>
      <vt:variant>
        <vt:i4>5</vt:i4>
      </vt:variant>
      <vt:variant>
        <vt:lpwstr>https://recipe.remarkablefoods.net/item/detail/9000025</vt:lpwstr>
      </vt:variant>
      <vt:variant>
        <vt:lpwstr/>
      </vt:variant>
      <vt:variant>
        <vt:i4>4128885</vt:i4>
      </vt:variant>
      <vt:variant>
        <vt:i4>173</vt:i4>
      </vt:variant>
      <vt:variant>
        <vt:i4>0</vt:i4>
      </vt:variant>
      <vt:variant>
        <vt:i4>5</vt:i4>
      </vt:variant>
      <vt:variant>
        <vt:lpwstr>https://recipe.remarkablefoods.net/item/detail/9000025</vt:lpwstr>
      </vt:variant>
      <vt:variant>
        <vt:lpwstr/>
      </vt:variant>
      <vt:variant>
        <vt:i4>3801206</vt:i4>
      </vt:variant>
      <vt:variant>
        <vt:i4>170</vt:i4>
      </vt:variant>
      <vt:variant>
        <vt:i4>0</vt:i4>
      </vt:variant>
      <vt:variant>
        <vt:i4>5</vt:i4>
      </vt:variant>
      <vt:variant>
        <vt:lpwstr>https://recipe.remarkablefoods.net/item/detail/9000010</vt:lpwstr>
      </vt:variant>
      <vt:variant>
        <vt:lpwstr/>
      </vt:variant>
      <vt:variant>
        <vt:i4>3801206</vt:i4>
      </vt:variant>
      <vt:variant>
        <vt:i4>167</vt:i4>
      </vt:variant>
      <vt:variant>
        <vt:i4>0</vt:i4>
      </vt:variant>
      <vt:variant>
        <vt:i4>5</vt:i4>
      </vt:variant>
      <vt:variant>
        <vt:lpwstr>https://recipe.remarkablefoods.net/item/detail/9000010</vt:lpwstr>
      </vt:variant>
      <vt:variant>
        <vt:lpwstr/>
      </vt:variant>
      <vt:variant>
        <vt:i4>4128885</vt:i4>
      </vt:variant>
      <vt:variant>
        <vt:i4>164</vt:i4>
      </vt:variant>
      <vt:variant>
        <vt:i4>0</vt:i4>
      </vt:variant>
      <vt:variant>
        <vt:i4>5</vt:i4>
      </vt:variant>
      <vt:variant>
        <vt:lpwstr>https://recipe.remarkablefoods.net/item/detail/9000025</vt:lpwstr>
      </vt:variant>
      <vt:variant>
        <vt:lpwstr/>
      </vt:variant>
      <vt:variant>
        <vt:i4>8192039</vt:i4>
      </vt:variant>
      <vt:variant>
        <vt:i4>161</vt:i4>
      </vt:variant>
      <vt:variant>
        <vt:i4>0</vt:i4>
      </vt:variant>
      <vt:variant>
        <vt:i4>5</vt:i4>
      </vt:variant>
      <vt:variant>
        <vt:lpwstr>https://recipe.foodtruck-qa.com/item/detail/9000264</vt:lpwstr>
      </vt:variant>
      <vt:variant>
        <vt:lpwstr/>
      </vt:variant>
      <vt:variant>
        <vt:i4>3801206</vt:i4>
      </vt:variant>
      <vt:variant>
        <vt:i4>158</vt:i4>
      </vt:variant>
      <vt:variant>
        <vt:i4>0</vt:i4>
      </vt:variant>
      <vt:variant>
        <vt:i4>5</vt:i4>
      </vt:variant>
      <vt:variant>
        <vt:lpwstr>https://recipe.remarkablefoods.net/item/detail/9000010</vt:lpwstr>
      </vt:variant>
      <vt:variant>
        <vt:lpwstr/>
      </vt:variant>
      <vt:variant>
        <vt:i4>8192039</vt:i4>
      </vt:variant>
      <vt:variant>
        <vt:i4>155</vt:i4>
      </vt:variant>
      <vt:variant>
        <vt:i4>0</vt:i4>
      </vt:variant>
      <vt:variant>
        <vt:i4>5</vt:i4>
      </vt:variant>
      <vt:variant>
        <vt:lpwstr>https://recipe.foodtruck-qa.com/item/detail/9000266</vt:lpwstr>
      </vt:variant>
      <vt:variant>
        <vt:lpwstr/>
      </vt:variant>
      <vt:variant>
        <vt:i4>3932277</vt:i4>
      </vt:variant>
      <vt:variant>
        <vt:i4>152</vt:i4>
      </vt:variant>
      <vt:variant>
        <vt:i4>0</vt:i4>
      </vt:variant>
      <vt:variant>
        <vt:i4>5</vt:i4>
      </vt:variant>
      <vt:variant>
        <vt:lpwstr>https://recipe.remarkablefoods.net/item/detail/9000026</vt:lpwstr>
      </vt:variant>
      <vt:variant>
        <vt:lpwstr/>
      </vt:variant>
      <vt:variant>
        <vt:i4>3932277</vt:i4>
      </vt:variant>
      <vt:variant>
        <vt:i4>149</vt:i4>
      </vt:variant>
      <vt:variant>
        <vt:i4>0</vt:i4>
      </vt:variant>
      <vt:variant>
        <vt:i4>5</vt:i4>
      </vt:variant>
      <vt:variant>
        <vt:lpwstr>https://recipe.remarkablefoods.net/item/detail/9000026</vt:lpwstr>
      </vt:variant>
      <vt:variant>
        <vt:lpwstr/>
      </vt:variant>
      <vt:variant>
        <vt:i4>3932279</vt:i4>
      </vt:variant>
      <vt:variant>
        <vt:i4>146</vt:i4>
      </vt:variant>
      <vt:variant>
        <vt:i4>0</vt:i4>
      </vt:variant>
      <vt:variant>
        <vt:i4>5</vt:i4>
      </vt:variant>
      <vt:variant>
        <vt:lpwstr>https://recipe.remarkablefoods.net/item/detail/9000006</vt:lpwstr>
      </vt:variant>
      <vt:variant>
        <vt:lpwstr/>
      </vt:variant>
      <vt:variant>
        <vt:i4>3932277</vt:i4>
      </vt:variant>
      <vt:variant>
        <vt:i4>143</vt:i4>
      </vt:variant>
      <vt:variant>
        <vt:i4>0</vt:i4>
      </vt:variant>
      <vt:variant>
        <vt:i4>5</vt:i4>
      </vt:variant>
      <vt:variant>
        <vt:lpwstr>https://recipe.remarkablefoods.net/item/detail/9000026</vt:lpwstr>
      </vt:variant>
      <vt:variant>
        <vt:lpwstr/>
      </vt:variant>
      <vt:variant>
        <vt:i4>3932277</vt:i4>
      </vt:variant>
      <vt:variant>
        <vt:i4>140</vt:i4>
      </vt:variant>
      <vt:variant>
        <vt:i4>0</vt:i4>
      </vt:variant>
      <vt:variant>
        <vt:i4>5</vt:i4>
      </vt:variant>
      <vt:variant>
        <vt:lpwstr>https://recipe.remarkablefoods.net/item/detail/9000026</vt:lpwstr>
      </vt:variant>
      <vt:variant>
        <vt:lpwstr/>
      </vt:variant>
      <vt:variant>
        <vt:i4>3932279</vt:i4>
      </vt:variant>
      <vt:variant>
        <vt:i4>137</vt:i4>
      </vt:variant>
      <vt:variant>
        <vt:i4>0</vt:i4>
      </vt:variant>
      <vt:variant>
        <vt:i4>5</vt:i4>
      </vt:variant>
      <vt:variant>
        <vt:lpwstr>https://recipe.remarkablefoods.net/item/detail/9000006</vt:lpwstr>
      </vt:variant>
      <vt:variant>
        <vt:lpwstr/>
      </vt:variant>
      <vt:variant>
        <vt:i4>3932279</vt:i4>
      </vt:variant>
      <vt:variant>
        <vt:i4>134</vt:i4>
      </vt:variant>
      <vt:variant>
        <vt:i4>0</vt:i4>
      </vt:variant>
      <vt:variant>
        <vt:i4>5</vt:i4>
      </vt:variant>
      <vt:variant>
        <vt:lpwstr>https://recipe.remarkablefoods.net/item/detail/9000006</vt:lpwstr>
      </vt:variant>
      <vt:variant>
        <vt:lpwstr/>
      </vt:variant>
      <vt:variant>
        <vt:i4>8192039</vt:i4>
      </vt:variant>
      <vt:variant>
        <vt:i4>131</vt:i4>
      </vt:variant>
      <vt:variant>
        <vt:i4>0</vt:i4>
      </vt:variant>
      <vt:variant>
        <vt:i4>5</vt:i4>
      </vt:variant>
      <vt:variant>
        <vt:lpwstr>https://recipe.foodtruck-qa.com/item/detail/9000266</vt:lpwstr>
      </vt:variant>
      <vt:variant>
        <vt:lpwstr/>
      </vt:variant>
      <vt:variant>
        <vt:i4>8192039</vt:i4>
      </vt:variant>
      <vt:variant>
        <vt:i4>128</vt:i4>
      </vt:variant>
      <vt:variant>
        <vt:i4>0</vt:i4>
      </vt:variant>
      <vt:variant>
        <vt:i4>5</vt:i4>
      </vt:variant>
      <vt:variant>
        <vt:lpwstr>https://recipe.foodtruck-qa.com/item/detail/9000265</vt:lpwstr>
      </vt:variant>
      <vt:variant>
        <vt:lpwstr/>
      </vt:variant>
      <vt:variant>
        <vt:i4>4128885</vt:i4>
      </vt:variant>
      <vt:variant>
        <vt:i4>125</vt:i4>
      </vt:variant>
      <vt:variant>
        <vt:i4>0</vt:i4>
      </vt:variant>
      <vt:variant>
        <vt:i4>5</vt:i4>
      </vt:variant>
      <vt:variant>
        <vt:lpwstr>https://recipe.remarkablefoods.net/item/detail/9000025</vt:lpwstr>
      </vt:variant>
      <vt:variant>
        <vt:lpwstr/>
      </vt:variant>
      <vt:variant>
        <vt:i4>4128885</vt:i4>
      </vt:variant>
      <vt:variant>
        <vt:i4>122</vt:i4>
      </vt:variant>
      <vt:variant>
        <vt:i4>0</vt:i4>
      </vt:variant>
      <vt:variant>
        <vt:i4>5</vt:i4>
      </vt:variant>
      <vt:variant>
        <vt:lpwstr>https://recipe.remarkablefoods.net/item/detail/9000025</vt:lpwstr>
      </vt:variant>
      <vt:variant>
        <vt:lpwstr/>
      </vt:variant>
      <vt:variant>
        <vt:i4>3342455</vt:i4>
      </vt:variant>
      <vt:variant>
        <vt:i4>119</vt:i4>
      </vt:variant>
      <vt:variant>
        <vt:i4>0</vt:i4>
      </vt:variant>
      <vt:variant>
        <vt:i4>5</vt:i4>
      </vt:variant>
      <vt:variant>
        <vt:lpwstr>https://recipe.remarkablefoods.net/item/detail/9000009</vt:lpwstr>
      </vt:variant>
      <vt:variant>
        <vt:lpwstr/>
      </vt:variant>
      <vt:variant>
        <vt:i4>3342455</vt:i4>
      </vt:variant>
      <vt:variant>
        <vt:i4>116</vt:i4>
      </vt:variant>
      <vt:variant>
        <vt:i4>0</vt:i4>
      </vt:variant>
      <vt:variant>
        <vt:i4>5</vt:i4>
      </vt:variant>
      <vt:variant>
        <vt:lpwstr>https://recipe.remarkablefoods.net/item/detail/9000009</vt:lpwstr>
      </vt:variant>
      <vt:variant>
        <vt:lpwstr/>
      </vt:variant>
      <vt:variant>
        <vt:i4>4128885</vt:i4>
      </vt:variant>
      <vt:variant>
        <vt:i4>113</vt:i4>
      </vt:variant>
      <vt:variant>
        <vt:i4>0</vt:i4>
      </vt:variant>
      <vt:variant>
        <vt:i4>5</vt:i4>
      </vt:variant>
      <vt:variant>
        <vt:lpwstr>https://recipe.remarkablefoods.net/item/detail/9000025</vt:lpwstr>
      </vt:variant>
      <vt:variant>
        <vt:lpwstr/>
      </vt:variant>
      <vt:variant>
        <vt:i4>4128885</vt:i4>
      </vt:variant>
      <vt:variant>
        <vt:i4>110</vt:i4>
      </vt:variant>
      <vt:variant>
        <vt:i4>0</vt:i4>
      </vt:variant>
      <vt:variant>
        <vt:i4>5</vt:i4>
      </vt:variant>
      <vt:variant>
        <vt:lpwstr>https://recipe.remarkablefoods.net/item/detail/9000025</vt:lpwstr>
      </vt:variant>
      <vt:variant>
        <vt:lpwstr/>
      </vt:variant>
      <vt:variant>
        <vt:i4>3342455</vt:i4>
      </vt:variant>
      <vt:variant>
        <vt:i4>107</vt:i4>
      </vt:variant>
      <vt:variant>
        <vt:i4>0</vt:i4>
      </vt:variant>
      <vt:variant>
        <vt:i4>5</vt:i4>
      </vt:variant>
      <vt:variant>
        <vt:lpwstr>https://recipe.remarkablefoods.net/item/detail/9000009</vt:lpwstr>
      </vt:variant>
      <vt:variant>
        <vt:lpwstr/>
      </vt:variant>
      <vt:variant>
        <vt:i4>3342455</vt:i4>
      </vt:variant>
      <vt:variant>
        <vt:i4>104</vt:i4>
      </vt:variant>
      <vt:variant>
        <vt:i4>0</vt:i4>
      </vt:variant>
      <vt:variant>
        <vt:i4>5</vt:i4>
      </vt:variant>
      <vt:variant>
        <vt:lpwstr>https://recipe.remarkablefoods.net/item/detail/9000009</vt:lpwstr>
      </vt:variant>
      <vt:variant>
        <vt:lpwstr/>
      </vt:variant>
      <vt:variant>
        <vt:i4>4128885</vt:i4>
      </vt:variant>
      <vt:variant>
        <vt:i4>101</vt:i4>
      </vt:variant>
      <vt:variant>
        <vt:i4>0</vt:i4>
      </vt:variant>
      <vt:variant>
        <vt:i4>5</vt:i4>
      </vt:variant>
      <vt:variant>
        <vt:lpwstr>https://recipe.remarkablefoods.net/item/detail/9000025</vt:lpwstr>
      </vt:variant>
      <vt:variant>
        <vt:lpwstr/>
      </vt:variant>
      <vt:variant>
        <vt:i4>8192039</vt:i4>
      </vt:variant>
      <vt:variant>
        <vt:i4>98</vt:i4>
      </vt:variant>
      <vt:variant>
        <vt:i4>0</vt:i4>
      </vt:variant>
      <vt:variant>
        <vt:i4>5</vt:i4>
      </vt:variant>
      <vt:variant>
        <vt:lpwstr>https://recipe.foodtruck-qa.com/item/detail/9000264</vt:lpwstr>
      </vt:variant>
      <vt:variant>
        <vt:lpwstr/>
      </vt:variant>
      <vt:variant>
        <vt:i4>8192039</vt:i4>
      </vt:variant>
      <vt:variant>
        <vt:i4>95</vt:i4>
      </vt:variant>
      <vt:variant>
        <vt:i4>0</vt:i4>
      </vt:variant>
      <vt:variant>
        <vt:i4>5</vt:i4>
      </vt:variant>
      <vt:variant>
        <vt:lpwstr>https://recipe.foodtruck-qa.com/item/detail/9000263</vt:lpwstr>
      </vt:variant>
      <vt:variant>
        <vt:lpwstr/>
      </vt:variant>
      <vt:variant>
        <vt:i4>4128887</vt:i4>
      </vt:variant>
      <vt:variant>
        <vt:i4>92</vt:i4>
      </vt:variant>
      <vt:variant>
        <vt:i4>0</vt:i4>
      </vt:variant>
      <vt:variant>
        <vt:i4>5</vt:i4>
      </vt:variant>
      <vt:variant>
        <vt:lpwstr>https://recipe.remarkablefoods.net/item/detail/9000005</vt:lpwstr>
      </vt:variant>
      <vt:variant>
        <vt:lpwstr/>
      </vt:variant>
      <vt:variant>
        <vt:i4>4128887</vt:i4>
      </vt:variant>
      <vt:variant>
        <vt:i4>89</vt:i4>
      </vt:variant>
      <vt:variant>
        <vt:i4>0</vt:i4>
      </vt:variant>
      <vt:variant>
        <vt:i4>5</vt:i4>
      </vt:variant>
      <vt:variant>
        <vt:lpwstr>https://recipe.remarkablefoods.net/item/detail/9000005</vt:lpwstr>
      </vt:variant>
      <vt:variant>
        <vt:lpwstr/>
      </vt:variant>
      <vt:variant>
        <vt:i4>4128887</vt:i4>
      </vt:variant>
      <vt:variant>
        <vt:i4>86</vt:i4>
      </vt:variant>
      <vt:variant>
        <vt:i4>0</vt:i4>
      </vt:variant>
      <vt:variant>
        <vt:i4>5</vt:i4>
      </vt:variant>
      <vt:variant>
        <vt:lpwstr>https://recipe.remarkablefoods.net/item/detail/9000005</vt:lpwstr>
      </vt:variant>
      <vt:variant>
        <vt:lpwstr/>
      </vt:variant>
      <vt:variant>
        <vt:i4>4128887</vt:i4>
      </vt:variant>
      <vt:variant>
        <vt:i4>83</vt:i4>
      </vt:variant>
      <vt:variant>
        <vt:i4>0</vt:i4>
      </vt:variant>
      <vt:variant>
        <vt:i4>5</vt:i4>
      </vt:variant>
      <vt:variant>
        <vt:lpwstr>https://recipe.remarkablefoods.net/item/detail/9000005</vt:lpwstr>
      </vt:variant>
      <vt:variant>
        <vt:lpwstr/>
      </vt:variant>
      <vt:variant>
        <vt:i4>4128887</vt:i4>
      </vt:variant>
      <vt:variant>
        <vt:i4>80</vt:i4>
      </vt:variant>
      <vt:variant>
        <vt:i4>0</vt:i4>
      </vt:variant>
      <vt:variant>
        <vt:i4>5</vt:i4>
      </vt:variant>
      <vt:variant>
        <vt:lpwstr>https://recipe.remarkablefoods.net/item/detail/9000005</vt:lpwstr>
      </vt:variant>
      <vt:variant>
        <vt:lpwstr/>
      </vt:variant>
      <vt:variant>
        <vt:i4>8192039</vt:i4>
      </vt:variant>
      <vt:variant>
        <vt:i4>77</vt:i4>
      </vt:variant>
      <vt:variant>
        <vt:i4>0</vt:i4>
      </vt:variant>
      <vt:variant>
        <vt:i4>5</vt:i4>
      </vt:variant>
      <vt:variant>
        <vt:lpwstr>https://recipe.foodtruck-qa.com/item/detail/9000262</vt:lpwstr>
      </vt:variant>
      <vt:variant>
        <vt:lpwstr/>
      </vt:variant>
      <vt:variant>
        <vt:i4>4063351</vt:i4>
      </vt:variant>
      <vt:variant>
        <vt:i4>74</vt:i4>
      </vt:variant>
      <vt:variant>
        <vt:i4>0</vt:i4>
      </vt:variant>
      <vt:variant>
        <vt:i4>5</vt:i4>
      </vt:variant>
      <vt:variant>
        <vt:lpwstr>https://recipe.remarkablefoods.net/item/detail/9000004</vt:lpwstr>
      </vt:variant>
      <vt:variant>
        <vt:lpwstr/>
      </vt:variant>
      <vt:variant>
        <vt:i4>4063351</vt:i4>
      </vt:variant>
      <vt:variant>
        <vt:i4>71</vt:i4>
      </vt:variant>
      <vt:variant>
        <vt:i4>0</vt:i4>
      </vt:variant>
      <vt:variant>
        <vt:i4>5</vt:i4>
      </vt:variant>
      <vt:variant>
        <vt:lpwstr>https://recipe.remarkablefoods.net/item/detail/9000004</vt:lpwstr>
      </vt:variant>
      <vt:variant>
        <vt:lpwstr/>
      </vt:variant>
      <vt:variant>
        <vt:i4>4063351</vt:i4>
      </vt:variant>
      <vt:variant>
        <vt:i4>68</vt:i4>
      </vt:variant>
      <vt:variant>
        <vt:i4>0</vt:i4>
      </vt:variant>
      <vt:variant>
        <vt:i4>5</vt:i4>
      </vt:variant>
      <vt:variant>
        <vt:lpwstr>https://recipe.remarkablefoods.net/item/detail/9000004</vt:lpwstr>
      </vt:variant>
      <vt:variant>
        <vt:lpwstr/>
      </vt:variant>
      <vt:variant>
        <vt:i4>4063351</vt:i4>
      </vt:variant>
      <vt:variant>
        <vt:i4>65</vt:i4>
      </vt:variant>
      <vt:variant>
        <vt:i4>0</vt:i4>
      </vt:variant>
      <vt:variant>
        <vt:i4>5</vt:i4>
      </vt:variant>
      <vt:variant>
        <vt:lpwstr>https://recipe.remarkablefoods.net/item/detail/9000004</vt:lpwstr>
      </vt:variant>
      <vt:variant>
        <vt:lpwstr/>
      </vt:variant>
      <vt:variant>
        <vt:i4>3801123</vt:i4>
      </vt:variant>
      <vt:variant>
        <vt:i4>62</vt:i4>
      </vt:variant>
      <vt:variant>
        <vt:i4>0</vt:i4>
      </vt:variant>
      <vt:variant>
        <vt:i4>5</vt:i4>
      </vt:variant>
      <vt:variant>
        <vt:lpwstr>https://wonder.atlassian.net/wiki/spaces/TECHXIAMEN/pages/1862795380/Creating+Assembled+Items+from+Kitting+Instructions</vt:lpwstr>
      </vt:variant>
      <vt:variant>
        <vt:lpwstr/>
      </vt:variant>
      <vt:variant>
        <vt:i4>3407981</vt:i4>
      </vt:variant>
      <vt:variant>
        <vt:i4>54</vt:i4>
      </vt:variant>
      <vt:variant>
        <vt:i4>0</vt:i4>
      </vt:variant>
      <vt:variant>
        <vt:i4>5</vt:i4>
      </vt:variant>
      <vt:variant>
        <vt:lpwstr>https://www.figma.com/file/6dSGUNdcbtGwqr9LetLjP8/Remarkable-Foods---Deliverables?node-id=5565%3A67015</vt:lpwstr>
      </vt:variant>
      <vt:variant>
        <vt:lpwstr/>
      </vt:variant>
      <vt:variant>
        <vt:i4>7012404</vt:i4>
      </vt:variant>
      <vt:variant>
        <vt:i4>51</vt:i4>
      </vt:variant>
      <vt:variant>
        <vt:i4>0</vt:i4>
      </vt:variant>
      <vt:variant>
        <vt:i4>5</vt:i4>
      </vt:variant>
      <vt:variant>
        <vt:lpwstr>https://www.figma.com/file/yk9lE9HxqFohrPVDpg2JmO/Recipe-Details?node-id=0%3A1</vt:lpwstr>
      </vt:variant>
      <vt:variant>
        <vt:lpwstr/>
      </vt:variant>
      <vt:variant>
        <vt:i4>3407981</vt:i4>
      </vt:variant>
      <vt:variant>
        <vt:i4>48</vt:i4>
      </vt:variant>
      <vt:variant>
        <vt:i4>0</vt:i4>
      </vt:variant>
      <vt:variant>
        <vt:i4>5</vt:i4>
      </vt:variant>
      <vt:variant>
        <vt:lpwstr>https://www.figma.com/file/6dSGUNdcbtGwqr9LetLjP8/Remarkable-Foods---Deliverables?node-id=5565%3A67015</vt:lpwstr>
      </vt:variant>
      <vt:variant>
        <vt:lpwstr/>
      </vt:variant>
      <vt:variant>
        <vt:i4>7012404</vt:i4>
      </vt:variant>
      <vt:variant>
        <vt:i4>45</vt:i4>
      </vt:variant>
      <vt:variant>
        <vt:i4>0</vt:i4>
      </vt:variant>
      <vt:variant>
        <vt:i4>5</vt:i4>
      </vt:variant>
      <vt:variant>
        <vt:lpwstr>https://www.figma.com/file/yk9lE9HxqFohrPVDpg2JmO/Recipe-Details?node-id=0%3A1</vt:lpwstr>
      </vt:variant>
      <vt:variant>
        <vt:lpwstr/>
      </vt:variant>
      <vt:variant>
        <vt:i4>3407981</vt:i4>
      </vt:variant>
      <vt:variant>
        <vt:i4>42</vt:i4>
      </vt:variant>
      <vt:variant>
        <vt:i4>0</vt:i4>
      </vt:variant>
      <vt:variant>
        <vt:i4>5</vt:i4>
      </vt:variant>
      <vt:variant>
        <vt:lpwstr>https://www.figma.com/file/6dSGUNdcbtGwqr9LetLjP8/Remarkable-Foods---Deliverables?node-id=5565%3A67015</vt:lpwstr>
      </vt:variant>
      <vt:variant>
        <vt:lpwstr/>
      </vt:variant>
      <vt:variant>
        <vt:i4>7012404</vt:i4>
      </vt:variant>
      <vt:variant>
        <vt:i4>39</vt:i4>
      </vt:variant>
      <vt:variant>
        <vt:i4>0</vt:i4>
      </vt:variant>
      <vt:variant>
        <vt:i4>5</vt:i4>
      </vt:variant>
      <vt:variant>
        <vt:lpwstr>https://www.figma.com/file/yk9lE9HxqFohrPVDpg2JmO/Recipe-Details?node-id=0%3A1</vt:lpwstr>
      </vt:variant>
      <vt:variant>
        <vt:lpwstr/>
      </vt:variant>
      <vt:variant>
        <vt:i4>6488091</vt:i4>
      </vt:variant>
      <vt:variant>
        <vt:i4>36</vt:i4>
      </vt:variant>
      <vt:variant>
        <vt:i4>0</vt:i4>
      </vt:variant>
      <vt:variant>
        <vt:i4>5</vt:i4>
      </vt:variant>
      <vt:variant>
        <vt:lpwstr>file://s:https:\\</vt:lpwstr>
      </vt:variant>
      <vt:variant>
        <vt:lpwstr/>
      </vt:variant>
      <vt:variant>
        <vt:i4>4980750</vt:i4>
      </vt:variant>
      <vt:variant>
        <vt:i4>33</vt:i4>
      </vt:variant>
      <vt:variant>
        <vt:i4>0</vt:i4>
      </vt:variant>
      <vt:variant>
        <vt:i4>5</vt:i4>
      </vt:variant>
      <vt:variant>
        <vt:lpwstr>https://app.galleysolutions.com/recipes/cmVjaXBlOjEwMzYzOQ==</vt:lpwstr>
      </vt:variant>
      <vt:variant>
        <vt:lpwstr/>
      </vt:variant>
      <vt:variant>
        <vt:i4>2883707</vt:i4>
      </vt:variant>
      <vt:variant>
        <vt:i4>30</vt:i4>
      </vt:variant>
      <vt:variant>
        <vt:i4>0</vt:i4>
      </vt:variant>
      <vt:variant>
        <vt:i4>5</vt:i4>
      </vt:variant>
      <vt:variant>
        <vt:lpwstr>https://www.figma.com/file/C8HzFDUluSoXVHMcMI2EAv/Preparation-Recipes?node-id=0%3A1</vt:lpwstr>
      </vt:variant>
      <vt:variant>
        <vt:lpwstr/>
      </vt:variant>
      <vt:variant>
        <vt:i4>6422583</vt:i4>
      </vt:variant>
      <vt:variant>
        <vt:i4>27</vt:i4>
      </vt:variant>
      <vt:variant>
        <vt:i4>0</vt:i4>
      </vt:variant>
      <vt:variant>
        <vt:i4>5</vt:i4>
      </vt:variant>
      <vt:variant>
        <vt:lpwstr>https://wonder.atlassian.net/wiki/spaces/CT/pages/2557707196/Fabrication+Type+Recipe+Item+Analysis</vt:lpwstr>
      </vt:variant>
      <vt:variant>
        <vt:lpwstr/>
      </vt:variant>
      <vt:variant>
        <vt:i4>3407981</vt:i4>
      </vt:variant>
      <vt:variant>
        <vt:i4>24</vt:i4>
      </vt:variant>
      <vt:variant>
        <vt:i4>0</vt:i4>
      </vt:variant>
      <vt:variant>
        <vt:i4>5</vt:i4>
      </vt:variant>
      <vt:variant>
        <vt:lpwstr>https://www.figma.com/file/6dSGUNdcbtGwqr9LetLjP8/Remarkable-Foods---Deliverables?node-id=5565%3A67015</vt:lpwstr>
      </vt:variant>
      <vt:variant>
        <vt:lpwstr/>
      </vt:variant>
      <vt:variant>
        <vt:i4>7143474</vt:i4>
      </vt:variant>
      <vt:variant>
        <vt:i4>21</vt:i4>
      </vt:variant>
      <vt:variant>
        <vt:i4>0</vt:i4>
      </vt:variant>
      <vt:variant>
        <vt:i4>5</vt:i4>
      </vt:variant>
      <vt:variant>
        <vt:lpwstr>https://recipe.foodtruck-qa.com/recipe/wonder-detail/800084801</vt:lpwstr>
      </vt:variant>
      <vt:variant>
        <vt:lpwstr/>
      </vt:variant>
      <vt:variant>
        <vt:i4>7143474</vt:i4>
      </vt:variant>
      <vt:variant>
        <vt:i4>18</vt:i4>
      </vt:variant>
      <vt:variant>
        <vt:i4>0</vt:i4>
      </vt:variant>
      <vt:variant>
        <vt:i4>5</vt:i4>
      </vt:variant>
      <vt:variant>
        <vt:lpwstr>https://recipe.foodtruck-qa.com/recipe/wonder-detail/800084801</vt:lpwstr>
      </vt:variant>
      <vt:variant>
        <vt:lpwstr/>
      </vt:variant>
      <vt:variant>
        <vt:i4>6553662</vt:i4>
      </vt:variant>
      <vt:variant>
        <vt:i4>15</vt:i4>
      </vt:variant>
      <vt:variant>
        <vt:i4>0</vt:i4>
      </vt:variant>
      <vt:variant>
        <vt:i4>5</vt:i4>
      </vt:variant>
      <vt:variant>
        <vt:lpwstr>https://recipe.foodtruck-qa.com/recipe/wonder-detail/800109901</vt:lpwstr>
      </vt:variant>
      <vt:variant>
        <vt:lpwstr/>
      </vt:variant>
      <vt:variant>
        <vt:i4>6553662</vt:i4>
      </vt:variant>
      <vt:variant>
        <vt:i4>12</vt:i4>
      </vt:variant>
      <vt:variant>
        <vt:i4>0</vt:i4>
      </vt:variant>
      <vt:variant>
        <vt:i4>5</vt:i4>
      </vt:variant>
      <vt:variant>
        <vt:lpwstr>https://recipe.foodtruck-qa.com/recipe/wonder-detail/800109901</vt:lpwstr>
      </vt:variant>
      <vt:variant>
        <vt:lpwstr/>
      </vt:variant>
      <vt:variant>
        <vt:i4>2490421</vt:i4>
      </vt:variant>
      <vt:variant>
        <vt:i4>9</vt:i4>
      </vt:variant>
      <vt:variant>
        <vt:i4>0</vt:i4>
      </vt:variant>
      <vt:variant>
        <vt:i4>5</vt:i4>
      </vt:variant>
      <vt:variant>
        <vt:lpwstr>https://wonder.atlassian.net/l/cp/w1X4x9L1</vt:lpwstr>
      </vt:variant>
      <vt:variant>
        <vt:lpwstr/>
      </vt:variant>
      <vt:variant>
        <vt:i4>7274592</vt:i4>
      </vt:variant>
      <vt:variant>
        <vt:i4>6</vt:i4>
      </vt:variant>
      <vt:variant>
        <vt:i4>0</vt:i4>
      </vt:variant>
      <vt:variant>
        <vt:i4>5</vt:i4>
      </vt:variant>
      <vt:variant>
        <vt:lpwstr>https://foodtruckinc.sharepoint.com/:x:/s/tech/EbJecggXsidMtA0qR57QpXsBlJVc1ynmWu1FEZTIfMrphA?e=EuulWh</vt:lpwstr>
      </vt:variant>
      <vt:variant>
        <vt:lpwstr/>
      </vt:variant>
      <vt:variant>
        <vt:i4>458772</vt:i4>
      </vt:variant>
      <vt:variant>
        <vt:i4>3</vt:i4>
      </vt:variant>
      <vt:variant>
        <vt:i4>0</vt:i4>
      </vt:variant>
      <vt:variant>
        <vt:i4>5</vt:i4>
      </vt:variant>
      <vt:variant>
        <vt:lpwstr>https://wonder.atlassian.net/wiki/spaces/CT/pages/2412512556/Import+Recipe+data+from+UAT+to+PROD+for+syncing+Recipe+change+management</vt:lpwstr>
      </vt:variant>
      <vt:variant>
        <vt:lpwstr/>
      </vt:variant>
      <vt:variant>
        <vt:i4>2228333</vt:i4>
      </vt:variant>
      <vt:variant>
        <vt:i4>0</vt:i4>
      </vt:variant>
      <vt:variant>
        <vt:i4>0</vt:i4>
      </vt:variant>
      <vt:variant>
        <vt:i4>5</vt:i4>
      </vt:variant>
      <vt:variant>
        <vt:lpwstr>https://egqz46.axshare.com/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 Yang</dc:creator>
  <cp:keywords/>
  <dc:description/>
  <cp:lastModifiedBy>Bonnie Yang</cp:lastModifiedBy>
  <cp:revision>7183</cp:revision>
  <dcterms:created xsi:type="dcterms:W3CDTF">2022-08-22T17:02:00Z</dcterms:created>
  <dcterms:modified xsi:type="dcterms:W3CDTF">2025-09-03T09:58:00Z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0x010100452F934AF1CA8443BA51AA395FD38F22</vt:lpwstr>
  </property>
  <property fmtid="{D5CDD505-2E9C-101B-9397-08002B2CF9AE}" pid="3" name="GrammarlyDocumentId">
    <vt:lpwstr>90d86e6ea382a960b7b6f40ce3a333650281ad493e5853b2793ceac4b12410e7</vt:lpwstr>
  </property>
  <property fmtid="{D5CDD505-2E9C-101B-9397-08002B2CF9AE}" pid="4" name="MediaServiceImageTags">
    <vt:lpwstr/>
  </property>
</Properties>
</file>